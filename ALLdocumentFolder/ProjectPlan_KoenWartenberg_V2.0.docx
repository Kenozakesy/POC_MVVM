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40BB35" w14:textId="77777777" w:rsidR="00483C62" w:rsidRPr="00483C62" w:rsidRDefault="00483C62" w:rsidP="007D6A7D">
      <w:pPr>
        <w:ind w:firstLine="567"/>
        <w:rPr>
          <w:b/>
        </w:rPr>
      </w:pPr>
      <w:bookmarkStart w:id="0" w:name="_Hlk505952660"/>
      <w:bookmarkStart w:id="1" w:name="_GoBack"/>
      <w:bookmarkEnd w:id="1"/>
    </w:p>
    <w:p w14:paraId="5F5ACC00" w14:textId="77777777" w:rsidR="00483C62" w:rsidRPr="00483C62" w:rsidRDefault="00483C62" w:rsidP="007D6A7D">
      <w:pPr>
        <w:ind w:firstLine="567"/>
        <w:rPr>
          <w:b/>
        </w:rPr>
      </w:pPr>
    </w:p>
    <w:p w14:paraId="3950FD7C" w14:textId="77777777" w:rsidR="00483C62" w:rsidRPr="00483C62" w:rsidRDefault="00483C62" w:rsidP="007D6A7D">
      <w:pPr>
        <w:ind w:firstLine="567"/>
        <w:rPr>
          <w:b/>
        </w:rPr>
      </w:pPr>
    </w:p>
    <w:p w14:paraId="73193D95" w14:textId="77777777" w:rsidR="008422F9" w:rsidRPr="00483C62" w:rsidRDefault="00483C62" w:rsidP="007D6A7D">
      <w:pPr>
        <w:ind w:firstLine="567"/>
      </w:pPr>
      <w:r w:rsidRPr="00483C62">
        <w:rPr>
          <w:noProof/>
        </w:rPr>
        <mc:AlternateContent>
          <mc:Choice Requires="wps">
            <w:drawing>
              <wp:anchor distT="0" distB="0" distL="114300" distR="114300" simplePos="0" relativeHeight="251657728" behindDoc="1" locked="0" layoutInCell="1" allowOverlap="1" wp14:anchorId="18F1AC56" wp14:editId="0A6D0D8D">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2FA934F6" w14:textId="77777777" w:rsidR="008928DD" w:rsidRPr="00AF7C2A" w:rsidRDefault="008928DD">
                            <w:pPr>
                              <w:rPr>
                                <w:sz w:val="72"/>
                                <w:lang w:val="en-US"/>
                              </w:rPr>
                            </w:pPr>
                            <w:r>
                              <w:rPr>
                                <w:sz w:val="72"/>
                                <w:lang w:val="en-US"/>
                              </w:rPr>
                              <w:t>ProjectPlan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F1AC56" id="_x0000_t202" coordsize="21600,21600" o:spt="202" path="m,l,21600r21600,l21600,xe">
                <v:stroke joinstyle="miter"/>
                <v:path gradientshapeok="t" o:connecttype="rect"/>
              </v:shapetype>
              <v:shape id="Text Box 2" o:spid="_x0000_s1026" type="#_x0000_t202" style="position:absolute;left:0;text-align:left;margin-left:21.9pt;margin-top:9.2pt;width:487.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u3CgIAAPIDAAAOAAAAZHJzL2Uyb0RvYy54bWysU11v2yAUfZ+0/4B4X2ynSZtYcaquXaZJ&#10;3YfU7gdgjGM04DIgsbNf3wtO06h9q+YHC7iXc+8597C6HrQie+G8BFPRYpJTIgyHRpptRX8/bj4t&#10;KPGBmYYpMKKiB+Hp9frjh1VvSzGFDlQjHEEQ48veVrQLwZZZ5nknNPMTsMJgsAWnWcCt22aNYz2i&#10;a5VN8/wy68E11gEX3uPp3Rik64TftoKHn23rRSCqothbSH+X/nX8Z+sVK7eO2U7yYxvsHV1oJg0W&#10;PUHdscDIzsk3UFpyBx7aMOGgM2hbyUXigGyK/BWbh45ZkbigON6eZPL/D5b/2P9yRDYVvcivKDFM&#10;45AexRDIZxjINOrTW19i2oPFxDDgMc45cfX2HvgfTwzcdsxsxY1z0HeCNdhfEW9mZ1dHHB9B6v47&#10;NFiG7QIkoKF1OoqHchBExzkdTrOJrXA8vCyWxXSOIY6xYpZfLBfzVIOVz9et8+GrAE3ioqIOh5/g&#10;2f7eh9gOK59TYjUDG6lUMoAypI8VXx1rGdCcSuqKLvL4jXaJFL+YJt0MTKpxjejKHDlHmiPhMNQD&#10;JkYhamgOyN7BaEJ8NLjowP2jpEcDVtT/3TEnKFHfDCq4LGaz6Ni0mc2vprhx55H6PMIMR6iKBkrG&#10;5W1ILo+MvL1BpTcyafDSybFXNFaS5vgIonPP9ynr5amunwAAAP//AwBQSwMEFAAGAAgAAAAhAHHf&#10;rB7fAAAACgEAAA8AAABkcnMvZG93bnJldi54bWxMj81OwzAQhO9IvIO1SFxQ6/SHKoQ4FeJPqkBI&#10;LTzANt7EEfY6it02vD3uCY4zs5r5tlyPzoojDaHzrGA2zUAQ11533Cr4+nyZ5CBCRNZoPZOCHwqw&#10;ri4vSiy0P/GWjrvYilTCoUAFJsa+kDLUhhyGqe+JU9b4wWFMcmilHvCUyp2V8yxbSYcdpwWDPT0a&#10;qr93B6dg+/7s3p6MecXYUV73tvnY3DRKXV+ND/cgIo3x7xjO+AkdqsS09wfWQVgFy0Uij8nPlyDO&#10;eTbLk7NXMF/c3YKsSvn/heoXAAD//wMAUEsBAi0AFAAGAAgAAAAhALaDOJL+AAAA4QEAABMAAAAA&#10;AAAAAAAAAAAAAAAAAFtDb250ZW50X1R5cGVzXS54bWxQSwECLQAUAAYACAAAACEAOP0h/9YAAACU&#10;AQAACwAAAAAAAAAAAAAAAAAvAQAAX3JlbHMvLnJlbHNQSwECLQAUAAYACAAAACEAuyC7twoCAADy&#10;AwAADgAAAAAAAAAAAAAAAAAuAgAAZHJzL2Uyb0RvYy54bWxQSwECLQAUAAYACAAAACEAcd+sHt8A&#10;AAAKAQAADwAAAAAAAAAAAAAAAABkBAAAZHJzL2Rvd25yZXYueG1sUEsFBgAAAAAEAAQA8wAAAHAF&#10;AAAAAA==&#10;" filled="f" stroked="f" strokeweight="0">
                <v:textbox style="mso-fit-shape-to-text:t">
                  <w:txbxContent>
                    <w:p w14:paraId="2FA934F6" w14:textId="77777777" w:rsidR="008928DD" w:rsidRPr="00AF7C2A" w:rsidRDefault="008928DD">
                      <w:pPr>
                        <w:rPr>
                          <w:sz w:val="72"/>
                          <w:lang w:val="en-US"/>
                        </w:rPr>
                      </w:pPr>
                      <w:r>
                        <w:rPr>
                          <w:sz w:val="72"/>
                          <w:lang w:val="en-US"/>
                        </w:rPr>
                        <w:t>ProjectPlan</w:t>
                      </w:r>
                    </w:p>
                  </w:txbxContent>
                </v:textbox>
              </v:shape>
            </w:pict>
          </mc:Fallback>
        </mc:AlternateContent>
      </w:r>
    </w:p>
    <w:p w14:paraId="2A5C7E88" w14:textId="77777777" w:rsidR="007D6A7D" w:rsidRPr="00483C62" w:rsidRDefault="007D6A7D" w:rsidP="007D6A7D">
      <w:pPr>
        <w:ind w:firstLine="567"/>
      </w:pPr>
    </w:p>
    <w:p w14:paraId="396EF58F" w14:textId="77777777" w:rsidR="00483C62" w:rsidRDefault="00483C62" w:rsidP="00845D2B">
      <w:pPr>
        <w:ind w:firstLine="567"/>
      </w:pPr>
    </w:p>
    <w:p w14:paraId="70CF33BB" w14:textId="07B9C4F2" w:rsidR="008422F9" w:rsidRPr="0062699C" w:rsidRDefault="00DC75E2" w:rsidP="00D0263B">
      <w:r w:rsidRPr="00483C62">
        <w:rPr>
          <w:noProof/>
        </w:rPr>
        <mc:AlternateContent>
          <mc:Choice Requires="wps">
            <w:drawing>
              <wp:anchor distT="0" distB="0" distL="114300" distR="114300" simplePos="0" relativeHeight="251658752" behindDoc="0" locked="0" layoutInCell="1" allowOverlap="1" wp14:anchorId="5350D1A6" wp14:editId="67665DDF">
                <wp:simplePos x="0" y="0"/>
                <wp:positionH relativeFrom="column">
                  <wp:posOffset>2546571</wp:posOffset>
                </wp:positionH>
                <wp:positionV relativeFrom="paragraph">
                  <wp:posOffset>4589951</wp:posOffset>
                </wp:positionV>
                <wp:extent cx="4048275" cy="103505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275" cy="1035050"/>
                        </a:xfrm>
                        <a:prstGeom prst="rect">
                          <a:avLst/>
                        </a:prstGeom>
                        <a:noFill/>
                        <a:ln w="9525">
                          <a:noFill/>
                          <a:miter lim="800000"/>
                          <a:headEnd/>
                          <a:tailEnd/>
                        </a:ln>
                      </wps:spPr>
                      <wps:txbx>
                        <w:txbxContent>
                          <w:p w14:paraId="7F080362" w14:textId="61C8B701" w:rsidR="008928DD" w:rsidRPr="00595931" w:rsidRDefault="008928DD" w:rsidP="0099113E">
                            <w:pPr>
                              <w:tabs>
                                <w:tab w:val="left" w:pos="-1440"/>
                                <w:tab w:val="left" w:pos="-720"/>
                                <w:tab w:val="left" w:pos="2268"/>
                              </w:tabs>
                              <w:suppressAutoHyphens/>
                              <w:ind w:left="2694" w:hanging="2694"/>
                            </w:pPr>
                            <w:r w:rsidRPr="00595931">
                              <w:t>Bestand</w:t>
                            </w:r>
                            <w:r>
                              <w:t>snaam</w:t>
                            </w:r>
                            <w:r w:rsidRPr="00595931">
                              <w:tab/>
                              <w:t>:</w:t>
                            </w:r>
                            <w:r>
                              <w:tab/>
                              <w:t>Projectplan</w:t>
                            </w:r>
                            <w:ins w:id="2" w:author="Koen Wartenberg" w:date="2018-02-22T09:12:00Z">
                              <w:r>
                                <w:t>_KoenWartenberg</w:t>
                              </w:r>
                            </w:ins>
                            <w:ins w:id="3" w:author="Koen Wartenberg" w:date="2018-02-26T16:38:00Z">
                              <w:r w:rsidR="001D4E55">
                                <w:t>_V2</w:t>
                              </w:r>
                            </w:ins>
                            <w:ins w:id="4" w:author="Koen Wartenberg" w:date="2018-02-22T09:12:00Z">
                              <w:r>
                                <w:t>.0</w:t>
                              </w:r>
                            </w:ins>
                          </w:p>
                          <w:p w14:paraId="7176B33F" w14:textId="365FCF59" w:rsidR="008928DD" w:rsidRPr="0062699C" w:rsidRDefault="008928DD" w:rsidP="0099113E">
                            <w:pPr>
                              <w:tabs>
                                <w:tab w:val="left" w:pos="-1440"/>
                                <w:tab w:val="left" w:pos="-720"/>
                                <w:tab w:val="left" w:pos="2268"/>
                              </w:tabs>
                              <w:suppressAutoHyphens/>
                              <w:ind w:left="2694" w:hanging="2694"/>
                            </w:pPr>
                            <w:r w:rsidRPr="0062699C">
                              <w:t>Versie</w:t>
                            </w:r>
                            <w:r w:rsidRPr="0062699C">
                              <w:tab/>
                              <w:t>:</w:t>
                            </w:r>
                            <w:r w:rsidRPr="0062699C">
                              <w:tab/>
                            </w:r>
                            <w:r>
                              <w:t>0.</w:t>
                            </w:r>
                            <w:ins w:id="5" w:author="Koen Wartenberg" w:date="2018-02-26T16:33:00Z">
                              <w:r w:rsidR="007B5393">
                                <w:t>2.0</w:t>
                              </w:r>
                            </w:ins>
                            <w:del w:id="6" w:author="Koen Wartenberg" w:date="2018-02-26T16:33:00Z">
                              <w:r w:rsidDel="007B5393">
                                <w:delText>1.</w:delText>
                              </w:r>
                            </w:del>
                            <w:del w:id="7" w:author="Koen Wartenberg" w:date="2018-02-12T16:03:00Z">
                              <w:r w:rsidDel="003B146B">
                                <w:delText>0</w:delText>
                              </w:r>
                            </w:del>
                            <w:r>
                              <w:fldChar w:fldCharType="begin"/>
                            </w:r>
                            <w:r>
                              <w:instrText xml:space="preserve"> SUBJECT  \* MERGEFORMAT </w:instrText>
                            </w:r>
                            <w:r>
                              <w:fldChar w:fldCharType="end"/>
                            </w:r>
                          </w:p>
                          <w:p w14:paraId="71C76069" w14:textId="7E76223A" w:rsidR="008928DD" w:rsidRPr="0062699C" w:rsidRDefault="008928DD" w:rsidP="0099113E">
                            <w:pPr>
                              <w:tabs>
                                <w:tab w:val="left" w:pos="-1440"/>
                                <w:tab w:val="left" w:pos="-720"/>
                                <w:tab w:val="left" w:pos="2268"/>
                              </w:tabs>
                              <w:suppressAutoHyphens/>
                              <w:ind w:left="2694" w:hanging="2694"/>
                            </w:pPr>
                            <w:r w:rsidRPr="0062699C">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ins w:id="8" w:author="Koen Wartenberg" w:date="2018-06-14T10:00:00Z">
                              <w:r w:rsidR="00F35876">
                                <w:rPr>
                                  <w:bCs/>
                                  <w:noProof/>
                                </w:rPr>
                                <w:t>14-6-2018</w:t>
                              </w:r>
                            </w:ins>
                            <w:ins w:id="9" w:author="Peter Noten" w:date="2018-02-26T12:04:00Z">
                              <w:del w:id="10" w:author="Koen Wartenberg" w:date="2018-02-26T15:42:00Z">
                                <w:r w:rsidDel="00FE1718">
                                  <w:rPr>
                                    <w:bCs/>
                                    <w:noProof/>
                                  </w:rPr>
                                  <w:delText>26-2-2018</w:delText>
                                </w:r>
                              </w:del>
                            </w:ins>
                            <w:ins w:id="11" w:author="Frens Vonken" w:date="2018-02-21T16:13:00Z">
                              <w:del w:id="12" w:author="Koen Wartenberg" w:date="2018-02-26T15:42:00Z">
                                <w:r w:rsidDel="00FE1718">
                                  <w:rPr>
                                    <w:bCs/>
                                    <w:noProof/>
                                  </w:rPr>
                                  <w:delText>21-2-2018</w:delText>
                                </w:r>
                              </w:del>
                            </w:ins>
                            <w:del w:id="13" w:author="Koen Wartenberg" w:date="2018-02-26T15:42:00Z">
                              <w:r w:rsidDel="00FE1718">
                                <w:rPr>
                                  <w:bCs/>
                                  <w:noProof/>
                                </w:rPr>
                                <w:delText>8-2-2018</w:delText>
                              </w:r>
                            </w:del>
                            <w:r w:rsidRPr="00D9594A">
                              <w:rPr>
                                <w:bCs/>
                              </w:rPr>
                              <w:fldChar w:fldCharType="end"/>
                            </w:r>
                          </w:p>
                          <w:p w14:paraId="08CA84F9" w14:textId="5149C8F1" w:rsidR="008928DD" w:rsidRPr="0062699C" w:rsidRDefault="008928DD" w:rsidP="0099113E">
                            <w:pPr>
                              <w:tabs>
                                <w:tab w:val="left" w:pos="-1440"/>
                                <w:tab w:val="left" w:pos="-720"/>
                                <w:tab w:val="left" w:pos="2268"/>
                              </w:tabs>
                              <w:suppressAutoHyphens/>
                              <w:ind w:left="2694" w:hanging="2694"/>
                            </w:pPr>
                            <w:ins w:id="14" w:author="Koen Wartenberg" w:date="2018-02-22T09:12:00Z">
                              <w:r>
                                <w:t>Auteur</w:t>
                              </w:r>
                            </w:ins>
                            <w:del w:id="15" w:author="Koen Wartenberg" w:date="2018-02-22T09:12:00Z">
                              <w:r w:rsidRPr="0062699C" w:rsidDel="00DC75E2">
                                <w:delText>Opgestel</w:delText>
                              </w:r>
                            </w:del>
                            <w:del w:id="16" w:author="Koen Wartenberg" w:date="2018-02-22T09:11:00Z">
                              <w:r w:rsidRPr="0062699C" w:rsidDel="00DC75E2">
                                <w:delText>d door</w:delText>
                              </w:r>
                            </w:del>
                            <w:r w:rsidRPr="0062699C">
                              <w:tab/>
                              <w:t>:</w:t>
                            </w:r>
                            <w:r w:rsidRPr="0062699C">
                              <w:tab/>
                            </w:r>
                            <w:r>
                              <w:rPr>
                                <w:bCs/>
                              </w:rPr>
                              <w:t>Koen Wartenberg</w:t>
                            </w:r>
                          </w:p>
                          <w:p w14:paraId="5C5BFC6D" w14:textId="77777777" w:rsidR="008928DD" w:rsidRPr="00241BB8" w:rsidRDefault="008928DD" w:rsidP="00483C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0D1A6" id="_x0000_s1027" type="#_x0000_t202" style="position:absolute;margin-left:200.5pt;margin-top:361.4pt;width:318.75pt;height: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yQDwIAAPsDAAAOAAAAZHJzL2Uyb0RvYy54bWysU21v2yAQ/j5p/wHxfbHjxWtixam6dp0m&#10;dS9Sux+AMY7RgGNAYme/vgdO0qj7No0PiOPuHu557lhfj1qRvXBegqnpfJZTIgyHVpptTX8+3b9b&#10;UuIDMy1TYERND8LT683bN+vBVqKAHlQrHEEQ46vB1rQPwVZZ5nkvNPMzsMKgswOnWUDTbbPWsQHR&#10;tcqKPP+QDeBa64AL7/H2bnLSTcLvOsHD967zIhBVU6wtpN2lvYl7tlmzauuY7SU/lsH+oQrNpMFH&#10;z1B3LDCyc/IvKC25Aw9dmHHQGXSd5CJxQDbz/BWbx55ZkbigON6eZfL/D5Z/2/9wRLbYuxUlhmns&#10;0ZMYA/kIIymiPIP1FUY9WowLI15jaKLq7QPwX54YuO2Z2Yob52DoBWuxvHnMzC5SJxwfQZrhK7T4&#10;DNsFSEBj53TUDtUgiI5tOpxbE0vheLnIF8viqqSEo2+evy/zMjUvY9Up3TofPgvQJB5q6rD3CZ7t&#10;H3yI5bDqFBJfM3AvlUr9V4YMNV2VRZkSLjxaBhxPJXVNl3lc08BElp9Mm5IDk2o64wPKHGlHphPn&#10;MDbjJPBJzQbaA+rgYJpG/D146MH9oWTASayp/71jTlCivhjUcjVfLOLoJmNRXhVouEtPc+lhhiNU&#10;TQMl0/E2pHGfKN+g5p1MasTmTJUcS8YJSyIdf0Mc4Us7Rb382c0zAAAA//8DAFBLAwQUAAYACAAA&#10;ACEAPfnwXd8AAAAMAQAADwAAAGRycy9kb3ducmV2LnhtbEyPy07DMBBF90j8gzVI7Kjd0IAJmVQI&#10;xBbU8pDYufE0iYjHUew24e9xV7AczdW955Tr2fXiSGPoPCMsFwoEce1txw3C+9vzlQYRomFres+E&#10;8EMB1tX5WWkK6yfe0HEbG5FKOBQGoY1xKKQMdUvOhIUfiNNv70dnYjrHRtrRTKnc9TJT6kY603Fa&#10;aM1Ajy3V39uDQ/h42X99rtRr8+TyYfKzkuzuJOLlxfxwDyLSHP/CcMJP6FAlpp0/sA2iR1ipZXKJ&#10;CLdZlhxOCXWtcxA7BK1zDbIq5X+J6hcAAP//AwBQSwECLQAUAAYACAAAACEAtoM4kv4AAADhAQAA&#10;EwAAAAAAAAAAAAAAAAAAAAAAW0NvbnRlbnRfVHlwZXNdLnhtbFBLAQItABQABgAIAAAAIQA4/SH/&#10;1gAAAJQBAAALAAAAAAAAAAAAAAAAAC8BAABfcmVscy8ucmVsc1BLAQItABQABgAIAAAAIQCHwCyQ&#10;DwIAAPsDAAAOAAAAAAAAAAAAAAAAAC4CAABkcnMvZTJvRG9jLnhtbFBLAQItABQABgAIAAAAIQA9&#10;+fBd3wAAAAwBAAAPAAAAAAAAAAAAAAAAAGkEAABkcnMvZG93bnJldi54bWxQSwUGAAAAAAQABADz&#10;AAAAdQUAAAAA&#10;" filled="f" stroked="f">
                <v:textbox>
                  <w:txbxContent>
                    <w:p w14:paraId="7F080362" w14:textId="61C8B701" w:rsidR="008928DD" w:rsidRPr="00595931" w:rsidRDefault="008928DD" w:rsidP="0099113E">
                      <w:pPr>
                        <w:tabs>
                          <w:tab w:val="left" w:pos="-1440"/>
                          <w:tab w:val="left" w:pos="-720"/>
                          <w:tab w:val="left" w:pos="2268"/>
                        </w:tabs>
                        <w:suppressAutoHyphens/>
                        <w:ind w:left="2694" w:hanging="2694"/>
                      </w:pPr>
                      <w:r w:rsidRPr="00595931">
                        <w:t>Bestand</w:t>
                      </w:r>
                      <w:r>
                        <w:t>snaam</w:t>
                      </w:r>
                      <w:r w:rsidRPr="00595931">
                        <w:tab/>
                        <w:t>:</w:t>
                      </w:r>
                      <w:r>
                        <w:tab/>
                        <w:t>Projectplan</w:t>
                      </w:r>
                      <w:ins w:id="17" w:author="Koen Wartenberg" w:date="2018-02-22T09:12:00Z">
                        <w:r>
                          <w:t>_KoenWartenberg</w:t>
                        </w:r>
                      </w:ins>
                      <w:ins w:id="18" w:author="Koen Wartenberg" w:date="2018-02-26T16:38:00Z">
                        <w:r w:rsidR="001D4E55">
                          <w:t>_V2</w:t>
                        </w:r>
                      </w:ins>
                      <w:ins w:id="19" w:author="Koen Wartenberg" w:date="2018-02-22T09:12:00Z">
                        <w:r>
                          <w:t>.0</w:t>
                        </w:r>
                      </w:ins>
                    </w:p>
                    <w:p w14:paraId="7176B33F" w14:textId="365FCF59" w:rsidR="008928DD" w:rsidRPr="0062699C" w:rsidRDefault="008928DD" w:rsidP="0099113E">
                      <w:pPr>
                        <w:tabs>
                          <w:tab w:val="left" w:pos="-1440"/>
                          <w:tab w:val="left" w:pos="-720"/>
                          <w:tab w:val="left" w:pos="2268"/>
                        </w:tabs>
                        <w:suppressAutoHyphens/>
                        <w:ind w:left="2694" w:hanging="2694"/>
                      </w:pPr>
                      <w:r w:rsidRPr="0062699C">
                        <w:t>Versie</w:t>
                      </w:r>
                      <w:r w:rsidRPr="0062699C">
                        <w:tab/>
                        <w:t>:</w:t>
                      </w:r>
                      <w:r w:rsidRPr="0062699C">
                        <w:tab/>
                      </w:r>
                      <w:r>
                        <w:t>0.</w:t>
                      </w:r>
                      <w:ins w:id="20" w:author="Koen Wartenberg" w:date="2018-02-26T16:33:00Z">
                        <w:r w:rsidR="007B5393">
                          <w:t>2.0</w:t>
                        </w:r>
                      </w:ins>
                      <w:del w:id="21" w:author="Koen Wartenberg" w:date="2018-02-26T16:33:00Z">
                        <w:r w:rsidDel="007B5393">
                          <w:delText>1.</w:delText>
                        </w:r>
                      </w:del>
                      <w:del w:id="22" w:author="Koen Wartenberg" w:date="2018-02-12T16:03:00Z">
                        <w:r w:rsidDel="003B146B">
                          <w:delText>0</w:delText>
                        </w:r>
                      </w:del>
                      <w:r>
                        <w:fldChar w:fldCharType="begin"/>
                      </w:r>
                      <w:r>
                        <w:instrText xml:space="preserve"> SUBJECT  \* MERGEFORMAT </w:instrText>
                      </w:r>
                      <w:r>
                        <w:fldChar w:fldCharType="end"/>
                      </w:r>
                    </w:p>
                    <w:p w14:paraId="71C76069" w14:textId="7E76223A" w:rsidR="008928DD" w:rsidRPr="0062699C" w:rsidRDefault="008928DD" w:rsidP="0099113E">
                      <w:pPr>
                        <w:tabs>
                          <w:tab w:val="left" w:pos="-1440"/>
                          <w:tab w:val="left" w:pos="-720"/>
                          <w:tab w:val="left" w:pos="2268"/>
                        </w:tabs>
                        <w:suppressAutoHyphens/>
                        <w:ind w:left="2694" w:hanging="2694"/>
                      </w:pPr>
                      <w:r w:rsidRPr="0062699C">
                        <w:t>Datum</w:t>
                      </w:r>
                      <w:r w:rsidRPr="0062699C">
                        <w:tab/>
                        <w:t>:</w:t>
                      </w:r>
                      <w:r w:rsidRPr="0062699C">
                        <w:tab/>
                      </w:r>
                      <w:r w:rsidRPr="00D9594A">
                        <w:rPr>
                          <w:bCs/>
                        </w:rPr>
                        <w:fldChar w:fldCharType="begin"/>
                      </w:r>
                      <w:r w:rsidRPr="00D9594A">
                        <w:rPr>
                          <w:bCs/>
                        </w:rPr>
                        <w:instrText xml:space="preserve"> DATE \@ "d-M-yyyy" \* MERGEFORMAT </w:instrText>
                      </w:r>
                      <w:r w:rsidRPr="00D9594A">
                        <w:rPr>
                          <w:bCs/>
                        </w:rPr>
                        <w:fldChar w:fldCharType="separate"/>
                      </w:r>
                      <w:ins w:id="23" w:author="Koen Wartenberg" w:date="2018-06-14T10:00:00Z">
                        <w:r w:rsidR="00F35876">
                          <w:rPr>
                            <w:bCs/>
                            <w:noProof/>
                          </w:rPr>
                          <w:t>14-6-2018</w:t>
                        </w:r>
                      </w:ins>
                      <w:ins w:id="24" w:author="Peter Noten" w:date="2018-02-26T12:04:00Z">
                        <w:del w:id="25" w:author="Koen Wartenberg" w:date="2018-02-26T15:42:00Z">
                          <w:r w:rsidDel="00FE1718">
                            <w:rPr>
                              <w:bCs/>
                              <w:noProof/>
                            </w:rPr>
                            <w:delText>26-2-2018</w:delText>
                          </w:r>
                        </w:del>
                      </w:ins>
                      <w:ins w:id="26" w:author="Frens Vonken" w:date="2018-02-21T16:13:00Z">
                        <w:del w:id="27" w:author="Koen Wartenberg" w:date="2018-02-26T15:42:00Z">
                          <w:r w:rsidDel="00FE1718">
                            <w:rPr>
                              <w:bCs/>
                              <w:noProof/>
                            </w:rPr>
                            <w:delText>21-2-2018</w:delText>
                          </w:r>
                        </w:del>
                      </w:ins>
                      <w:del w:id="28" w:author="Koen Wartenberg" w:date="2018-02-26T15:42:00Z">
                        <w:r w:rsidDel="00FE1718">
                          <w:rPr>
                            <w:bCs/>
                            <w:noProof/>
                          </w:rPr>
                          <w:delText>8-2-2018</w:delText>
                        </w:r>
                      </w:del>
                      <w:r w:rsidRPr="00D9594A">
                        <w:rPr>
                          <w:bCs/>
                        </w:rPr>
                        <w:fldChar w:fldCharType="end"/>
                      </w:r>
                    </w:p>
                    <w:p w14:paraId="08CA84F9" w14:textId="5149C8F1" w:rsidR="008928DD" w:rsidRPr="0062699C" w:rsidRDefault="008928DD" w:rsidP="0099113E">
                      <w:pPr>
                        <w:tabs>
                          <w:tab w:val="left" w:pos="-1440"/>
                          <w:tab w:val="left" w:pos="-720"/>
                          <w:tab w:val="left" w:pos="2268"/>
                        </w:tabs>
                        <w:suppressAutoHyphens/>
                        <w:ind w:left="2694" w:hanging="2694"/>
                      </w:pPr>
                      <w:ins w:id="29" w:author="Koen Wartenberg" w:date="2018-02-22T09:12:00Z">
                        <w:r>
                          <w:t>Auteur</w:t>
                        </w:r>
                      </w:ins>
                      <w:del w:id="30" w:author="Koen Wartenberg" w:date="2018-02-22T09:12:00Z">
                        <w:r w:rsidRPr="0062699C" w:rsidDel="00DC75E2">
                          <w:delText>Opgestel</w:delText>
                        </w:r>
                      </w:del>
                      <w:del w:id="31" w:author="Koen Wartenberg" w:date="2018-02-22T09:11:00Z">
                        <w:r w:rsidRPr="0062699C" w:rsidDel="00DC75E2">
                          <w:delText>d door</w:delText>
                        </w:r>
                      </w:del>
                      <w:r w:rsidRPr="0062699C">
                        <w:tab/>
                        <w:t>:</w:t>
                      </w:r>
                      <w:r w:rsidRPr="0062699C">
                        <w:tab/>
                      </w:r>
                      <w:r>
                        <w:rPr>
                          <w:bCs/>
                        </w:rPr>
                        <w:t>Koen Wartenberg</w:t>
                      </w:r>
                    </w:p>
                    <w:p w14:paraId="5C5BFC6D" w14:textId="77777777" w:rsidR="008928DD" w:rsidRPr="00241BB8" w:rsidRDefault="008928DD" w:rsidP="00483C62"/>
                  </w:txbxContent>
                </v:textbox>
              </v:shape>
            </w:pict>
          </mc:Fallback>
        </mc:AlternateContent>
      </w:r>
      <w:r w:rsidR="00A037F3" w:rsidRPr="00483C62">
        <w:rPr>
          <w:noProof/>
        </w:rPr>
        <mc:AlternateContent>
          <mc:Choice Requires="wps">
            <w:drawing>
              <wp:anchor distT="0" distB="0" distL="114300" distR="114300" simplePos="0" relativeHeight="251656704" behindDoc="0" locked="0" layoutInCell="1" allowOverlap="1" wp14:anchorId="1526E7FD" wp14:editId="7FCE72BD">
                <wp:simplePos x="0" y="0"/>
                <wp:positionH relativeFrom="column">
                  <wp:posOffset>299630</wp:posOffset>
                </wp:positionH>
                <wp:positionV relativeFrom="paragraph">
                  <wp:posOffset>18415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3EE77BF7" w14:textId="77777777" w:rsidR="008928DD" w:rsidRPr="00845D2B" w:rsidRDefault="008928DD" w:rsidP="00483C62">
                            <w:pPr>
                              <w:rPr>
                                <w:sz w:val="48"/>
                                <w:lang w:val="en-US"/>
                              </w:rPr>
                            </w:pPr>
                          </w:p>
                          <w:p w14:paraId="518B976F" w14:textId="77777777" w:rsidR="008928DD" w:rsidRPr="00845D2B" w:rsidRDefault="008928DD" w:rsidP="00483C62">
                            <w:pPr>
                              <w:rPr>
                                <w:sz w:val="36"/>
                                <w:lang w:val="en-US"/>
                              </w:rPr>
                            </w:pPr>
                            <w:r>
                              <w:rPr>
                                <w:sz w:val="36"/>
                                <w:lang w:val="en-US"/>
                              </w:rPr>
                              <w:t>MES-</w:t>
                            </w:r>
                            <w:r w:rsidRPr="00291F02">
                              <w:rPr>
                                <w:sz w:val="36"/>
                              </w:rPr>
                              <w:t>configuratie</w:t>
                            </w:r>
                            <w:r>
                              <w:rPr>
                                <w:sz w:val="36"/>
                                <w:lang w:val="en-US"/>
                              </w:rPr>
                              <w:t>-tool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6E7FD" id="_x0000_s1028" type="#_x0000_t202" style="position:absolute;margin-left:23.6pt;margin-top:1.45pt;width:487.5pt;height:110.5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YYDgIAAPsDAAAOAAAAZHJzL2Uyb0RvYy54bWysU9tuGyEQfa/Uf0C813upndorr6M0qatK&#10;6UVK+gEsy3pRgaGAvet+fQbWcaz0rSoPCJiZM3PODOvrUStyEM5LMDUtZjklwnBopdnV9Ofj9t2S&#10;Eh+YaZkCI2p6FJ5eb96+WQ+2EiX0oFrhCIIYXw22pn0Itsoyz3uhmZ+BFQaNHTjNAl7dLmsdGxBd&#10;q6zM86tsANdaB1x4j693k5FuEn7XCR6+d50XgaiaYm0h7S7tTdyzzZpVO8dsL/mpDPYPVWgmDSY9&#10;Q92xwMjeyb+gtOQOPHRhxkFn0HWSi8QB2RT5KzYPPbMicUFxvD3L5P8fLP92+OGIbLF32CnDNPbo&#10;UYyBfISRlFGewfoKvR4s+oURn9E1UfX2HvgvTwzc9szsxI1zMPSCtVheESOzi9AJx0eQZvgKLaZh&#10;+wAJaOycjtqhGgTRsU3Hc2tiKRwfr4pVUS7QxNFWzPP3q+Ui5WDVc7h1PnwWoEk81NRh7xM8O9z7&#10;EMth1bNLzGZgK5VK/VeGDDVdLcpFCriwaBlwPJXUNV3mcU0DE1l+Mm0KDkyq6YwJlDnRjkwnzmFs&#10;xiTwWc0G2iPq4GCaRvw9eOjB/aFkwEmsqf+9Z05Qor4Y1HJVzOdxdNNlvvhQ4sVdWppLCzMcoWoa&#10;KJmOtyGNe6Ts7Q1qvpVJjdicqZJTyThhSaTTb4gjfHlPXi9/dvMEAAD//wMAUEsDBBQABgAIAAAA&#10;IQDP96K43AAAAAkBAAAPAAAAZHJzL2Rvd25yZXYueG1sTI/BTsMwEETvSPyDtUjcqI1VUUjjVBVq&#10;yxFaIs5u7CYR8dqy3TT8PdsTHHdmNPumXE1uYKONqfeo4HEmgFlsvOmxVVB/bh+egaWs0ejBo1Xw&#10;YxOsqtubUhfGX3Bvx0NuGZVgKrSCLudQcJ6azjqdZj5YJO/ko9OZzthyE/WFyt3ApRBP3Oke6UOn&#10;g33tbPN9ODsFIYfd4i2+f6w321HUX7ta9u1Gqfu7ab0Elu2U/8JwxSd0qIjp6M9oEhsUzBeSkgrk&#10;C7CrLaQk4UiCnAvgVcn/L6h+AQAA//8DAFBLAQItABQABgAIAAAAIQC2gziS/gAAAOEBAAATAAAA&#10;AAAAAAAAAAAAAAAAAABbQ29udGVudF9UeXBlc10ueG1sUEsBAi0AFAAGAAgAAAAhADj9If/WAAAA&#10;lAEAAAsAAAAAAAAAAAAAAAAALwEAAF9yZWxzLy5yZWxzUEsBAi0AFAAGAAgAAAAhAAmq9hgOAgAA&#10;+wMAAA4AAAAAAAAAAAAAAAAALgIAAGRycy9lMm9Eb2MueG1sUEsBAi0AFAAGAAgAAAAhAM/3orjc&#10;AAAACQEAAA8AAAAAAAAAAAAAAAAAaAQAAGRycy9kb3ducmV2LnhtbFBLBQYAAAAABAAEAPMAAABx&#10;BQAAAAA=&#10;" filled="f" stroked="f">
                <v:textbox style="mso-fit-shape-to-text:t">
                  <w:txbxContent>
                    <w:p w14:paraId="3EE77BF7" w14:textId="77777777" w:rsidR="008928DD" w:rsidRPr="00845D2B" w:rsidRDefault="008928DD" w:rsidP="00483C62">
                      <w:pPr>
                        <w:rPr>
                          <w:sz w:val="48"/>
                          <w:lang w:val="en-US"/>
                        </w:rPr>
                      </w:pPr>
                    </w:p>
                    <w:p w14:paraId="518B976F" w14:textId="77777777" w:rsidR="008928DD" w:rsidRPr="00845D2B" w:rsidRDefault="008928DD" w:rsidP="00483C62">
                      <w:pPr>
                        <w:rPr>
                          <w:sz w:val="36"/>
                          <w:lang w:val="en-US"/>
                        </w:rPr>
                      </w:pPr>
                      <w:r>
                        <w:rPr>
                          <w:sz w:val="36"/>
                          <w:lang w:val="en-US"/>
                        </w:rPr>
                        <w:t>MES-</w:t>
                      </w:r>
                      <w:r w:rsidRPr="00291F02">
                        <w:rPr>
                          <w:sz w:val="36"/>
                        </w:rPr>
                        <w:t>configuratie</w:t>
                      </w:r>
                      <w:r>
                        <w:rPr>
                          <w:sz w:val="36"/>
                          <w:lang w:val="en-US"/>
                        </w:rPr>
                        <w:t>-tool</w:t>
                      </w:r>
                    </w:p>
                  </w:txbxContent>
                </v:textbox>
              </v:shape>
            </w:pict>
          </mc:Fallback>
        </mc:AlternateContent>
      </w:r>
      <w:r w:rsidR="00483C62">
        <w:br w:type="page"/>
      </w:r>
    </w:p>
    <w:p w14:paraId="58008365" w14:textId="77777777" w:rsidR="00D0263B" w:rsidRDefault="00D0263B" w:rsidP="00D0263B">
      <w:pPr>
        <w:pStyle w:val="Heading1"/>
        <w:keepNext w:val="0"/>
        <w:pageBreakBefore/>
        <w:tabs>
          <w:tab w:val="num" w:pos="709"/>
        </w:tabs>
        <w:spacing w:before="120" w:after="60" w:line="360" w:lineRule="auto"/>
        <w:ind w:left="709" w:hanging="709"/>
      </w:pPr>
      <w:bookmarkStart w:id="32" w:name="_Toc505599931"/>
      <w:bookmarkStart w:id="33" w:name="_Toc507663526"/>
      <w:bookmarkStart w:id="34" w:name="_Toc307303802"/>
      <w:r w:rsidRPr="00492252">
        <w:lastRenderedPageBreak/>
        <w:t>Versie</w:t>
      </w:r>
      <w:r>
        <w:t>beheer</w:t>
      </w:r>
      <w:bookmarkEnd w:id="32"/>
      <w:bookmarkEnd w:id="33"/>
    </w:p>
    <w:p w14:paraId="26BD9A47" w14:textId="77777777" w:rsidR="00D0263B" w:rsidRPr="00F51F42" w:rsidRDefault="00D0263B" w:rsidP="00D0263B"/>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1E0" w:firstRow="1" w:lastRow="1" w:firstColumn="1" w:lastColumn="1" w:noHBand="0" w:noVBand="0"/>
      </w:tblPr>
      <w:tblGrid>
        <w:gridCol w:w="1134"/>
        <w:gridCol w:w="1276"/>
        <w:gridCol w:w="1701"/>
        <w:gridCol w:w="3573"/>
        <w:gridCol w:w="1672"/>
      </w:tblGrid>
      <w:tr w:rsidR="00D0263B" w:rsidRPr="00F51F42" w14:paraId="47287E6E" w14:textId="77777777" w:rsidTr="00905612">
        <w:trPr>
          <w:trHeight w:val="454"/>
        </w:trPr>
        <w:tc>
          <w:tcPr>
            <w:tcW w:w="1134" w:type="dxa"/>
            <w:shd w:val="clear" w:color="auto" w:fill="FFFFFF" w:themeFill="background1"/>
            <w:vAlign w:val="center"/>
          </w:tcPr>
          <w:p w14:paraId="52D44E70" w14:textId="77777777" w:rsidR="00D0263B" w:rsidRPr="00D0263B" w:rsidRDefault="00D0263B" w:rsidP="00495F9B">
            <w:pPr>
              <w:pStyle w:val="tabelheader"/>
              <w:rPr>
                <w:b/>
                <w:sz w:val="22"/>
                <w:szCs w:val="22"/>
              </w:rPr>
            </w:pPr>
            <w:r w:rsidRPr="00D0263B">
              <w:rPr>
                <w:b/>
                <w:sz w:val="22"/>
                <w:szCs w:val="22"/>
              </w:rPr>
              <w:t>Versie</w:t>
            </w:r>
          </w:p>
        </w:tc>
        <w:tc>
          <w:tcPr>
            <w:tcW w:w="1276" w:type="dxa"/>
            <w:shd w:val="clear" w:color="auto" w:fill="FFFFFF" w:themeFill="background1"/>
            <w:vAlign w:val="center"/>
          </w:tcPr>
          <w:p w14:paraId="35D204D1" w14:textId="77777777" w:rsidR="00D0263B" w:rsidRPr="00D0263B" w:rsidRDefault="00D0263B" w:rsidP="00495F9B">
            <w:pPr>
              <w:pStyle w:val="tabelheader"/>
              <w:rPr>
                <w:b/>
                <w:sz w:val="22"/>
                <w:szCs w:val="22"/>
              </w:rPr>
            </w:pPr>
            <w:r w:rsidRPr="00D0263B">
              <w:rPr>
                <w:b/>
                <w:sz w:val="22"/>
                <w:szCs w:val="22"/>
              </w:rPr>
              <w:t>Datum</w:t>
            </w:r>
          </w:p>
        </w:tc>
        <w:tc>
          <w:tcPr>
            <w:tcW w:w="1701" w:type="dxa"/>
            <w:shd w:val="clear" w:color="auto" w:fill="FFFFFF" w:themeFill="background1"/>
            <w:vAlign w:val="center"/>
          </w:tcPr>
          <w:p w14:paraId="550F8F81" w14:textId="77777777" w:rsidR="00D0263B" w:rsidRPr="00D0263B" w:rsidRDefault="00D0263B" w:rsidP="00495F9B">
            <w:pPr>
              <w:pStyle w:val="tabelheader"/>
              <w:rPr>
                <w:b/>
                <w:sz w:val="22"/>
                <w:szCs w:val="22"/>
              </w:rPr>
            </w:pPr>
            <w:r w:rsidRPr="00D0263B">
              <w:rPr>
                <w:b/>
                <w:sz w:val="22"/>
                <w:szCs w:val="22"/>
              </w:rPr>
              <w:t>Auteur(s)</w:t>
            </w:r>
          </w:p>
        </w:tc>
        <w:tc>
          <w:tcPr>
            <w:tcW w:w="3573" w:type="dxa"/>
            <w:shd w:val="clear" w:color="auto" w:fill="FFFFFF" w:themeFill="background1"/>
            <w:vAlign w:val="center"/>
          </w:tcPr>
          <w:p w14:paraId="51012FF0" w14:textId="77777777" w:rsidR="00D0263B" w:rsidRPr="00D0263B" w:rsidRDefault="00D0263B" w:rsidP="00495F9B">
            <w:pPr>
              <w:pStyle w:val="tabelheader"/>
              <w:rPr>
                <w:b/>
                <w:sz w:val="22"/>
                <w:szCs w:val="22"/>
              </w:rPr>
            </w:pPr>
            <w:r w:rsidRPr="00D0263B">
              <w:rPr>
                <w:b/>
                <w:sz w:val="22"/>
                <w:szCs w:val="22"/>
              </w:rPr>
              <w:t>Wijzigingen</w:t>
            </w:r>
          </w:p>
        </w:tc>
        <w:tc>
          <w:tcPr>
            <w:tcW w:w="1672" w:type="dxa"/>
            <w:shd w:val="clear" w:color="auto" w:fill="FFFFFF" w:themeFill="background1"/>
            <w:vAlign w:val="center"/>
          </w:tcPr>
          <w:p w14:paraId="3598EF7E" w14:textId="77777777" w:rsidR="00D0263B" w:rsidRPr="00D0263B" w:rsidRDefault="00D0263B" w:rsidP="00495F9B">
            <w:pPr>
              <w:pStyle w:val="tabelheader"/>
              <w:rPr>
                <w:b/>
                <w:sz w:val="22"/>
                <w:szCs w:val="22"/>
              </w:rPr>
            </w:pPr>
            <w:r w:rsidRPr="00D0263B">
              <w:rPr>
                <w:b/>
                <w:sz w:val="22"/>
                <w:szCs w:val="22"/>
              </w:rPr>
              <w:t>Status</w:t>
            </w:r>
          </w:p>
        </w:tc>
      </w:tr>
      <w:tr w:rsidR="00D0263B" w:rsidRPr="00492252" w14:paraId="7003B46A" w14:textId="77777777" w:rsidTr="00905612">
        <w:trPr>
          <w:trHeight w:val="340"/>
        </w:trPr>
        <w:tc>
          <w:tcPr>
            <w:tcW w:w="1134" w:type="dxa"/>
          </w:tcPr>
          <w:p w14:paraId="77870AA3" w14:textId="77777777" w:rsidR="00D0263B" w:rsidRPr="00C0187F" w:rsidRDefault="00D0263B" w:rsidP="00495F9B">
            <w:pPr>
              <w:pStyle w:val="Tabelbody"/>
              <w:rPr>
                <w:sz w:val="20"/>
                <w:szCs w:val="22"/>
              </w:rPr>
            </w:pPr>
            <w:bookmarkStart w:id="35" w:name="Start"/>
            <w:bookmarkEnd w:id="35"/>
            <w:r w:rsidRPr="00C0187F">
              <w:rPr>
                <w:sz w:val="20"/>
                <w:szCs w:val="22"/>
              </w:rPr>
              <w:t>0.0.1</w:t>
            </w:r>
          </w:p>
        </w:tc>
        <w:tc>
          <w:tcPr>
            <w:tcW w:w="1276" w:type="dxa"/>
          </w:tcPr>
          <w:p w14:paraId="12B016C3" w14:textId="77777777" w:rsidR="00D0263B" w:rsidRPr="00C0187F" w:rsidRDefault="00D0263B" w:rsidP="00495F9B">
            <w:pPr>
              <w:pStyle w:val="Tabelbody"/>
              <w:rPr>
                <w:sz w:val="20"/>
                <w:szCs w:val="22"/>
              </w:rPr>
            </w:pPr>
            <w:r w:rsidRPr="00C0187F">
              <w:rPr>
                <w:sz w:val="20"/>
                <w:szCs w:val="22"/>
              </w:rPr>
              <w:t>5-2-2018</w:t>
            </w:r>
          </w:p>
        </w:tc>
        <w:tc>
          <w:tcPr>
            <w:tcW w:w="1701" w:type="dxa"/>
          </w:tcPr>
          <w:p w14:paraId="086600F3" w14:textId="77777777" w:rsidR="00D0263B" w:rsidRPr="00C0187F" w:rsidRDefault="00D0263B" w:rsidP="00495F9B">
            <w:pPr>
              <w:pStyle w:val="Tabelbody"/>
              <w:rPr>
                <w:sz w:val="20"/>
                <w:szCs w:val="22"/>
              </w:rPr>
            </w:pPr>
            <w:r w:rsidRPr="00C0187F">
              <w:rPr>
                <w:sz w:val="20"/>
                <w:szCs w:val="22"/>
              </w:rPr>
              <w:t>Koen Wartenberg</w:t>
            </w:r>
          </w:p>
        </w:tc>
        <w:tc>
          <w:tcPr>
            <w:tcW w:w="3573" w:type="dxa"/>
          </w:tcPr>
          <w:p w14:paraId="4C3F100A" w14:textId="77777777" w:rsidR="00D0263B" w:rsidRPr="00C0187F" w:rsidRDefault="00D0263B" w:rsidP="00495F9B">
            <w:pPr>
              <w:pStyle w:val="Tabelbody"/>
              <w:rPr>
                <w:sz w:val="20"/>
                <w:szCs w:val="22"/>
              </w:rPr>
            </w:pPr>
            <w:r w:rsidRPr="00C0187F">
              <w:rPr>
                <w:sz w:val="20"/>
                <w:szCs w:val="22"/>
              </w:rPr>
              <w:t>Eerste versie document opgezet</w:t>
            </w:r>
          </w:p>
        </w:tc>
        <w:tc>
          <w:tcPr>
            <w:tcW w:w="1672" w:type="dxa"/>
          </w:tcPr>
          <w:p w14:paraId="2A573E74" w14:textId="4DC5CC63" w:rsidR="00D0263B" w:rsidRPr="00C0187F" w:rsidRDefault="00922EF7" w:rsidP="00495F9B">
            <w:pPr>
              <w:pStyle w:val="Tabelbody"/>
              <w:rPr>
                <w:sz w:val="20"/>
                <w:szCs w:val="22"/>
              </w:rPr>
            </w:pPr>
            <w:r w:rsidRPr="00C0187F">
              <w:rPr>
                <w:sz w:val="20"/>
                <w:szCs w:val="22"/>
              </w:rPr>
              <w:t>Begin</w:t>
            </w:r>
          </w:p>
        </w:tc>
      </w:tr>
      <w:tr w:rsidR="00D0263B" w:rsidRPr="00492252" w14:paraId="7628E52B" w14:textId="77777777" w:rsidTr="00905612">
        <w:trPr>
          <w:trHeight w:val="340"/>
        </w:trPr>
        <w:tc>
          <w:tcPr>
            <w:tcW w:w="1134" w:type="dxa"/>
          </w:tcPr>
          <w:p w14:paraId="592D4343" w14:textId="4B4FA7D5" w:rsidR="00D0263B" w:rsidRPr="00C0187F" w:rsidRDefault="00905612" w:rsidP="00495F9B">
            <w:pPr>
              <w:pStyle w:val="Tabelbody"/>
              <w:rPr>
                <w:sz w:val="20"/>
                <w:szCs w:val="22"/>
              </w:rPr>
            </w:pPr>
            <w:r w:rsidRPr="00C0187F">
              <w:rPr>
                <w:sz w:val="20"/>
                <w:szCs w:val="22"/>
              </w:rPr>
              <w:t>0.0.2</w:t>
            </w:r>
          </w:p>
        </w:tc>
        <w:tc>
          <w:tcPr>
            <w:tcW w:w="1276" w:type="dxa"/>
          </w:tcPr>
          <w:p w14:paraId="387A4BD0" w14:textId="3E53919B" w:rsidR="00D0263B" w:rsidRPr="00C0187F" w:rsidRDefault="00905612" w:rsidP="00495F9B">
            <w:pPr>
              <w:pStyle w:val="Tabelbody"/>
              <w:rPr>
                <w:sz w:val="20"/>
                <w:szCs w:val="22"/>
              </w:rPr>
            </w:pPr>
            <w:r w:rsidRPr="00C0187F">
              <w:rPr>
                <w:sz w:val="20"/>
                <w:szCs w:val="22"/>
              </w:rPr>
              <w:t>6-2-2018</w:t>
            </w:r>
          </w:p>
        </w:tc>
        <w:tc>
          <w:tcPr>
            <w:tcW w:w="1701" w:type="dxa"/>
          </w:tcPr>
          <w:p w14:paraId="46BB48AC" w14:textId="383058DE" w:rsidR="00D0263B" w:rsidRPr="00C0187F" w:rsidRDefault="00905612" w:rsidP="00495F9B">
            <w:pPr>
              <w:pStyle w:val="Tabelbody"/>
              <w:rPr>
                <w:sz w:val="20"/>
                <w:szCs w:val="22"/>
              </w:rPr>
            </w:pPr>
            <w:r w:rsidRPr="00C0187F">
              <w:rPr>
                <w:sz w:val="20"/>
                <w:szCs w:val="22"/>
              </w:rPr>
              <w:t>Koen Wartenberg</w:t>
            </w:r>
          </w:p>
        </w:tc>
        <w:tc>
          <w:tcPr>
            <w:tcW w:w="3573" w:type="dxa"/>
          </w:tcPr>
          <w:p w14:paraId="19DFCDB9" w14:textId="75779416" w:rsidR="00D0263B" w:rsidRPr="00C0187F" w:rsidRDefault="00905612" w:rsidP="00495F9B">
            <w:pPr>
              <w:pStyle w:val="Tabelbody"/>
              <w:rPr>
                <w:sz w:val="20"/>
                <w:szCs w:val="22"/>
              </w:rPr>
            </w:pPr>
            <w:r w:rsidRPr="00C0187F">
              <w:rPr>
                <w:sz w:val="20"/>
                <w:szCs w:val="22"/>
              </w:rPr>
              <w:t xml:space="preserve">Toevoeging </w:t>
            </w:r>
            <w:r w:rsidR="0093012B" w:rsidRPr="00C0187F">
              <w:rPr>
                <w:sz w:val="20"/>
                <w:szCs w:val="22"/>
              </w:rPr>
              <w:t>Gro</w:t>
            </w:r>
            <w:r w:rsidR="0093012B">
              <w:rPr>
                <w:sz w:val="20"/>
                <w:szCs w:val="22"/>
              </w:rPr>
              <w:t>v</w:t>
            </w:r>
            <w:r w:rsidR="0093012B" w:rsidRPr="00C0187F">
              <w:rPr>
                <w:sz w:val="20"/>
                <w:szCs w:val="22"/>
              </w:rPr>
              <w:t>e</w:t>
            </w:r>
            <w:r w:rsidRPr="00C0187F">
              <w:rPr>
                <w:sz w:val="20"/>
                <w:szCs w:val="22"/>
              </w:rPr>
              <w:t xml:space="preserve"> planning </w:t>
            </w:r>
          </w:p>
        </w:tc>
        <w:tc>
          <w:tcPr>
            <w:tcW w:w="1672" w:type="dxa"/>
          </w:tcPr>
          <w:p w14:paraId="39E3E083" w14:textId="2EDA47BA" w:rsidR="00D0263B" w:rsidRPr="00C0187F" w:rsidRDefault="00905612" w:rsidP="00495F9B">
            <w:pPr>
              <w:pStyle w:val="Tabelbody"/>
              <w:rPr>
                <w:sz w:val="20"/>
                <w:szCs w:val="22"/>
              </w:rPr>
            </w:pPr>
            <w:r w:rsidRPr="00C0187F">
              <w:rPr>
                <w:sz w:val="20"/>
                <w:szCs w:val="22"/>
              </w:rPr>
              <w:t xml:space="preserve">Eerste opzet </w:t>
            </w:r>
          </w:p>
        </w:tc>
      </w:tr>
      <w:tr w:rsidR="00D0263B" w:rsidRPr="00492252" w14:paraId="10C96A12" w14:textId="77777777" w:rsidTr="00905612">
        <w:trPr>
          <w:trHeight w:val="340"/>
        </w:trPr>
        <w:tc>
          <w:tcPr>
            <w:tcW w:w="1134" w:type="dxa"/>
          </w:tcPr>
          <w:p w14:paraId="19EC8BD3" w14:textId="71C93E35" w:rsidR="00D0263B" w:rsidRPr="00863546" w:rsidRDefault="00863546" w:rsidP="00495F9B">
            <w:pPr>
              <w:pStyle w:val="Tabelbody"/>
              <w:rPr>
                <w:sz w:val="20"/>
                <w:szCs w:val="22"/>
              </w:rPr>
            </w:pPr>
            <w:r w:rsidRPr="00863546">
              <w:rPr>
                <w:sz w:val="20"/>
                <w:szCs w:val="22"/>
              </w:rPr>
              <w:t>0.</w:t>
            </w:r>
            <w:ins w:id="36" w:author="Koen Wartenberg" w:date="2018-02-15T08:11:00Z">
              <w:r w:rsidR="00CA762C">
                <w:rPr>
                  <w:sz w:val="20"/>
                  <w:szCs w:val="22"/>
                </w:rPr>
                <w:t>0.3</w:t>
              </w:r>
            </w:ins>
            <w:del w:id="37" w:author="Koen Wartenberg" w:date="2018-02-15T08:11:00Z">
              <w:r w:rsidRPr="00863546" w:rsidDel="00CA762C">
                <w:rPr>
                  <w:sz w:val="20"/>
                  <w:szCs w:val="22"/>
                </w:rPr>
                <w:delText>1.0</w:delText>
              </w:r>
            </w:del>
          </w:p>
        </w:tc>
        <w:tc>
          <w:tcPr>
            <w:tcW w:w="1276" w:type="dxa"/>
          </w:tcPr>
          <w:p w14:paraId="22BCD208" w14:textId="0573011D" w:rsidR="00D0263B" w:rsidRPr="00863546" w:rsidRDefault="00863546" w:rsidP="00495F9B">
            <w:pPr>
              <w:pStyle w:val="Tabelbody"/>
              <w:rPr>
                <w:sz w:val="20"/>
                <w:szCs w:val="22"/>
              </w:rPr>
            </w:pPr>
            <w:r w:rsidRPr="00863546">
              <w:rPr>
                <w:sz w:val="20"/>
                <w:szCs w:val="22"/>
              </w:rPr>
              <w:t>7-2-2018</w:t>
            </w:r>
          </w:p>
        </w:tc>
        <w:tc>
          <w:tcPr>
            <w:tcW w:w="1701" w:type="dxa"/>
          </w:tcPr>
          <w:p w14:paraId="40D22F1C" w14:textId="77A7AA8C" w:rsidR="00D0263B" w:rsidRPr="00863546" w:rsidRDefault="00863546" w:rsidP="00495F9B">
            <w:pPr>
              <w:pStyle w:val="Tabelbody"/>
              <w:rPr>
                <w:sz w:val="20"/>
                <w:szCs w:val="22"/>
              </w:rPr>
            </w:pPr>
            <w:r w:rsidRPr="00863546">
              <w:rPr>
                <w:sz w:val="20"/>
                <w:szCs w:val="22"/>
              </w:rPr>
              <w:t>Koen Wartenberg</w:t>
            </w:r>
          </w:p>
        </w:tc>
        <w:tc>
          <w:tcPr>
            <w:tcW w:w="3573" w:type="dxa"/>
          </w:tcPr>
          <w:p w14:paraId="6AB1020D" w14:textId="77777777" w:rsidR="00D0263B" w:rsidRDefault="00863546" w:rsidP="00495F9B">
            <w:pPr>
              <w:pStyle w:val="Tabelbody"/>
              <w:rPr>
                <w:sz w:val="20"/>
                <w:szCs w:val="22"/>
              </w:rPr>
            </w:pPr>
            <w:r w:rsidRPr="00863546">
              <w:rPr>
                <w:sz w:val="20"/>
                <w:szCs w:val="22"/>
              </w:rPr>
              <w:t>Alles volgens format ingevuld en versie 0.1 definitief</w:t>
            </w:r>
          </w:p>
          <w:p w14:paraId="5A661378" w14:textId="60C972B3" w:rsidR="00872BD8" w:rsidRPr="00863546" w:rsidRDefault="00872BD8" w:rsidP="00495F9B">
            <w:pPr>
              <w:pStyle w:val="Tabelbody"/>
              <w:rPr>
                <w:sz w:val="20"/>
                <w:szCs w:val="22"/>
              </w:rPr>
            </w:pPr>
            <w:r>
              <w:rPr>
                <w:sz w:val="20"/>
                <w:szCs w:val="22"/>
              </w:rPr>
              <w:t>Spellingscontrole uitgevoerd</w:t>
            </w:r>
          </w:p>
        </w:tc>
        <w:tc>
          <w:tcPr>
            <w:tcW w:w="1672" w:type="dxa"/>
          </w:tcPr>
          <w:p w14:paraId="1905DBAE" w14:textId="1E2C4B8D" w:rsidR="00D0263B" w:rsidRPr="00863546" w:rsidRDefault="00B67599" w:rsidP="00495F9B">
            <w:pPr>
              <w:pStyle w:val="Tabelbody"/>
              <w:rPr>
                <w:sz w:val="20"/>
                <w:szCs w:val="22"/>
              </w:rPr>
            </w:pPr>
            <w:r>
              <w:rPr>
                <w:sz w:val="20"/>
                <w:szCs w:val="22"/>
              </w:rPr>
              <w:t>Eerste versie</w:t>
            </w:r>
          </w:p>
        </w:tc>
      </w:tr>
      <w:tr w:rsidR="00863546" w:rsidRPr="00492252" w14:paraId="06587E8C" w14:textId="77777777" w:rsidTr="00905612">
        <w:trPr>
          <w:trHeight w:val="340"/>
        </w:trPr>
        <w:tc>
          <w:tcPr>
            <w:tcW w:w="1134" w:type="dxa"/>
          </w:tcPr>
          <w:p w14:paraId="69034870" w14:textId="6E140F1D" w:rsidR="00863546" w:rsidRPr="00863546" w:rsidRDefault="00CA4BC3" w:rsidP="00495F9B">
            <w:pPr>
              <w:pStyle w:val="Tabelbody"/>
              <w:rPr>
                <w:sz w:val="20"/>
                <w:szCs w:val="22"/>
              </w:rPr>
            </w:pPr>
            <w:ins w:id="38" w:author="Koen Wartenberg" w:date="2018-02-09T16:38:00Z">
              <w:r>
                <w:rPr>
                  <w:sz w:val="20"/>
                  <w:szCs w:val="22"/>
                </w:rPr>
                <w:t>0.</w:t>
              </w:r>
            </w:ins>
            <w:ins w:id="39" w:author="Koen Wartenberg" w:date="2018-02-15T08:11:00Z">
              <w:r w:rsidR="00CA762C">
                <w:rPr>
                  <w:sz w:val="20"/>
                  <w:szCs w:val="22"/>
                </w:rPr>
                <w:t>0.4</w:t>
              </w:r>
            </w:ins>
          </w:p>
        </w:tc>
        <w:tc>
          <w:tcPr>
            <w:tcW w:w="1276" w:type="dxa"/>
          </w:tcPr>
          <w:p w14:paraId="3DFECD86" w14:textId="29765B57" w:rsidR="00863546" w:rsidRPr="00863546" w:rsidRDefault="00CA4BC3" w:rsidP="00495F9B">
            <w:pPr>
              <w:pStyle w:val="Tabelbody"/>
              <w:rPr>
                <w:sz w:val="20"/>
                <w:szCs w:val="22"/>
              </w:rPr>
            </w:pPr>
            <w:ins w:id="40" w:author="Koen Wartenberg" w:date="2018-02-09T16:38:00Z">
              <w:r>
                <w:rPr>
                  <w:sz w:val="20"/>
                  <w:szCs w:val="22"/>
                </w:rPr>
                <w:t>9-2-2018</w:t>
              </w:r>
            </w:ins>
          </w:p>
        </w:tc>
        <w:tc>
          <w:tcPr>
            <w:tcW w:w="1701" w:type="dxa"/>
          </w:tcPr>
          <w:p w14:paraId="731F698A" w14:textId="56BFC8BE" w:rsidR="00863546" w:rsidRPr="00863546" w:rsidRDefault="00CA4BC3" w:rsidP="00495F9B">
            <w:pPr>
              <w:pStyle w:val="Tabelbody"/>
              <w:rPr>
                <w:sz w:val="20"/>
                <w:szCs w:val="22"/>
              </w:rPr>
            </w:pPr>
            <w:ins w:id="41" w:author="Koen Wartenberg" w:date="2018-02-09T16:38:00Z">
              <w:r w:rsidRPr="00863546">
                <w:rPr>
                  <w:sz w:val="20"/>
                  <w:szCs w:val="22"/>
                </w:rPr>
                <w:t>Koen Wartenberg</w:t>
              </w:r>
            </w:ins>
          </w:p>
        </w:tc>
        <w:tc>
          <w:tcPr>
            <w:tcW w:w="3573" w:type="dxa"/>
          </w:tcPr>
          <w:p w14:paraId="1720C780" w14:textId="567462CE" w:rsidR="00863546" w:rsidRPr="00863546" w:rsidRDefault="00CA4BC3" w:rsidP="00495F9B">
            <w:pPr>
              <w:pStyle w:val="Tabelbody"/>
              <w:rPr>
                <w:sz w:val="20"/>
                <w:szCs w:val="22"/>
              </w:rPr>
            </w:pPr>
            <w:ins w:id="42" w:author="Koen Wartenberg" w:date="2018-02-09T16:38:00Z">
              <w:r>
                <w:rPr>
                  <w:sz w:val="20"/>
                  <w:szCs w:val="22"/>
                </w:rPr>
                <w:t xml:space="preserve">Eerste versie </w:t>
              </w:r>
            </w:ins>
            <w:ins w:id="43" w:author="Koen Wartenberg" w:date="2018-02-22T09:14:00Z">
              <w:r w:rsidR="00FD51D6">
                <w:rPr>
                  <w:sz w:val="20"/>
                  <w:szCs w:val="22"/>
                </w:rPr>
                <w:t>&amp;</w:t>
              </w:r>
            </w:ins>
            <w:ins w:id="44" w:author="Koen Wartenberg" w:date="2018-02-09T16:38:00Z">
              <w:r>
                <w:rPr>
                  <w:sz w:val="20"/>
                  <w:szCs w:val="22"/>
                </w:rPr>
                <w:t xml:space="preserve"> verbeteringen aan de han</w:t>
              </w:r>
            </w:ins>
            <w:ins w:id="45" w:author="Koen Wartenberg" w:date="2018-02-09T16:39:00Z">
              <w:r>
                <w:rPr>
                  <w:sz w:val="20"/>
                  <w:szCs w:val="22"/>
                </w:rPr>
                <w:t>d van het gegeven commentaar.</w:t>
              </w:r>
            </w:ins>
          </w:p>
        </w:tc>
        <w:tc>
          <w:tcPr>
            <w:tcW w:w="1672" w:type="dxa"/>
          </w:tcPr>
          <w:p w14:paraId="5F92306C" w14:textId="710504CC" w:rsidR="00863546" w:rsidRPr="00863546" w:rsidRDefault="00CA4BC3" w:rsidP="00495F9B">
            <w:pPr>
              <w:pStyle w:val="Tabelbody"/>
              <w:rPr>
                <w:sz w:val="20"/>
                <w:szCs w:val="22"/>
              </w:rPr>
            </w:pPr>
            <w:ins w:id="46" w:author="Koen Wartenberg" w:date="2018-02-09T16:38:00Z">
              <w:r>
                <w:rPr>
                  <w:sz w:val="20"/>
                  <w:szCs w:val="22"/>
                </w:rPr>
                <w:t>Eerste inhoudelijke versie + verbeteringen</w:t>
              </w:r>
            </w:ins>
          </w:p>
        </w:tc>
      </w:tr>
      <w:tr w:rsidR="00863546" w:rsidRPr="00492252" w14:paraId="50A01660" w14:textId="77777777" w:rsidTr="00905612">
        <w:trPr>
          <w:trHeight w:val="340"/>
        </w:trPr>
        <w:tc>
          <w:tcPr>
            <w:tcW w:w="1134" w:type="dxa"/>
          </w:tcPr>
          <w:p w14:paraId="0BFB7623" w14:textId="2ACAF2BC" w:rsidR="00863546" w:rsidRPr="00863546" w:rsidRDefault="00C543C9" w:rsidP="00495F9B">
            <w:pPr>
              <w:pStyle w:val="Tabelbody"/>
              <w:rPr>
                <w:sz w:val="20"/>
                <w:szCs w:val="22"/>
              </w:rPr>
            </w:pPr>
            <w:ins w:id="47" w:author="Koen Wartenberg" w:date="2018-02-12T16:02:00Z">
              <w:r>
                <w:rPr>
                  <w:sz w:val="20"/>
                  <w:szCs w:val="22"/>
                </w:rPr>
                <w:t>0.</w:t>
              </w:r>
            </w:ins>
            <w:ins w:id="48" w:author="Koen Wartenberg" w:date="2018-02-15T08:11:00Z">
              <w:r w:rsidR="00CA762C">
                <w:rPr>
                  <w:sz w:val="20"/>
                  <w:szCs w:val="22"/>
                </w:rPr>
                <w:t>0.5</w:t>
              </w:r>
            </w:ins>
          </w:p>
        </w:tc>
        <w:tc>
          <w:tcPr>
            <w:tcW w:w="1276" w:type="dxa"/>
          </w:tcPr>
          <w:p w14:paraId="48EFD5CF" w14:textId="279FB38E" w:rsidR="00863546" w:rsidRPr="00863546" w:rsidRDefault="00C543C9" w:rsidP="00495F9B">
            <w:pPr>
              <w:pStyle w:val="Tabelbody"/>
              <w:rPr>
                <w:sz w:val="20"/>
                <w:szCs w:val="22"/>
              </w:rPr>
            </w:pPr>
            <w:ins w:id="49" w:author="Koen Wartenberg" w:date="2018-02-12T16:02:00Z">
              <w:r>
                <w:rPr>
                  <w:sz w:val="20"/>
                  <w:szCs w:val="22"/>
                </w:rPr>
                <w:t>12-2-2018</w:t>
              </w:r>
            </w:ins>
          </w:p>
        </w:tc>
        <w:tc>
          <w:tcPr>
            <w:tcW w:w="1701" w:type="dxa"/>
          </w:tcPr>
          <w:p w14:paraId="33EA4FC6" w14:textId="12924509" w:rsidR="00863546" w:rsidRPr="00863546" w:rsidRDefault="00C543C9" w:rsidP="00495F9B">
            <w:pPr>
              <w:pStyle w:val="Tabelbody"/>
              <w:rPr>
                <w:sz w:val="20"/>
                <w:szCs w:val="22"/>
              </w:rPr>
            </w:pPr>
            <w:ins w:id="50" w:author="Koen Wartenberg" w:date="2018-02-12T16:02:00Z">
              <w:r>
                <w:rPr>
                  <w:sz w:val="20"/>
                  <w:szCs w:val="22"/>
                </w:rPr>
                <w:t>Koen Wartenberg</w:t>
              </w:r>
            </w:ins>
          </w:p>
        </w:tc>
        <w:tc>
          <w:tcPr>
            <w:tcW w:w="3573" w:type="dxa"/>
          </w:tcPr>
          <w:p w14:paraId="3F033626" w14:textId="20FCF50C" w:rsidR="00863546" w:rsidRPr="00863546" w:rsidRDefault="003B146B" w:rsidP="00495F9B">
            <w:pPr>
              <w:pStyle w:val="Tabelbody"/>
              <w:rPr>
                <w:sz w:val="20"/>
                <w:szCs w:val="22"/>
              </w:rPr>
            </w:pPr>
            <w:ins w:id="51" w:author="Koen Wartenberg" w:date="2018-02-12T16:02:00Z">
              <w:r>
                <w:rPr>
                  <w:sz w:val="20"/>
                  <w:szCs w:val="22"/>
                </w:rPr>
                <w:t xml:space="preserve">Paar kleine aanpassingen </w:t>
              </w:r>
            </w:ins>
            <w:ins w:id="52" w:author="Koen Wartenberg" w:date="2018-02-12T16:03:00Z">
              <w:r>
                <w:rPr>
                  <w:sz w:val="20"/>
                  <w:szCs w:val="22"/>
                </w:rPr>
                <w:t>gebaseerd op commentaar</w:t>
              </w:r>
            </w:ins>
          </w:p>
        </w:tc>
        <w:tc>
          <w:tcPr>
            <w:tcW w:w="1672" w:type="dxa"/>
          </w:tcPr>
          <w:p w14:paraId="794113C3" w14:textId="05DCC744" w:rsidR="00863546" w:rsidRPr="00863546" w:rsidRDefault="00863546" w:rsidP="00495F9B">
            <w:pPr>
              <w:pStyle w:val="Tabelbody"/>
              <w:rPr>
                <w:sz w:val="20"/>
                <w:szCs w:val="22"/>
              </w:rPr>
            </w:pPr>
          </w:p>
        </w:tc>
      </w:tr>
      <w:tr w:rsidR="00863546" w:rsidRPr="00492252" w14:paraId="1A8DCB36" w14:textId="77777777" w:rsidTr="00905612">
        <w:trPr>
          <w:trHeight w:val="340"/>
        </w:trPr>
        <w:tc>
          <w:tcPr>
            <w:tcW w:w="1134" w:type="dxa"/>
          </w:tcPr>
          <w:p w14:paraId="28874881" w14:textId="3AC58714" w:rsidR="00863546" w:rsidRPr="00863546" w:rsidRDefault="00DE348C" w:rsidP="00495F9B">
            <w:pPr>
              <w:pStyle w:val="Tabelbody"/>
              <w:rPr>
                <w:sz w:val="20"/>
                <w:szCs w:val="22"/>
              </w:rPr>
            </w:pPr>
            <w:ins w:id="53" w:author="Koen Wartenberg" w:date="2018-02-15T08:10:00Z">
              <w:r>
                <w:rPr>
                  <w:sz w:val="20"/>
                  <w:szCs w:val="22"/>
                </w:rPr>
                <w:t>0</w:t>
              </w:r>
            </w:ins>
            <w:ins w:id="54" w:author="Koen Wartenberg" w:date="2018-02-15T08:11:00Z">
              <w:r w:rsidR="00CA762C">
                <w:rPr>
                  <w:sz w:val="20"/>
                  <w:szCs w:val="22"/>
                </w:rPr>
                <w:t>.1.0</w:t>
              </w:r>
            </w:ins>
          </w:p>
        </w:tc>
        <w:tc>
          <w:tcPr>
            <w:tcW w:w="1276" w:type="dxa"/>
          </w:tcPr>
          <w:p w14:paraId="68F5385B" w14:textId="0B4FC9D3" w:rsidR="00863546" w:rsidRPr="00863546" w:rsidRDefault="00CA762C" w:rsidP="00495F9B">
            <w:pPr>
              <w:pStyle w:val="Tabelbody"/>
              <w:rPr>
                <w:sz w:val="20"/>
                <w:szCs w:val="22"/>
              </w:rPr>
            </w:pPr>
            <w:ins w:id="55" w:author="Koen Wartenberg" w:date="2018-02-15T08:10:00Z">
              <w:r>
                <w:rPr>
                  <w:sz w:val="20"/>
                  <w:szCs w:val="22"/>
                </w:rPr>
                <w:t>15-2-2018</w:t>
              </w:r>
            </w:ins>
          </w:p>
        </w:tc>
        <w:tc>
          <w:tcPr>
            <w:tcW w:w="1701" w:type="dxa"/>
          </w:tcPr>
          <w:p w14:paraId="227FDD71" w14:textId="7B6D73E5" w:rsidR="00863546" w:rsidRPr="00863546" w:rsidRDefault="00CA762C" w:rsidP="00495F9B">
            <w:pPr>
              <w:pStyle w:val="Tabelbody"/>
              <w:rPr>
                <w:sz w:val="20"/>
                <w:szCs w:val="22"/>
              </w:rPr>
            </w:pPr>
            <w:ins w:id="56" w:author="Koen Wartenberg" w:date="2018-02-15T08:10:00Z">
              <w:r>
                <w:rPr>
                  <w:sz w:val="20"/>
                  <w:szCs w:val="22"/>
                </w:rPr>
                <w:t>Koen Wartenberg</w:t>
              </w:r>
            </w:ins>
          </w:p>
        </w:tc>
        <w:tc>
          <w:tcPr>
            <w:tcW w:w="3573" w:type="dxa"/>
          </w:tcPr>
          <w:p w14:paraId="1E5EFE7C" w14:textId="7FCA2F20" w:rsidR="00863546" w:rsidRPr="00863546" w:rsidRDefault="00CA762C" w:rsidP="00495F9B">
            <w:pPr>
              <w:pStyle w:val="Tabelbody"/>
              <w:rPr>
                <w:sz w:val="20"/>
                <w:szCs w:val="22"/>
              </w:rPr>
            </w:pPr>
            <w:ins w:id="57" w:author="Koen Wartenberg" w:date="2018-02-15T08:10:00Z">
              <w:r>
                <w:rPr>
                  <w:sz w:val="20"/>
                  <w:szCs w:val="22"/>
                </w:rPr>
                <w:t xml:space="preserve">Spellingscheck </w:t>
              </w:r>
            </w:ins>
            <w:ins w:id="58" w:author="Koen Wartenberg" w:date="2018-02-22T09:14:00Z">
              <w:r w:rsidR="00FD51D6">
                <w:rPr>
                  <w:sz w:val="20"/>
                  <w:szCs w:val="22"/>
                </w:rPr>
                <w:t>&amp;</w:t>
              </w:r>
            </w:ins>
            <w:ins w:id="59" w:author="Koen Wartenberg" w:date="2018-02-15T08:10:00Z">
              <w:r>
                <w:rPr>
                  <w:sz w:val="20"/>
                  <w:szCs w:val="22"/>
                </w:rPr>
                <w:t xml:space="preserve"> paar zaken anders geformuleerd</w:t>
              </w:r>
            </w:ins>
          </w:p>
        </w:tc>
        <w:tc>
          <w:tcPr>
            <w:tcW w:w="1672" w:type="dxa"/>
          </w:tcPr>
          <w:p w14:paraId="3D55AAFF" w14:textId="6A0738BE" w:rsidR="00863546" w:rsidRPr="00863546" w:rsidRDefault="00CA762C" w:rsidP="00495F9B">
            <w:pPr>
              <w:pStyle w:val="Tabelbody"/>
              <w:rPr>
                <w:sz w:val="20"/>
                <w:szCs w:val="22"/>
              </w:rPr>
            </w:pPr>
            <w:ins w:id="60" w:author="Koen Wartenberg" w:date="2018-02-15T08:10:00Z">
              <w:r>
                <w:rPr>
                  <w:sz w:val="20"/>
                  <w:szCs w:val="22"/>
                </w:rPr>
                <w:t>Eerste versie n</w:t>
              </w:r>
            </w:ins>
            <w:ins w:id="61" w:author="Koen Wartenberg" w:date="2018-02-15T08:11:00Z">
              <w:r>
                <w:rPr>
                  <w:sz w:val="20"/>
                  <w:szCs w:val="22"/>
                </w:rPr>
                <w:t>a sprint 1</w:t>
              </w:r>
            </w:ins>
          </w:p>
        </w:tc>
      </w:tr>
      <w:tr w:rsidR="00DC75E2" w:rsidRPr="00492252" w14:paraId="3AE2328C" w14:textId="77777777" w:rsidTr="00905612">
        <w:trPr>
          <w:trHeight w:val="340"/>
          <w:ins w:id="62" w:author="Koen Wartenberg" w:date="2018-02-22T09:08:00Z"/>
        </w:trPr>
        <w:tc>
          <w:tcPr>
            <w:tcW w:w="1134" w:type="dxa"/>
          </w:tcPr>
          <w:p w14:paraId="68B3BF4F" w14:textId="627F01B7" w:rsidR="00DC75E2" w:rsidRDefault="00DC75E2" w:rsidP="00495F9B">
            <w:pPr>
              <w:pStyle w:val="Tabelbody"/>
              <w:rPr>
                <w:ins w:id="63" w:author="Koen Wartenberg" w:date="2018-02-22T09:08:00Z"/>
                <w:sz w:val="20"/>
                <w:szCs w:val="22"/>
              </w:rPr>
            </w:pPr>
            <w:ins w:id="64" w:author="Koen Wartenberg" w:date="2018-02-22T09:08:00Z">
              <w:r>
                <w:rPr>
                  <w:sz w:val="20"/>
                  <w:szCs w:val="22"/>
                </w:rPr>
                <w:t>0.1.1</w:t>
              </w:r>
            </w:ins>
          </w:p>
        </w:tc>
        <w:tc>
          <w:tcPr>
            <w:tcW w:w="1276" w:type="dxa"/>
          </w:tcPr>
          <w:p w14:paraId="52BF1DBA" w14:textId="5CEC9840" w:rsidR="00DC75E2" w:rsidRDefault="00DC75E2" w:rsidP="00495F9B">
            <w:pPr>
              <w:pStyle w:val="Tabelbody"/>
              <w:rPr>
                <w:ins w:id="65" w:author="Koen Wartenberg" w:date="2018-02-22T09:08:00Z"/>
                <w:sz w:val="20"/>
                <w:szCs w:val="22"/>
              </w:rPr>
            </w:pPr>
            <w:ins w:id="66" w:author="Koen Wartenberg" w:date="2018-02-22T09:08:00Z">
              <w:r>
                <w:rPr>
                  <w:sz w:val="20"/>
                  <w:szCs w:val="22"/>
                </w:rPr>
                <w:t>22-2-2018</w:t>
              </w:r>
            </w:ins>
          </w:p>
        </w:tc>
        <w:tc>
          <w:tcPr>
            <w:tcW w:w="1701" w:type="dxa"/>
          </w:tcPr>
          <w:p w14:paraId="08E45538" w14:textId="00A74C57" w:rsidR="00DC75E2" w:rsidRDefault="00DC75E2" w:rsidP="00495F9B">
            <w:pPr>
              <w:pStyle w:val="Tabelbody"/>
              <w:rPr>
                <w:ins w:id="67" w:author="Koen Wartenberg" w:date="2018-02-22T09:08:00Z"/>
                <w:sz w:val="20"/>
                <w:szCs w:val="22"/>
              </w:rPr>
            </w:pPr>
            <w:ins w:id="68" w:author="Koen Wartenberg" w:date="2018-02-22T09:08:00Z">
              <w:r>
                <w:rPr>
                  <w:sz w:val="20"/>
                  <w:szCs w:val="22"/>
                </w:rPr>
                <w:t>Koen Wartenberg</w:t>
              </w:r>
            </w:ins>
          </w:p>
        </w:tc>
        <w:tc>
          <w:tcPr>
            <w:tcW w:w="3573" w:type="dxa"/>
          </w:tcPr>
          <w:p w14:paraId="2517C048" w14:textId="6DA58E16" w:rsidR="00DC75E2" w:rsidRDefault="00D02295" w:rsidP="00495F9B">
            <w:pPr>
              <w:pStyle w:val="Tabelbody"/>
              <w:rPr>
                <w:ins w:id="69" w:author="Koen Wartenberg" w:date="2018-02-22T09:09:00Z"/>
                <w:sz w:val="20"/>
                <w:szCs w:val="22"/>
              </w:rPr>
            </w:pPr>
            <w:ins w:id="70" w:author="Koen Wartenberg" w:date="2018-02-26T16:03:00Z">
              <w:r>
                <w:rPr>
                  <w:sz w:val="20"/>
                  <w:szCs w:val="22"/>
                </w:rPr>
                <w:t>Naar aanleiding van</w:t>
              </w:r>
            </w:ins>
            <w:ins w:id="71" w:author="Koen Wartenberg" w:date="2018-02-22T09:09:00Z">
              <w:r w:rsidR="00DC75E2">
                <w:rPr>
                  <w:sz w:val="20"/>
                  <w:szCs w:val="22"/>
                </w:rPr>
                <w:t xml:space="preserve"> de feedback zijn er wat dingen aangepast </w:t>
              </w:r>
            </w:ins>
            <w:ins w:id="72" w:author="Koen Wartenberg" w:date="2018-02-22T09:14:00Z">
              <w:r w:rsidR="00FD51D6">
                <w:rPr>
                  <w:sz w:val="20"/>
                  <w:szCs w:val="22"/>
                </w:rPr>
                <w:t>&amp;</w:t>
              </w:r>
            </w:ins>
          </w:p>
          <w:p w14:paraId="1CB807C3" w14:textId="4F45BCF0" w:rsidR="00DC75E2" w:rsidRDefault="00DC75E2" w:rsidP="00495F9B">
            <w:pPr>
              <w:pStyle w:val="Tabelbody"/>
              <w:rPr>
                <w:ins w:id="73" w:author="Koen Wartenberg" w:date="2018-02-22T09:12:00Z"/>
                <w:sz w:val="20"/>
                <w:szCs w:val="22"/>
              </w:rPr>
            </w:pPr>
            <w:ins w:id="74" w:author="Koen Wartenberg" w:date="2018-02-22T09:10:00Z">
              <w:r>
                <w:rPr>
                  <w:sz w:val="20"/>
                  <w:szCs w:val="22"/>
                </w:rPr>
                <w:t xml:space="preserve">‘Definition of </w:t>
              </w:r>
            </w:ins>
            <w:ins w:id="75" w:author="Koen Wartenberg" w:date="2018-02-26T16:03:00Z">
              <w:r w:rsidR="00D02295">
                <w:rPr>
                  <w:sz w:val="20"/>
                  <w:szCs w:val="22"/>
                </w:rPr>
                <w:t>doen</w:t>
              </w:r>
            </w:ins>
            <w:ins w:id="76" w:author="Koen Wartenberg" w:date="2018-02-22T09:10:00Z">
              <w:r>
                <w:rPr>
                  <w:sz w:val="20"/>
                  <w:szCs w:val="22"/>
                </w:rPr>
                <w:t>’ toegevoegd onderaan document</w:t>
              </w:r>
            </w:ins>
            <w:ins w:id="77" w:author="Koen Wartenberg" w:date="2018-02-22T09:12:00Z">
              <w:r w:rsidR="00FD51D6">
                <w:rPr>
                  <w:sz w:val="20"/>
                  <w:szCs w:val="22"/>
                </w:rPr>
                <w:t xml:space="preserve"> </w:t>
              </w:r>
            </w:ins>
            <w:ins w:id="78" w:author="Koen Wartenberg" w:date="2018-02-22T09:14:00Z">
              <w:r w:rsidR="00FD51D6">
                <w:rPr>
                  <w:sz w:val="20"/>
                  <w:szCs w:val="22"/>
                </w:rPr>
                <w:t>&amp;</w:t>
              </w:r>
            </w:ins>
          </w:p>
          <w:p w14:paraId="3AA6075B" w14:textId="64D4C998" w:rsidR="00FD51D6" w:rsidRDefault="00FD51D6" w:rsidP="00495F9B">
            <w:pPr>
              <w:pStyle w:val="Tabelbody"/>
              <w:rPr>
                <w:ins w:id="79" w:author="Koen Wartenberg" w:date="2018-02-22T09:08:00Z"/>
                <w:sz w:val="20"/>
                <w:szCs w:val="22"/>
              </w:rPr>
            </w:pPr>
            <w:ins w:id="80" w:author="Koen Wartenberg" w:date="2018-02-22T09:12:00Z">
              <w:r>
                <w:rPr>
                  <w:sz w:val="20"/>
                  <w:szCs w:val="22"/>
                </w:rPr>
                <w:t>Paar opmaak foutjes eruit gehaald</w:t>
              </w:r>
            </w:ins>
          </w:p>
        </w:tc>
        <w:tc>
          <w:tcPr>
            <w:tcW w:w="1672" w:type="dxa"/>
          </w:tcPr>
          <w:p w14:paraId="0E7508E0" w14:textId="4B52F63B" w:rsidR="00DC75E2" w:rsidRDefault="00DC75E2" w:rsidP="00495F9B">
            <w:pPr>
              <w:pStyle w:val="Tabelbody"/>
              <w:rPr>
                <w:ins w:id="81" w:author="Koen Wartenberg" w:date="2018-02-22T09:08:00Z"/>
                <w:sz w:val="20"/>
                <w:szCs w:val="22"/>
              </w:rPr>
            </w:pPr>
            <w:ins w:id="82" w:author="Koen Wartenberg" w:date="2018-02-22T09:10:00Z">
              <w:r>
                <w:rPr>
                  <w:sz w:val="20"/>
                  <w:szCs w:val="22"/>
                </w:rPr>
                <w:t xml:space="preserve">Verbetering </w:t>
              </w:r>
            </w:ins>
            <w:ins w:id="83" w:author="Koen Wartenberg" w:date="2018-02-26T16:03:00Z">
              <w:r w:rsidR="00D02295">
                <w:rPr>
                  <w:sz w:val="20"/>
                  <w:szCs w:val="22"/>
                </w:rPr>
                <w:t>tijdens</w:t>
              </w:r>
            </w:ins>
            <w:ins w:id="84" w:author="Koen Wartenberg" w:date="2018-02-22T09:10:00Z">
              <w:r>
                <w:rPr>
                  <w:sz w:val="20"/>
                  <w:szCs w:val="22"/>
                </w:rPr>
                <w:t xml:space="preserve"> sprint 2</w:t>
              </w:r>
            </w:ins>
          </w:p>
        </w:tc>
      </w:tr>
      <w:tr w:rsidR="00F06D67" w:rsidRPr="00492252" w14:paraId="59A39751" w14:textId="77777777" w:rsidTr="00905612">
        <w:trPr>
          <w:trHeight w:val="340"/>
          <w:ins w:id="85" w:author="Koen Wartenberg" w:date="2018-02-23T16:10:00Z"/>
        </w:trPr>
        <w:tc>
          <w:tcPr>
            <w:tcW w:w="1134" w:type="dxa"/>
          </w:tcPr>
          <w:p w14:paraId="5B689361" w14:textId="4B3991FE" w:rsidR="00F06D67" w:rsidRDefault="00F06D67" w:rsidP="00495F9B">
            <w:pPr>
              <w:pStyle w:val="Tabelbody"/>
              <w:rPr>
                <w:ins w:id="86" w:author="Koen Wartenberg" w:date="2018-02-23T16:10:00Z"/>
                <w:sz w:val="20"/>
                <w:szCs w:val="22"/>
              </w:rPr>
            </w:pPr>
            <w:ins w:id="87" w:author="Koen Wartenberg" w:date="2018-02-23T16:11:00Z">
              <w:r>
                <w:rPr>
                  <w:sz w:val="20"/>
                  <w:szCs w:val="22"/>
                </w:rPr>
                <w:t>0.1.2</w:t>
              </w:r>
            </w:ins>
          </w:p>
        </w:tc>
        <w:tc>
          <w:tcPr>
            <w:tcW w:w="1276" w:type="dxa"/>
          </w:tcPr>
          <w:p w14:paraId="55EAE281" w14:textId="78D473FD" w:rsidR="00F06D67" w:rsidRDefault="00F06D67" w:rsidP="00495F9B">
            <w:pPr>
              <w:pStyle w:val="Tabelbody"/>
              <w:rPr>
                <w:ins w:id="88" w:author="Koen Wartenberg" w:date="2018-02-23T16:10:00Z"/>
                <w:sz w:val="20"/>
                <w:szCs w:val="22"/>
              </w:rPr>
            </w:pPr>
            <w:ins w:id="89" w:author="Koen Wartenberg" w:date="2018-02-23T16:11:00Z">
              <w:r>
                <w:rPr>
                  <w:sz w:val="20"/>
                  <w:szCs w:val="22"/>
                </w:rPr>
                <w:t>23-2-2018</w:t>
              </w:r>
            </w:ins>
          </w:p>
        </w:tc>
        <w:tc>
          <w:tcPr>
            <w:tcW w:w="1701" w:type="dxa"/>
          </w:tcPr>
          <w:p w14:paraId="2F0048C7" w14:textId="5F1073B3" w:rsidR="00F06D67" w:rsidRDefault="00F06D67" w:rsidP="00495F9B">
            <w:pPr>
              <w:pStyle w:val="Tabelbody"/>
              <w:rPr>
                <w:ins w:id="90" w:author="Koen Wartenberg" w:date="2018-02-23T16:10:00Z"/>
                <w:sz w:val="20"/>
                <w:szCs w:val="22"/>
              </w:rPr>
            </w:pPr>
            <w:ins w:id="91" w:author="Koen Wartenberg" w:date="2018-02-23T16:11:00Z">
              <w:r>
                <w:rPr>
                  <w:sz w:val="20"/>
                  <w:szCs w:val="22"/>
                </w:rPr>
                <w:t>Koen Wartenberg</w:t>
              </w:r>
            </w:ins>
          </w:p>
        </w:tc>
        <w:tc>
          <w:tcPr>
            <w:tcW w:w="3573" w:type="dxa"/>
          </w:tcPr>
          <w:p w14:paraId="38F4D2EF" w14:textId="58B17C60" w:rsidR="00F06D67" w:rsidRDefault="00F06D67" w:rsidP="00495F9B">
            <w:pPr>
              <w:pStyle w:val="Tabelbody"/>
              <w:rPr>
                <w:ins w:id="92" w:author="Koen Wartenberg" w:date="2018-02-23T16:10:00Z"/>
                <w:sz w:val="20"/>
                <w:szCs w:val="22"/>
              </w:rPr>
            </w:pPr>
            <w:ins w:id="93" w:author="Koen Wartenberg" w:date="2018-02-23T16:11:00Z">
              <w:r>
                <w:rPr>
                  <w:sz w:val="20"/>
                  <w:szCs w:val="22"/>
                </w:rPr>
                <w:t>Onderzoeksplan veranderd</w:t>
              </w:r>
            </w:ins>
          </w:p>
        </w:tc>
        <w:tc>
          <w:tcPr>
            <w:tcW w:w="1672" w:type="dxa"/>
          </w:tcPr>
          <w:p w14:paraId="234CF018" w14:textId="6F82921C" w:rsidR="00F06D67" w:rsidRDefault="00F06D67" w:rsidP="00495F9B">
            <w:pPr>
              <w:pStyle w:val="Tabelbody"/>
              <w:rPr>
                <w:ins w:id="94" w:author="Koen Wartenberg" w:date="2018-02-23T16:10:00Z"/>
                <w:sz w:val="20"/>
                <w:szCs w:val="22"/>
              </w:rPr>
            </w:pPr>
            <w:ins w:id="95" w:author="Koen Wartenberg" w:date="2018-02-23T16:11:00Z">
              <w:r>
                <w:rPr>
                  <w:sz w:val="20"/>
                  <w:szCs w:val="22"/>
                </w:rPr>
                <w:t>Klaar voor laatste feedback</w:t>
              </w:r>
            </w:ins>
          </w:p>
        </w:tc>
      </w:tr>
      <w:tr w:rsidR="007B5393" w:rsidRPr="00492252" w14:paraId="6EC0AEB6" w14:textId="77777777" w:rsidTr="00905612">
        <w:trPr>
          <w:trHeight w:val="340"/>
          <w:ins w:id="96" w:author="Koen Wartenberg" w:date="2018-02-26T16:33:00Z"/>
        </w:trPr>
        <w:tc>
          <w:tcPr>
            <w:tcW w:w="1134" w:type="dxa"/>
          </w:tcPr>
          <w:p w14:paraId="4F073799" w14:textId="6DDC9B0D" w:rsidR="007B5393" w:rsidRDefault="007B5393" w:rsidP="00495F9B">
            <w:pPr>
              <w:pStyle w:val="Tabelbody"/>
              <w:rPr>
                <w:ins w:id="97" w:author="Koen Wartenberg" w:date="2018-02-26T16:33:00Z"/>
                <w:sz w:val="20"/>
                <w:szCs w:val="22"/>
              </w:rPr>
            </w:pPr>
            <w:ins w:id="98" w:author="Koen Wartenberg" w:date="2018-02-26T16:33:00Z">
              <w:r>
                <w:rPr>
                  <w:sz w:val="20"/>
                  <w:szCs w:val="22"/>
                </w:rPr>
                <w:t>0.2.0</w:t>
              </w:r>
            </w:ins>
          </w:p>
        </w:tc>
        <w:tc>
          <w:tcPr>
            <w:tcW w:w="1276" w:type="dxa"/>
          </w:tcPr>
          <w:p w14:paraId="62ECD719" w14:textId="57C7BCF1" w:rsidR="007B5393" w:rsidRDefault="007B5393" w:rsidP="00495F9B">
            <w:pPr>
              <w:pStyle w:val="Tabelbody"/>
              <w:rPr>
                <w:ins w:id="99" w:author="Koen Wartenberg" w:date="2018-02-26T16:33:00Z"/>
                <w:sz w:val="20"/>
                <w:szCs w:val="22"/>
              </w:rPr>
            </w:pPr>
            <w:ins w:id="100" w:author="Koen Wartenberg" w:date="2018-02-26T16:33:00Z">
              <w:r>
                <w:rPr>
                  <w:sz w:val="20"/>
                  <w:szCs w:val="22"/>
                </w:rPr>
                <w:t>26-2-2018</w:t>
              </w:r>
            </w:ins>
          </w:p>
        </w:tc>
        <w:tc>
          <w:tcPr>
            <w:tcW w:w="1701" w:type="dxa"/>
          </w:tcPr>
          <w:p w14:paraId="3304D737" w14:textId="45BAA123" w:rsidR="007B5393" w:rsidRDefault="007B5393" w:rsidP="00495F9B">
            <w:pPr>
              <w:pStyle w:val="Tabelbody"/>
              <w:rPr>
                <w:ins w:id="101" w:author="Koen Wartenberg" w:date="2018-02-26T16:33:00Z"/>
                <w:sz w:val="20"/>
                <w:szCs w:val="22"/>
              </w:rPr>
            </w:pPr>
            <w:ins w:id="102" w:author="Koen Wartenberg" w:date="2018-02-26T16:33:00Z">
              <w:r>
                <w:rPr>
                  <w:sz w:val="20"/>
                  <w:szCs w:val="22"/>
                </w:rPr>
                <w:t>Koen Wartenberg</w:t>
              </w:r>
            </w:ins>
          </w:p>
        </w:tc>
        <w:tc>
          <w:tcPr>
            <w:tcW w:w="3573" w:type="dxa"/>
          </w:tcPr>
          <w:p w14:paraId="5BC1197E" w14:textId="5EF266CF" w:rsidR="007B5393" w:rsidRDefault="007B5393" w:rsidP="00495F9B">
            <w:pPr>
              <w:pStyle w:val="Tabelbody"/>
              <w:rPr>
                <w:ins w:id="103" w:author="Koen Wartenberg" w:date="2018-02-26T16:33:00Z"/>
                <w:sz w:val="20"/>
                <w:szCs w:val="22"/>
              </w:rPr>
            </w:pPr>
            <w:ins w:id="104" w:author="Koen Wartenberg" w:date="2018-02-26T16:33:00Z">
              <w:r>
                <w:rPr>
                  <w:sz w:val="20"/>
                  <w:szCs w:val="22"/>
                </w:rPr>
                <w:t>Aan de hand v</w:t>
              </w:r>
            </w:ins>
            <w:ins w:id="105" w:author="Koen Wartenberg" w:date="2018-02-26T16:34:00Z">
              <w:r>
                <w:rPr>
                  <w:sz w:val="20"/>
                  <w:szCs w:val="22"/>
                </w:rPr>
                <w:t>an feedback wat dingen aangepast</w:t>
              </w:r>
            </w:ins>
          </w:p>
        </w:tc>
        <w:tc>
          <w:tcPr>
            <w:tcW w:w="1672" w:type="dxa"/>
          </w:tcPr>
          <w:p w14:paraId="19FBDFAD" w14:textId="5044E953" w:rsidR="007B5393" w:rsidRDefault="007B5393" w:rsidP="00495F9B">
            <w:pPr>
              <w:pStyle w:val="Tabelbody"/>
              <w:rPr>
                <w:ins w:id="106" w:author="Koen Wartenberg" w:date="2018-02-26T16:33:00Z"/>
                <w:sz w:val="20"/>
                <w:szCs w:val="22"/>
              </w:rPr>
            </w:pPr>
            <w:ins w:id="107" w:author="Koen Wartenberg" w:date="2018-02-26T16:34:00Z">
              <w:r>
                <w:rPr>
                  <w:sz w:val="20"/>
                  <w:szCs w:val="22"/>
                </w:rPr>
                <w:t>Klaar voor stage bezoek</w:t>
              </w:r>
            </w:ins>
          </w:p>
        </w:tc>
      </w:tr>
    </w:tbl>
    <w:p w14:paraId="19F6EF6F" w14:textId="77777777" w:rsidR="00D0263B" w:rsidRPr="00492252" w:rsidDel="00F06D67" w:rsidRDefault="00D0263B" w:rsidP="00D0263B">
      <w:pPr>
        <w:rPr>
          <w:del w:id="108" w:author="Koen Wartenberg" w:date="2018-02-23T16:12:00Z"/>
        </w:rPr>
      </w:pPr>
    </w:p>
    <w:p w14:paraId="314C4653" w14:textId="77777777" w:rsidR="00D0263B" w:rsidRPr="00492252" w:rsidRDefault="00D0263B" w:rsidP="00D0263B"/>
    <w:p w14:paraId="56329F30" w14:textId="77777777" w:rsidR="00D0263B" w:rsidDel="00FD51D6" w:rsidRDefault="00D0263B" w:rsidP="00D0263B">
      <w:pPr>
        <w:pStyle w:val="Opmaakprofiel11ptCursief"/>
        <w:rPr>
          <w:del w:id="109" w:author="Koen Wartenberg" w:date="2018-02-22T09:13:00Z"/>
          <w:b/>
          <w:i w:val="0"/>
          <w:szCs w:val="22"/>
        </w:rPr>
      </w:pPr>
      <w:r w:rsidRPr="00D0263B">
        <w:rPr>
          <w:b/>
          <w:i w:val="0"/>
          <w:szCs w:val="22"/>
        </w:rPr>
        <w:t>Overige metagegevens</w:t>
      </w:r>
    </w:p>
    <w:p w14:paraId="6F11E7C0" w14:textId="77777777" w:rsidR="00D0263B" w:rsidRPr="00D0263B" w:rsidRDefault="00D0263B" w:rsidP="00D0263B">
      <w:pPr>
        <w:pStyle w:val="Opmaakprofiel11ptCursief"/>
        <w:rPr>
          <w:b/>
          <w:i w:val="0"/>
          <w:szCs w:val="22"/>
        </w:rPr>
      </w:pPr>
    </w:p>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ook w:val="01E0" w:firstRow="1" w:lastRow="1" w:firstColumn="1" w:lastColumn="1" w:noHBand="0" w:noVBand="0"/>
      </w:tblPr>
      <w:tblGrid>
        <w:gridCol w:w="2410"/>
        <w:gridCol w:w="6946"/>
      </w:tblGrid>
      <w:tr w:rsidR="00D0263B" w:rsidRPr="00D0263B" w14:paraId="2492FFAC" w14:textId="77777777" w:rsidTr="00495F9B">
        <w:trPr>
          <w:trHeight w:val="454"/>
        </w:trPr>
        <w:tc>
          <w:tcPr>
            <w:tcW w:w="2410" w:type="dxa"/>
            <w:shd w:val="clear" w:color="auto" w:fill="FFFFFF" w:themeFill="background1"/>
            <w:vAlign w:val="center"/>
          </w:tcPr>
          <w:p w14:paraId="1CF49F7F" w14:textId="77777777" w:rsidR="00D0263B" w:rsidRPr="00D0263B" w:rsidRDefault="00D0263B" w:rsidP="00495F9B">
            <w:pPr>
              <w:pStyle w:val="tabelheader"/>
              <w:rPr>
                <w:b/>
                <w:sz w:val="22"/>
                <w:szCs w:val="22"/>
              </w:rPr>
            </w:pPr>
            <w:r w:rsidRPr="00D0263B">
              <w:rPr>
                <w:b/>
                <w:sz w:val="22"/>
                <w:szCs w:val="22"/>
              </w:rPr>
              <w:t>Attribuut</w:t>
            </w:r>
          </w:p>
        </w:tc>
        <w:tc>
          <w:tcPr>
            <w:tcW w:w="6946" w:type="dxa"/>
            <w:shd w:val="clear" w:color="auto" w:fill="FFFFFF" w:themeFill="background1"/>
            <w:vAlign w:val="center"/>
          </w:tcPr>
          <w:p w14:paraId="6F979098" w14:textId="77777777" w:rsidR="00D0263B" w:rsidRPr="00D0263B" w:rsidRDefault="00D0263B" w:rsidP="00495F9B">
            <w:pPr>
              <w:pStyle w:val="tabelheader"/>
              <w:rPr>
                <w:b/>
                <w:sz w:val="22"/>
                <w:szCs w:val="22"/>
              </w:rPr>
            </w:pPr>
            <w:r w:rsidRPr="00D0263B">
              <w:rPr>
                <w:b/>
                <w:sz w:val="22"/>
                <w:szCs w:val="22"/>
              </w:rPr>
              <w:t>Waarde</w:t>
            </w:r>
          </w:p>
        </w:tc>
      </w:tr>
      <w:tr w:rsidR="00D0263B" w:rsidRPr="00D0263B" w14:paraId="1C6A9437" w14:textId="77777777" w:rsidTr="00495F9B">
        <w:trPr>
          <w:trHeight w:val="340"/>
        </w:trPr>
        <w:tc>
          <w:tcPr>
            <w:tcW w:w="2410" w:type="dxa"/>
          </w:tcPr>
          <w:p w14:paraId="3667250E" w14:textId="3D835FD8" w:rsidR="00D0263B" w:rsidRPr="00466434" w:rsidRDefault="00922EF7" w:rsidP="00495F9B">
            <w:pPr>
              <w:pStyle w:val="Tabelbody"/>
              <w:rPr>
                <w:sz w:val="20"/>
                <w:szCs w:val="22"/>
              </w:rPr>
            </w:pPr>
            <w:r>
              <w:rPr>
                <w:sz w:val="20"/>
                <w:szCs w:val="22"/>
              </w:rPr>
              <w:t>Beoordelaren</w:t>
            </w:r>
          </w:p>
        </w:tc>
        <w:tc>
          <w:tcPr>
            <w:tcW w:w="6946" w:type="dxa"/>
          </w:tcPr>
          <w:p w14:paraId="2E054D13" w14:textId="77777777" w:rsidR="00D0263B" w:rsidRPr="00466434" w:rsidRDefault="00D0263B" w:rsidP="00495F9B">
            <w:pPr>
              <w:pStyle w:val="Tabelbody"/>
              <w:rPr>
                <w:sz w:val="20"/>
                <w:szCs w:val="22"/>
              </w:rPr>
            </w:pPr>
            <w:r w:rsidRPr="00466434">
              <w:rPr>
                <w:sz w:val="20"/>
                <w:szCs w:val="22"/>
              </w:rPr>
              <w:t>Frens Vonken</w:t>
            </w:r>
          </w:p>
        </w:tc>
      </w:tr>
      <w:tr w:rsidR="00D0263B" w:rsidRPr="00D0263B" w14:paraId="246EA6A5" w14:textId="77777777" w:rsidTr="00495F9B">
        <w:trPr>
          <w:trHeight w:val="340"/>
        </w:trPr>
        <w:tc>
          <w:tcPr>
            <w:tcW w:w="2410" w:type="dxa"/>
          </w:tcPr>
          <w:p w14:paraId="3FC4D24E" w14:textId="77777777" w:rsidR="00D0263B" w:rsidRPr="00466434" w:rsidRDefault="00D0263B" w:rsidP="00495F9B">
            <w:pPr>
              <w:pStyle w:val="Tabelbody"/>
              <w:rPr>
                <w:sz w:val="20"/>
                <w:szCs w:val="22"/>
              </w:rPr>
            </w:pPr>
          </w:p>
        </w:tc>
        <w:tc>
          <w:tcPr>
            <w:tcW w:w="6946" w:type="dxa"/>
          </w:tcPr>
          <w:p w14:paraId="7CC4C962" w14:textId="77777777" w:rsidR="00D0263B" w:rsidRPr="00466434" w:rsidRDefault="00D0263B" w:rsidP="00495F9B">
            <w:pPr>
              <w:pStyle w:val="Tabelbody"/>
              <w:rPr>
                <w:sz w:val="20"/>
                <w:szCs w:val="22"/>
              </w:rPr>
            </w:pPr>
            <w:r w:rsidRPr="00466434">
              <w:rPr>
                <w:sz w:val="20"/>
                <w:szCs w:val="22"/>
              </w:rPr>
              <w:t>Peter Noten</w:t>
            </w:r>
          </w:p>
        </w:tc>
      </w:tr>
    </w:tbl>
    <w:p w14:paraId="43FBCD1A" w14:textId="77777777" w:rsidR="00D0263B" w:rsidRPr="00D0263B" w:rsidDel="00F06D67" w:rsidRDefault="00D0263B" w:rsidP="00D0263B">
      <w:pPr>
        <w:rPr>
          <w:del w:id="110" w:author="Koen Wartenberg" w:date="2018-02-23T16:11:00Z"/>
        </w:rPr>
      </w:pPr>
    </w:p>
    <w:p w14:paraId="2DF82B06" w14:textId="77777777" w:rsidR="00D0263B" w:rsidRPr="00D0263B" w:rsidRDefault="00D0263B" w:rsidP="00D0263B"/>
    <w:p w14:paraId="24975116" w14:textId="77777777" w:rsidR="00D0263B" w:rsidRPr="00FD51D6" w:rsidDel="00951814" w:rsidRDefault="00D0263B" w:rsidP="00D0263B">
      <w:pPr>
        <w:rPr>
          <w:del w:id="111" w:author="Koen Wartenberg" w:date="2018-02-09T13:19:00Z"/>
          <w:rStyle w:val="Strong"/>
          <w:rFonts w:ascii="Arial" w:hAnsi="Arial" w:cs="Arial"/>
          <w:rPrChange w:id="112" w:author="Koen Wartenberg" w:date="2018-02-22T09:13:00Z">
            <w:rPr>
              <w:del w:id="113" w:author="Koen Wartenberg" w:date="2018-02-09T13:19:00Z"/>
              <w:b/>
            </w:rPr>
          </w:rPrChange>
        </w:rPr>
      </w:pPr>
      <w:r w:rsidRPr="00FD51D6">
        <w:rPr>
          <w:rStyle w:val="Strong"/>
          <w:rFonts w:ascii="Arial" w:hAnsi="Arial" w:cs="Arial"/>
          <w:rPrChange w:id="114" w:author="Koen Wartenberg" w:date="2018-02-22T09:13:00Z">
            <w:rPr>
              <w:b/>
            </w:rPr>
          </w:rPrChange>
        </w:rPr>
        <w:t>Trefwoorden</w:t>
      </w:r>
    </w:p>
    <w:p w14:paraId="5C0E6C8B" w14:textId="77777777" w:rsidR="00D0263B" w:rsidRPr="00D0263B" w:rsidRDefault="00D0263B" w:rsidP="00D0263B">
      <w:pPr>
        <w:rPr>
          <w:b/>
        </w:rPr>
      </w:pPr>
    </w:p>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ook w:val="01E0" w:firstRow="1" w:lastRow="1" w:firstColumn="1" w:lastColumn="1" w:noHBand="0" w:noVBand="0"/>
      </w:tblPr>
      <w:tblGrid>
        <w:gridCol w:w="2410"/>
        <w:gridCol w:w="6946"/>
      </w:tblGrid>
      <w:tr w:rsidR="00D0263B" w:rsidRPr="00D0263B" w14:paraId="71676A25" w14:textId="77777777" w:rsidTr="00495F9B">
        <w:trPr>
          <w:trHeight w:val="454"/>
        </w:trPr>
        <w:tc>
          <w:tcPr>
            <w:tcW w:w="2410" w:type="dxa"/>
            <w:shd w:val="clear" w:color="auto" w:fill="FFFFFF" w:themeFill="background1"/>
            <w:vAlign w:val="center"/>
          </w:tcPr>
          <w:p w14:paraId="3066E923" w14:textId="77777777" w:rsidR="00D0263B" w:rsidRPr="00D0263B" w:rsidRDefault="00D0263B" w:rsidP="00495F9B">
            <w:pPr>
              <w:pStyle w:val="tabelheader"/>
              <w:rPr>
                <w:b/>
                <w:sz w:val="22"/>
                <w:szCs w:val="22"/>
              </w:rPr>
            </w:pPr>
            <w:r w:rsidRPr="00D0263B">
              <w:rPr>
                <w:b/>
                <w:sz w:val="22"/>
                <w:szCs w:val="22"/>
              </w:rPr>
              <w:t>Woord(en)</w:t>
            </w:r>
          </w:p>
        </w:tc>
        <w:tc>
          <w:tcPr>
            <w:tcW w:w="6946" w:type="dxa"/>
            <w:shd w:val="clear" w:color="auto" w:fill="FFFFFF" w:themeFill="background1"/>
            <w:vAlign w:val="center"/>
          </w:tcPr>
          <w:p w14:paraId="770AB8FB" w14:textId="77777777" w:rsidR="00D0263B" w:rsidRPr="00D0263B" w:rsidRDefault="00D0263B" w:rsidP="00495F9B">
            <w:pPr>
              <w:pStyle w:val="tabelheader"/>
              <w:rPr>
                <w:b/>
                <w:sz w:val="22"/>
                <w:szCs w:val="22"/>
              </w:rPr>
            </w:pPr>
            <w:r w:rsidRPr="00D0263B">
              <w:rPr>
                <w:b/>
                <w:sz w:val="22"/>
                <w:szCs w:val="22"/>
              </w:rPr>
              <w:t>Betekenis</w:t>
            </w:r>
          </w:p>
        </w:tc>
      </w:tr>
      <w:tr w:rsidR="00D0263B" w:rsidRPr="00D0263B" w14:paraId="451329E1" w14:textId="77777777" w:rsidTr="00495F9B">
        <w:trPr>
          <w:trHeight w:val="340"/>
        </w:trPr>
        <w:tc>
          <w:tcPr>
            <w:tcW w:w="2410" w:type="dxa"/>
          </w:tcPr>
          <w:p w14:paraId="275FFC1D" w14:textId="24471B5A" w:rsidR="00D0263B" w:rsidRPr="004D2CDF" w:rsidRDefault="00922EF7" w:rsidP="00495F9B">
            <w:pPr>
              <w:pStyle w:val="Tabelbody"/>
              <w:rPr>
                <w:sz w:val="20"/>
                <w:szCs w:val="22"/>
              </w:rPr>
            </w:pPr>
            <w:r w:rsidRPr="004D2CDF">
              <w:rPr>
                <w:sz w:val="20"/>
                <w:szCs w:val="22"/>
              </w:rPr>
              <w:t>Schoolbegeleider</w:t>
            </w:r>
          </w:p>
        </w:tc>
        <w:tc>
          <w:tcPr>
            <w:tcW w:w="6946" w:type="dxa"/>
          </w:tcPr>
          <w:p w14:paraId="2857A2F4" w14:textId="6FEF2BB9" w:rsidR="00D0263B" w:rsidRPr="004D2CDF" w:rsidRDefault="00466434" w:rsidP="00495F9B">
            <w:pPr>
              <w:pStyle w:val="Tabelbody"/>
              <w:rPr>
                <w:rFonts w:cs="Arial"/>
                <w:sz w:val="20"/>
              </w:rPr>
            </w:pPr>
            <w:r w:rsidRPr="004D2CDF">
              <w:rPr>
                <w:rFonts w:cs="Arial"/>
                <w:sz w:val="20"/>
              </w:rPr>
              <w:t>Stagebegeleider vanuit school</w:t>
            </w:r>
          </w:p>
        </w:tc>
      </w:tr>
      <w:tr w:rsidR="00DE3A46" w:rsidRPr="00D0263B" w14:paraId="119D29BD" w14:textId="77777777" w:rsidTr="00495F9B">
        <w:trPr>
          <w:trHeight w:val="340"/>
          <w:ins w:id="115" w:author="Koen Wartenberg" w:date="2018-02-09T14:11:00Z"/>
        </w:trPr>
        <w:tc>
          <w:tcPr>
            <w:tcW w:w="2410" w:type="dxa"/>
          </w:tcPr>
          <w:p w14:paraId="450B63D3" w14:textId="6926B0D0" w:rsidR="00DE3A46" w:rsidRPr="004D2CDF" w:rsidRDefault="00DE3A46" w:rsidP="00495F9B">
            <w:pPr>
              <w:pStyle w:val="Tabelbody"/>
              <w:rPr>
                <w:ins w:id="116" w:author="Koen Wartenberg" w:date="2018-02-09T14:11:00Z"/>
                <w:sz w:val="20"/>
                <w:szCs w:val="22"/>
              </w:rPr>
            </w:pPr>
            <w:ins w:id="117" w:author="Koen Wartenberg" w:date="2018-02-09T14:11:00Z">
              <w:r w:rsidRPr="004D2CDF">
                <w:rPr>
                  <w:sz w:val="20"/>
                </w:rPr>
                <w:t>S</w:t>
              </w:r>
              <w:r w:rsidRPr="004D2CDF">
                <w:rPr>
                  <w:sz w:val="20"/>
                  <w:rPrChange w:id="118" w:author="Koen Wartenberg" w:date="2018-02-09T15:21:00Z">
                    <w:rPr/>
                  </w:rPrChange>
                </w:rPr>
                <w:t>tagebegeleider</w:t>
              </w:r>
            </w:ins>
          </w:p>
        </w:tc>
        <w:tc>
          <w:tcPr>
            <w:tcW w:w="6946" w:type="dxa"/>
          </w:tcPr>
          <w:p w14:paraId="61018020" w14:textId="02E72629" w:rsidR="00DE3A46" w:rsidRPr="004D2CDF" w:rsidRDefault="00DE3A46" w:rsidP="00495F9B">
            <w:pPr>
              <w:pStyle w:val="Tabelbody"/>
              <w:rPr>
                <w:ins w:id="119" w:author="Koen Wartenberg" w:date="2018-02-09T14:11:00Z"/>
                <w:rFonts w:cs="Arial"/>
                <w:sz w:val="20"/>
              </w:rPr>
            </w:pPr>
            <w:ins w:id="120" w:author="Koen Wartenberg" w:date="2018-02-09T14:11:00Z">
              <w:r w:rsidRPr="004D2CDF">
                <w:rPr>
                  <w:rFonts w:cs="Arial"/>
                  <w:sz w:val="20"/>
                </w:rPr>
                <w:t>Stagebegeleider vanuit het bedrijf</w:t>
              </w:r>
            </w:ins>
          </w:p>
        </w:tc>
      </w:tr>
      <w:tr w:rsidR="004D2CDF" w:rsidRPr="00D0263B" w14:paraId="173DB501" w14:textId="77777777" w:rsidTr="00495F9B">
        <w:trPr>
          <w:trHeight w:val="340"/>
          <w:ins w:id="121" w:author="Koen Wartenberg" w:date="2018-02-09T15:21:00Z"/>
        </w:trPr>
        <w:tc>
          <w:tcPr>
            <w:tcW w:w="2410" w:type="dxa"/>
          </w:tcPr>
          <w:p w14:paraId="58A8FF31" w14:textId="6F842EAF" w:rsidR="004D2CDF" w:rsidRPr="004D2CDF" w:rsidRDefault="004D2CDF" w:rsidP="00495F9B">
            <w:pPr>
              <w:pStyle w:val="Tabelbody"/>
              <w:rPr>
                <w:ins w:id="122" w:author="Koen Wartenberg" w:date="2018-02-09T15:21:00Z"/>
                <w:sz w:val="20"/>
                <w:szCs w:val="22"/>
              </w:rPr>
            </w:pPr>
            <w:ins w:id="123" w:author="Koen Wartenberg" w:date="2018-02-09T15:21:00Z">
              <w:r w:rsidRPr="004D2CDF">
                <w:rPr>
                  <w:sz w:val="20"/>
                  <w:szCs w:val="16"/>
                  <w:rPrChange w:id="124" w:author="Koen Wartenberg" w:date="2018-02-09T15:21:00Z">
                    <w:rPr>
                      <w:szCs w:val="16"/>
                    </w:rPr>
                  </w:rPrChange>
                </w:rPr>
                <w:t>SCRUM</w:t>
              </w:r>
            </w:ins>
          </w:p>
        </w:tc>
        <w:tc>
          <w:tcPr>
            <w:tcW w:w="6946" w:type="dxa"/>
          </w:tcPr>
          <w:p w14:paraId="6652F2E9" w14:textId="2403D299" w:rsidR="004D2CDF" w:rsidRPr="004D2CDF" w:rsidRDefault="004D2CDF" w:rsidP="00495F9B">
            <w:pPr>
              <w:pStyle w:val="Tabelbody"/>
              <w:rPr>
                <w:ins w:id="125" w:author="Koen Wartenberg" w:date="2018-02-09T15:21:00Z"/>
                <w:rFonts w:cs="Arial"/>
                <w:sz w:val="20"/>
              </w:rPr>
            </w:pPr>
            <w:ins w:id="126" w:author="Koen Wartenberg" w:date="2018-02-09T15:23:00Z">
              <w:r>
                <w:rPr>
                  <w:rFonts w:cs="Arial"/>
                  <w:sz w:val="20"/>
                </w:rPr>
                <w:t xml:space="preserve">Agile planningsmethode </w:t>
              </w:r>
            </w:ins>
            <w:ins w:id="127" w:author="Koen Wartenberg" w:date="2018-02-09T15:24:00Z">
              <w:r w:rsidR="00862837">
                <w:rPr>
                  <w:rFonts w:cs="Arial"/>
                  <w:sz w:val="20"/>
                </w:rPr>
                <w:t xml:space="preserve">waarbij niet alles van </w:t>
              </w:r>
            </w:ins>
            <w:ins w:id="128" w:author="Koen Wartenberg" w:date="2018-02-15T08:12:00Z">
              <w:r w:rsidR="00CA762C">
                <w:rPr>
                  <w:rFonts w:cs="Arial"/>
                  <w:sz w:val="20"/>
                </w:rPr>
                <w:t>tevoren</w:t>
              </w:r>
            </w:ins>
            <w:ins w:id="129" w:author="Koen Wartenberg" w:date="2018-02-09T15:24:00Z">
              <w:r w:rsidR="00862837">
                <w:rPr>
                  <w:rFonts w:cs="Arial"/>
                  <w:sz w:val="20"/>
                </w:rPr>
                <w:t xml:space="preserve"> vast staat.</w:t>
              </w:r>
            </w:ins>
          </w:p>
        </w:tc>
      </w:tr>
      <w:tr w:rsidR="00D0263B" w:rsidRPr="00D0263B" w14:paraId="5F9B7205" w14:textId="77777777" w:rsidTr="00495F9B">
        <w:trPr>
          <w:trHeight w:val="340"/>
        </w:trPr>
        <w:tc>
          <w:tcPr>
            <w:tcW w:w="2410" w:type="dxa"/>
          </w:tcPr>
          <w:p w14:paraId="0B3A8245" w14:textId="6CE77478" w:rsidR="00D0263B" w:rsidRPr="00716D48" w:rsidRDefault="00716D48" w:rsidP="00495F9B">
            <w:pPr>
              <w:pStyle w:val="Tabelbody"/>
              <w:rPr>
                <w:sz w:val="20"/>
                <w:szCs w:val="22"/>
              </w:rPr>
            </w:pPr>
            <w:r w:rsidRPr="00716D48">
              <w:rPr>
                <w:sz w:val="20"/>
                <w:szCs w:val="22"/>
              </w:rPr>
              <w:t>RUP</w:t>
            </w:r>
          </w:p>
        </w:tc>
        <w:tc>
          <w:tcPr>
            <w:tcW w:w="6946" w:type="dxa"/>
          </w:tcPr>
          <w:p w14:paraId="5EA44943" w14:textId="00B85125" w:rsidR="00D0263B" w:rsidRPr="00A93169" w:rsidRDefault="00716D48" w:rsidP="00495F9B">
            <w:pPr>
              <w:pStyle w:val="Tabelbody"/>
              <w:rPr>
                <w:rFonts w:cs="Arial"/>
                <w:sz w:val="20"/>
              </w:rPr>
            </w:pPr>
            <w:r w:rsidRPr="00A93169">
              <w:rPr>
                <w:rFonts w:cs="Arial"/>
                <w:sz w:val="20"/>
              </w:rPr>
              <w:t>“Rational Unified Process”. Een methode om iets meer structuur te geven aan de huidige scrum methode.</w:t>
            </w:r>
          </w:p>
        </w:tc>
      </w:tr>
      <w:tr w:rsidR="00D0263B" w:rsidRPr="00D0263B" w14:paraId="7C79316C" w14:textId="77777777" w:rsidTr="00495F9B">
        <w:trPr>
          <w:trHeight w:val="340"/>
        </w:trPr>
        <w:tc>
          <w:tcPr>
            <w:tcW w:w="2410" w:type="dxa"/>
          </w:tcPr>
          <w:p w14:paraId="69720C1F" w14:textId="1A66A0B1" w:rsidR="00D0263B" w:rsidRPr="00D0263B" w:rsidRDefault="00951814" w:rsidP="00495F9B">
            <w:pPr>
              <w:pStyle w:val="Tabelbody"/>
              <w:rPr>
                <w:sz w:val="22"/>
                <w:szCs w:val="22"/>
              </w:rPr>
            </w:pPr>
            <w:ins w:id="130" w:author="Koen Wartenberg" w:date="2018-02-09T13:19:00Z">
              <w:r>
                <w:rPr>
                  <w:sz w:val="22"/>
                  <w:szCs w:val="22"/>
                </w:rPr>
                <w:t>PROMAS</w:t>
              </w:r>
            </w:ins>
          </w:p>
        </w:tc>
        <w:tc>
          <w:tcPr>
            <w:tcW w:w="6946" w:type="dxa"/>
          </w:tcPr>
          <w:p w14:paraId="5747E717" w14:textId="4396FF0B" w:rsidR="00D0263B" w:rsidRPr="00141CCD" w:rsidRDefault="00951814" w:rsidP="00495F9B">
            <w:pPr>
              <w:pStyle w:val="Tabelbody"/>
              <w:rPr>
                <w:rFonts w:cs="Arial"/>
                <w:sz w:val="20"/>
                <w:rPrChange w:id="131" w:author="Koen Wartenberg" w:date="2018-02-09T13:32:00Z">
                  <w:rPr>
                    <w:sz w:val="22"/>
                    <w:szCs w:val="22"/>
                  </w:rPr>
                </w:rPrChange>
              </w:rPr>
            </w:pPr>
            <w:ins w:id="132" w:author="Koen Wartenberg" w:date="2018-02-09T13:19:00Z">
              <w:r w:rsidRPr="00141CCD">
                <w:rPr>
                  <w:rFonts w:cs="Arial"/>
                  <w:color w:val="333333"/>
                  <w:sz w:val="20"/>
                  <w:shd w:val="clear" w:color="auto" w:fill="FFFFFF"/>
                  <w:rPrChange w:id="133" w:author="Koen Wartenberg" w:date="2018-02-09T13:32:00Z">
                    <w:rPr>
                      <w:rFonts w:ascii="Helvetica" w:hAnsi="Helvetica" w:cs="Helvetica"/>
                      <w:color w:val="333333"/>
                      <w:sz w:val="21"/>
                      <w:szCs w:val="21"/>
                      <w:shd w:val="clear" w:color="auto" w:fill="FFFFFF"/>
                    </w:rPr>
                  </w:rPrChange>
                </w:rPr>
                <w:t>Process Management Software</w:t>
              </w:r>
            </w:ins>
          </w:p>
        </w:tc>
      </w:tr>
      <w:tr w:rsidR="00D0263B" w:rsidRPr="00D0263B" w14:paraId="4FEF1FD5" w14:textId="77777777" w:rsidTr="00495F9B">
        <w:trPr>
          <w:trHeight w:val="340"/>
        </w:trPr>
        <w:tc>
          <w:tcPr>
            <w:tcW w:w="2410" w:type="dxa"/>
          </w:tcPr>
          <w:p w14:paraId="5069F4CB" w14:textId="22505972" w:rsidR="00D0263B" w:rsidRPr="00D0263B" w:rsidRDefault="00141CCD" w:rsidP="00A93169">
            <w:pPr>
              <w:pStyle w:val="Tabelbody"/>
              <w:rPr>
                <w:sz w:val="22"/>
                <w:szCs w:val="22"/>
              </w:rPr>
            </w:pPr>
            <w:ins w:id="134" w:author="Koen Wartenberg" w:date="2018-02-09T13:29:00Z">
              <w:r>
                <w:rPr>
                  <w:sz w:val="22"/>
                  <w:szCs w:val="22"/>
                </w:rPr>
                <w:t>MES</w:t>
              </w:r>
            </w:ins>
          </w:p>
        </w:tc>
        <w:tc>
          <w:tcPr>
            <w:tcW w:w="6946" w:type="dxa"/>
          </w:tcPr>
          <w:p w14:paraId="0BE0F3A1" w14:textId="59E4A764" w:rsidR="00D0263B" w:rsidRPr="00141CCD" w:rsidRDefault="00141CCD">
            <w:pPr>
              <w:spacing w:before="60"/>
              <w:rPr>
                <w:rFonts w:cs="Arial"/>
                <w:sz w:val="20"/>
                <w:szCs w:val="20"/>
                <w:rPrChange w:id="135" w:author="Koen Wartenberg" w:date="2018-02-09T13:29:00Z">
                  <w:rPr>
                    <w:sz w:val="22"/>
                    <w:szCs w:val="22"/>
                  </w:rPr>
                </w:rPrChange>
              </w:rPr>
              <w:pPrChange w:id="136" w:author="Koen Wartenberg" w:date="2018-02-09T13:29:00Z">
                <w:pPr>
                  <w:pStyle w:val="Tabelbody"/>
                </w:pPr>
              </w:pPrChange>
            </w:pPr>
            <w:ins w:id="137" w:author="Koen Wartenberg" w:date="2018-02-09T13:29:00Z">
              <w:r>
                <w:rPr>
                  <w:rFonts w:ascii="Arial" w:hAnsi="Arial" w:cs="Arial"/>
                  <w:sz w:val="20"/>
                  <w:szCs w:val="20"/>
                  <w:shd w:val="clear" w:color="auto" w:fill="FFFFFF"/>
                </w:rPr>
                <w:t>M</w:t>
              </w:r>
            </w:ins>
            <w:ins w:id="138" w:author="Koen Wartenberg" w:date="2018-02-09T13:28:00Z">
              <w:r w:rsidR="001F5BF2" w:rsidRPr="00141CCD">
                <w:rPr>
                  <w:rFonts w:ascii="Arial" w:hAnsi="Arial" w:cs="Arial"/>
                  <w:sz w:val="20"/>
                  <w:szCs w:val="20"/>
                  <w:shd w:val="clear" w:color="auto" w:fill="FFFFFF"/>
                  <w:rPrChange w:id="139" w:author="Koen Wartenberg" w:date="2018-02-09T13:29:00Z">
                    <w:rPr>
                      <w:shd w:val="clear" w:color="auto" w:fill="FFFFFF"/>
                    </w:rPr>
                  </w:rPrChange>
                </w:rPr>
                <w:t>anufacturing execution system</w:t>
              </w:r>
            </w:ins>
          </w:p>
        </w:tc>
      </w:tr>
      <w:tr w:rsidR="00951814" w:rsidRPr="00D0263B" w14:paraId="32D7C82D" w14:textId="77777777" w:rsidTr="00495F9B">
        <w:trPr>
          <w:trHeight w:val="340"/>
          <w:ins w:id="140" w:author="Koen Wartenberg" w:date="2018-02-09T13:19:00Z"/>
        </w:trPr>
        <w:tc>
          <w:tcPr>
            <w:tcW w:w="2410" w:type="dxa"/>
          </w:tcPr>
          <w:p w14:paraId="45BCEF50" w14:textId="0D56D3C8" w:rsidR="00951814" w:rsidRPr="00D0263B" w:rsidRDefault="00141CCD" w:rsidP="00495F9B">
            <w:pPr>
              <w:pStyle w:val="Tabelbody"/>
              <w:rPr>
                <w:ins w:id="141" w:author="Koen Wartenberg" w:date="2018-02-09T13:19:00Z"/>
                <w:sz w:val="22"/>
                <w:szCs w:val="22"/>
              </w:rPr>
            </w:pPr>
            <w:ins w:id="142" w:author="Koen Wartenberg" w:date="2018-02-09T13:31:00Z">
              <w:r>
                <w:rPr>
                  <w:sz w:val="22"/>
                  <w:szCs w:val="22"/>
                </w:rPr>
                <w:t>IBS</w:t>
              </w:r>
            </w:ins>
          </w:p>
        </w:tc>
        <w:tc>
          <w:tcPr>
            <w:tcW w:w="6946" w:type="dxa"/>
          </w:tcPr>
          <w:p w14:paraId="7C35B117" w14:textId="5D2FD351" w:rsidR="00951814" w:rsidRPr="00141CCD" w:rsidRDefault="00141CCD" w:rsidP="00495F9B">
            <w:pPr>
              <w:pStyle w:val="Tabelbody"/>
              <w:rPr>
                <w:ins w:id="143" w:author="Koen Wartenberg" w:date="2018-02-09T13:19:00Z"/>
                <w:sz w:val="20"/>
                <w:szCs w:val="22"/>
                <w:rPrChange w:id="144" w:author="Koen Wartenberg" w:date="2018-02-09T13:31:00Z">
                  <w:rPr>
                    <w:ins w:id="145" w:author="Koen Wartenberg" w:date="2018-02-09T13:19:00Z"/>
                    <w:sz w:val="22"/>
                    <w:szCs w:val="22"/>
                  </w:rPr>
                </w:rPrChange>
              </w:rPr>
            </w:pPr>
            <w:ins w:id="146" w:author="Koen Wartenberg" w:date="2018-02-09T13:31:00Z">
              <w:r w:rsidRPr="00141CCD">
                <w:rPr>
                  <w:rFonts w:cs="Arial"/>
                  <w:bCs/>
                  <w:color w:val="222222"/>
                  <w:sz w:val="20"/>
                  <w:szCs w:val="21"/>
                  <w:shd w:val="clear" w:color="auto" w:fill="FFFFFF"/>
                  <w:rPrChange w:id="147" w:author="Koen Wartenberg" w:date="2018-02-09T13:31:00Z">
                    <w:rPr>
                      <w:rFonts w:cs="Arial"/>
                      <w:b/>
                      <w:bCs/>
                      <w:color w:val="222222"/>
                      <w:sz w:val="21"/>
                      <w:szCs w:val="21"/>
                      <w:shd w:val="clear" w:color="auto" w:fill="FFFFFF"/>
                    </w:rPr>
                  </w:rPrChange>
                </w:rPr>
                <w:t>International Business Systems</w:t>
              </w:r>
            </w:ins>
          </w:p>
        </w:tc>
      </w:tr>
    </w:tbl>
    <w:p w14:paraId="23A51F00" w14:textId="0DC12C0D" w:rsidR="00D0263B" w:rsidRPr="003D5583" w:rsidDel="001D4E55" w:rsidRDefault="00D0263B">
      <w:pPr>
        <w:rPr>
          <w:del w:id="148" w:author="Koen Wartenberg" w:date="2018-02-26T16:39:00Z"/>
          <w:rStyle w:val="Strong"/>
          <w:rPrChange w:id="149" w:author="Koen Wartenberg" w:date="2018-03-01T10:29:00Z">
            <w:rPr>
              <w:del w:id="150" w:author="Koen Wartenberg" w:date="2018-02-26T16:39:00Z"/>
              <w:rFonts w:cs="Arial"/>
              <w:b/>
              <w:sz w:val="28"/>
              <w:szCs w:val="20"/>
              <w:lang w:eastAsia="en-US"/>
            </w:rPr>
          </w:rPrChange>
        </w:rPr>
      </w:pPr>
      <w:del w:id="151" w:author="Koen Wartenberg" w:date="2018-02-23T16:11:00Z">
        <w:r w:rsidRPr="003D5583" w:rsidDel="00F06D67">
          <w:rPr>
            <w:rStyle w:val="Strong"/>
            <w:rPrChange w:id="152" w:author="Koen Wartenberg" w:date="2018-03-01T10:29:00Z">
              <w:rPr>
                <w:rFonts w:ascii="Myriad Web Pro" w:hAnsi="Myriad Web Pro" w:cs="Arial"/>
                <w:sz w:val="28"/>
              </w:rPr>
            </w:rPrChange>
          </w:rPr>
          <w:lastRenderedPageBreak/>
          <w:br w:type="page"/>
        </w:r>
      </w:del>
    </w:p>
    <w:p w14:paraId="10A2F6B4" w14:textId="159EF7EC" w:rsidR="00595931" w:rsidRPr="003D5583" w:rsidRDefault="00595931">
      <w:pPr>
        <w:rPr>
          <w:rStyle w:val="Strong"/>
          <w:rPrChange w:id="153" w:author="Koen Wartenberg" w:date="2018-03-01T10:29:00Z">
            <w:rPr/>
          </w:rPrChange>
        </w:rPr>
        <w:pPrChange w:id="154" w:author="Koen Wartenberg" w:date="2018-02-26T16:39:00Z">
          <w:pPr>
            <w:pStyle w:val="hoofdtitel"/>
            <w:spacing w:before="0" w:after="0"/>
          </w:pPr>
        </w:pPrChange>
      </w:pPr>
      <w:r w:rsidRPr="003D5583">
        <w:rPr>
          <w:rStyle w:val="Strong"/>
          <w:rPrChange w:id="155" w:author="Koen Wartenberg" w:date="2018-03-01T10:29:00Z">
            <w:rPr>
              <w:b w:val="0"/>
            </w:rPr>
          </w:rPrChange>
        </w:rPr>
        <w:t>Inhoudsopgave</w:t>
      </w:r>
      <w:bookmarkEnd w:id="34"/>
    </w:p>
    <w:p w14:paraId="56DF179A" w14:textId="77777777" w:rsidR="00D0263B" w:rsidRPr="00D0263B" w:rsidRDefault="00D0263B" w:rsidP="00D0263B">
      <w:pPr>
        <w:rPr>
          <w:lang w:eastAsia="en-US"/>
        </w:rPr>
      </w:pPr>
    </w:p>
    <w:sdt>
      <w:sdtPr>
        <w:rPr>
          <w:b w:val="0"/>
          <w:smallCaps w:val="0"/>
          <w:noProof w:val="0"/>
        </w:rPr>
        <w:id w:val="-1657837715"/>
        <w:docPartObj>
          <w:docPartGallery w:val="Table of Contents"/>
          <w:docPartUnique/>
        </w:docPartObj>
      </w:sdtPr>
      <w:sdtEndPr>
        <w:rPr>
          <w:bCs/>
        </w:rPr>
      </w:sdtEndPr>
      <w:sdtContent>
        <w:p w14:paraId="2628F93F" w14:textId="4BAD7839" w:rsidR="003D5583" w:rsidRDefault="00595931">
          <w:pPr>
            <w:pStyle w:val="TOC1"/>
            <w:rPr>
              <w:ins w:id="156" w:author="Koen Wartenberg" w:date="2018-03-01T10:29:00Z"/>
              <w:rFonts w:eastAsiaTheme="minorEastAsia" w:cstheme="minorBidi"/>
              <w:b w:val="0"/>
              <w:smallCaps w:val="0"/>
            </w:rPr>
          </w:pPr>
          <w:r w:rsidRPr="00B91022">
            <w:rPr>
              <w:sz w:val="18"/>
              <w:rPrChange w:id="157" w:author="Koen Wartenberg" w:date="2018-02-13T10:09:00Z">
                <w:rPr>
                  <w:sz w:val="20"/>
                </w:rPr>
              </w:rPrChange>
            </w:rPr>
            <w:fldChar w:fldCharType="begin"/>
          </w:r>
          <w:r w:rsidRPr="00B91022">
            <w:rPr>
              <w:sz w:val="18"/>
              <w:lang w:val="en-GB"/>
              <w:rPrChange w:id="158" w:author="Koen Wartenberg" w:date="2018-02-13T10:09:00Z">
                <w:rPr>
                  <w:sz w:val="20"/>
                  <w:lang w:val="en-GB"/>
                </w:rPr>
              </w:rPrChange>
            </w:rPr>
            <w:instrText xml:space="preserve"> TOC \o "1-3" \h \z \u </w:instrText>
          </w:r>
          <w:r w:rsidRPr="00B91022">
            <w:rPr>
              <w:sz w:val="18"/>
              <w:rPrChange w:id="159" w:author="Koen Wartenberg" w:date="2018-02-13T10:09:00Z">
                <w:rPr>
                  <w:bCs/>
                  <w:smallCaps w:val="0"/>
                  <w:noProof w:val="0"/>
                  <w:sz w:val="20"/>
                </w:rPr>
              </w:rPrChange>
            </w:rPr>
            <w:fldChar w:fldCharType="separate"/>
          </w:r>
          <w:ins w:id="160" w:author="Koen Wartenberg" w:date="2018-03-01T10:29:00Z">
            <w:r w:rsidR="003D5583" w:rsidRPr="008427A9">
              <w:rPr>
                <w:rStyle w:val="Hyperlink"/>
              </w:rPr>
              <w:fldChar w:fldCharType="begin"/>
            </w:r>
            <w:r w:rsidR="003D5583" w:rsidRPr="008427A9">
              <w:rPr>
                <w:rStyle w:val="Hyperlink"/>
              </w:rPr>
              <w:instrText xml:space="preserve"> </w:instrText>
            </w:r>
            <w:r w:rsidR="003D5583">
              <w:instrText>HYPERLINK \l "_Toc507663526"</w:instrText>
            </w:r>
            <w:r w:rsidR="003D5583" w:rsidRPr="008427A9">
              <w:rPr>
                <w:rStyle w:val="Hyperlink"/>
              </w:rPr>
              <w:instrText xml:space="preserve"> </w:instrText>
            </w:r>
            <w:r w:rsidR="003D5583" w:rsidRPr="008427A9">
              <w:rPr>
                <w:rStyle w:val="Hyperlink"/>
              </w:rPr>
              <w:fldChar w:fldCharType="separate"/>
            </w:r>
            <w:r w:rsidR="003D5583" w:rsidRPr="008427A9">
              <w:rPr>
                <w:rStyle w:val="Hyperlink"/>
              </w:rPr>
              <w:t>1. Versiebeheer</w:t>
            </w:r>
            <w:r w:rsidR="003D5583">
              <w:rPr>
                <w:webHidden/>
              </w:rPr>
              <w:tab/>
            </w:r>
            <w:r w:rsidR="003D5583">
              <w:rPr>
                <w:webHidden/>
              </w:rPr>
              <w:fldChar w:fldCharType="begin"/>
            </w:r>
            <w:r w:rsidR="003D5583">
              <w:rPr>
                <w:webHidden/>
              </w:rPr>
              <w:instrText xml:space="preserve"> PAGEREF _Toc507663526 \h </w:instrText>
            </w:r>
          </w:ins>
          <w:r w:rsidR="003D5583">
            <w:rPr>
              <w:webHidden/>
            </w:rPr>
          </w:r>
          <w:r w:rsidR="003D5583">
            <w:rPr>
              <w:webHidden/>
            </w:rPr>
            <w:fldChar w:fldCharType="separate"/>
          </w:r>
          <w:ins w:id="161" w:author="Koen Wartenberg" w:date="2018-03-01T10:29:00Z">
            <w:r w:rsidR="003D5583">
              <w:rPr>
                <w:webHidden/>
              </w:rPr>
              <w:t>2</w:t>
            </w:r>
            <w:r w:rsidR="003D5583">
              <w:rPr>
                <w:webHidden/>
              </w:rPr>
              <w:fldChar w:fldCharType="end"/>
            </w:r>
            <w:r w:rsidR="003D5583" w:rsidRPr="008427A9">
              <w:rPr>
                <w:rStyle w:val="Hyperlink"/>
              </w:rPr>
              <w:fldChar w:fldCharType="end"/>
            </w:r>
          </w:ins>
        </w:p>
        <w:p w14:paraId="0CEE9CE3" w14:textId="29C11DFD" w:rsidR="003D5583" w:rsidRDefault="003D5583">
          <w:pPr>
            <w:pStyle w:val="TOC1"/>
            <w:rPr>
              <w:ins w:id="162" w:author="Koen Wartenberg" w:date="2018-03-01T10:29:00Z"/>
              <w:rFonts w:eastAsiaTheme="minorEastAsia" w:cstheme="minorBidi"/>
              <w:b w:val="0"/>
              <w:smallCaps w:val="0"/>
            </w:rPr>
          </w:pPr>
          <w:ins w:id="163" w:author="Koen Wartenberg" w:date="2018-03-01T10:29:00Z">
            <w:r w:rsidRPr="008427A9">
              <w:rPr>
                <w:rStyle w:val="Hyperlink"/>
              </w:rPr>
              <w:fldChar w:fldCharType="begin"/>
            </w:r>
            <w:r w:rsidRPr="008427A9">
              <w:rPr>
                <w:rStyle w:val="Hyperlink"/>
              </w:rPr>
              <w:instrText xml:space="preserve"> </w:instrText>
            </w:r>
            <w:r>
              <w:instrText>HYPERLINK \l "_Toc507663527"</w:instrText>
            </w:r>
            <w:r w:rsidRPr="008427A9">
              <w:rPr>
                <w:rStyle w:val="Hyperlink"/>
              </w:rPr>
              <w:instrText xml:space="preserve"> </w:instrText>
            </w:r>
            <w:r w:rsidRPr="008427A9">
              <w:rPr>
                <w:rStyle w:val="Hyperlink"/>
              </w:rPr>
              <w:fldChar w:fldCharType="separate"/>
            </w:r>
            <w:r w:rsidRPr="008427A9">
              <w:rPr>
                <w:rStyle w:val="Hyperlink"/>
              </w:rPr>
              <w:t>2. Projectopdracht</w:t>
            </w:r>
            <w:r>
              <w:rPr>
                <w:webHidden/>
              </w:rPr>
              <w:tab/>
            </w:r>
            <w:r>
              <w:rPr>
                <w:webHidden/>
              </w:rPr>
              <w:fldChar w:fldCharType="begin"/>
            </w:r>
            <w:r>
              <w:rPr>
                <w:webHidden/>
              </w:rPr>
              <w:instrText xml:space="preserve"> PAGEREF _Toc507663527 \h </w:instrText>
            </w:r>
          </w:ins>
          <w:r>
            <w:rPr>
              <w:webHidden/>
            </w:rPr>
          </w:r>
          <w:r>
            <w:rPr>
              <w:webHidden/>
            </w:rPr>
            <w:fldChar w:fldCharType="separate"/>
          </w:r>
          <w:ins w:id="164" w:author="Koen Wartenberg" w:date="2018-03-01T10:29:00Z">
            <w:r>
              <w:rPr>
                <w:webHidden/>
              </w:rPr>
              <w:t>5</w:t>
            </w:r>
            <w:r>
              <w:rPr>
                <w:webHidden/>
              </w:rPr>
              <w:fldChar w:fldCharType="end"/>
            </w:r>
            <w:r w:rsidRPr="008427A9">
              <w:rPr>
                <w:rStyle w:val="Hyperlink"/>
              </w:rPr>
              <w:fldChar w:fldCharType="end"/>
            </w:r>
          </w:ins>
        </w:p>
        <w:p w14:paraId="39057061" w14:textId="3A7908E9" w:rsidR="003D5583" w:rsidRDefault="003D5583">
          <w:pPr>
            <w:pStyle w:val="TOC2"/>
            <w:rPr>
              <w:ins w:id="165" w:author="Koen Wartenberg" w:date="2018-03-01T10:29:00Z"/>
              <w:rFonts w:eastAsiaTheme="minorEastAsia" w:cstheme="minorBidi"/>
              <w:smallCaps w:val="0"/>
              <w:szCs w:val="22"/>
            </w:rPr>
          </w:pPr>
          <w:ins w:id="166" w:author="Koen Wartenberg" w:date="2018-03-01T10:29:00Z">
            <w:r w:rsidRPr="008427A9">
              <w:rPr>
                <w:rStyle w:val="Hyperlink"/>
              </w:rPr>
              <w:fldChar w:fldCharType="begin"/>
            </w:r>
            <w:r w:rsidRPr="008427A9">
              <w:rPr>
                <w:rStyle w:val="Hyperlink"/>
              </w:rPr>
              <w:instrText xml:space="preserve"> </w:instrText>
            </w:r>
            <w:r>
              <w:instrText>HYPERLINK \l "_Toc507663528"</w:instrText>
            </w:r>
            <w:r w:rsidRPr="008427A9">
              <w:rPr>
                <w:rStyle w:val="Hyperlink"/>
              </w:rPr>
              <w:instrText xml:space="preserve"> </w:instrText>
            </w:r>
            <w:r w:rsidRPr="008427A9">
              <w:rPr>
                <w:rStyle w:val="Hyperlink"/>
              </w:rPr>
              <w:fldChar w:fldCharType="separate"/>
            </w:r>
            <w:r w:rsidRPr="008427A9">
              <w:rPr>
                <w:rStyle w:val="Hyperlink"/>
              </w:rPr>
              <w:t>2.1. Doel van het project</w:t>
            </w:r>
            <w:r>
              <w:rPr>
                <w:webHidden/>
              </w:rPr>
              <w:tab/>
            </w:r>
            <w:r>
              <w:rPr>
                <w:webHidden/>
              </w:rPr>
              <w:fldChar w:fldCharType="begin"/>
            </w:r>
            <w:r>
              <w:rPr>
                <w:webHidden/>
              </w:rPr>
              <w:instrText xml:space="preserve"> PAGEREF _Toc507663528 \h </w:instrText>
            </w:r>
          </w:ins>
          <w:r>
            <w:rPr>
              <w:webHidden/>
            </w:rPr>
          </w:r>
          <w:r>
            <w:rPr>
              <w:webHidden/>
            </w:rPr>
            <w:fldChar w:fldCharType="separate"/>
          </w:r>
          <w:ins w:id="167" w:author="Koen Wartenberg" w:date="2018-03-01T10:29:00Z">
            <w:r>
              <w:rPr>
                <w:webHidden/>
              </w:rPr>
              <w:t>5</w:t>
            </w:r>
            <w:r>
              <w:rPr>
                <w:webHidden/>
              </w:rPr>
              <w:fldChar w:fldCharType="end"/>
            </w:r>
            <w:r w:rsidRPr="008427A9">
              <w:rPr>
                <w:rStyle w:val="Hyperlink"/>
              </w:rPr>
              <w:fldChar w:fldCharType="end"/>
            </w:r>
          </w:ins>
        </w:p>
        <w:p w14:paraId="20B510C2" w14:textId="056FCA9C" w:rsidR="003D5583" w:rsidRDefault="003D5583">
          <w:pPr>
            <w:pStyle w:val="TOC3"/>
            <w:rPr>
              <w:ins w:id="168" w:author="Koen Wartenberg" w:date="2018-03-01T10:29:00Z"/>
              <w:rFonts w:eastAsiaTheme="minorEastAsia" w:cstheme="minorBidi"/>
            </w:rPr>
          </w:pPr>
          <w:ins w:id="169" w:author="Koen Wartenberg" w:date="2018-03-01T10:29:00Z">
            <w:r w:rsidRPr="008427A9">
              <w:rPr>
                <w:rStyle w:val="Hyperlink"/>
              </w:rPr>
              <w:fldChar w:fldCharType="begin"/>
            </w:r>
            <w:r w:rsidRPr="008427A9">
              <w:rPr>
                <w:rStyle w:val="Hyperlink"/>
              </w:rPr>
              <w:instrText xml:space="preserve"> </w:instrText>
            </w:r>
            <w:r>
              <w:instrText>HYPERLINK \l "_Toc507663529"</w:instrText>
            </w:r>
            <w:r w:rsidRPr="008427A9">
              <w:rPr>
                <w:rStyle w:val="Hyperlink"/>
              </w:rPr>
              <w:instrText xml:space="preserve"> </w:instrText>
            </w:r>
            <w:r w:rsidRPr="008427A9">
              <w:rPr>
                <w:rStyle w:val="Hyperlink"/>
              </w:rPr>
              <w:fldChar w:fldCharType="separate"/>
            </w:r>
            <w:r w:rsidRPr="008427A9">
              <w:rPr>
                <w:rStyle w:val="Hyperlink"/>
              </w:rPr>
              <w:t>2.1.1. Huidige situatie</w:t>
            </w:r>
            <w:r>
              <w:rPr>
                <w:webHidden/>
              </w:rPr>
              <w:tab/>
            </w:r>
            <w:r>
              <w:rPr>
                <w:webHidden/>
              </w:rPr>
              <w:fldChar w:fldCharType="begin"/>
            </w:r>
            <w:r>
              <w:rPr>
                <w:webHidden/>
              </w:rPr>
              <w:instrText xml:space="preserve"> PAGEREF _Toc507663529 \h </w:instrText>
            </w:r>
          </w:ins>
          <w:r>
            <w:rPr>
              <w:webHidden/>
            </w:rPr>
          </w:r>
          <w:r>
            <w:rPr>
              <w:webHidden/>
            </w:rPr>
            <w:fldChar w:fldCharType="separate"/>
          </w:r>
          <w:ins w:id="170" w:author="Koen Wartenberg" w:date="2018-03-01T10:29:00Z">
            <w:r>
              <w:rPr>
                <w:webHidden/>
              </w:rPr>
              <w:t>5</w:t>
            </w:r>
            <w:r>
              <w:rPr>
                <w:webHidden/>
              </w:rPr>
              <w:fldChar w:fldCharType="end"/>
            </w:r>
            <w:r w:rsidRPr="008427A9">
              <w:rPr>
                <w:rStyle w:val="Hyperlink"/>
              </w:rPr>
              <w:fldChar w:fldCharType="end"/>
            </w:r>
          </w:ins>
        </w:p>
        <w:p w14:paraId="5D509BF2" w14:textId="1C63FE43" w:rsidR="003D5583" w:rsidRDefault="003D5583">
          <w:pPr>
            <w:pStyle w:val="TOC3"/>
            <w:rPr>
              <w:ins w:id="171" w:author="Koen Wartenberg" w:date="2018-03-01T10:29:00Z"/>
              <w:rFonts w:eastAsiaTheme="minorEastAsia" w:cstheme="minorBidi"/>
            </w:rPr>
          </w:pPr>
          <w:ins w:id="172" w:author="Koen Wartenberg" w:date="2018-03-01T10:29:00Z">
            <w:r w:rsidRPr="008427A9">
              <w:rPr>
                <w:rStyle w:val="Hyperlink"/>
              </w:rPr>
              <w:fldChar w:fldCharType="begin"/>
            </w:r>
            <w:r w:rsidRPr="008427A9">
              <w:rPr>
                <w:rStyle w:val="Hyperlink"/>
              </w:rPr>
              <w:instrText xml:space="preserve"> </w:instrText>
            </w:r>
            <w:r>
              <w:instrText>HYPERLINK \l "_Toc507663530"</w:instrText>
            </w:r>
            <w:r w:rsidRPr="008427A9">
              <w:rPr>
                <w:rStyle w:val="Hyperlink"/>
              </w:rPr>
              <w:instrText xml:space="preserve"> </w:instrText>
            </w:r>
            <w:r w:rsidRPr="008427A9">
              <w:rPr>
                <w:rStyle w:val="Hyperlink"/>
              </w:rPr>
              <w:fldChar w:fldCharType="separate"/>
            </w:r>
            <w:r w:rsidRPr="008427A9">
              <w:rPr>
                <w:rStyle w:val="Hyperlink"/>
              </w:rPr>
              <w:t>2.1.2. Probleemstelling</w:t>
            </w:r>
            <w:r>
              <w:rPr>
                <w:webHidden/>
              </w:rPr>
              <w:tab/>
            </w:r>
            <w:r>
              <w:rPr>
                <w:webHidden/>
              </w:rPr>
              <w:fldChar w:fldCharType="begin"/>
            </w:r>
            <w:r>
              <w:rPr>
                <w:webHidden/>
              </w:rPr>
              <w:instrText xml:space="preserve"> PAGEREF _Toc507663530 \h </w:instrText>
            </w:r>
          </w:ins>
          <w:r>
            <w:rPr>
              <w:webHidden/>
            </w:rPr>
          </w:r>
          <w:r>
            <w:rPr>
              <w:webHidden/>
            </w:rPr>
            <w:fldChar w:fldCharType="separate"/>
          </w:r>
          <w:ins w:id="173" w:author="Koen Wartenberg" w:date="2018-03-01T10:29:00Z">
            <w:r>
              <w:rPr>
                <w:webHidden/>
              </w:rPr>
              <w:t>5</w:t>
            </w:r>
            <w:r>
              <w:rPr>
                <w:webHidden/>
              </w:rPr>
              <w:fldChar w:fldCharType="end"/>
            </w:r>
            <w:r w:rsidRPr="008427A9">
              <w:rPr>
                <w:rStyle w:val="Hyperlink"/>
              </w:rPr>
              <w:fldChar w:fldCharType="end"/>
            </w:r>
          </w:ins>
        </w:p>
        <w:p w14:paraId="787B78F7" w14:textId="53FF84AA" w:rsidR="003D5583" w:rsidRDefault="003D5583">
          <w:pPr>
            <w:pStyle w:val="TOC3"/>
            <w:rPr>
              <w:ins w:id="174" w:author="Koen Wartenberg" w:date="2018-03-01T10:29:00Z"/>
              <w:rFonts w:eastAsiaTheme="minorEastAsia" w:cstheme="minorBidi"/>
            </w:rPr>
          </w:pPr>
          <w:ins w:id="175" w:author="Koen Wartenberg" w:date="2018-03-01T10:29:00Z">
            <w:r w:rsidRPr="008427A9">
              <w:rPr>
                <w:rStyle w:val="Hyperlink"/>
              </w:rPr>
              <w:fldChar w:fldCharType="begin"/>
            </w:r>
            <w:r w:rsidRPr="008427A9">
              <w:rPr>
                <w:rStyle w:val="Hyperlink"/>
              </w:rPr>
              <w:instrText xml:space="preserve"> </w:instrText>
            </w:r>
            <w:r>
              <w:instrText>HYPERLINK \l "_Toc507663531"</w:instrText>
            </w:r>
            <w:r w:rsidRPr="008427A9">
              <w:rPr>
                <w:rStyle w:val="Hyperlink"/>
              </w:rPr>
              <w:instrText xml:space="preserve"> </w:instrText>
            </w:r>
            <w:r w:rsidRPr="008427A9">
              <w:rPr>
                <w:rStyle w:val="Hyperlink"/>
              </w:rPr>
              <w:fldChar w:fldCharType="separate"/>
            </w:r>
            <w:r w:rsidRPr="008427A9">
              <w:rPr>
                <w:rStyle w:val="Hyperlink"/>
              </w:rPr>
              <w:t>2.1.3. Beoogde oplossing</w:t>
            </w:r>
            <w:r>
              <w:rPr>
                <w:webHidden/>
              </w:rPr>
              <w:tab/>
            </w:r>
            <w:r>
              <w:rPr>
                <w:webHidden/>
              </w:rPr>
              <w:fldChar w:fldCharType="begin"/>
            </w:r>
            <w:r>
              <w:rPr>
                <w:webHidden/>
              </w:rPr>
              <w:instrText xml:space="preserve"> PAGEREF _Toc507663531 \h </w:instrText>
            </w:r>
          </w:ins>
          <w:r>
            <w:rPr>
              <w:webHidden/>
            </w:rPr>
          </w:r>
          <w:r>
            <w:rPr>
              <w:webHidden/>
            </w:rPr>
            <w:fldChar w:fldCharType="separate"/>
          </w:r>
          <w:ins w:id="176" w:author="Koen Wartenberg" w:date="2018-03-01T10:29:00Z">
            <w:r>
              <w:rPr>
                <w:webHidden/>
              </w:rPr>
              <w:t>5</w:t>
            </w:r>
            <w:r>
              <w:rPr>
                <w:webHidden/>
              </w:rPr>
              <w:fldChar w:fldCharType="end"/>
            </w:r>
            <w:r w:rsidRPr="008427A9">
              <w:rPr>
                <w:rStyle w:val="Hyperlink"/>
              </w:rPr>
              <w:fldChar w:fldCharType="end"/>
            </w:r>
          </w:ins>
        </w:p>
        <w:p w14:paraId="33DC84B5" w14:textId="47EBA799" w:rsidR="003D5583" w:rsidRDefault="003D5583">
          <w:pPr>
            <w:pStyle w:val="TOC2"/>
            <w:rPr>
              <w:ins w:id="177" w:author="Koen Wartenberg" w:date="2018-03-01T10:29:00Z"/>
              <w:rFonts w:eastAsiaTheme="minorEastAsia" w:cstheme="minorBidi"/>
              <w:smallCaps w:val="0"/>
              <w:szCs w:val="22"/>
            </w:rPr>
          </w:pPr>
          <w:ins w:id="178" w:author="Koen Wartenberg" w:date="2018-03-01T10:29:00Z">
            <w:r w:rsidRPr="008427A9">
              <w:rPr>
                <w:rStyle w:val="Hyperlink"/>
              </w:rPr>
              <w:fldChar w:fldCharType="begin"/>
            </w:r>
            <w:r w:rsidRPr="008427A9">
              <w:rPr>
                <w:rStyle w:val="Hyperlink"/>
              </w:rPr>
              <w:instrText xml:space="preserve"> </w:instrText>
            </w:r>
            <w:r>
              <w:instrText>HYPERLINK \l "_Toc507663532"</w:instrText>
            </w:r>
            <w:r w:rsidRPr="008427A9">
              <w:rPr>
                <w:rStyle w:val="Hyperlink"/>
              </w:rPr>
              <w:instrText xml:space="preserve"> </w:instrText>
            </w:r>
            <w:r w:rsidRPr="008427A9">
              <w:rPr>
                <w:rStyle w:val="Hyperlink"/>
              </w:rPr>
              <w:fldChar w:fldCharType="separate"/>
            </w:r>
            <w:r w:rsidRPr="008427A9">
              <w:rPr>
                <w:rStyle w:val="Hyperlink"/>
              </w:rPr>
              <w:t>2.2. Doel van dit document</w:t>
            </w:r>
            <w:r>
              <w:rPr>
                <w:webHidden/>
              </w:rPr>
              <w:tab/>
            </w:r>
            <w:r>
              <w:rPr>
                <w:webHidden/>
              </w:rPr>
              <w:fldChar w:fldCharType="begin"/>
            </w:r>
            <w:r>
              <w:rPr>
                <w:webHidden/>
              </w:rPr>
              <w:instrText xml:space="preserve"> PAGEREF _Toc507663532 \h </w:instrText>
            </w:r>
          </w:ins>
          <w:r>
            <w:rPr>
              <w:webHidden/>
            </w:rPr>
          </w:r>
          <w:r>
            <w:rPr>
              <w:webHidden/>
            </w:rPr>
            <w:fldChar w:fldCharType="separate"/>
          </w:r>
          <w:ins w:id="179" w:author="Koen Wartenberg" w:date="2018-03-01T10:29:00Z">
            <w:r>
              <w:rPr>
                <w:webHidden/>
              </w:rPr>
              <w:t>6</w:t>
            </w:r>
            <w:r>
              <w:rPr>
                <w:webHidden/>
              </w:rPr>
              <w:fldChar w:fldCharType="end"/>
            </w:r>
            <w:r w:rsidRPr="008427A9">
              <w:rPr>
                <w:rStyle w:val="Hyperlink"/>
              </w:rPr>
              <w:fldChar w:fldCharType="end"/>
            </w:r>
          </w:ins>
        </w:p>
        <w:p w14:paraId="2DDBD9AA" w14:textId="79C3299E" w:rsidR="003D5583" w:rsidRDefault="003D5583">
          <w:pPr>
            <w:pStyle w:val="TOC2"/>
            <w:rPr>
              <w:ins w:id="180" w:author="Koen Wartenberg" w:date="2018-03-01T10:29:00Z"/>
              <w:rFonts w:eastAsiaTheme="minorEastAsia" w:cstheme="minorBidi"/>
              <w:smallCaps w:val="0"/>
              <w:szCs w:val="22"/>
            </w:rPr>
          </w:pPr>
          <w:ins w:id="181" w:author="Koen Wartenberg" w:date="2018-03-01T10:29:00Z">
            <w:r w:rsidRPr="008427A9">
              <w:rPr>
                <w:rStyle w:val="Hyperlink"/>
              </w:rPr>
              <w:fldChar w:fldCharType="begin"/>
            </w:r>
            <w:r w:rsidRPr="008427A9">
              <w:rPr>
                <w:rStyle w:val="Hyperlink"/>
              </w:rPr>
              <w:instrText xml:space="preserve"> </w:instrText>
            </w:r>
            <w:r>
              <w:instrText>HYPERLINK \l "_Toc507663533"</w:instrText>
            </w:r>
            <w:r w:rsidRPr="008427A9">
              <w:rPr>
                <w:rStyle w:val="Hyperlink"/>
              </w:rPr>
              <w:instrText xml:space="preserve"> </w:instrText>
            </w:r>
            <w:r w:rsidRPr="008427A9">
              <w:rPr>
                <w:rStyle w:val="Hyperlink"/>
              </w:rPr>
              <w:fldChar w:fldCharType="separate"/>
            </w:r>
            <w:r w:rsidRPr="008427A9">
              <w:rPr>
                <w:rStyle w:val="Hyperlink"/>
              </w:rPr>
              <w:t>2.3. Begrenzing</w:t>
            </w:r>
            <w:r>
              <w:rPr>
                <w:webHidden/>
              </w:rPr>
              <w:tab/>
            </w:r>
            <w:r>
              <w:rPr>
                <w:webHidden/>
              </w:rPr>
              <w:fldChar w:fldCharType="begin"/>
            </w:r>
            <w:r>
              <w:rPr>
                <w:webHidden/>
              </w:rPr>
              <w:instrText xml:space="preserve"> PAGEREF _Toc507663533 \h </w:instrText>
            </w:r>
          </w:ins>
          <w:r>
            <w:rPr>
              <w:webHidden/>
            </w:rPr>
          </w:r>
          <w:r>
            <w:rPr>
              <w:webHidden/>
            </w:rPr>
            <w:fldChar w:fldCharType="separate"/>
          </w:r>
          <w:ins w:id="182" w:author="Koen Wartenberg" w:date="2018-03-01T10:29:00Z">
            <w:r>
              <w:rPr>
                <w:webHidden/>
              </w:rPr>
              <w:t>6</w:t>
            </w:r>
            <w:r>
              <w:rPr>
                <w:webHidden/>
              </w:rPr>
              <w:fldChar w:fldCharType="end"/>
            </w:r>
            <w:r w:rsidRPr="008427A9">
              <w:rPr>
                <w:rStyle w:val="Hyperlink"/>
              </w:rPr>
              <w:fldChar w:fldCharType="end"/>
            </w:r>
          </w:ins>
        </w:p>
        <w:p w14:paraId="663A144A" w14:textId="5BFE16B3" w:rsidR="003D5583" w:rsidRDefault="003D5583">
          <w:pPr>
            <w:pStyle w:val="TOC2"/>
            <w:rPr>
              <w:ins w:id="183" w:author="Koen Wartenberg" w:date="2018-03-01T10:29:00Z"/>
              <w:rFonts w:eastAsiaTheme="minorEastAsia" w:cstheme="minorBidi"/>
              <w:smallCaps w:val="0"/>
              <w:szCs w:val="22"/>
            </w:rPr>
          </w:pPr>
          <w:ins w:id="184" w:author="Koen Wartenberg" w:date="2018-03-01T10:29:00Z">
            <w:r w:rsidRPr="008427A9">
              <w:rPr>
                <w:rStyle w:val="Hyperlink"/>
              </w:rPr>
              <w:fldChar w:fldCharType="begin"/>
            </w:r>
            <w:r w:rsidRPr="008427A9">
              <w:rPr>
                <w:rStyle w:val="Hyperlink"/>
              </w:rPr>
              <w:instrText xml:space="preserve"> </w:instrText>
            </w:r>
            <w:r>
              <w:instrText>HYPERLINK \l "_Toc507663534"</w:instrText>
            </w:r>
            <w:r w:rsidRPr="008427A9">
              <w:rPr>
                <w:rStyle w:val="Hyperlink"/>
              </w:rPr>
              <w:instrText xml:space="preserve"> </w:instrText>
            </w:r>
            <w:r w:rsidRPr="008427A9">
              <w:rPr>
                <w:rStyle w:val="Hyperlink"/>
              </w:rPr>
              <w:fldChar w:fldCharType="separate"/>
            </w:r>
            <w:r w:rsidRPr="008427A9">
              <w:rPr>
                <w:rStyle w:val="Hyperlink"/>
              </w:rPr>
              <w:t>2.4. Strategie</w:t>
            </w:r>
            <w:r>
              <w:rPr>
                <w:webHidden/>
              </w:rPr>
              <w:tab/>
            </w:r>
            <w:r>
              <w:rPr>
                <w:webHidden/>
              </w:rPr>
              <w:fldChar w:fldCharType="begin"/>
            </w:r>
            <w:r>
              <w:rPr>
                <w:webHidden/>
              </w:rPr>
              <w:instrText xml:space="preserve"> PAGEREF _Toc507663534 \h </w:instrText>
            </w:r>
          </w:ins>
          <w:r>
            <w:rPr>
              <w:webHidden/>
            </w:rPr>
          </w:r>
          <w:r>
            <w:rPr>
              <w:webHidden/>
            </w:rPr>
            <w:fldChar w:fldCharType="separate"/>
          </w:r>
          <w:ins w:id="185" w:author="Koen Wartenberg" w:date="2018-03-01T10:29:00Z">
            <w:r>
              <w:rPr>
                <w:webHidden/>
              </w:rPr>
              <w:t>7</w:t>
            </w:r>
            <w:r>
              <w:rPr>
                <w:webHidden/>
              </w:rPr>
              <w:fldChar w:fldCharType="end"/>
            </w:r>
            <w:r w:rsidRPr="008427A9">
              <w:rPr>
                <w:rStyle w:val="Hyperlink"/>
              </w:rPr>
              <w:fldChar w:fldCharType="end"/>
            </w:r>
          </w:ins>
        </w:p>
        <w:p w14:paraId="5D294A4D" w14:textId="24B565FA" w:rsidR="003D5583" w:rsidRDefault="003D5583">
          <w:pPr>
            <w:pStyle w:val="TOC3"/>
            <w:rPr>
              <w:ins w:id="186" w:author="Koen Wartenberg" w:date="2018-03-01T10:29:00Z"/>
              <w:rFonts w:eastAsiaTheme="minorEastAsia" w:cstheme="minorBidi"/>
            </w:rPr>
          </w:pPr>
          <w:ins w:id="187" w:author="Koen Wartenberg" w:date="2018-03-01T10:29:00Z">
            <w:r w:rsidRPr="008427A9">
              <w:rPr>
                <w:rStyle w:val="Hyperlink"/>
              </w:rPr>
              <w:fldChar w:fldCharType="begin"/>
            </w:r>
            <w:r w:rsidRPr="008427A9">
              <w:rPr>
                <w:rStyle w:val="Hyperlink"/>
              </w:rPr>
              <w:instrText xml:space="preserve"> </w:instrText>
            </w:r>
            <w:r>
              <w:instrText>HYPERLINK \l "_Toc507663535"</w:instrText>
            </w:r>
            <w:r w:rsidRPr="008427A9">
              <w:rPr>
                <w:rStyle w:val="Hyperlink"/>
              </w:rPr>
              <w:instrText xml:space="preserve"> </w:instrText>
            </w:r>
            <w:r w:rsidRPr="008427A9">
              <w:rPr>
                <w:rStyle w:val="Hyperlink"/>
              </w:rPr>
              <w:fldChar w:fldCharType="separate"/>
            </w:r>
            <w:r w:rsidRPr="008427A9">
              <w:rPr>
                <w:rStyle w:val="Hyperlink"/>
              </w:rPr>
              <w:t>2.4.1. RUP</w:t>
            </w:r>
            <w:r>
              <w:rPr>
                <w:webHidden/>
              </w:rPr>
              <w:tab/>
            </w:r>
            <w:r>
              <w:rPr>
                <w:webHidden/>
              </w:rPr>
              <w:fldChar w:fldCharType="begin"/>
            </w:r>
            <w:r>
              <w:rPr>
                <w:webHidden/>
              </w:rPr>
              <w:instrText xml:space="preserve"> PAGEREF _Toc507663535 \h </w:instrText>
            </w:r>
          </w:ins>
          <w:r>
            <w:rPr>
              <w:webHidden/>
            </w:rPr>
          </w:r>
          <w:r>
            <w:rPr>
              <w:webHidden/>
            </w:rPr>
            <w:fldChar w:fldCharType="separate"/>
          </w:r>
          <w:ins w:id="188" w:author="Koen Wartenberg" w:date="2018-03-01T10:29:00Z">
            <w:r>
              <w:rPr>
                <w:webHidden/>
              </w:rPr>
              <w:t>7</w:t>
            </w:r>
            <w:r>
              <w:rPr>
                <w:webHidden/>
              </w:rPr>
              <w:fldChar w:fldCharType="end"/>
            </w:r>
            <w:r w:rsidRPr="008427A9">
              <w:rPr>
                <w:rStyle w:val="Hyperlink"/>
              </w:rPr>
              <w:fldChar w:fldCharType="end"/>
            </w:r>
          </w:ins>
        </w:p>
        <w:p w14:paraId="141449A3" w14:textId="2F644E72" w:rsidR="003D5583" w:rsidRDefault="003D5583">
          <w:pPr>
            <w:pStyle w:val="TOC3"/>
            <w:rPr>
              <w:ins w:id="189" w:author="Koen Wartenberg" w:date="2018-03-01T10:29:00Z"/>
              <w:rFonts w:eastAsiaTheme="minorEastAsia" w:cstheme="minorBidi"/>
            </w:rPr>
          </w:pPr>
          <w:ins w:id="190" w:author="Koen Wartenberg" w:date="2018-03-01T10:29:00Z">
            <w:r w:rsidRPr="008427A9">
              <w:rPr>
                <w:rStyle w:val="Hyperlink"/>
              </w:rPr>
              <w:fldChar w:fldCharType="begin"/>
            </w:r>
            <w:r w:rsidRPr="008427A9">
              <w:rPr>
                <w:rStyle w:val="Hyperlink"/>
              </w:rPr>
              <w:instrText xml:space="preserve"> </w:instrText>
            </w:r>
            <w:r>
              <w:instrText>HYPERLINK \l "_Toc507663536"</w:instrText>
            </w:r>
            <w:r w:rsidRPr="008427A9">
              <w:rPr>
                <w:rStyle w:val="Hyperlink"/>
              </w:rPr>
              <w:instrText xml:space="preserve"> </w:instrText>
            </w:r>
            <w:r w:rsidRPr="008427A9">
              <w:rPr>
                <w:rStyle w:val="Hyperlink"/>
              </w:rPr>
              <w:fldChar w:fldCharType="separate"/>
            </w:r>
            <w:r w:rsidRPr="008427A9">
              <w:rPr>
                <w:rStyle w:val="Hyperlink"/>
              </w:rPr>
              <w:t>2.4.2. Huidige strategie</w:t>
            </w:r>
            <w:r>
              <w:rPr>
                <w:webHidden/>
              </w:rPr>
              <w:tab/>
            </w:r>
            <w:r>
              <w:rPr>
                <w:webHidden/>
              </w:rPr>
              <w:fldChar w:fldCharType="begin"/>
            </w:r>
            <w:r>
              <w:rPr>
                <w:webHidden/>
              </w:rPr>
              <w:instrText xml:space="preserve"> PAGEREF _Toc507663536 \h </w:instrText>
            </w:r>
          </w:ins>
          <w:r>
            <w:rPr>
              <w:webHidden/>
            </w:rPr>
          </w:r>
          <w:r>
            <w:rPr>
              <w:webHidden/>
            </w:rPr>
            <w:fldChar w:fldCharType="separate"/>
          </w:r>
          <w:ins w:id="191" w:author="Koen Wartenberg" w:date="2018-03-01T10:29:00Z">
            <w:r>
              <w:rPr>
                <w:webHidden/>
              </w:rPr>
              <w:t>7</w:t>
            </w:r>
            <w:r>
              <w:rPr>
                <w:webHidden/>
              </w:rPr>
              <w:fldChar w:fldCharType="end"/>
            </w:r>
            <w:r w:rsidRPr="008427A9">
              <w:rPr>
                <w:rStyle w:val="Hyperlink"/>
              </w:rPr>
              <w:fldChar w:fldCharType="end"/>
            </w:r>
          </w:ins>
        </w:p>
        <w:p w14:paraId="6959A7A3" w14:textId="7677FEC6" w:rsidR="003D5583" w:rsidRDefault="003D5583">
          <w:pPr>
            <w:pStyle w:val="TOC2"/>
            <w:rPr>
              <w:ins w:id="192" w:author="Koen Wartenberg" w:date="2018-03-01T10:29:00Z"/>
              <w:rFonts w:eastAsiaTheme="minorEastAsia" w:cstheme="minorBidi"/>
              <w:smallCaps w:val="0"/>
              <w:szCs w:val="22"/>
            </w:rPr>
          </w:pPr>
          <w:ins w:id="193" w:author="Koen Wartenberg" w:date="2018-03-01T10:29:00Z">
            <w:r w:rsidRPr="008427A9">
              <w:rPr>
                <w:rStyle w:val="Hyperlink"/>
              </w:rPr>
              <w:fldChar w:fldCharType="begin"/>
            </w:r>
            <w:r w:rsidRPr="008427A9">
              <w:rPr>
                <w:rStyle w:val="Hyperlink"/>
              </w:rPr>
              <w:instrText xml:space="preserve"> </w:instrText>
            </w:r>
            <w:r>
              <w:instrText>HYPERLINK \l "_Toc507663537"</w:instrText>
            </w:r>
            <w:r w:rsidRPr="008427A9">
              <w:rPr>
                <w:rStyle w:val="Hyperlink"/>
              </w:rPr>
              <w:instrText xml:space="preserve"> </w:instrText>
            </w:r>
            <w:r w:rsidRPr="008427A9">
              <w:rPr>
                <w:rStyle w:val="Hyperlink"/>
              </w:rPr>
              <w:fldChar w:fldCharType="separate"/>
            </w:r>
            <w:r w:rsidRPr="008427A9">
              <w:rPr>
                <w:rStyle w:val="Hyperlink"/>
              </w:rPr>
              <w:t>2.5. Onderzoeksplan</w:t>
            </w:r>
            <w:r>
              <w:rPr>
                <w:webHidden/>
              </w:rPr>
              <w:tab/>
            </w:r>
            <w:r>
              <w:rPr>
                <w:webHidden/>
              </w:rPr>
              <w:fldChar w:fldCharType="begin"/>
            </w:r>
            <w:r>
              <w:rPr>
                <w:webHidden/>
              </w:rPr>
              <w:instrText xml:space="preserve"> PAGEREF _Toc507663537 \h </w:instrText>
            </w:r>
          </w:ins>
          <w:r>
            <w:rPr>
              <w:webHidden/>
            </w:rPr>
          </w:r>
          <w:r>
            <w:rPr>
              <w:webHidden/>
            </w:rPr>
            <w:fldChar w:fldCharType="separate"/>
          </w:r>
          <w:ins w:id="194" w:author="Koen Wartenberg" w:date="2018-03-01T10:29:00Z">
            <w:r>
              <w:rPr>
                <w:webHidden/>
              </w:rPr>
              <w:t>7</w:t>
            </w:r>
            <w:r>
              <w:rPr>
                <w:webHidden/>
              </w:rPr>
              <w:fldChar w:fldCharType="end"/>
            </w:r>
            <w:r w:rsidRPr="008427A9">
              <w:rPr>
                <w:rStyle w:val="Hyperlink"/>
              </w:rPr>
              <w:fldChar w:fldCharType="end"/>
            </w:r>
          </w:ins>
        </w:p>
        <w:p w14:paraId="2F81059D" w14:textId="02085FC8" w:rsidR="003D5583" w:rsidRDefault="003D5583">
          <w:pPr>
            <w:pStyle w:val="TOC3"/>
            <w:rPr>
              <w:ins w:id="195" w:author="Koen Wartenberg" w:date="2018-03-01T10:29:00Z"/>
              <w:rFonts w:eastAsiaTheme="minorEastAsia" w:cstheme="minorBidi"/>
            </w:rPr>
          </w:pPr>
          <w:ins w:id="196" w:author="Koen Wartenberg" w:date="2018-03-01T10:29:00Z">
            <w:r w:rsidRPr="008427A9">
              <w:rPr>
                <w:rStyle w:val="Hyperlink"/>
              </w:rPr>
              <w:fldChar w:fldCharType="begin"/>
            </w:r>
            <w:r w:rsidRPr="008427A9">
              <w:rPr>
                <w:rStyle w:val="Hyperlink"/>
              </w:rPr>
              <w:instrText xml:space="preserve"> </w:instrText>
            </w:r>
            <w:r>
              <w:instrText>HYPERLINK \l "_Toc507663538"</w:instrText>
            </w:r>
            <w:r w:rsidRPr="008427A9">
              <w:rPr>
                <w:rStyle w:val="Hyperlink"/>
              </w:rPr>
              <w:instrText xml:space="preserve"> </w:instrText>
            </w:r>
            <w:r w:rsidRPr="008427A9">
              <w:rPr>
                <w:rStyle w:val="Hyperlink"/>
              </w:rPr>
              <w:fldChar w:fldCharType="separate"/>
            </w:r>
            <w:r w:rsidRPr="008427A9">
              <w:rPr>
                <w:rStyle w:val="Hyperlink"/>
              </w:rPr>
              <w:t>2.5.1. Hoofdvraag en probleemstelling</w:t>
            </w:r>
            <w:r>
              <w:rPr>
                <w:webHidden/>
              </w:rPr>
              <w:tab/>
            </w:r>
            <w:r>
              <w:rPr>
                <w:webHidden/>
              </w:rPr>
              <w:fldChar w:fldCharType="begin"/>
            </w:r>
            <w:r>
              <w:rPr>
                <w:webHidden/>
              </w:rPr>
              <w:instrText xml:space="preserve"> PAGEREF _Toc507663538 \h </w:instrText>
            </w:r>
          </w:ins>
          <w:r>
            <w:rPr>
              <w:webHidden/>
            </w:rPr>
          </w:r>
          <w:r>
            <w:rPr>
              <w:webHidden/>
            </w:rPr>
            <w:fldChar w:fldCharType="separate"/>
          </w:r>
          <w:ins w:id="197" w:author="Koen Wartenberg" w:date="2018-03-01T10:29:00Z">
            <w:r>
              <w:rPr>
                <w:webHidden/>
              </w:rPr>
              <w:t>7</w:t>
            </w:r>
            <w:r>
              <w:rPr>
                <w:webHidden/>
              </w:rPr>
              <w:fldChar w:fldCharType="end"/>
            </w:r>
            <w:r w:rsidRPr="008427A9">
              <w:rPr>
                <w:rStyle w:val="Hyperlink"/>
              </w:rPr>
              <w:fldChar w:fldCharType="end"/>
            </w:r>
          </w:ins>
        </w:p>
        <w:p w14:paraId="03C11302" w14:textId="2879B5C0" w:rsidR="003D5583" w:rsidRDefault="003D5583">
          <w:pPr>
            <w:pStyle w:val="TOC3"/>
            <w:rPr>
              <w:ins w:id="198" w:author="Koen Wartenberg" w:date="2018-03-01T10:29:00Z"/>
              <w:rFonts w:eastAsiaTheme="minorEastAsia" w:cstheme="minorBidi"/>
            </w:rPr>
          </w:pPr>
          <w:ins w:id="199" w:author="Koen Wartenberg" w:date="2018-03-01T10:29:00Z">
            <w:r w:rsidRPr="008427A9">
              <w:rPr>
                <w:rStyle w:val="Hyperlink"/>
              </w:rPr>
              <w:fldChar w:fldCharType="begin"/>
            </w:r>
            <w:r w:rsidRPr="008427A9">
              <w:rPr>
                <w:rStyle w:val="Hyperlink"/>
              </w:rPr>
              <w:instrText xml:space="preserve"> </w:instrText>
            </w:r>
            <w:r>
              <w:instrText>HYPERLINK \l "_Toc507663539"</w:instrText>
            </w:r>
            <w:r w:rsidRPr="008427A9">
              <w:rPr>
                <w:rStyle w:val="Hyperlink"/>
              </w:rPr>
              <w:instrText xml:space="preserve"> </w:instrText>
            </w:r>
            <w:r w:rsidRPr="008427A9">
              <w:rPr>
                <w:rStyle w:val="Hyperlink"/>
              </w:rPr>
              <w:fldChar w:fldCharType="separate"/>
            </w:r>
            <w:r w:rsidRPr="008427A9">
              <w:rPr>
                <w:rStyle w:val="Hyperlink"/>
              </w:rPr>
              <w:t>2.5.2. Deelvragen</w:t>
            </w:r>
            <w:r>
              <w:rPr>
                <w:webHidden/>
              </w:rPr>
              <w:tab/>
            </w:r>
            <w:r>
              <w:rPr>
                <w:webHidden/>
              </w:rPr>
              <w:fldChar w:fldCharType="begin"/>
            </w:r>
            <w:r>
              <w:rPr>
                <w:webHidden/>
              </w:rPr>
              <w:instrText xml:space="preserve"> PAGEREF _Toc507663539 \h </w:instrText>
            </w:r>
          </w:ins>
          <w:r>
            <w:rPr>
              <w:webHidden/>
            </w:rPr>
          </w:r>
          <w:r>
            <w:rPr>
              <w:webHidden/>
            </w:rPr>
            <w:fldChar w:fldCharType="separate"/>
          </w:r>
          <w:ins w:id="200" w:author="Koen Wartenberg" w:date="2018-03-01T10:29:00Z">
            <w:r>
              <w:rPr>
                <w:webHidden/>
              </w:rPr>
              <w:t>7</w:t>
            </w:r>
            <w:r>
              <w:rPr>
                <w:webHidden/>
              </w:rPr>
              <w:fldChar w:fldCharType="end"/>
            </w:r>
            <w:r w:rsidRPr="008427A9">
              <w:rPr>
                <w:rStyle w:val="Hyperlink"/>
              </w:rPr>
              <w:fldChar w:fldCharType="end"/>
            </w:r>
          </w:ins>
        </w:p>
        <w:p w14:paraId="2102E555" w14:textId="1793FA97" w:rsidR="003D5583" w:rsidRDefault="003D5583">
          <w:pPr>
            <w:pStyle w:val="TOC2"/>
            <w:rPr>
              <w:ins w:id="201" w:author="Koen Wartenberg" w:date="2018-03-01T10:29:00Z"/>
              <w:rFonts w:eastAsiaTheme="minorEastAsia" w:cstheme="minorBidi"/>
              <w:smallCaps w:val="0"/>
              <w:szCs w:val="22"/>
            </w:rPr>
          </w:pPr>
          <w:ins w:id="202" w:author="Koen Wartenberg" w:date="2018-03-01T10:29:00Z">
            <w:r w:rsidRPr="008427A9">
              <w:rPr>
                <w:rStyle w:val="Hyperlink"/>
              </w:rPr>
              <w:fldChar w:fldCharType="begin"/>
            </w:r>
            <w:r w:rsidRPr="008427A9">
              <w:rPr>
                <w:rStyle w:val="Hyperlink"/>
              </w:rPr>
              <w:instrText xml:space="preserve"> </w:instrText>
            </w:r>
            <w:r>
              <w:instrText>HYPERLINK \l "_Toc507663540"</w:instrText>
            </w:r>
            <w:r w:rsidRPr="008427A9">
              <w:rPr>
                <w:rStyle w:val="Hyperlink"/>
              </w:rPr>
              <w:instrText xml:space="preserve"> </w:instrText>
            </w:r>
            <w:r w:rsidRPr="008427A9">
              <w:rPr>
                <w:rStyle w:val="Hyperlink"/>
              </w:rPr>
              <w:fldChar w:fldCharType="separate"/>
            </w:r>
            <w:r w:rsidRPr="008427A9">
              <w:rPr>
                <w:rStyle w:val="Hyperlink"/>
              </w:rPr>
              <w:t>2.6. Randvoorwaarden</w:t>
            </w:r>
            <w:r>
              <w:rPr>
                <w:webHidden/>
              </w:rPr>
              <w:tab/>
            </w:r>
            <w:r>
              <w:rPr>
                <w:webHidden/>
              </w:rPr>
              <w:fldChar w:fldCharType="begin"/>
            </w:r>
            <w:r>
              <w:rPr>
                <w:webHidden/>
              </w:rPr>
              <w:instrText xml:space="preserve"> PAGEREF _Toc507663540 \h </w:instrText>
            </w:r>
          </w:ins>
          <w:r>
            <w:rPr>
              <w:webHidden/>
            </w:rPr>
          </w:r>
          <w:r>
            <w:rPr>
              <w:webHidden/>
            </w:rPr>
            <w:fldChar w:fldCharType="separate"/>
          </w:r>
          <w:ins w:id="203" w:author="Koen Wartenberg" w:date="2018-03-01T10:29:00Z">
            <w:r>
              <w:rPr>
                <w:webHidden/>
              </w:rPr>
              <w:t>7</w:t>
            </w:r>
            <w:r>
              <w:rPr>
                <w:webHidden/>
              </w:rPr>
              <w:fldChar w:fldCharType="end"/>
            </w:r>
            <w:r w:rsidRPr="008427A9">
              <w:rPr>
                <w:rStyle w:val="Hyperlink"/>
              </w:rPr>
              <w:fldChar w:fldCharType="end"/>
            </w:r>
          </w:ins>
        </w:p>
        <w:p w14:paraId="0724AACD" w14:textId="32075FA7" w:rsidR="003D5583" w:rsidRDefault="003D5583">
          <w:pPr>
            <w:pStyle w:val="TOC1"/>
            <w:rPr>
              <w:ins w:id="204" w:author="Koen Wartenberg" w:date="2018-03-01T10:29:00Z"/>
              <w:rFonts w:eastAsiaTheme="minorEastAsia" w:cstheme="minorBidi"/>
              <w:b w:val="0"/>
              <w:smallCaps w:val="0"/>
            </w:rPr>
          </w:pPr>
          <w:ins w:id="205" w:author="Koen Wartenberg" w:date="2018-03-01T10:29:00Z">
            <w:r w:rsidRPr="008427A9">
              <w:rPr>
                <w:rStyle w:val="Hyperlink"/>
              </w:rPr>
              <w:fldChar w:fldCharType="begin"/>
            </w:r>
            <w:r w:rsidRPr="008427A9">
              <w:rPr>
                <w:rStyle w:val="Hyperlink"/>
              </w:rPr>
              <w:instrText xml:space="preserve"> </w:instrText>
            </w:r>
            <w:r>
              <w:instrText>HYPERLINK \l "_Toc507663541"</w:instrText>
            </w:r>
            <w:r w:rsidRPr="008427A9">
              <w:rPr>
                <w:rStyle w:val="Hyperlink"/>
              </w:rPr>
              <w:instrText xml:space="preserve"> </w:instrText>
            </w:r>
            <w:r w:rsidRPr="008427A9">
              <w:rPr>
                <w:rStyle w:val="Hyperlink"/>
              </w:rPr>
              <w:fldChar w:fldCharType="separate"/>
            </w:r>
            <w:r w:rsidRPr="008427A9">
              <w:rPr>
                <w:rStyle w:val="Hyperlink"/>
              </w:rPr>
              <w:t>3. Projectorganisatie</w:t>
            </w:r>
            <w:r>
              <w:rPr>
                <w:webHidden/>
              </w:rPr>
              <w:tab/>
            </w:r>
            <w:r>
              <w:rPr>
                <w:webHidden/>
              </w:rPr>
              <w:fldChar w:fldCharType="begin"/>
            </w:r>
            <w:r>
              <w:rPr>
                <w:webHidden/>
              </w:rPr>
              <w:instrText xml:space="preserve"> PAGEREF _Toc507663541 \h </w:instrText>
            </w:r>
          </w:ins>
          <w:r>
            <w:rPr>
              <w:webHidden/>
            </w:rPr>
          </w:r>
          <w:r>
            <w:rPr>
              <w:webHidden/>
            </w:rPr>
            <w:fldChar w:fldCharType="separate"/>
          </w:r>
          <w:ins w:id="206" w:author="Koen Wartenberg" w:date="2018-03-01T10:29:00Z">
            <w:r>
              <w:rPr>
                <w:webHidden/>
              </w:rPr>
              <w:t>9</w:t>
            </w:r>
            <w:r>
              <w:rPr>
                <w:webHidden/>
              </w:rPr>
              <w:fldChar w:fldCharType="end"/>
            </w:r>
            <w:r w:rsidRPr="008427A9">
              <w:rPr>
                <w:rStyle w:val="Hyperlink"/>
              </w:rPr>
              <w:fldChar w:fldCharType="end"/>
            </w:r>
          </w:ins>
        </w:p>
        <w:p w14:paraId="24B92170" w14:textId="43E62E18" w:rsidR="003D5583" w:rsidRDefault="003D5583">
          <w:pPr>
            <w:pStyle w:val="TOC2"/>
            <w:rPr>
              <w:ins w:id="207" w:author="Koen Wartenberg" w:date="2018-03-01T10:29:00Z"/>
              <w:rFonts w:eastAsiaTheme="minorEastAsia" w:cstheme="minorBidi"/>
              <w:smallCaps w:val="0"/>
              <w:szCs w:val="22"/>
            </w:rPr>
          </w:pPr>
          <w:ins w:id="208" w:author="Koen Wartenberg" w:date="2018-03-01T10:29:00Z">
            <w:r w:rsidRPr="008427A9">
              <w:rPr>
                <w:rStyle w:val="Hyperlink"/>
              </w:rPr>
              <w:fldChar w:fldCharType="begin"/>
            </w:r>
            <w:r w:rsidRPr="008427A9">
              <w:rPr>
                <w:rStyle w:val="Hyperlink"/>
              </w:rPr>
              <w:instrText xml:space="preserve"> </w:instrText>
            </w:r>
            <w:r>
              <w:instrText>HYPERLINK \l "_Toc507663542"</w:instrText>
            </w:r>
            <w:r w:rsidRPr="008427A9">
              <w:rPr>
                <w:rStyle w:val="Hyperlink"/>
              </w:rPr>
              <w:instrText xml:space="preserve"> </w:instrText>
            </w:r>
            <w:r w:rsidRPr="008427A9">
              <w:rPr>
                <w:rStyle w:val="Hyperlink"/>
              </w:rPr>
              <w:fldChar w:fldCharType="separate"/>
            </w:r>
            <w:r w:rsidRPr="008427A9">
              <w:rPr>
                <w:rStyle w:val="Hyperlink"/>
              </w:rPr>
              <w:t>3.1. Bedrijfsorganisatie</w:t>
            </w:r>
            <w:r>
              <w:rPr>
                <w:webHidden/>
              </w:rPr>
              <w:tab/>
            </w:r>
            <w:r>
              <w:rPr>
                <w:webHidden/>
              </w:rPr>
              <w:fldChar w:fldCharType="begin"/>
            </w:r>
            <w:r>
              <w:rPr>
                <w:webHidden/>
              </w:rPr>
              <w:instrText xml:space="preserve"> PAGEREF _Toc507663542 \h </w:instrText>
            </w:r>
          </w:ins>
          <w:r>
            <w:rPr>
              <w:webHidden/>
            </w:rPr>
          </w:r>
          <w:r>
            <w:rPr>
              <w:webHidden/>
            </w:rPr>
            <w:fldChar w:fldCharType="separate"/>
          </w:r>
          <w:ins w:id="209" w:author="Koen Wartenberg" w:date="2018-03-01T10:29:00Z">
            <w:r>
              <w:rPr>
                <w:webHidden/>
              </w:rPr>
              <w:t>9</w:t>
            </w:r>
            <w:r>
              <w:rPr>
                <w:webHidden/>
              </w:rPr>
              <w:fldChar w:fldCharType="end"/>
            </w:r>
            <w:r w:rsidRPr="008427A9">
              <w:rPr>
                <w:rStyle w:val="Hyperlink"/>
              </w:rPr>
              <w:fldChar w:fldCharType="end"/>
            </w:r>
          </w:ins>
        </w:p>
        <w:p w14:paraId="6D448A8B" w14:textId="14D0ED3D" w:rsidR="003D5583" w:rsidRDefault="003D5583">
          <w:pPr>
            <w:pStyle w:val="TOC2"/>
            <w:rPr>
              <w:ins w:id="210" w:author="Koen Wartenberg" w:date="2018-03-01T10:29:00Z"/>
              <w:rFonts w:eastAsiaTheme="minorEastAsia" w:cstheme="minorBidi"/>
              <w:smallCaps w:val="0"/>
              <w:szCs w:val="22"/>
            </w:rPr>
          </w:pPr>
          <w:ins w:id="211" w:author="Koen Wartenberg" w:date="2018-03-01T10:29:00Z">
            <w:r w:rsidRPr="008427A9">
              <w:rPr>
                <w:rStyle w:val="Hyperlink"/>
              </w:rPr>
              <w:fldChar w:fldCharType="begin"/>
            </w:r>
            <w:r w:rsidRPr="008427A9">
              <w:rPr>
                <w:rStyle w:val="Hyperlink"/>
              </w:rPr>
              <w:instrText xml:space="preserve"> </w:instrText>
            </w:r>
            <w:r>
              <w:instrText>HYPERLINK \l "_Toc507663544"</w:instrText>
            </w:r>
            <w:r w:rsidRPr="008427A9">
              <w:rPr>
                <w:rStyle w:val="Hyperlink"/>
              </w:rPr>
              <w:instrText xml:space="preserve"> </w:instrText>
            </w:r>
            <w:r w:rsidRPr="008427A9">
              <w:rPr>
                <w:rStyle w:val="Hyperlink"/>
              </w:rPr>
              <w:fldChar w:fldCharType="separate"/>
            </w:r>
            <w:r w:rsidRPr="008427A9">
              <w:rPr>
                <w:rStyle w:val="Hyperlink"/>
              </w:rPr>
              <w:t>3.2. Teamleden</w:t>
            </w:r>
            <w:r>
              <w:rPr>
                <w:webHidden/>
              </w:rPr>
              <w:tab/>
            </w:r>
            <w:r>
              <w:rPr>
                <w:webHidden/>
              </w:rPr>
              <w:fldChar w:fldCharType="begin"/>
            </w:r>
            <w:r>
              <w:rPr>
                <w:webHidden/>
              </w:rPr>
              <w:instrText xml:space="preserve"> PAGEREF _Toc507663544 \h </w:instrText>
            </w:r>
          </w:ins>
          <w:r>
            <w:rPr>
              <w:webHidden/>
            </w:rPr>
          </w:r>
          <w:r>
            <w:rPr>
              <w:webHidden/>
            </w:rPr>
            <w:fldChar w:fldCharType="separate"/>
          </w:r>
          <w:ins w:id="212" w:author="Koen Wartenberg" w:date="2018-03-01T10:29:00Z">
            <w:r>
              <w:rPr>
                <w:webHidden/>
              </w:rPr>
              <w:t>9</w:t>
            </w:r>
            <w:r>
              <w:rPr>
                <w:webHidden/>
              </w:rPr>
              <w:fldChar w:fldCharType="end"/>
            </w:r>
            <w:r w:rsidRPr="008427A9">
              <w:rPr>
                <w:rStyle w:val="Hyperlink"/>
              </w:rPr>
              <w:fldChar w:fldCharType="end"/>
            </w:r>
          </w:ins>
        </w:p>
        <w:p w14:paraId="7983F3EC" w14:textId="4454BBB8" w:rsidR="003D5583" w:rsidRDefault="003D5583">
          <w:pPr>
            <w:pStyle w:val="TOC2"/>
            <w:rPr>
              <w:ins w:id="213" w:author="Koen Wartenberg" w:date="2018-03-01T10:29:00Z"/>
              <w:rFonts w:eastAsiaTheme="minorEastAsia" w:cstheme="minorBidi"/>
              <w:smallCaps w:val="0"/>
              <w:szCs w:val="22"/>
            </w:rPr>
          </w:pPr>
          <w:ins w:id="214" w:author="Koen Wartenberg" w:date="2018-03-01T10:29:00Z">
            <w:r w:rsidRPr="008427A9">
              <w:rPr>
                <w:rStyle w:val="Hyperlink"/>
              </w:rPr>
              <w:fldChar w:fldCharType="begin"/>
            </w:r>
            <w:r w:rsidRPr="008427A9">
              <w:rPr>
                <w:rStyle w:val="Hyperlink"/>
              </w:rPr>
              <w:instrText xml:space="preserve"> </w:instrText>
            </w:r>
            <w:r>
              <w:instrText>HYPERLINK \l "_Toc507663545"</w:instrText>
            </w:r>
            <w:r w:rsidRPr="008427A9">
              <w:rPr>
                <w:rStyle w:val="Hyperlink"/>
              </w:rPr>
              <w:instrText xml:space="preserve"> </w:instrText>
            </w:r>
            <w:r w:rsidRPr="008427A9">
              <w:rPr>
                <w:rStyle w:val="Hyperlink"/>
              </w:rPr>
              <w:fldChar w:fldCharType="separate"/>
            </w:r>
            <w:r w:rsidRPr="008427A9">
              <w:rPr>
                <w:rStyle w:val="Hyperlink"/>
              </w:rPr>
              <w:t>3.3. Communicatie</w:t>
            </w:r>
            <w:r>
              <w:rPr>
                <w:webHidden/>
              </w:rPr>
              <w:tab/>
            </w:r>
            <w:r>
              <w:rPr>
                <w:webHidden/>
              </w:rPr>
              <w:fldChar w:fldCharType="begin"/>
            </w:r>
            <w:r>
              <w:rPr>
                <w:webHidden/>
              </w:rPr>
              <w:instrText xml:space="preserve"> PAGEREF _Toc507663545 \h </w:instrText>
            </w:r>
          </w:ins>
          <w:r>
            <w:rPr>
              <w:webHidden/>
            </w:rPr>
          </w:r>
          <w:r>
            <w:rPr>
              <w:webHidden/>
            </w:rPr>
            <w:fldChar w:fldCharType="separate"/>
          </w:r>
          <w:ins w:id="215" w:author="Koen Wartenberg" w:date="2018-03-01T10:29:00Z">
            <w:r>
              <w:rPr>
                <w:webHidden/>
              </w:rPr>
              <w:t>10</w:t>
            </w:r>
            <w:r>
              <w:rPr>
                <w:webHidden/>
              </w:rPr>
              <w:fldChar w:fldCharType="end"/>
            </w:r>
            <w:r w:rsidRPr="008427A9">
              <w:rPr>
                <w:rStyle w:val="Hyperlink"/>
              </w:rPr>
              <w:fldChar w:fldCharType="end"/>
            </w:r>
          </w:ins>
        </w:p>
        <w:p w14:paraId="5631A7A2" w14:textId="17D80537" w:rsidR="003D5583" w:rsidRDefault="003D5583">
          <w:pPr>
            <w:pStyle w:val="TOC2"/>
            <w:rPr>
              <w:ins w:id="216" w:author="Koen Wartenberg" w:date="2018-03-01T10:29:00Z"/>
              <w:rFonts w:eastAsiaTheme="minorEastAsia" w:cstheme="minorBidi"/>
              <w:smallCaps w:val="0"/>
              <w:szCs w:val="22"/>
            </w:rPr>
          </w:pPr>
          <w:ins w:id="217" w:author="Koen Wartenberg" w:date="2018-03-01T10:29:00Z">
            <w:r w:rsidRPr="008427A9">
              <w:rPr>
                <w:rStyle w:val="Hyperlink"/>
              </w:rPr>
              <w:fldChar w:fldCharType="begin"/>
            </w:r>
            <w:r w:rsidRPr="008427A9">
              <w:rPr>
                <w:rStyle w:val="Hyperlink"/>
              </w:rPr>
              <w:instrText xml:space="preserve"> </w:instrText>
            </w:r>
            <w:r>
              <w:instrText>HYPERLINK \l "_Toc507663546"</w:instrText>
            </w:r>
            <w:r w:rsidRPr="008427A9">
              <w:rPr>
                <w:rStyle w:val="Hyperlink"/>
              </w:rPr>
              <w:instrText xml:space="preserve"> </w:instrText>
            </w:r>
            <w:r w:rsidRPr="008427A9">
              <w:rPr>
                <w:rStyle w:val="Hyperlink"/>
              </w:rPr>
              <w:fldChar w:fldCharType="separate"/>
            </w:r>
            <w:r w:rsidRPr="008427A9">
              <w:rPr>
                <w:rStyle w:val="Hyperlink"/>
              </w:rPr>
              <w:t>3.4. Besluitvorming</w:t>
            </w:r>
            <w:r>
              <w:rPr>
                <w:webHidden/>
              </w:rPr>
              <w:tab/>
            </w:r>
            <w:r>
              <w:rPr>
                <w:webHidden/>
              </w:rPr>
              <w:fldChar w:fldCharType="begin"/>
            </w:r>
            <w:r>
              <w:rPr>
                <w:webHidden/>
              </w:rPr>
              <w:instrText xml:space="preserve"> PAGEREF _Toc507663546 \h </w:instrText>
            </w:r>
          </w:ins>
          <w:r>
            <w:rPr>
              <w:webHidden/>
            </w:rPr>
          </w:r>
          <w:r>
            <w:rPr>
              <w:webHidden/>
            </w:rPr>
            <w:fldChar w:fldCharType="separate"/>
          </w:r>
          <w:ins w:id="218" w:author="Koen Wartenberg" w:date="2018-03-01T10:29:00Z">
            <w:r>
              <w:rPr>
                <w:webHidden/>
              </w:rPr>
              <w:t>11</w:t>
            </w:r>
            <w:r>
              <w:rPr>
                <w:webHidden/>
              </w:rPr>
              <w:fldChar w:fldCharType="end"/>
            </w:r>
            <w:r w:rsidRPr="008427A9">
              <w:rPr>
                <w:rStyle w:val="Hyperlink"/>
              </w:rPr>
              <w:fldChar w:fldCharType="end"/>
            </w:r>
          </w:ins>
        </w:p>
        <w:p w14:paraId="49F8D847" w14:textId="25C2AA60" w:rsidR="003D5583" w:rsidRDefault="003D5583">
          <w:pPr>
            <w:pStyle w:val="TOC2"/>
            <w:rPr>
              <w:ins w:id="219" w:author="Koen Wartenberg" w:date="2018-03-01T10:29:00Z"/>
              <w:rFonts w:eastAsiaTheme="minorEastAsia" w:cstheme="minorBidi"/>
              <w:smallCaps w:val="0"/>
              <w:szCs w:val="22"/>
            </w:rPr>
          </w:pPr>
          <w:ins w:id="220" w:author="Koen Wartenberg" w:date="2018-03-01T10:29:00Z">
            <w:r w:rsidRPr="008427A9">
              <w:rPr>
                <w:rStyle w:val="Hyperlink"/>
              </w:rPr>
              <w:fldChar w:fldCharType="begin"/>
            </w:r>
            <w:r w:rsidRPr="008427A9">
              <w:rPr>
                <w:rStyle w:val="Hyperlink"/>
              </w:rPr>
              <w:instrText xml:space="preserve"> </w:instrText>
            </w:r>
            <w:r>
              <w:instrText>HYPERLINK \l "_Toc507663547"</w:instrText>
            </w:r>
            <w:r w:rsidRPr="008427A9">
              <w:rPr>
                <w:rStyle w:val="Hyperlink"/>
              </w:rPr>
              <w:instrText xml:space="preserve"> </w:instrText>
            </w:r>
            <w:r w:rsidRPr="008427A9">
              <w:rPr>
                <w:rStyle w:val="Hyperlink"/>
              </w:rPr>
              <w:fldChar w:fldCharType="separate"/>
            </w:r>
            <w:r w:rsidRPr="008427A9">
              <w:rPr>
                <w:rStyle w:val="Hyperlink"/>
              </w:rPr>
              <w:t>3.5. Contactgegevens</w:t>
            </w:r>
            <w:r>
              <w:rPr>
                <w:webHidden/>
              </w:rPr>
              <w:tab/>
            </w:r>
            <w:r>
              <w:rPr>
                <w:webHidden/>
              </w:rPr>
              <w:fldChar w:fldCharType="begin"/>
            </w:r>
            <w:r>
              <w:rPr>
                <w:webHidden/>
              </w:rPr>
              <w:instrText xml:space="preserve"> PAGEREF _Toc507663547 \h </w:instrText>
            </w:r>
          </w:ins>
          <w:r>
            <w:rPr>
              <w:webHidden/>
            </w:rPr>
          </w:r>
          <w:r>
            <w:rPr>
              <w:webHidden/>
            </w:rPr>
            <w:fldChar w:fldCharType="separate"/>
          </w:r>
          <w:ins w:id="221" w:author="Koen Wartenberg" w:date="2018-03-01T10:29:00Z">
            <w:r>
              <w:rPr>
                <w:webHidden/>
              </w:rPr>
              <w:t>11</w:t>
            </w:r>
            <w:r>
              <w:rPr>
                <w:webHidden/>
              </w:rPr>
              <w:fldChar w:fldCharType="end"/>
            </w:r>
            <w:r w:rsidRPr="008427A9">
              <w:rPr>
                <w:rStyle w:val="Hyperlink"/>
              </w:rPr>
              <w:fldChar w:fldCharType="end"/>
            </w:r>
          </w:ins>
        </w:p>
        <w:p w14:paraId="6A8E013E" w14:textId="671BC0B8" w:rsidR="003D5583" w:rsidRDefault="003D5583">
          <w:pPr>
            <w:pStyle w:val="TOC1"/>
            <w:rPr>
              <w:ins w:id="222" w:author="Koen Wartenberg" w:date="2018-03-01T10:29:00Z"/>
              <w:rFonts w:eastAsiaTheme="minorEastAsia" w:cstheme="minorBidi"/>
              <w:b w:val="0"/>
              <w:smallCaps w:val="0"/>
            </w:rPr>
          </w:pPr>
          <w:ins w:id="223" w:author="Koen Wartenberg" w:date="2018-03-01T10:29:00Z">
            <w:r w:rsidRPr="008427A9">
              <w:rPr>
                <w:rStyle w:val="Hyperlink"/>
              </w:rPr>
              <w:fldChar w:fldCharType="begin"/>
            </w:r>
            <w:r w:rsidRPr="008427A9">
              <w:rPr>
                <w:rStyle w:val="Hyperlink"/>
              </w:rPr>
              <w:instrText xml:space="preserve"> </w:instrText>
            </w:r>
            <w:r>
              <w:instrText>HYPERLINK \l "_Toc507663548"</w:instrText>
            </w:r>
            <w:r w:rsidRPr="008427A9">
              <w:rPr>
                <w:rStyle w:val="Hyperlink"/>
              </w:rPr>
              <w:instrText xml:space="preserve"> </w:instrText>
            </w:r>
            <w:r w:rsidRPr="008427A9">
              <w:rPr>
                <w:rStyle w:val="Hyperlink"/>
              </w:rPr>
              <w:fldChar w:fldCharType="separate"/>
            </w:r>
            <w:r w:rsidRPr="008427A9">
              <w:rPr>
                <w:rStyle w:val="Hyperlink"/>
              </w:rPr>
              <w:t>4. Activiteiten en tijdplan</w:t>
            </w:r>
            <w:r>
              <w:rPr>
                <w:webHidden/>
              </w:rPr>
              <w:tab/>
            </w:r>
            <w:r>
              <w:rPr>
                <w:webHidden/>
              </w:rPr>
              <w:fldChar w:fldCharType="begin"/>
            </w:r>
            <w:r>
              <w:rPr>
                <w:webHidden/>
              </w:rPr>
              <w:instrText xml:space="preserve"> PAGEREF _Toc507663548 \h </w:instrText>
            </w:r>
          </w:ins>
          <w:r>
            <w:rPr>
              <w:webHidden/>
            </w:rPr>
          </w:r>
          <w:r>
            <w:rPr>
              <w:webHidden/>
            </w:rPr>
            <w:fldChar w:fldCharType="separate"/>
          </w:r>
          <w:ins w:id="224" w:author="Koen Wartenberg" w:date="2018-03-01T10:29:00Z">
            <w:r>
              <w:rPr>
                <w:webHidden/>
              </w:rPr>
              <w:t>12</w:t>
            </w:r>
            <w:r>
              <w:rPr>
                <w:webHidden/>
              </w:rPr>
              <w:fldChar w:fldCharType="end"/>
            </w:r>
            <w:r w:rsidRPr="008427A9">
              <w:rPr>
                <w:rStyle w:val="Hyperlink"/>
              </w:rPr>
              <w:fldChar w:fldCharType="end"/>
            </w:r>
          </w:ins>
        </w:p>
        <w:p w14:paraId="64D2A57A" w14:textId="2EE6BF09" w:rsidR="003D5583" w:rsidRDefault="003D5583">
          <w:pPr>
            <w:pStyle w:val="TOC2"/>
            <w:rPr>
              <w:ins w:id="225" w:author="Koen Wartenberg" w:date="2018-03-01T10:29:00Z"/>
              <w:rFonts w:eastAsiaTheme="minorEastAsia" w:cstheme="minorBidi"/>
              <w:smallCaps w:val="0"/>
              <w:szCs w:val="22"/>
            </w:rPr>
          </w:pPr>
          <w:ins w:id="226" w:author="Koen Wartenberg" w:date="2018-03-01T10:29:00Z">
            <w:r w:rsidRPr="008427A9">
              <w:rPr>
                <w:rStyle w:val="Hyperlink"/>
              </w:rPr>
              <w:fldChar w:fldCharType="begin"/>
            </w:r>
            <w:r w:rsidRPr="008427A9">
              <w:rPr>
                <w:rStyle w:val="Hyperlink"/>
              </w:rPr>
              <w:instrText xml:space="preserve"> </w:instrText>
            </w:r>
            <w:r>
              <w:instrText>HYPERLINK \l "_Toc507663549"</w:instrText>
            </w:r>
            <w:r w:rsidRPr="008427A9">
              <w:rPr>
                <w:rStyle w:val="Hyperlink"/>
              </w:rPr>
              <w:instrText xml:space="preserve"> </w:instrText>
            </w:r>
            <w:r w:rsidRPr="008427A9">
              <w:rPr>
                <w:rStyle w:val="Hyperlink"/>
              </w:rPr>
              <w:fldChar w:fldCharType="separate"/>
            </w:r>
            <w:r w:rsidRPr="008427A9">
              <w:rPr>
                <w:rStyle w:val="Hyperlink"/>
              </w:rPr>
              <w:t>4.1. Opdeling en aanpak van het project</w:t>
            </w:r>
            <w:r>
              <w:rPr>
                <w:webHidden/>
              </w:rPr>
              <w:tab/>
            </w:r>
            <w:r>
              <w:rPr>
                <w:webHidden/>
              </w:rPr>
              <w:fldChar w:fldCharType="begin"/>
            </w:r>
            <w:r>
              <w:rPr>
                <w:webHidden/>
              </w:rPr>
              <w:instrText xml:space="preserve"> PAGEREF _Toc507663549 \h </w:instrText>
            </w:r>
          </w:ins>
          <w:r>
            <w:rPr>
              <w:webHidden/>
            </w:rPr>
          </w:r>
          <w:r>
            <w:rPr>
              <w:webHidden/>
            </w:rPr>
            <w:fldChar w:fldCharType="separate"/>
          </w:r>
          <w:ins w:id="227" w:author="Koen Wartenberg" w:date="2018-03-01T10:29:00Z">
            <w:r>
              <w:rPr>
                <w:webHidden/>
              </w:rPr>
              <w:t>12</w:t>
            </w:r>
            <w:r>
              <w:rPr>
                <w:webHidden/>
              </w:rPr>
              <w:fldChar w:fldCharType="end"/>
            </w:r>
            <w:r w:rsidRPr="008427A9">
              <w:rPr>
                <w:rStyle w:val="Hyperlink"/>
              </w:rPr>
              <w:fldChar w:fldCharType="end"/>
            </w:r>
          </w:ins>
        </w:p>
        <w:p w14:paraId="00232020" w14:textId="78E6C9CF" w:rsidR="003D5583" w:rsidRDefault="003D5583">
          <w:pPr>
            <w:pStyle w:val="TOC2"/>
            <w:rPr>
              <w:ins w:id="228" w:author="Koen Wartenberg" w:date="2018-03-01T10:29:00Z"/>
              <w:rFonts w:eastAsiaTheme="minorEastAsia" w:cstheme="minorBidi"/>
              <w:smallCaps w:val="0"/>
              <w:szCs w:val="22"/>
            </w:rPr>
          </w:pPr>
          <w:ins w:id="229" w:author="Koen Wartenberg" w:date="2018-03-01T10:29:00Z">
            <w:r w:rsidRPr="008427A9">
              <w:rPr>
                <w:rStyle w:val="Hyperlink"/>
              </w:rPr>
              <w:fldChar w:fldCharType="begin"/>
            </w:r>
            <w:r w:rsidRPr="008427A9">
              <w:rPr>
                <w:rStyle w:val="Hyperlink"/>
              </w:rPr>
              <w:instrText xml:space="preserve"> </w:instrText>
            </w:r>
            <w:r>
              <w:instrText>HYPERLINK \l "_Toc507663550"</w:instrText>
            </w:r>
            <w:r w:rsidRPr="008427A9">
              <w:rPr>
                <w:rStyle w:val="Hyperlink"/>
              </w:rPr>
              <w:instrText xml:space="preserve"> </w:instrText>
            </w:r>
            <w:r w:rsidRPr="008427A9">
              <w:rPr>
                <w:rStyle w:val="Hyperlink"/>
              </w:rPr>
              <w:fldChar w:fldCharType="separate"/>
            </w:r>
            <w:r w:rsidRPr="008427A9">
              <w:rPr>
                <w:rStyle w:val="Hyperlink"/>
              </w:rPr>
              <w:t>4.2. Overall tijdplan</w:t>
            </w:r>
            <w:r>
              <w:rPr>
                <w:webHidden/>
              </w:rPr>
              <w:tab/>
            </w:r>
            <w:r>
              <w:rPr>
                <w:webHidden/>
              </w:rPr>
              <w:fldChar w:fldCharType="begin"/>
            </w:r>
            <w:r>
              <w:rPr>
                <w:webHidden/>
              </w:rPr>
              <w:instrText xml:space="preserve"> PAGEREF _Toc507663550 \h </w:instrText>
            </w:r>
          </w:ins>
          <w:r>
            <w:rPr>
              <w:webHidden/>
            </w:rPr>
          </w:r>
          <w:r>
            <w:rPr>
              <w:webHidden/>
            </w:rPr>
            <w:fldChar w:fldCharType="separate"/>
          </w:r>
          <w:ins w:id="230" w:author="Koen Wartenberg" w:date="2018-03-01T10:29:00Z">
            <w:r>
              <w:rPr>
                <w:webHidden/>
              </w:rPr>
              <w:t>13</w:t>
            </w:r>
            <w:r>
              <w:rPr>
                <w:webHidden/>
              </w:rPr>
              <w:fldChar w:fldCharType="end"/>
            </w:r>
            <w:r w:rsidRPr="008427A9">
              <w:rPr>
                <w:rStyle w:val="Hyperlink"/>
              </w:rPr>
              <w:fldChar w:fldCharType="end"/>
            </w:r>
          </w:ins>
        </w:p>
        <w:p w14:paraId="5E942731" w14:textId="0FB0B2A3" w:rsidR="003D5583" w:rsidRDefault="003D5583">
          <w:pPr>
            <w:pStyle w:val="TOC2"/>
            <w:rPr>
              <w:ins w:id="231" w:author="Koen Wartenberg" w:date="2018-03-01T10:29:00Z"/>
              <w:rFonts w:eastAsiaTheme="minorEastAsia" w:cstheme="minorBidi"/>
              <w:smallCaps w:val="0"/>
              <w:szCs w:val="22"/>
            </w:rPr>
          </w:pPr>
          <w:ins w:id="232" w:author="Koen Wartenberg" w:date="2018-03-01T10:29:00Z">
            <w:r w:rsidRPr="008427A9">
              <w:rPr>
                <w:rStyle w:val="Hyperlink"/>
              </w:rPr>
              <w:fldChar w:fldCharType="begin"/>
            </w:r>
            <w:r w:rsidRPr="008427A9">
              <w:rPr>
                <w:rStyle w:val="Hyperlink"/>
              </w:rPr>
              <w:instrText xml:space="preserve"> </w:instrText>
            </w:r>
            <w:r>
              <w:instrText>HYPERLINK \l "_Toc507663551"</w:instrText>
            </w:r>
            <w:r w:rsidRPr="008427A9">
              <w:rPr>
                <w:rStyle w:val="Hyperlink"/>
              </w:rPr>
              <w:instrText xml:space="preserve"> </w:instrText>
            </w:r>
            <w:r w:rsidRPr="008427A9">
              <w:rPr>
                <w:rStyle w:val="Hyperlink"/>
              </w:rPr>
              <w:fldChar w:fldCharType="separate"/>
            </w:r>
            <w:r w:rsidRPr="008427A9">
              <w:rPr>
                <w:rStyle w:val="Hyperlink"/>
              </w:rPr>
              <w:t>4.3. Beschrijving RUP fases</w:t>
            </w:r>
            <w:r>
              <w:rPr>
                <w:webHidden/>
              </w:rPr>
              <w:tab/>
            </w:r>
            <w:r>
              <w:rPr>
                <w:webHidden/>
              </w:rPr>
              <w:fldChar w:fldCharType="begin"/>
            </w:r>
            <w:r>
              <w:rPr>
                <w:webHidden/>
              </w:rPr>
              <w:instrText xml:space="preserve"> PAGEREF _Toc507663551 \h </w:instrText>
            </w:r>
          </w:ins>
          <w:r>
            <w:rPr>
              <w:webHidden/>
            </w:rPr>
          </w:r>
          <w:r>
            <w:rPr>
              <w:webHidden/>
            </w:rPr>
            <w:fldChar w:fldCharType="separate"/>
          </w:r>
          <w:ins w:id="233" w:author="Koen Wartenberg" w:date="2018-03-01T10:29:00Z">
            <w:r>
              <w:rPr>
                <w:webHidden/>
              </w:rPr>
              <w:t>14</w:t>
            </w:r>
            <w:r>
              <w:rPr>
                <w:webHidden/>
              </w:rPr>
              <w:fldChar w:fldCharType="end"/>
            </w:r>
            <w:r w:rsidRPr="008427A9">
              <w:rPr>
                <w:rStyle w:val="Hyperlink"/>
              </w:rPr>
              <w:fldChar w:fldCharType="end"/>
            </w:r>
          </w:ins>
        </w:p>
        <w:p w14:paraId="74B06C26" w14:textId="6AC3D752" w:rsidR="003D5583" w:rsidRDefault="003D5583">
          <w:pPr>
            <w:pStyle w:val="TOC2"/>
            <w:rPr>
              <w:ins w:id="234" w:author="Koen Wartenberg" w:date="2018-03-01T10:29:00Z"/>
              <w:rFonts w:eastAsiaTheme="minorEastAsia" w:cstheme="minorBidi"/>
              <w:smallCaps w:val="0"/>
              <w:szCs w:val="22"/>
            </w:rPr>
          </w:pPr>
          <w:ins w:id="235" w:author="Koen Wartenberg" w:date="2018-03-01T10:29:00Z">
            <w:r w:rsidRPr="008427A9">
              <w:rPr>
                <w:rStyle w:val="Hyperlink"/>
              </w:rPr>
              <w:fldChar w:fldCharType="begin"/>
            </w:r>
            <w:r w:rsidRPr="008427A9">
              <w:rPr>
                <w:rStyle w:val="Hyperlink"/>
              </w:rPr>
              <w:instrText xml:space="preserve"> </w:instrText>
            </w:r>
            <w:r>
              <w:instrText>HYPERLINK \l "_Toc507663552"</w:instrText>
            </w:r>
            <w:r w:rsidRPr="008427A9">
              <w:rPr>
                <w:rStyle w:val="Hyperlink"/>
              </w:rPr>
              <w:instrText xml:space="preserve"> </w:instrText>
            </w:r>
            <w:r w:rsidRPr="008427A9">
              <w:rPr>
                <w:rStyle w:val="Hyperlink"/>
              </w:rPr>
              <w:fldChar w:fldCharType="separate"/>
            </w:r>
            <w:r w:rsidRPr="008427A9">
              <w:rPr>
                <w:rStyle w:val="Hyperlink"/>
              </w:rPr>
              <w:t>4.4. Aanvang fase</w:t>
            </w:r>
            <w:r>
              <w:rPr>
                <w:webHidden/>
              </w:rPr>
              <w:tab/>
            </w:r>
            <w:r>
              <w:rPr>
                <w:webHidden/>
              </w:rPr>
              <w:fldChar w:fldCharType="begin"/>
            </w:r>
            <w:r>
              <w:rPr>
                <w:webHidden/>
              </w:rPr>
              <w:instrText xml:space="preserve"> PAGEREF _Toc507663552 \h </w:instrText>
            </w:r>
          </w:ins>
          <w:r>
            <w:rPr>
              <w:webHidden/>
            </w:rPr>
          </w:r>
          <w:r>
            <w:rPr>
              <w:webHidden/>
            </w:rPr>
            <w:fldChar w:fldCharType="separate"/>
          </w:r>
          <w:ins w:id="236" w:author="Koen Wartenberg" w:date="2018-03-01T10:29:00Z">
            <w:r>
              <w:rPr>
                <w:webHidden/>
              </w:rPr>
              <w:t>15</w:t>
            </w:r>
            <w:r>
              <w:rPr>
                <w:webHidden/>
              </w:rPr>
              <w:fldChar w:fldCharType="end"/>
            </w:r>
            <w:r w:rsidRPr="008427A9">
              <w:rPr>
                <w:rStyle w:val="Hyperlink"/>
              </w:rPr>
              <w:fldChar w:fldCharType="end"/>
            </w:r>
          </w:ins>
        </w:p>
        <w:p w14:paraId="2F31E4DE" w14:textId="7FD7B6FE" w:rsidR="003D5583" w:rsidRDefault="003D5583">
          <w:pPr>
            <w:pStyle w:val="TOC3"/>
            <w:rPr>
              <w:ins w:id="237" w:author="Koen Wartenberg" w:date="2018-03-01T10:29:00Z"/>
              <w:rFonts w:eastAsiaTheme="minorEastAsia" w:cstheme="minorBidi"/>
            </w:rPr>
          </w:pPr>
          <w:ins w:id="238" w:author="Koen Wartenberg" w:date="2018-03-01T10:29:00Z">
            <w:r w:rsidRPr="008427A9">
              <w:rPr>
                <w:rStyle w:val="Hyperlink"/>
              </w:rPr>
              <w:fldChar w:fldCharType="begin"/>
            </w:r>
            <w:r w:rsidRPr="008427A9">
              <w:rPr>
                <w:rStyle w:val="Hyperlink"/>
              </w:rPr>
              <w:instrText xml:space="preserve"> </w:instrText>
            </w:r>
            <w:r>
              <w:instrText>HYPERLINK \l "_Toc507663553"</w:instrText>
            </w:r>
            <w:r w:rsidRPr="008427A9">
              <w:rPr>
                <w:rStyle w:val="Hyperlink"/>
              </w:rPr>
              <w:instrText xml:space="preserve"> </w:instrText>
            </w:r>
            <w:r w:rsidRPr="008427A9">
              <w:rPr>
                <w:rStyle w:val="Hyperlink"/>
              </w:rPr>
              <w:fldChar w:fldCharType="separate"/>
            </w:r>
            <w:r w:rsidRPr="008427A9">
              <w:rPr>
                <w:rStyle w:val="Hyperlink"/>
              </w:rPr>
              <w:t>4.4.1. Omschrijving en aanpak</w:t>
            </w:r>
            <w:r>
              <w:rPr>
                <w:webHidden/>
              </w:rPr>
              <w:tab/>
            </w:r>
            <w:r>
              <w:rPr>
                <w:webHidden/>
              </w:rPr>
              <w:fldChar w:fldCharType="begin"/>
            </w:r>
            <w:r>
              <w:rPr>
                <w:webHidden/>
              </w:rPr>
              <w:instrText xml:space="preserve"> PAGEREF _Toc507663553 \h </w:instrText>
            </w:r>
          </w:ins>
          <w:r>
            <w:rPr>
              <w:webHidden/>
            </w:rPr>
          </w:r>
          <w:r>
            <w:rPr>
              <w:webHidden/>
            </w:rPr>
            <w:fldChar w:fldCharType="separate"/>
          </w:r>
          <w:ins w:id="239" w:author="Koen Wartenberg" w:date="2018-03-01T10:29:00Z">
            <w:r>
              <w:rPr>
                <w:webHidden/>
              </w:rPr>
              <w:t>15</w:t>
            </w:r>
            <w:r>
              <w:rPr>
                <w:webHidden/>
              </w:rPr>
              <w:fldChar w:fldCharType="end"/>
            </w:r>
            <w:r w:rsidRPr="008427A9">
              <w:rPr>
                <w:rStyle w:val="Hyperlink"/>
              </w:rPr>
              <w:fldChar w:fldCharType="end"/>
            </w:r>
          </w:ins>
        </w:p>
        <w:p w14:paraId="2825E441" w14:textId="5563A602" w:rsidR="003D5583" w:rsidRDefault="003D5583">
          <w:pPr>
            <w:pStyle w:val="TOC3"/>
            <w:rPr>
              <w:ins w:id="240" w:author="Koen Wartenberg" w:date="2018-03-01T10:29:00Z"/>
              <w:rFonts w:eastAsiaTheme="minorEastAsia" w:cstheme="minorBidi"/>
            </w:rPr>
          </w:pPr>
          <w:ins w:id="241" w:author="Koen Wartenberg" w:date="2018-03-01T10:29:00Z">
            <w:r w:rsidRPr="008427A9">
              <w:rPr>
                <w:rStyle w:val="Hyperlink"/>
              </w:rPr>
              <w:fldChar w:fldCharType="begin"/>
            </w:r>
            <w:r w:rsidRPr="008427A9">
              <w:rPr>
                <w:rStyle w:val="Hyperlink"/>
              </w:rPr>
              <w:instrText xml:space="preserve"> </w:instrText>
            </w:r>
            <w:r>
              <w:instrText>HYPERLINK \l "_Toc507663554"</w:instrText>
            </w:r>
            <w:r w:rsidRPr="008427A9">
              <w:rPr>
                <w:rStyle w:val="Hyperlink"/>
              </w:rPr>
              <w:instrText xml:space="preserve"> </w:instrText>
            </w:r>
            <w:r w:rsidRPr="008427A9">
              <w:rPr>
                <w:rStyle w:val="Hyperlink"/>
              </w:rPr>
              <w:fldChar w:fldCharType="separate"/>
            </w:r>
            <w:r w:rsidRPr="008427A9">
              <w:rPr>
                <w:rStyle w:val="Hyperlink"/>
              </w:rPr>
              <w:t>4.4.2. Eindproducten</w:t>
            </w:r>
            <w:r>
              <w:rPr>
                <w:webHidden/>
              </w:rPr>
              <w:tab/>
            </w:r>
            <w:r>
              <w:rPr>
                <w:webHidden/>
              </w:rPr>
              <w:fldChar w:fldCharType="begin"/>
            </w:r>
            <w:r>
              <w:rPr>
                <w:webHidden/>
              </w:rPr>
              <w:instrText xml:space="preserve"> PAGEREF _Toc507663554 \h </w:instrText>
            </w:r>
          </w:ins>
          <w:r>
            <w:rPr>
              <w:webHidden/>
            </w:rPr>
          </w:r>
          <w:r>
            <w:rPr>
              <w:webHidden/>
            </w:rPr>
            <w:fldChar w:fldCharType="separate"/>
          </w:r>
          <w:ins w:id="242" w:author="Koen Wartenberg" w:date="2018-03-01T10:29:00Z">
            <w:r>
              <w:rPr>
                <w:webHidden/>
              </w:rPr>
              <w:t>15</w:t>
            </w:r>
            <w:r>
              <w:rPr>
                <w:webHidden/>
              </w:rPr>
              <w:fldChar w:fldCharType="end"/>
            </w:r>
            <w:r w:rsidRPr="008427A9">
              <w:rPr>
                <w:rStyle w:val="Hyperlink"/>
              </w:rPr>
              <w:fldChar w:fldCharType="end"/>
            </w:r>
          </w:ins>
        </w:p>
        <w:p w14:paraId="50B24FA7" w14:textId="35FDB825" w:rsidR="003D5583" w:rsidRDefault="003D5583">
          <w:pPr>
            <w:pStyle w:val="TOC3"/>
            <w:rPr>
              <w:ins w:id="243" w:author="Koen Wartenberg" w:date="2018-03-01T10:29:00Z"/>
              <w:rFonts w:eastAsiaTheme="minorEastAsia" w:cstheme="minorBidi"/>
            </w:rPr>
          </w:pPr>
          <w:ins w:id="244" w:author="Koen Wartenberg" w:date="2018-03-01T10:29:00Z">
            <w:r w:rsidRPr="008427A9">
              <w:rPr>
                <w:rStyle w:val="Hyperlink"/>
              </w:rPr>
              <w:fldChar w:fldCharType="begin"/>
            </w:r>
            <w:r w:rsidRPr="008427A9">
              <w:rPr>
                <w:rStyle w:val="Hyperlink"/>
              </w:rPr>
              <w:instrText xml:space="preserve"> </w:instrText>
            </w:r>
            <w:r>
              <w:instrText>HYPERLINK \l "_Toc507663555"</w:instrText>
            </w:r>
            <w:r w:rsidRPr="008427A9">
              <w:rPr>
                <w:rStyle w:val="Hyperlink"/>
              </w:rPr>
              <w:instrText xml:space="preserve"> </w:instrText>
            </w:r>
            <w:r w:rsidRPr="008427A9">
              <w:rPr>
                <w:rStyle w:val="Hyperlink"/>
              </w:rPr>
              <w:fldChar w:fldCharType="separate"/>
            </w:r>
            <w:r w:rsidRPr="008427A9">
              <w:rPr>
                <w:rStyle w:val="Hyperlink"/>
              </w:rPr>
              <w:t>4.4.3. Startvoorwaarden</w:t>
            </w:r>
            <w:r>
              <w:rPr>
                <w:webHidden/>
              </w:rPr>
              <w:tab/>
            </w:r>
            <w:r>
              <w:rPr>
                <w:webHidden/>
              </w:rPr>
              <w:fldChar w:fldCharType="begin"/>
            </w:r>
            <w:r>
              <w:rPr>
                <w:webHidden/>
              </w:rPr>
              <w:instrText xml:space="preserve"> PAGEREF _Toc507663555 \h </w:instrText>
            </w:r>
          </w:ins>
          <w:r>
            <w:rPr>
              <w:webHidden/>
            </w:rPr>
          </w:r>
          <w:r>
            <w:rPr>
              <w:webHidden/>
            </w:rPr>
            <w:fldChar w:fldCharType="separate"/>
          </w:r>
          <w:ins w:id="245" w:author="Koen Wartenberg" w:date="2018-03-01T10:29:00Z">
            <w:r>
              <w:rPr>
                <w:webHidden/>
              </w:rPr>
              <w:t>15</w:t>
            </w:r>
            <w:r>
              <w:rPr>
                <w:webHidden/>
              </w:rPr>
              <w:fldChar w:fldCharType="end"/>
            </w:r>
            <w:r w:rsidRPr="008427A9">
              <w:rPr>
                <w:rStyle w:val="Hyperlink"/>
              </w:rPr>
              <w:fldChar w:fldCharType="end"/>
            </w:r>
          </w:ins>
        </w:p>
        <w:p w14:paraId="63A6A2CA" w14:textId="34BD65AD" w:rsidR="003D5583" w:rsidRDefault="003D5583">
          <w:pPr>
            <w:pStyle w:val="TOC3"/>
            <w:rPr>
              <w:ins w:id="246" w:author="Koen Wartenberg" w:date="2018-03-01T10:29:00Z"/>
              <w:rFonts w:eastAsiaTheme="minorEastAsia" w:cstheme="minorBidi"/>
            </w:rPr>
          </w:pPr>
          <w:ins w:id="247" w:author="Koen Wartenberg" w:date="2018-03-01T10:29:00Z">
            <w:r w:rsidRPr="008427A9">
              <w:rPr>
                <w:rStyle w:val="Hyperlink"/>
              </w:rPr>
              <w:fldChar w:fldCharType="begin"/>
            </w:r>
            <w:r w:rsidRPr="008427A9">
              <w:rPr>
                <w:rStyle w:val="Hyperlink"/>
              </w:rPr>
              <w:instrText xml:space="preserve"> </w:instrText>
            </w:r>
            <w:r>
              <w:instrText>HYPERLINK \l "_Toc507663556"</w:instrText>
            </w:r>
            <w:r w:rsidRPr="008427A9">
              <w:rPr>
                <w:rStyle w:val="Hyperlink"/>
              </w:rPr>
              <w:instrText xml:space="preserve"> </w:instrText>
            </w:r>
            <w:r w:rsidRPr="008427A9">
              <w:rPr>
                <w:rStyle w:val="Hyperlink"/>
              </w:rPr>
              <w:fldChar w:fldCharType="separate"/>
            </w:r>
            <w:r w:rsidRPr="008427A9">
              <w:rPr>
                <w:rStyle w:val="Hyperlink"/>
              </w:rPr>
              <w:t>4.4.4. Activiteitenlijst</w:t>
            </w:r>
            <w:r>
              <w:rPr>
                <w:webHidden/>
              </w:rPr>
              <w:tab/>
            </w:r>
            <w:r>
              <w:rPr>
                <w:webHidden/>
              </w:rPr>
              <w:fldChar w:fldCharType="begin"/>
            </w:r>
            <w:r>
              <w:rPr>
                <w:webHidden/>
              </w:rPr>
              <w:instrText xml:space="preserve"> PAGEREF _Toc507663556 \h </w:instrText>
            </w:r>
          </w:ins>
          <w:r>
            <w:rPr>
              <w:webHidden/>
            </w:rPr>
          </w:r>
          <w:r>
            <w:rPr>
              <w:webHidden/>
            </w:rPr>
            <w:fldChar w:fldCharType="separate"/>
          </w:r>
          <w:ins w:id="248" w:author="Koen Wartenberg" w:date="2018-03-01T10:29:00Z">
            <w:r>
              <w:rPr>
                <w:webHidden/>
              </w:rPr>
              <w:t>15</w:t>
            </w:r>
            <w:r>
              <w:rPr>
                <w:webHidden/>
              </w:rPr>
              <w:fldChar w:fldCharType="end"/>
            </w:r>
            <w:r w:rsidRPr="008427A9">
              <w:rPr>
                <w:rStyle w:val="Hyperlink"/>
              </w:rPr>
              <w:fldChar w:fldCharType="end"/>
            </w:r>
          </w:ins>
        </w:p>
        <w:p w14:paraId="0AC01985" w14:textId="73E5FCC8" w:rsidR="003D5583" w:rsidRDefault="003D5583">
          <w:pPr>
            <w:pStyle w:val="TOC2"/>
            <w:rPr>
              <w:ins w:id="249" w:author="Koen Wartenberg" w:date="2018-03-01T10:29:00Z"/>
              <w:rFonts w:eastAsiaTheme="minorEastAsia" w:cstheme="minorBidi"/>
              <w:smallCaps w:val="0"/>
              <w:szCs w:val="22"/>
            </w:rPr>
          </w:pPr>
          <w:ins w:id="250" w:author="Koen Wartenberg" w:date="2018-03-01T10:29:00Z">
            <w:r w:rsidRPr="008427A9">
              <w:rPr>
                <w:rStyle w:val="Hyperlink"/>
              </w:rPr>
              <w:fldChar w:fldCharType="begin"/>
            </w:r>
            <w:r w:rsidRPr="008427A9">
              <w:rPr>
                <w:rStyle w:val="Hyperlink"/>
              </w:rPr>
              <w:instrText xml:space="preserve"> </w:instrText>
            </w:r>
            <w:r>
              <w:instrText>HYPERLINK \l "_Toc507663557"</w:instrText>
            </w:r>
            <w:r w:rsidRPr="008427A9">
              <w:rPr>
                <w:rStyle w:val="Hyperlink"/>
              </w:rPr>
              <w:instrText xml:space="preserve"> </w:instrText>
            </w:r>
            <w:r w:rsidRPr="008427A9">
              <w:rPr>
                <w:rStyle w:val="Hyperlink"/>
              </w:rPr>
              <w:fldChar w:fldCharType="separate"/>
            </w:r>
            <w:r w:rsidRPr="008427A9">
              <w:rPr>
                <w:rStyle w:val="Hyperlink"/>
              </w:rPr>
              <w:t>4.5. Detaillering Fase</w:t>
            </w:r>
            <w:r>
              <w:rPr>
                <w:webHidden/>
              </w:rPr>
              <w:tab/>
            </w:r>
            <w:r>
              <w:rPr>
                <w:webHidden/>
              </w:rPr>
              <w:fldChar w:fldCharType="begin"/>
            </w:r>
            <w:r>
              <w:rPr>
                <w:webHidden/>
              </w:rPr>
              <w:instrText xml:space="preserve"> PAGEREF _Toc507663557 \h </w:instrText>
            </w:r>
          </w:ins>
          <w:r>
            <w:rPr>
              <w:webHidden/>
            </w:rPr>
          </w:r>
          <w:r>
            <w:rPr>
              <w:webHidden/>
            </w:rPr>
            <w:fldChar w:fldCharType="separate"/>
          </w:r>
          <w:ins w:id="251" w:author="Koen Wartenberg" w:date="2018-03-01T10:29:00Z">
            <w:r>
              <w:rPr>
                <w:webHidden/>
              </w:rPr>
              <w:t>16</w:t>
            </w:r>
            <w:r>
              <w:rPr>
                <w:webHidden/>
              </w:rPr>
              <w:fldChar w:fldCharType="end"/>
            </w:r>
            <w:r w:rsidRPr="008427A9">
              <w:rPr>
                <w:rStyle w:val="Hyperlink"/>
              </w:rPr>
              <w:fldChar w:fldCharType="end"/>
            </w:r>
          </w:ins>
        </w:p>
        <w:p w14:paraId="069FB9A5" w14:textId="5AC00707" w:rsidR="003D5583" w:rsidRDefault="003D5583">
          <w:pPr>
            <w:pStyle w:val="TOC3"/>
            <w:rPr>
              <w:ins w:id="252" w:author="Koen Wartenberg" w:date="2018-03-01T10:29:00Z"/>
              <w:rFonts w:eastAsiaTheme="minorEastAsia" w:cstheme="minorBidi"/>
            </w:rPr>
          </w:pPr>
          <w:ins w:id="253" w:author="Koen Wartenberg" w:date="2018-03-01T10:29:00Z">
            <w:r w:rsidRPr="008427A9">
              <w:rPr>
                <w:rStyle w:val="Hyperlink"/>
              </w:rPr>
              <w:fldChar w:fldCharType="begin"/>
            </w:r>
            <w:r w:rsidRPr="008427A9">
              <w:rPr>
                <w:rStyle w:val="Hyperlink"/>
              </w:rPr>
              <w:instrText xml:space="preserve"> </w:instrText>
            </w:r>
            <w:r>
              <w:instrText>HYPERLINK \l "_Toc507663558"</w:instrText>
            </w:r>
            <w:r w:rsidRPr="008427A9">
              <w:rPr>
                <w:rStyle w:val="Hyperlink"/>
              </w:rPr>
              <w:instrText xml:space="preserve"> </w:instrText>
            </w:r>
            <w:r w:rsidRPr="008427A9">
              <w:rPr>
                <w:rStyle w:val="Hyperlink"/>
              </w:rPr>
              <w:fldChar w:fldCharType="separate"/>
            </w:r>
            <w:r w:rsidRPr="008427A9">
              <w:rPr>
                <w:rStyle w:val="Hyperlink"/>
              </w:rPr>
              <w:t>4.5.1. Omschrijving en aanpak</w:t>
            </w:r>
            <w:r>
              <w:rPr>
                <w:webHidden/>
              </w:rPr>
              <w:tab/>
            </w:r>
            <w:r>
              <w:rPr>
                <w:webHidden/>
              </w:rPr>
              <w:fldChar w:fldCharType="begin"/>
            </w:r>
            <w:r>
              <w:rPr>
                <w:webHidden/>
              </w:rPr>
              <w:instrText xml:space="preserve"> PAGEREF _Toc507663558 \h </w:instrText>
            </w:r>
          </w:ins>
          <w:r>
            <w:rPr>
              <w:webHidden/>
            </w:rPr>
          </w:r>
          <w:r>
            <w:rPr>
              <w:webHidden/>
            </w:rPr>
            <w:fldChar w:fldCharType="separate"/>
          </w:r>
          <w:ins w:id="254" w:author="Koen Wartenberg" w:date="2018-03-01T10:29:00Z">
            <w:r>
              <w:rPr>
                <w:webHidden/>
              </w:rPr>
              <w:t>16</w:t>
            </w:r>
            <w:r>
              <w:rPr>
                <w:webHidden/>
              </w:rPr>
              <w:fldChar w:fldCharType="end"/>
            </w:r>
            <w:r w:rsidRPr="008427A9">
              <w:rPr>
                <w:rStyle w:val="Hyperlink"/>
              </w:rPr>
              <w:fldChar w:fldCharType="end"/>
            </w:r>
          </w:ins>
        </w:p>
        <w:p w14:paraId="38A19681" w14:textId="3E6D32C5" w:rsidR="003D5583" w:rsidRDefault="003D5583">
          <w:pPr>
            <w:pStyle w:val="TOC3"/>
            <w:rPr>
              <w:ins w:id="255" w:author="Koen Wartenberg" w:date="2018-03-01T10:29:00Z"/>
              <w:rFonts w:eastAsiaTheme="minorEastAsia" w:cstheme="minorBidi"/>
            </w:rPr>
          </w:pPr>
          <w:ins w:id="256" w:author="Koen Wartenberg" w:date="2018-03-01T10:29:00Z">
            <w:r w:rsidRPr="008427A9">
              <w:rPr>
                <w:rStyle w:val="Hyperlink"/>
              </w:rPr>
              <w:fldChar w:fldCharType="begin"/>
            </w:r>
            <w:r w:rsidRPr="008427A9">
              <w:rPr>
                <w:rStyle w:val="Hyperlink"/>
              </w:rPr>
              <w:instrText xml:space="preserve"> </w:instrText>
            </w:r>
            <w:r>
              <w:instrText>HYPERLINK \l "_Toc507663559"</w:instrText>
            </w:r>
            <w:r w:rsidRPr="008427A9">
              <w:rPr>
                <w:rStyle w:val="Hyperlink"/>
              </w:rPr>
              <w:instrText xml:space="preserve"> </w:instrText>
            </w:r>
            <w:r w:rsidRPr="008427A9">
              <w:rPr>
                <w:rStyle w:val="Hyperlink"/>
              </w:rPr>
              <w:fldChar w:fldCharType="separate"/>
            </w:r>
            <w:r w:rsidRPr="008427A9">
              <w:rPr>
                <w:rStyle w:val="Hyperlink"/>
              </w:rPr>
              <w:t>4.5.2. Eindproducten</w:t>
            </w:r>
            <w:r>
              <w:rPr>
                <w:webHidden/>
              </w:rPr>
              <w:tab/>
            </w:r>
            <w:r>
              <w:rPr>
                <w:webHidden/>
              </w:rPr>
              <w:fldChar w:fldCharType="begin"/>
            </w:r>
            <w:r>
              <w:rPr>
                <w:webHidden/>
              </w:rPr>
              <w:instrText xml:space="preserve"> PAGEREF _Toc507663559 \h </w:instrText>
            </w:r>
          </w:ins>
          <w:r>
            <w:rPr>
              <w:webHidden/>
            </w:rPr>
          </w:r>
          <w:r>
            <w:rPr>
              <w:webHidden/>
            </w:rPr>
            <w:fldChar w:fldCharType="separate"/>
          </w:r>
          <w:ins w:id="257" w:author="Koen Wartenberg" w:date="2018-03-01T10:29:00Z">
            <w:r>
              <w:rPr>
                <w:webHidden/>
              </w:rPr>
              <w:t>16</w:t>
            </w:r>
            <w:r>
              <w:rPr>
                <w:webHidden/>
              </w:rPr>
              <w:fldChar w:fldCharType="end"/>
            </w:r>
            <w:r w:rsidRPr="008427A9">
              <w:rPr>
                <w:rStyle w:val="Hyperlink"/>
              </w:rPr>
              <w:fldChar w:fldCharType="end"/>
            </w:r>
          </w:ins>
        </w:p>
        <w:p w14:paraId="2A17A91B" w14:textId="17EB3858" w:rsidR="003D5583" w:rsidRDefault="003D5583">
          <w:pPr>
            <w:pStyle w:val="TOC3"/>
            <w:rPr>
              <w:ins w:id="258" w:author="Koen Wartenberg" w:date="2018-03-01T10:29:00Z"/>
              <w:rFonts w:eastAsiaTheme="minorEastAsia" w:cstheme="minorBidi"/>
            </w:rPr>
          </w:pPr>
          <w:ins w:id="259" w:author="Koen Wartenberg" w:date="2018-03-01T10:29:00Z">
            <w:r w:rsidRPr="008427A9">
              <w:rPr>
                <w:rStyle w:val="Hyperlink"/>
              </w:rPr>
              <w:fldChar w:fldCharType="begin"/>
            </w:r>
            <w:r w:rsidRPr="008427A9">
              <w:rPr>
                <w:rStyle w:val="Hyperlink"/>
              </w:rPr>
              <w:instrText xml:space="preserve"> </w:instrText>
            </w:r>
            <w:r>
              <w:instrText>HYPERLINK \l "_Toc507663560"</w:instrText>
            </w:r>
            <w:r w:rsidRPr="008427A9">
              <w:rPr>
                <w:rStyle w:val="Hyperlink"/>
              </w:rPr>
              <w:instrText xml:space="preserve"> </w:instrText>
            </w:r>
            <w:r w:rsidRPr="008427A9">
              <w:rPr>
                <w:rStyle w:val="Hyperlink"/>
              </w:rPr>
              <w:fldChar w:fldCharType="separate"/>
            </w:r>
            <w:r w:rsidRPr="008427A9">
              <w:rPr>
                <w:rStyle w:val="Hyperlink"/>
              </w:rPr>
              <w:t>4.5.3. Startvoorwaarden</w:t>
            </w:r>
            <w:r>
              <w:rPr>
                <w:webHidden/>
              </w:rPr>
              <w:tab/>
            </w:r>
            <w:r>
              <w:rPr>
                <w:webHidden/>
              </w:rPr>
              <w:fldChar w:fldCharType="begin"/>
            </w:r>
            <w:r>
              <w:rPr>
                <w:webHidden/>
              </w:rPr>
              <w:instrText xml:space="preserve"> PAGEREF _Toc507663560 \h </w:instrText>
            </w:r>
          </w:ins>
          <w:r>
            <w:rPr>
              <w:webHidden/>
            </w:rPr>
          </w:r>
          <w:r>
            <w:rPr>
              <w:webHidden/>
            </w:rPr>
            <w:fldChar w:fldCharType="separate"/>
          </w:r>
          <w:ins w:id="260" w:author="Koen Wartenberg" w:date="2018-03-01T10:29:00Z">
            <w:r>
              <w:rPr>
                <w:webHidden/>
              </w:rPr>
              <w:t>16</w:t>
            </w:r>
            <w:r>
              <w:rPr>
                <w:webHidden/>
              </w:rPr>
              <w:fldChar w:fldCharType="end"/>
            </w:r>
            <w:r w:rsidRPr="008427A9">
              <w:rPr>
                <w:rStyle w:val="Hyperlink"/>
              </w:rPr>
              <w:fldChar w:fldCharType="end"/>
            </w:r>
          </w:ins>
        </w:p>
        <w:p w14:paraId="68BF4D45" w14:textId="4C0AD22C" w:rsidR="003D5583" w:rsidRDefault="003D5583">
          <w:pPr>
            <w:pStyle w:val="TOC3"/>
            <w:rPr>
              <w:ins w:id="261" w:author="Koen Wartenberg" w:date="2018-03-01T10:29:00Z"/>
              <w:rFonts w:eastAsiaTheme="minorEastAsia" w:cstheme="minorBidi"/>
            </w:rPr>
          </w:pPr>
          <w:ins w:id="262" w:author="Koen Wartenberg" w:date="2018-03-01T10:29:00Z">
            <w:r w:rsidRPr="008427A9">
              <w:rPr>
                <w:rStyle w:val="Hyperlink"/>
              </w:rPr>
              <w:fldChar w:fldCharType="begin"/>
            </w:r>
            <w:r w:rsidRPr="008427A9">
              <w:rPr>
                <w:rStyle w:val="Hyperlink"/>
              </w:rPr>
              <w:instrText xml:space="preserve"> </w:instrText>
            </w:r>
            <w:r>
              <w:instrText>HYPERLINK \l "_Toc507663561"</w:instrText>
            </w:r>
            <w:r w:rsidRPr="008427A9">
              <w:rPr>
                <w:rStyle w:val="Hyperlink"/>
              </w:rPr>
              <w:instrText xml:space="preserve"> </w:instrText>
            </w:r>
            <w:r w:rsidRPr="008427A9">
              <w:rPr>
                <w:rStyle w:val="Hyperlink"/>
              </w:rPr>
              <w:fldChar w:fldCharType="separate"/>
            </w:r>
            <w:r w:rsidRPr="008427A9">
              <w:rPr>
                <w:rStyle w:val="Hyperlink"/>
              </w:rPr>
              <w:t>4.5.4. Activiteitenlijst</w:t>
            </w:r>
            <w:r>
              <w:rPr>
                <w:webHidden/>
              </w:rPr>
              <w:tab/>
            </w:r>
            <w:r>
              <w:rPr>
                <w:webHidden/>
              </w:rPr>
              <w:fldChar w:fldCharType="begin"/>
            </w:r>
            <w:r>
              <w:rPr>
                <w:webHidden/>
              </w:rPr>
              <w:instrText xml:space="preserve"> PAGEREF _Toc507663561 \h </w:instrText>
            </w:r>
          </w:ins>
          <w:r>
            <w:rPr>
              <w:webHidden/>
            </w:rPr>
          </w:r>
          <w:r>
            <w:rPr>
              <w:webHidden/>
            </w:rPr>
            <w:fldChar w:fldCharType="separate"/>
          </w:r>
          <w:ins w:id="263" w:author="Koen Wartenberg" w:date="2018-03-01T10:29:00Z">
            <w:r>
              <w:rPr>
                <w:webHidden/>
              </w:rPr>
              <w:t>16</w:t>
            </w:r>
            <w:r>
              <w:rPr>
                <w:webHidden/>
              </w:rPr>
              <w:fldChar w:fldCharType="end"/>
            </w:r>
            <w:r w:rsidRPr="008427A9">
              <w:rPr>
                <w:rStyle w:val="Hyperlink"/>
              </w:rPr>
              <w:fldChar w:fldCharType="end"/>
            </w:r>
          </w:ins>
        </w:p>
        <w:p w14:paraId="0E042F74" w14:textId="2D30BBD1" w:rsidR="003D5583" w:rsidRDefault="003D5583">
          <w:pPr>
            <w:pStyle w:val="TOC2"/>
            <w:rPr>
              <w:ins w:id="264" w:author="Koen Wartenberg" w:date="2018-03-01T10:29:00Z"/>
              <w:rFonts w:eastAsiaTheme="minorEastAsia" w:cstheme="minorBidi"/>
              <w:smallCaps w:val="0"/>
              <w:szCs w:val="22"/>
            </w:rPr>
          </w:pPr>
          <w:ins w:id="265" w:author="Koen Wartenberg" w:date="2018-03-01T10:29:00Z">
            <w:r w:rsidRPr="008427A9">
              <w:rPr>
                <w:rStyle w:val="Hyperlink"/>
              </w:rPr>
              <w:fldChar w:fldCharType="begin"/>
            </w:r>
            <w:r w:rsidRPr="008427A9">
              <w:rPr>
                <w:rStyle w:val="Hyperlink"/>
              </w:rPr>
              <w:instrText xml:space="preserve"> </w:instrText>
            </w:r>
            <w:r>
              <w:instrText>HYPERLINK \l "_Toc507663562"</w:instrText>
            </w:r>
            <w:r w:rsidRPr="008427A9">
              <w:rPr>
                <w:rStyle w:val="Hyperlink"/>
              </w:rPr>
              <w:instrText xml:space="preserve"> </w:instrText>
            </w:r>
            <w:r w:rsidRPr="008427A9">
              <w:rPr>
                <w:rStyle w:val="Hyperlink"/>
              </w:rPr>
              <w:fldChar w:fldCharType="separate"/>
            </w:r>
            <w:r w:rsidRPr="008427A9">
              <w:rPr>
                <w:rStyle w:val="Hyperlink"/>
              </w:rPr>
              <w:t>4.6. Bouw Fase</w:t>
            </w:r>
            <w:r>
              <w:rPr>
                <w:webHidden/>
              </w:rPr>
              <w:tab/>
            </w:r>
            <w:r>
              <w:rPr>
                <w:webHidden/>
              </w:rPr>
              <w:fldChar w:fldCharType="begin"/>
            </w:r>
            <w:r>
              <w:rPr>
                <w:webHidden/>
              </w:rPr>
              <w:instrText xml:space="preserve"> PAGEREF _Toc507663562 \h </w:instrText>
            </w:r>
          </w:ins>
          <w:r>
            <w:rPr>
              <w:webHidden/>
            </w:rPr>
          </w:r>
          <w:r>
            <w:rPr>
              <w:webHidden/>
            </w:rPr>
            <w:fldChar w:fldCharType="separate"/>
          </w:r>
          <w:ins w:id="266" w:author="Koen Wartenberg" w:date="2018-03-01T10:29:00Z">
            <w:r>
              <w:rPr>
                <w:webHidden/>
              </w:rPr>
              <w:t>17</w:t>
            </w:r>
            <w:r>
              <w:rPr>
                <w:webHidden/>
              </w:rPr>
              <w:fldChar w:fldCharType="end"/>
            </w:r>
            <w:r w:rsidRPr="008427A9">
              <w:rPr>
                <w:rStyle w:val="Hyperlink"/>
              </w:rPr>
              <w:fldChar w:fldCharType="end"/>
            </w:r>
          </w:ins>
        </w:p>
        <w:p w14:paraId="519D3162" w14:textId="31E48994" w:rsidR="003D5583" w:rsidRDefault="003D5583">
          <w:pPr>
            <w:pStyle w:val="TOC3"/>
            <w:rPr>
              <w:ins w:id="267" w:author="Koen Wartenberg" w:date="2018-03-01T10:29:00Z"/>
              <w:rFonts w:eastAsiaTheme="minorEastAsia" w:cstheme="minorBidi"/>
            </w:rPr>
          </w:pPr>
          <w:ins w:id="268" w:author="Koen Wartenberg" w:date="2018-03-01T10:29:00Z">
            <w:r w:rsidRPr="008427A9">
              <w:rPr>
                <w:rStyle w:val="Hyperlink"/>
              </w:rPr>
              <w:fldChar w:fldCharType="begin"/>
            </w:r>
            <w:r w:rsidRPr="008427A9">
              <w:rPr>
                <w:rStyle w:val="Hyperlink"/>
              </w:rPr>
              <w:instrText xml:space="preserve"> </w:instrText>
            </w:r>
            <w:r>
              <w:instrText>HYPERLINK \l "_Toc507663563"</w:instrText>
            </w:r>
            <w:r w:rsidRPr="008427A9">
              <w:rPr>
                <w:rStyle w:val="Hyperlink"/>
              </w:rPr>
              <w:instrText xml:space="preserve"> </w:instrText>
            </w:r>
            <w:r w:rsidRPr="008427A9">
              <w:rPr>
                <w:rStyle w:val="Hyperlink"/>
              </w:rPr>
              <w:fldChar w:fldCharType="separate"/>
            </w:r>
            <w:r w:rsidRPr="008427A9">
              <w:rPr>
                <w:rStyle w:val="Hyperlink"/>
              </w:rPr>
              <w:t>4.6.1. Omschrijving en aanpak</w:t>
            </w:r>
            <w:r>
              <w:rPr>
                <w:webHidden/>
              </w:rPr>
              <w:tab/>
            </w:r>
            <w:r>
              <w:rPr>
                <w:webHidden/>
              </w:rPr>
              <w:fldChar w:fldCharType="begin"/>
            </w:r>
            <w:r>
              <w:rPr>
                <w:webHidden/>
              </w:rPr>
              <w:instrText xml:space="preserve"> PAGEREF _Toc507663563 \h </w:instrText>
            </w:r>
          </w:ins>
          <w:r>
            <w:rPr>
              <w:webHidden/>
            </w:rPr>
          </w:r>
          <w:r>
            <w:rPr>
              <w:webHidden/>
            </w:rPr>
            <w:fldChar w:fldCharType="separate"/>
          </w:r>
          <w:ins w:id="269" w:author="Koen Wartenberg" w:date="2018-03-01T10:29:00Z">
            <w:r>
              <w:rPr>
                <w:webHidden/>
              </w:rPr>
              <w:t>17</w:t>
            </w:r>
            <w:r>
              <w:rPr>
                <w:webHidden/>
              </w:rPr>
              <w:fldChar w:fldCharType="end"/>
            </w:r>
            <w:r w:rsidRPr="008427A9">
              <w:rPr>
                <w:rStyle w:val="Hyperlink"/>
              </w:rPr>
              <w:fldChar w:fldCharType="end"/>
            </w:r>
          </w:ins>
        </w:p>
        <w:p w14:paraId="167C57F1" w14:textId="0AF1B9BD" w:rsidR="003D5583" w:rsidRDefault="003D5583">
          <w:pPr>
            <w:pStyle w:val="TOC3"/>
            <w:rPr>
              <w:ins w:id="270" w:author="Koen Wartenberg" w:date="2018-03-01T10:29:00Z"/>
              <w:rFonts w:eastAsiaTheme="minorEastAsia" w:cstheme="minorBidi"/>
            </w:rPr>
          </w:pPr>
          <w:ins w:id="271" w:author="Koen Wartenberg" w:date="2018-03-01T10:29:00Z">
            <w:r w:rsidRPr="008427A9">
              <w:rPr>
                <w:rStyle w:val="Hyperlink"/>
              </w:rPr>
              <w:fldChar w:fldCharType="begin"/>
            </w:r>
            <w:r w:rsidRPr="008427A9">
              <w:rPr>
                <w:rStyle w:val="Hyperlink"/>
              </w:rPr>
              <w:instrText xml:space="preserve"> </w:instrText>
            </w:r>
            <w:r>
              <w:instrText>HYPERLINK \l "_Toc507663564"</w:instrText>
            </w:r>
            <w:r w:rsidRPr="008427A9">
              <w:rPr>
                <w:rStyle w:val="Hyperlink"/>
              </w:rPr>
              <w:instrText xml:space="preserve"> </w:instrText>
            </w:r>
            <w:r w:rsidRPr="008427A9">
              <w:rPr>
                <w:rStyle w:val="Hyperlink"/>
              </w:rPr>
              <w:fldChar w:fldCharType="separate"/>
            </w:r>
            <w:r w:rsidRPr="008427A9">
              <w:rPr>
                <w:rStyle w:val="Hyperlink"/>
              </w:rPr>
              <w:t>4.6.2. Eindproducten</w:t>
            </w:r>
            <w:r>
              <w:rPr>
                <w:webHidden/>
              </w:rPr>
              <w:tab/>
            </w:r>
            <w:r>
              <w:rPr>
                <w:webHidden/>
              </w:rPr>
              <w:fldChar w:fldCharType="begin"/>
            </w:r>
            <w:r>
              <w:rPr>
                <w:webHidden/>
              </w:rPr>
              <w:instrText xml:space="preserve"> PAGEREF _Toc507663564 \h </w:instrText>
            </w:r>
          </w:ins>
          <w:r>
            <w:rPr>
              <w:webHidden/>
            </w:rPr>
          </w:r>
          <w:r>
            <w:rPr>
              <w:webHidden/>
            </w:rPr>
            <w:fldChar w:fldCharType="separate"/>
          </w:r>
          <w:ins w:id="272" w:author="Koen Wartenberg" w:date="2018-03-01T10:29:00Z">
            <w:r>
              <w:rPr>
                <w:webHidden/>
              </w:rPr>
              <w:t>17</w:t>
            </w:r>
            <w:r>
              <w:rPr>
                <w:webHidden/>
              </w:rPr>
              <w:fldChar w:fldCharType="end"/>
            </w:r>
            <w:r w:rsidRPr="008427A9">
              <w:rPr>
                <w:rStyle w:val="Hyperlink"/>
              </w:rPr>
              <w:fldChar w:fldCharType="end"/>
            </w:r>
          </w:ins>
        </w:p>
        <w:p w14:paraId="3B467C23" w14:textId="32EE736D" w:rsidR="003D5583" w:rsidRDefault="003D5583">
          <w:pPr>
            <w:pStyle w:val="TOC3"/>
            <w:rPr>
              <w:ins w:id="273" w:author="Koen Wartenberg" w:date="2018-03-01T10:29:00Z"/>
              <w:rFonts w:eastAsiaTheme="minorEastAsia" w:cstheme="minorBidi"/>
            </w:rPr>
          </w:pPr>
          <w:ins w:id="274" w:author="Koen Wartenberg" w:date="2018-03-01T10:29:00Z">
            <w:r w:rsidRPr="008427A9">
              <w:rPr>
                <w:rStyle w:val="Hyperlink"/>
              </w:rPr>
              <w:fldChar w:fldCharType="begin"/>
            </w:r>
            <w:r w:rsidRPr="008427A9">
              <w:rPr>
                <w:rStyle w:val="Hyperlink"/>
              </w:rPr>
              <w:instrText xml:space="preserve"> </w:instrText>
            </w:r>
            <w:r>
              <w:instrText>HYPERLINK \l "_Toc507663565"</w:instrText>
            </w:r>
            <w:r w:rsidRPr="008427A9">
              <w:rPr>
                <w:rStyle w:val="Hyperlink"/>
              </w:rPr>
              <w:instrText xml:space="preserve"> </w:instrText>
            </w:r>
            <w:r w:rsidRPr="008427A9">
              <w:rPr>
                <w:rStyle w:val="Hyperlink"/>
              </w:rPr>
              <w:fldChar w:fldCharType="separate"/>
            </w:r>
            <w:r w:rsidRPr="008427A9">
              <w:rPr>
                <w:rStyle w:val="Hyperlink"/>
              </w:rPr>
              <w:t>4.6.3. Startvoorwaarden</w:t>
            </w:r>
            <w:r>
              <w:rPr>
                <w:webHidden/>
              </w:rPr>
              <w:tab/>
            </w:r>
            <w:r>
              <w:rPr>
                <w:webHidden/>
              </w:rPr>
              <w:fldChar w:fldCharType="begin"/>
            </w:r>
            <w:r>
              <w:rPr>
                <w:webHidden/>
              </w:rPr>
              <w:instrText xml:space="preserve"> PAGEREF _Toc507663565 \h </w:instrText>
            </w:r>
          </w:ins>
          <w:r>
            <w:rPr>
              <w:webHidden/>
            </w:rPr>
          </w:r>
          <w:r>
            <w:rPr>
              <w:webHidden/>
            </w:rPr>
            <w:fldChar w:fldCharType="separate"/>
          </w:r>
          <w:ins w:id="275" w:author="Koen Wartenberg" w:date="2018-03-01T10:29:00Z">
            <w:r>
              <w:rPr>
                <w:webHidden/>
              </w:rPr>
              <w:t>17</w:t>
            </w:r>
            <w:r>
              <w:rPr>
                <w:webHidden/>
              </w:rPr>
              <w:fldChar w:fldCharType="end"/>
            </w:r>
            <w:r w:rsidRPr="008427A9">
              <w:rPr>
                <w:rStyle w:val="Hyperlink"/>
              </w:rPr>
              <w:fldChar w:fldCharType="end"/>
            </w:r>
          </w:ins>
        </w:p>
        <w:p w14:paraId="1A151E6A" w14:textId="0167AF61" w:rsidR="003D5583" w:rsidRDefault="003D5583">
          <w:pPr>
            <w:pStyle w:val="TOC3"/>
            <w:rPr>
              <w:ins w:id="276" w:author="Koen Wartenberg" w:date="2018-03-01T10:29:00Z"/>
              <w:rFonts w:eastAsiaTheme="minorEastAsia" w:cstheme="minorBidi"/>
            </w:rPr>
          </w:pPr>
          <w:ins w:id="277" w:author="Koen Wartenberg" w:date="2018-03-01T10:29:00Z">
            <w:r w:rsidRPr="008427A9">
              <w:rPr>
                <w:rStyle w:val="Hyperlink"/>
              </w:rPr>
              <w:fldChar w:fldCharType="begin"/>
            </w:r>
            <w:r w:rsidRPr="008427A9">
              <w:rPr>
                <w:rStyle w:val="Hyperlink"/>
              </w:rPr>
              <w:instrText xml:space="preserve"> </w:instrText>
            </w:r>
            <w:r>
              <w:instrText>HYPERLINK \l "_Toc507663566"</w:instrText>
            </w:r>
            <w:r w:rsidRPr="008427A9">
              <w:rPr>
                <w:rStyle w:val="Hyperlink"/>
              </w:rPr>
              <w:instrText xml:space="preserve"> </w:instrText>
            </w:r>
            <w:r w:rsidRPr="008427A9">
              <w:rPr>
                <w:rStyle w:val="Hyperlink"/>
              </w:rPr>
              <w:fldChar w:fldCharType="separate"/>
            </w:r>
            <w:r w:rsidRPr="008427A9">
              <w:rPr>
                <w:rStyle w:val="Hyperlink"/>
              </w:rPr>
              <w:t>4.6.4. Activiteitenlijst</w:t>
            </w:r>
            <w:r>
              <w:rPr>
                <w:webHidden/>
              </w:rPr>
              <w:tab/>
            </w:r>
            <w:r>
              <w:rPr>
                <w:webHidden/>
              </w:rPr>
              <w:fldChar w:fldCharType="begin"/>
            </w:r>
            <w:r>
              <w:rPr>
                <w:webHidden/>
              </w:rPr>
              <w:instrText xml:space="preserve"> PAGEREF _Toc507663566 \h </w:instrText>
            </w:r>
          </w:ins>
          <w:r>
            <w:rPr>
              <w:webHidden/>
            </w:rPr>
          </w:r>
          <w:r>
            <w:rPr>
              <w:webHidden/>
            </w:rPr>
            <w:fldChar w:fldCharType="separate"/>
          </w:r>
          <w:ins w:id="278" w:author="Koen Wartenberg" w:date="2018-03-01T10:29:00Z">
            <w:r>
              <w:rPr>
                <w:webHidden/>
              </w:rPr>
              <w:t>17</w:t>
            </w:r>
            <w:r>
              <w:rPr>
                <w:webHidden/>
              </w:rPr>
              <w:fldChar w:fldCharType="end"/>
            </w:r>
            <w:r w:rsidRPr="008427A9">
              <w:rPr>
                <w:rStyle w:val="Hyperlink"/>
              </w:rPr>
              <w:fldChar w:fldCharType="end"/>
            </w:r>
          </w:ins>
        </w:p>
        <w:p w14:paraId="373C77DD" w14:textId="0A89EEB3" w:rsidR="003D5583" w:rsidRDefault="003D5583">
          <w:pPr>
            <w:pStyle w:val="TOC2"/>
            <w:rPr>
              <w:ins w:id="279" w:author="Koen Wartenberg" w:date="2018-03-01T10:29:00Z"/>
              <w:rFonts w:eastAsiaTheme="minorEastAsia" w:cstheme="minorBidi"/>
              <w:smallCaps w:val="0"/>
              <w:szCs w:val="22"/>
            </w:rPr>
          </w:pPr>
          <w:ins w:id="280" w:author="Koen Wartenberg" w:date="2018-03-01T10:29:00Z">
            <w:r w:rsidRPr="008427A9">
              <w:rPr>
                <w:rStyle w:val="Hyperlink"/>
              </w:rPr>
              <w:fldChar w:fldCharType="begin"/>
            </w:r>
            <w:r w:rsidRPr="008427A9">
              <w:rPr>
                <w:rStyle w:val="Hyperlink"/>
              </w:rPr>
              <w:instrText xml:space="preserve"> </w:instrText>
            </w:r>
            <w:r>
              <w:instrText>HYPERLINK \l "_Toc507663567"</w:instrText>
            </w:r>
            <w:r w:rsidRPr="008427A9">
              <w:rPr>
                <w:rStyle w:val="Hyperlink"/>
              </w:rPr>
              <w:instrText xml:space="preserve"> </w:instrText>
            </w:r>
            <w:r w:rsidRPr="008427A9">
              <w:rPr>
                <w:rStyle w:val="Hyperlink"/>
              </w:rPr>
              <w:fldChar w:fldCharType="separate"/>
            </w:r>
            <w:r w:rsidRPr="008427A9">
              <w:rPr>
                <w:rStyle w:val="Hyperlink"/>
              </w:rPr>
              <w:t>4.7. Overgang Fase</w:t>
            </w:r>
            <w:r>
              <w:rPr>
                <w:webHidden/>
              </w:rPr>
              <w:tab/>
            </w:r>
            <w:r>
              <w:rPr>
                <w:webHidden/>
              </w:rPr>
              <w:fldChar w:fldCharType="begin"/>
            </w:r>
            <w:r>
              <w:rPr>
                <w:webHidden/>
              </w:rPr>
              <w:instrText xml:space="preserve"> PAGEREF _Toc507663567 \h </w:instrText>
            </w:r>
          </w:ins>
          <w:r>
            <w:rPr>
              <w:webHidden/>
            </w:rPr>
          </w:r>
          <w:r>
            <w:rPr>
              <w:webHidden/>
            </w:rPr>
            <w:fldChar w:fldCharType="separate"/>
          </w:r>
          <w:ins w:id="281" w:author="Koen Wartenberg" w:date="2018-03-01T10:29:00Z">
            <w:r>
              <w:rPr>
                <w:webHidden/>
              </w:rPr>
              <w:t>18</w:t>
            </w:r>
            <w:r>
              <w:rPr>
                <w:webHidden/>
              </w:rPr>
              <w:fldChar w:fldCharType="end"/>
            </w:r>
            <w:r w:rsidRPr="008427A9">
              <w:rPr>
                <w:rStyle w:val="Hyperlink"/>
              </w:rPr>
              <w:fldChar w:fldCharType="end"/>
            </w:r>
          </w:ins>
        </w:p>
        <w:p w14:paraId="25CF2B55" w14:textId="2891E9D7" w:rsidR="003D5583" w:rsidRDefault="003D5583">
          <w:pPr>
            <w:pStyle w:val="TOC3"/>
            <w:rPr>
              <w:ins w:id="282" w:author="Koen Wartenberg" w:date="2018-03-01T10:29:00Z"/>
              <w:rFonts w:eastAsiaTheme="minorEastAsia" w:cstheme="minorBidi"/>
            </w:rPr>
          </w:pPr>
          <w:ins w:id="283" w:author="Koen Wartenberg" w:date="2018-03-01T10:29:00Z">
            <w:r w:rsidRPr="008427A9">
              <w:rPr>
                <w:rStyle w:val="Hyperlink"/>
              </w:rPr>
              <w:fldChar w:fldCharType="begin"/>
            </w:r>
            <w:r w:rsidRPr="008427A9">
              <w:rPr>
                <w:rStyle w:val="Hyperlink"/>
              </w:rPr>
              <w:instrText xml:space="preserve"> </w:instrText>
            </w:r>
            <w:r>
              <w:instrText>HYPERLINK \l "_Toc507663568"</w:instrText>
            </w:r>
            <w:r w:rsidRPr="008427A9">
              <w:rPr>
                <w:rStyle w:val="Hyperlink"/>
              </w:rPr>
              <w:instrText xml:space="preserve"> </w:instrText>
            </w:r>
            <w:r w:rsidRPr="008427A9">
              <w:rPr>
                <w:rStyle w:val="Hyperlink"/>
              </w:rPr>
              <w:fldChar w:fldCharType="separate"/>
            </w:r>
            <w:r w:rsidRPr="008427A9">
              <w:rPr>
                <w:rStyle w:val="Hyperlink"/>
              </w:rPr>
              <w:t>4.7.1. Omschrijving en aanpak</w:t>
            </w:r>
            <w:r>
              <w:rPr>
                <w:webHidden/>
              </w:rPr>
              <w:tab/>
            </w:r>
            <w:r>
              <w:rPr>
                <w:webHidden/>
              </w:rPr>
              <w:fldChar w:fldCharType="begin"/>
            </w:r>
            <w:r>
              <w:rPr>
                <w:webHidden/>
              </w:rPr>
              <w:instrText xml:space="preserve"> PAGEREF _Toc507663568 \h </w:instrText>
            </w:r>
          </w:ins>
          <w:r>
            <w:rPr>
              <w:webHidden/>
            </w:rPr>
          </w:r>
          <w:r>
            <w:rPr>
              <w:webHidden/>
            </w:rPr>
            <w:fldChar w:fldCharType="separate"/>
          </w:r>
          <w:ins w:id="284" w:author="Koen Wartenberg" w:date="2018-03-01T10:29:00Z">
            <w:r>
              <w:rPr>
                <w:webHidden/>
              </w:rPr>
              <w:t>18</w:t>
            </w:r>
            <w:r>
              <w:rPr>
                <w:webHidden/>
              </w:rPr>
              <w:fldChar w:fldCharType="end"/>
            </w:r>
            <w:r w:rsidRPr="008427A9">
              <w:rPr>
                <w:rStyle w:val="Hyperlink"/>
              </w:rPr>
              <w:fldChar w:fldCharType="end"/>
            </w:r>
          </w:ins>
        </w:p>
        <w:p w14:paraId="17BE31C0" w14:textId="73A24C64" w:rsidR="003D5583" w:rsidRDefault="003D5583">
          <w:pPr>
            <w:pStyle w:val="TOC3"/>
            <w:rPr>
              <w:ins w:id="285" w:author="Koen Wartenberg" w:date="2018-03-01T10:29:00Z"/>
              <w:rFonts w:eastAsiaTheme="minorEastAsia" w:cstheme="minorBidi"/>
            </w:rPr>
          </w:pPr>
          <w:ins w:id="286" w:author="Koen Wartenberg" w:date="2018-03-01T10:29:00Z">
            <w:r w:rsidRPr="008427A9">
              <w:rPr>
                <w:rStyle w:val="Hyperlink"/>
              </w:rPr>
              <w:fldChar w:fldCharType="begin"/>
            </w:r>
            <w:r w:rsidRPr="008427A9">
              <w:rPr>
                <w:rStyle w:val="Hyperlink"/>
              </w:rPr>
              <w:instrText xml:space="preserve"> </w:instrText>
            </w:r>
            <w:r>
              <w:instrText>HYPERLINK \l "_Toc507663569"</w:instrText>
            </w:r>
            <w:r w:rsidRPr="008427A9">
              <w:rPr>
                <w:rStyle w:val="Hyperlink"/>
              </w:rPr>
              <w:instrText xml:space="preserve"> </w:instrText>
            </w:r>
            <w:r w:rsidRPr="008427A9">
              <w:rPr>
                <w:rStyle w:val="Hyperlink"/>
              </w:rPr>
              <w:fldChar w:fldCharType="separate"/>
            </w:r>
            <w:r w:rsidRPr="008427A9">
              <w:rPr>
                <w:rStyle w:val="Hyperlink"/>
              </w:rPr>
              <w:t>4.7.2. Eindproducten</w:t>
            </w:r>
            <w:r>
              <w:rPr>
                <w:webHidden/>
              </w:rPr>
              <w:tab/>
            </w:r>
            <w:r>
              <w:rPr>
                <w:webHidden/>
              </w:rPr>
              <w:fldChar w:fldCharType="begin"/>
            </w:r>
            <w:r>
              <w:rPr>
                <w:webHidden/>
              </w:rPr>
              <w:instrText xml:space="preserve"> PAGEREF _Toc507663569 \h </w:instrText>
            </w:r>
          </w:ins>
          <w:r>
            <w:rPr>
              <w:webHidden/>
            </w:rPr>
          </w:r>
          <w:r>
            <w:rPr>
              <w:webHidden/>
            </w:rPr>
            <w:fldChar w:fldCharType="separate"/>
          </w:r>
          <w:ins w:id="287" w:author="Koen Wartenberg" w:date="2018-03-01T10:29:00Z">
            <w:r>
              <w:rPr>
                <w:webHidden/>
              </w:rPr>
              <w:t>18</w:t>
            </w:r>
            <w:r>
              <w:rPr>
                <w:webHidden/>
              </w:rPr>
              <w:fldChar w:fldCharType="end"/>
            </w:r>
            <w:r w:rsidRPr="008427A9">
              <w:rPr>
                <w:rStyle w:val="Hyperlink"/>
              </w:rPr>
              <w:fldChar w:fldCharType="end"/>
            </w:r>
          </w:ins>
        </w:p>
        <w:p w14:paraId="76874C5E" w14:textId="0AAE1E54" w:rsidR="003D5583" w:rsidRDefault="003D5583">
          <w:pPr>
            <w:pStyle w:val="TOC3"/>
            <w:rPr>
              <w:ins w:id="288" w:author="Koen Wartenberg" w:date="2018-03-01T10:29:00Z"/>
              <w:rFonts w:eastAsiaTheme="minorEastAsia" w:cstheme="minorBidi"/>
            </w:rPr>
          </w:pPr>
          <w:ins w:id="289" w:author="Koen Wartenberg" w:date="2018-03-01T10:29:00Z">
            <w:r w:rsidRPr="008427A9">
              <w:rPr>
                <w:rStyle w:val="Hyperlink"/>
              </w:rPr>
              <w:fldChar w:fldCharType="begin"/>
            </w:r>
            <w:r w:rsidRPr="008427A9">
              <w:rPr>
                <w:rStyle w:val="Hyperlink"/>
              </w:rPr>
              <w:instrText xml:space="preserve"> </w:instrText>
            </w:r>
            <w:r>
              <w:instrText>HYPERLINK \l "_Toc507663570"</w:instrText>
            </w:r>
            <w:r w:rsidRPr="008427A9">
              <w:rPr>
                <w:rStyle w:val="Hyperlink"/>
              </w:rPr>
              <w:instrText xml:space="preserve"> </w:instrText>
            </w:r>
            <w:r w:rsidRPr="008427A9">
              <w:rPr>
                <w:rStyle w:val="Hyperlink"/>
              </w:rPr>
              <w:fldChar w:fldCharType="separate"/>
            </w:r>
            <w:r w:rsidRPr="008427A9">
              <w:rPr>
                <w:rStyle w:val="Hyperlink"/>
              </w:rPr>
              <w:t>4.7.3. Startvoorwaarden</w:t>
            </w:r>
            <w:r>
              <w:rPr>
                <w:webHidden/>
              </w:rPr>
              <w:tab/>
            </w:r>
            <w:r>
              <w:rPr>
                <w:webHidden/>
              </w:rPr>
              <w:fldChar w:fldCharType="begin"/>
            </w:r>
            <w:r>
              <w:rPr>
                <w:webHidden/>
              </w:rPr>
              <w:instrText xml:space="preserve"> PAGEREF _Toc507663570 \h </w:instrText>
            </w:r>
          </w:ins>
          <w:r>
            <w:rPr>
              <w:webHidden/>
            </w:rPr>
          </w:r>
          <w:r>
            <w:rPr>
              <w:webHidden/>
            </w:rPr>
            <w:fldChar w:fldCharType="separate"/>
          </w:r>
          <w:ins w:id="290" w:author="Koen Wartenberg" w:date="2018-03-01T10:29:00Z">
            <w:r>
              <w:rPr>
                <w:webHidden/>
              </w:rPr>
              <w:t>18</w:t>
            </w:r>
            <w:r>
              <w:rPr>
                <w:webHidden/>
              </w:rPr>
              <w:fldChar w:fldCharType="end"/>
            </w:r>
            <w:r w:rsidRPr="008427A9">
              <w:rPr>
                <w:rStyle w:val="Hyperlink"/>
              </w:rPr>
              <w:fldChar w:fldCharType="end"/>
            </w:r>
          </w:ins>
        </w:p>
        <w:p w14:paraId="3F89A623" w14:textId="344E5ECA" w:rsidR="003D5583" w:rsidRDefault="003D5583">
          <w:pPr>
            <w:pStyle w:val="TOC3"/>
            <w:rPr>
              <w:ins w:id="291" w:author="Koen Wartenberg" w:date="2018-03-01T10:29:00Z"/>
              <w:rFonts w:eastAsiaTheme="minorEastAsia" w:cstheme="minorBidi"/>
            </w:rPr>
          </w:pPr>
          <w:ins w:id="292" w:author="Koen Wartenberg" w:date="2018-03-01T10:29:00Z">
            <w:r w:rsidRPr="008427A9">
              <w:rPr>
                <w:rStyle w:val="Hyperlink"/>
              </w:rPr>
              <w:fldChar w:fldCharType="begin"/>
            </w:r>
            <w:r w:rsidRPr="008427A9">
              <w:rPr>
                <w:rStyle w:val="Hyperlink"/>
              </w:rPr>
              <w:instrText xml:space="preserve"> </w:instrText>
            </w:r>
            <w:r>
              <w:instrText>HYPERLINK \l "_Toc507663571"</w:instrText>
            </w:r>
            <w:r w:rsidRPr="008427A9">
              <w:rPr>
                <w:rStyle w:val="Hyperlink"/>
              </w:rPr>
              <w:instrText xml:space="preserve"> </w:instrText>
            </w:r>
            <w:r w:rsidRPr="008427A9">
              <w:rPr>
                <w:rStyle w:val="Hyperlink"/>
              </w:rPr>
              <w:fldChar w:fldCharType="separate"/>
            </w:r>
            <w:r w:rsidRPr="008427A9">
              <w:rPr>
                <w:rStyle w:val="Hyperlink"/>
              </w:rPr>
              <w:t>4.7.4. Activiteitenlijst</w:t>
            </w:r>
            <w:r>
              <w:rPr>
                <w:webHidden/>
              </w:rPr>
              <w:tab/>
            </w:r>
            <w:r>
              <w:rPr>
                <w:webHidden/>
              </w:rPr>
              <w:fldChar w:fldCharType="begin"/>
            </w:r>
            <w:r>
              <w:rPr>
                <w:webHidden/>
              </w:rPr>
              <w:instrText xml:space="preserve"> PAGEREF _Toc507663571 \h </w:instrText>
            </w:r>
          </w:ins>
          <w:r>
            <w:rPr>
              <w:webHidden/>
            </w:rPr>
          </w:r>
          <w:r>
            <w:rPr>
              <w:webHidden/>
            </w:rPr>
            <w:fldChar w:fldCharType="separate"/>
          </w:r>
          <w:ins w:id="293" w:author="Koen Wartenberg" w:date="2018-03-01T10:29:00Z">
            <w:r>
              <w:rPr>
                <w:webHidden/>
              </w:rPr>
              <w:t>18</w:t>
            </w:r>
            <w:r>
              <w:rPr>
                <w:webHidden/>
              </w:rPr>
              <w:fldChar w:fldCharType="end"/>
            </w:r>
            <w:r w:rsidRPr="008427A9">
              <w:rPr>
                <w:rStyle w:val="Hyperlink"/>
              </w:rPr>
              <w:fldChar w:fldCharType="end"/>
            </w:r>
          </w:ins>
        </w:p>
        <w:p w14:paraId="1EB76D73" w14:textId="33CF3432" w:rsidR="003D5583" w:rsidRDefault="003D5583">
          <w:pPr>
            <w:pStyle w:val="TOC1"/>
            <w:rPr>
              <w:ins w:id="294" w:author="Koen Wartenberg" w:date="2018-03-01T10:29:00Z"/>
              <w:rFonts w:eastAsiaTheme="minorEastAsia" w:cstheme="minorBidi"/>
              <w:b w:val="0"/>
              <w:smallCaps w:val="0"/>
            </w:rPr>
          </w:pPr>
          <w:ins w:id="295" w:author="Koen Wartenberg" w:date="2018-03-01T10:29:00Z">
            <w:r w:rsidRPr="008427A9">
              <w:rPr>
                <w:rStyle w:val="Hyperlink"/>
              </w:rPr>
              <w:fldChar w:fldCharType="begin"/>
            </w:r>
            <w:r w:rsidRPr="008427A9">
              <w:rPr>
                <w:rStyle w:val="Hyperlink"/>
              </w:rPr>
              <w:instrText xml:space="preserve"> </w:instrText>
            </w:r>
            <w:r>
              <w:instrText>HYPERLINK \l "_Toc507663572"</w:instrText>
            </w:r>
            <w:r w:rsidRPr="008427A9">
              <w:rPr>
                <w:rStyle w:val="Hyperlink"/>
              </w:rPr>
              <w:instrText xml:space="preserve"> </w:instrText>
            </w:r>
            <w:r w:rsidRPr="008427A9">
              <w:rPr>
                <w:rStyle w:val="Hyperlink"/>
              </w:rPr>
              <w:fldChar w:fldCharType="separate"/>
            </w:r>
            <w:r w:rsidRPr="008427A9">
              <w:rPr>
                <w:rStyle w:val="Hyperlink"/>
              </w:rPr>
              <w:t>5. Kwaliteitsbewaking, Testen, Configuratiemanagement</w:t>
            </w:r>
            <w:r>
              <w:rPr>
                <w:webHidden/>
              </w:rPr>
              <w:tab/>
            </w:r>
            <w:r>
              <w:rPr>
                <w:webHidden/>
              </w:rPr>
              <w:fldChar w:fldCharType="begin"/>
            </w:r>
            <w:r>
              <w:rPr>
                <w:webHidden/>
              </w:rPr>
              <w:instrText xml:space="preserve"> PAGEREF _Toc507663572 \h </w:instrText>
            </w:r>
          </w:ins>
          <w:r>
            <w:rPr>
              <w:webHidden/>
            </w:rPr>
          </w:r>
          <w:r>
            <w:rPr>
              <w:webHidden/>
            </w:rPr>
            <w:fldChar w:fldCharType="separate"/>
          </w:r>
          <w:ins w:id="296" w:author="Koen Wartenberg" w:date="2018-03-01T10:29:00Z">
            <w:r>
              <w:rPr>
                <w:webHidden/>
              </w:rPr>
              <w:t>19</w:t>
            </w:r>
            <w:r>
              <w:rPr>
                <w:webHidden/>
              </w:rPr>
              <w:fldChar w:fldCharType="end"/>
            </w:r>
            <w:r w:rsidRPr="008427A9">
              <w:rPr>
                <w:rStyle w:val="Hyperlink"/>
              </w:rPr>
              <w:fldChar w:fldCharType="end"/>
            </w:r>
          </w:ins>
        </w:p>
        <w:p w14:paraId="7DEE9B5B" w14:textId="620789A2" w:rsidR="003D5583" w:rsidRDefault="003D5583">
          <w:pPr>
            <w:pStyle w:val="TOC2"/>
            <w:rPr>
              <w:ins w:id="297" w:author="Koen Wartenberg" w:date="2018-03-01T10:29:00Z"/>
              <w:rFonts w:eastAsiaTheme="minorEastAsia" w:cstheme="minorBidi"/>
              <w:smallCaps w:val="0"/>
              <w:szCs w:val="22"/>
            </w:rPr>
          </w:pPr>
          <w:ins w:id="298" w:author="Koen Wartenberg" w:date="2018-03-01T10:29:00Z">
            <w:r w:rsidRPr="008427A9">
              <w:rPr>
                <w:rStyle w:val="Hyperlink"/>
              </w:rPr>
              <w:fldChar w:fldCharType="begin"/>
            </w:r>
            <w:r w:rsidRPr="008427A9">
              <w:rPr>
                <w:rStyle w:val="Hyperlink"/>
              </w:rPr>
              <w:instrText xml:space="preserve"> </w:instrText>
            </w:r>
            <w:r>
              <w:instrText>HYPERLINK \l "_Toc507663573"</w:instrText>
            </w:r>
            <w:r w:rsidRPr="008427A9">
              <w:rPr>
                <w:rStyle w:val="Hyperlink"/>
              </w:rPr>
              <w:instrText xml:space="preserve"> </w:instrText>
            </w:r>
            <w:r w:rsidRPr="008427A9">
              <w:rPr>
                <w:rStyle w:val="Hyperlink"/>
              </w:rPr>
              <w:fldChar w:fldCharType="separate"/>
            </w:r>
            <w:r w:rsidRPr="008427A9">
              <w:rPr>
                <w:rStyle w:val="Hyperlink"/>
              </w:rPr>
              <w:t>5.1. Goedkeuringen</w:t>
            </w:r>
            <w:r>
              <w:rPr>
                <w:webHidden/>
              </w:rPr>
              <w:tab/>
            </w:r>
            <w:r>
              <w:rPr>
                <w:webHidden/>
              </w:rPr>
              <w:fldChar w:fldCharType="begin"/>
            </w:r>
            <w:r>
              <w:rPr>
                <w:webHidden/>
              </w:rPr>
              <w:instrText xml:space="preserve"> PAGEREF _Toc507663573 \h </w:instrText>
            </w:r>
          </w:ins>
          <w:r>
            <w:rPr>
              <w:webHidden/>
            </w:rPr>
          </w:r>
          <w:r>
            <w:rPr>
              <w:webHidden/>
            </w:rPr>
            <w:fldChar w:fldCharType="separate"/>
          </w:r>
          <w:ins w:id="299" w:author="Koen Wartenberg" w:date="2018-03-01T10:29:00Z">
            <w:r>
              <w:rPr>
                <w:webHidden/>
              </w:rPr>
              <w:t>19</w:t>
            </w:r>
            <w:r>
              <w:rPr>
                <w:webHidden/>
              </w:rPr>
              <w:fldChar w:fldCharType="end"/>
            </w:r>
            <w:r w:rsidRPr="008427A9">
              <w:rPr>
                <w:rStyle w:val="Hyperlink"/>
              </w:rPr>
              <w:fldChar w:fldCharType="end"/>
            </w:r>
          </w:ins>
        </w:p>
        <w:p w14:paraId="45CAF64F" w14:textId="1C35B3B1" w:rsidR="003D5583" w:rsidRDefault="003D5583">
          <w:pPr>
            <w:pStyle w:val="TOC2"/>
            <w:rPr>
              <w:ins w:id="300" w:author="Koen Wartenberg" w:date="2018-03-01T10:29:00Z"/>
              <w:rFonts w:eastAsiaTheme="minorEastAsia" w:cstheme="minorBidi"/>
              <w:smallCaps w:val="0"/>
              <w:szCs w:val="22"/>
            </w:rPr>
          </w:pPr>
          <w:ins w:id="301" w:author="Koen Wartenberg" w:date="2018-03-01T10:29:00Z">
            <w:r w:rsidRPr="008427A9">
              <w:rPr>
                <w:rStyle w:val="Hyperlink"/>
              </w:rPr>
              <w:fldChar w:fldCharType="begin"/>
            </w:r>
            <w:r w:rsidRPr="008427A9">
              <w:rPr>
                <w:rStyle w:val="Hyperlink"/>
              </w:rPr>
              <w:instrText xml:space="preserve"> </w:instrText>
            </w:r>
            <w:r>
              <w:instrText>HYPERLINK \l "_Toc507663574"</w:instrText>
            </w:r>
            <w:r w:rsidRPr="008427A9">
              <w:rPr>
                <w:rStyle w:val="Hyperlink"/>
              </w:rPr>
              <w:instrText xml:space="preserve"> </w:instrText>
            </w:r>
            <w:r w:rsidRPr="008427A9">
              <w:rPr>
                <w:rStyle w:val="Hyperlink"/>
              </w:rPr>
              <w:fldChar w:fldCharType="separate"/>
            </w:r>
            <w:r w:rsidRPr="008427A9">
              <w:rPr>
                <w:rStyle w:val="Hyperlink"/>
              </w:rPr>
              <w:t>5.2. Testaanpak/strategie</w:t>
            </w:r>
            <w:r>
              <w:rPr>
                <w:webHidden/>
              </w:rPr>
              <w:tab/>
            </w:r>
            <w:r>
              <w:rPr>
                <w:webHidden/>
              </w:rPr>
              <w:fldChar w:fldCharType="begin"/>
            </w:r>
            <w:r>
              <w:rPr>
                <w:webHidden/>
              </w:rPr>
              <w:instrText xml:space="preserve"> PAGEREF _Toc507663574 \h </w:instrText>
            </w:r>
          </w:ins>
          <w:r>
            <w:rPr>
              <w:webHidden/>
            </w:rPr>
          </w:r>
          <w:r>
            <w:rPr>
              <w:webHidden/>
            </w:rPr>
            <w:fldChar w:fldCharType="separate"/>
          </w:r>
          <w:ins w:id="302" w:author="Koen Wartenberg" w:date="2018-03-01T10:29:00Z">
            <w:r>
              <w:rPr>
                <w:webHidden/>
              </w:rPr>
              <w:t>19</w:t>
            </w:r>
            <w:r>
              <w:rPr>
                <w:webHidden/>
              </w:rPr>
              <w:fldChar w:fldCharType="end"/>
            </w:r>
            <w:r w:rsidRPr="008427A9">
              <w:rPr>
                <w:rStyle w:val="Hyperlink"/>
              </w:rPr>
              <w:fldChar w:fldCharType="end"/>
            </w:r>
          </w:ins>
        </w:p>
        <w:p w14:paraId="1657FF1B" w14:textId="6420C4C6" w:rsidR="003D5583" w:rsidRDefault="003D5583">
          <w:pPr>
            <w:pStyle w:val="TOC2"/>
            <w:rPr>
              <w:ins w:id="303" w:author="Koen Wartenberg" w:date="2018-03-01T10:29:00Z"/>
              <w:rFonts w:eastAsiaTheme="minorEastAsia" w:cstheme="minorBidi"/>
              <w:smallCaps w:val="0"/>
              <w:szCs w:val="22"/>
            </w:rPr>
          </w:pPr>
          <w:ins w:id="304" w:author="Koen Wartenberg" w:date="2018-03-01T10:29:00Z">
            <w:r w:rsidRPr="008427A9">
              <w:rPr>
                <w:rStyle w:val="Hyperlink"/>
              </w:rPr>
              <w:fldChar w:fldCharType="begin"/>
            </w:r>
            <w:r w:rsidRPr="008427A9">
              <w:rPr>
                <w:rStyle w:val="Hyperlink"/>
              </w:rPr>
              <w:instrText xml:space="preserve"> </w:instrText>
            </w:r>
            <w:r>
              <w:instrText>HYPERLINK \l "_Toc507663575"</w:instrText>
            </w:r>
            <w:r w:rsidRPr="008427A9">
              <w:rPr>
                <w:rStyle w:val="Hyperlink"/>
              </w:rPr>
              <w:instrText xml:space="preserve"> </w:instrText>
            </w:r>
            <w:r w:rsidRPr="008427A9">
              <w:rPr>
                <w:rStyle w:val="Hyperlink"/>
              </w:rPr>
              <w:fldChar w:fldCharType="separate"/>
            </w:r>
            <w:r w:rsidRPr="008427A9">
              <w:rPr>
                <w:rStyle w:val="Hyperlink"/>
              </w:rPr>
              <w:t>5.3. Testomgeving en benodigdheden</w:t>
            </w:r>
            <w:r>
              <w:rPr>
                <w:webHidden/>
              </w:rPr>
              <w:tab/>
            </w:r>
            <w:r>
              <w:rPr>
                <w:webHidden/>
              </w:rPr>
              <w:fldChar w:fldCharType="begin"/>
            </w:r>
            <w:r>
              <w:rPr>
                <w:webHidden/>
              </w:rPr>
              <w:instrText xml:space="preserve"> PAGEREF _Toc507663575 \h </w:instrText>
            </w:r>
          </w:ins>
          <w:r>
            <w:rPr>
              <w:webHidden/>
            </w:rPr>
          </w:r>
          <w:r>
            <w:rPr>
              <w:webHidden/>
            </w:rPr>
            <w:fldChar w:fldCharType="separate"/>
          </w:r>
          <w:ins w:id="305" w:author="Koen Wartenberg" w:date="2018-03-01T10:29:00Z">
            <w:r>
              <w:rPr>
                <w:webHidden/>
              </w:rPr>
              <w:t>20</w:t>
            </w:r>
            <w:r>
              <w:rPr>
                <w:webHidden/>
              </w:rPr>
              <w:fldChar w:fldCharType="end"/>
            </w:r>
            <w:r w:rsidRPr="008427A9">
              <w:rPr>
                <w:rStyle w:val="Hyperlink"/>
              </w:rPr>
              <w:fldChar w:fldCharType="end"/>
            </w:r>
          </w:ins>
        </w:p>
        <w:p w14:paraId="48E27072" w14:textId="68625434" w:rsidR="003D5583" w:rsidRDefault="003D5583">
          <w:pPr>
            <w:pStyle w:val="TOC2"/>
            <w:rPr>
              <w:ins w:id="306" w:author="Koen Wartenberg" w:date="2018-03-01T10:29:00Z"/>
              <w:rFonts w:eastAsiaTheme="minorEastAsia" w:cstheme="minorBidi"/>
              <w:smallCaps w:val="0"/>
              <w:szCs w:val="22"/>
            </w:rPr>
          </w:pPr>
          <w:ins w:id="307" w:author="Koen Wartenberg" w:date="2018-03-01T10:29:00Z">
            <w:r w:rsidRPr="008427A9">
              <w:rPr>
                <w:rStyle w:val="Hyperlink"/>
              </w:rPr>
              <w:fldChar w:fldCharType="begin"/>
            </w:r>
            <w:r w:rsidRPr="008427A9">
              <w:rPr>
                <w:rStyle w:val="Hyperlink"/>
              </w:rPr>
              <w:instrText xml:space="preserve"> </w:instrText>
            </w:r>
            <w:r>
              <w:instrText>HYPERLINK \l "_Toc507663576"</w:instrText>
            </w:r>
            <w:r w:rsidRPr="008427A9">
              <w:rPr>
                <w:rStyle w:val="Hyperlink"/>
              </w:rPr>
              <w:instrText xml:space="preserve"> </w:instrText>
            </w:r>
            <w:r w:rsidRPr="008427A9">
              <w:rPr>
                <w:rStyle w:val="Hyperlink"/>
              </w:rPr>
              <w:fldChar w:fldCharType="separate"/>
            </w:r>
            <w:r w:rsidRPr="008427A9">
              <w:rPr>
                <w:rStyle w:val="Hyperlink"/>
              </w:rPr>
              <w:t>5.4. Reviews</w:t>
            </w:r>
            <w:r>
              <w:rPr>
                <w:webHidden/>
              </w:rPr>
              <w:tab/>
            </w:r>
            <w:r>
              <w:rPr>
                <w:webHidden/>
              </w:rPr>
              <w:fldChar w:fldCharType="begin"/>
            </w:r>
            <w:r>
              <w:rPr>
                <w:webHidden/>
              </w:rPr>
              <w:instrText xml:space="preserve"> PAGEREF _Toc507663576 \h </w:instrText>
            </w:r>
          </w:ins>
          <w:r>
            <w:rPr>
              <w:webHidden/>
            </w:rPr>
          </w:r>
          <w:r>
            <w:rPr>
              <w:webHidden/>
            </w:rPr>
            <w:fldChar w:fldCharType="separate"/>
          </w:r>
          <w:ins w:id="308" w:author="Koen Wartenberg" w:date="2018-03-01T10:29:00Z">
            <w:r>
              <w:rPr>
                <w:webHidden/>
              </w:rPr>
              <w:t>20</w:t>
            </w:r>
            <w:r>
              <w:rPr>
                <w:webHidden/>
              </w:rPr>
              <w:fldChar w:fldCharType="end"/>
            </w:r>
            <w:r w:rsidRPr="008427A9">
              <w:rPr>
                <w:rStyle w:val="Hyperlink"/>
              </w:rPr>
              <w:fldChar w:fldCharType="end"/>
            </w:r>
          </w:ins>
        </w:p>
        <w:p w14:paraId="3200A3C0" w14:textId="3BA89843" w:rsidR="003D5583" w:rsidRDefault="003D5583">
          <w:pPr>
            <w:pStyle w:val="TOC2"/>
            <w:rPr>
              <w:ins w:id="309" w:author="Koen Wartenberg" w:date="2018-03-01T10:29:00Z"/>
              <w:rFonts w:eastAsiaTheme="minorEastAsia" w:cstheme="minorBidi"/>
              <w:smallCaps w:val="0"/>
              <w:szCs w:val="22"/>
            </w:rPr>
          </w:pPr>
          <w:ins w:id="310" w:author="Koen Wartenberg" w:date="2018-03-01T10:29:00Z">
            <w:r w:rsidRPr="008427A9">
              <w:rPr>
                <w:rStyle w:val="Hyperlink"/>
              </w:rPr>
              <w:fldChar w:fldCharType="begin"/>
            </w:r>
            <w:r w:rsidRPr="008427A9">
              <w:rPr>
                <w:rStyle w:val="Hyperlink"/>
              </w:rPr>
              <w:instrText xml:space="preserve"> </w:instrText>
            </w:r>
            <w:r>
              <w:instrText>HYPERLINK \l "_Toc507663577"</w:instrText>
            </w:r>
            <w:r w:rsidRPr="008427A9">
              <w:rPr>
                <w:rStyle w:val="Hyperlink"/>
              </w:rPr>
              <w:instrText xml:space="preserve"> </w:instrText>
            </w:r>
            <w:r w:rsidRPr="008427A9">
              <w:rPr>
                <w:rStyle w:val="Hyperlink"/>
              </w:rPr>
              <w:fldChar w:fldCharType="separate"/>
            </w:r>
            <w:r w:rsidRPr="008427A9">
              <w:rPr>
                <w:rStyle w:val="Hyperlink"/>
              </w:rPr>
              <w:t>5.5. Configuratiemanagement</w:t>
            </w:r>
            <w:r>
              <w:rPr>
                <w:webHidden/>
              </w:rPr>
              <w:tab/>
            </w:r>
            <w:r>
              <w:rPr>
                <w:webHidden/>
              </w:rPr>
              <w:fldChar w:fldCharType="begin"/>
            </w:r>
            <w:r>
              <w:rPr>
                <w:webHidden/>
              </w:rPr>
              <w:instrText xml:space="preserve"> PAGEREF _Toc507663577 \h </w:instrText>
            </w:r>
          </w:ins>
          <w:r>
            <w:rPr>
              <w:webHidden/>
            </w:rPr>
          </w:r>
          <w:r>
            <w:rPr>
              <w:webHidden/>
            </w:rPr>
            <w:fldChar w:fldCharType="separate"/>
          </w:r>
          <w:ins w:id="311" w:author="Koen Wartenberg" w:date="2018-03-01T10:29:00Z">
            <w:r>
              <w:rPr>
                <w:webHidden/>
              </w:rPr>
              <w:t>20</w:t>
            </w:r>
            <w:r>
              <w:rPr>
                <w:webHidden/>
              </w:rPr>
              <w:fldChar w:fldCharType="end"/>
            </w:r>
            <w:r w:rsidRPr="008427A9">
              <w:rPr>
                <w:rStyle w:val="Hyperlink"/>
              </w:rPr>
              <w:fldChar w:fldCharType="end"/>
            </w:r>
          </w:ins>
        </w:p>
        <w:p w14:paraId="5D96CA86" w14:textId="38563776" w:rsidR="003D5583" w:rsidRDefault="003D5583">
          <w:pPr>
            <w:pStyle w:val="TOC1"/>
            <w:rPr>
              <w:ins w:id="312" w:author="Koen Wartenberg" w:date="2018-03-01T10:29:00Z"/>
              <w:rFonts w:eastAsiaTheme="minorEastAsia" w:cstheme="minorBidi"/>
              <w:b w:val="0"/>
              <w:smallCaps w:val="0"/>
            </w:rPr>
          </w:pPr>
          <w:ins w:id="313" w:author="Koen Wartenberg" w:date="2018-03-01T10:29:00Z">
            <w:r w:rsidRPr="008427A9">
              <w:rPr>
                <w:rStyle w:val="Hyperlink"/>
              </w:rPr>
              <w:lastRenderedPageBreak/>
              <w:fldChar w:fldCharType="begin"/>
            </w:r>
            <w:r w:rsidRPr="008427A9">
              <w:rPr>
                <w:rStyle w:val="Hyperlink"/>
              </w:rPr>
              <w:instrText xml:space="preserve"> </w:instrText>
            </w:r>
            <w:r>
              <w:instrText>HYPERLINK \l "_Toc507663578"</w:instrText>
            </w:r>
            <w:r w:rsidRPr="008427A9">
              <w:rPr>
                <w:rStyle w:val="Hyperlink"/>
              </w:rPr>
              <w:instrText xml:space="preserve"> </w:instrText>
            </w:r>
            <w:r w:rsidRPr="008427A9">
              <w:rPr>
                <w:rStyle w:val="Hyperlink"/>
              </w:rPr>
              <w:fldChar w:fldCharType="separate"/>
            </w:r>
            <w:r w:rsidRPr="008427A9">
              <w:rPr>
                <w:rStyle w:val="Hyperlink"/>
              </w:rPr>
              <w:t>6. Risico’s en afhankelijkheden</w:t>
            </w:r>
            <w:r>
              <w:rPr>
                <w:webHidden/>
              </w:rPr>
              <w:tab/>
            </w:r>
            <w:r>
              <w:rPr>
                <w:webHidden/>
              </w:rPr>
              <w:fldChar w:fldCharType="begin"/>
            </w:r>
            <w:r>
              <w:rPr>
                <w:webHidden/>
              </w:rPr>
              <w:instrText xml:space="preserve"> PAGEREF _Toc507663578 \h </w:instrText>
            </w:r>
          </w:ins>
          <w:r>
            <w:rPr>
              <w:webHidden/>
            </w:rPr>
          </w:r>
          <w:r>
            <w:rPr>
              <w:webHidden/>
            </w:rPr>
            <w:fldChar w:fldCharType="separate"/>
          </w:r>
          <w:ins w:id="314" w:author="Koen Wartenberg" w:date="2018-03-01T10:29:00Z">
            <w:r>
              <w:rPr>
                <w:webHidden/>
              </w:rPr>
              <w:t>21</w:t>
            </w:r>
            <w:r>
              <w:rPr>
                <w:webHidden/>
              </w:rPr>
              <w:fldChar w:fldCharType="end"/>
            </w:r>
            <w:r w:rsidRPr="008427A9">
              <w:rPr>
                <w:rStyle w:val="Hyperlink"/>
              </w:rPr>
              <w:fldChar w:fldCharType="end"/>
            </w:r>
          </w:ins>
        </w:p>
        <w:p w14:paraId="7CE46558" w14:textId="5866ED05" w:rsidR="003D5583" w:rsidRDefault="003D5583">
          <w:pPr>
            <w:pStyle w:val="TOC2"/>
            <w:rPr>
              <w:ins w:id="315" w:author="Koen Wartenberg" w:date="2018-03-01T10:29:00Z"/>
              <w:rFonts w:eastAsiaTheme="minorEastAsia" w:cstheme="minorBidi"/>
              <w:smallCaps w:val="0"/>
              <w:szCs w:val="22"/>
            </w:rPr>
          </w:pPr>
          <w:ins w:id="316" w:author="Koen Wartenberg" w:date="2018-03-01T10:29:00Z">
            <w:r w:rsidRPr="008427A9">
              <w:rPr>
                <w:rStyle w:val="Hyperlink"/>
              </w:rPr>
              <w:fldChar w:fldCharType="begin"/>
            </w:r>
            <w:r w:rsidRPr="008427A9">
              <w:rPr>
                <w:rStyle w:val="Hyperlink"/>
              </w:rPr>
              <w:instrText xml:space="preserve"> </w:instrText>
            </w:r>
            <w:r>
              <w:instrText>HYPERLINK \l "_Toc507663579"</w:instrText>
            </w:r>
            <w:r w:rsidRPr="008427A9">
              <w:rPr>
                <w:rStyle w:val="Hyperlink"/>
              </w:rPr>
              <w:instrText xml:space="preserve"> </w:instrText>
            </w:r>
            <w:r w:rsidRPr="008427A9">
              <w:rPr>
                <w:rStyle w:val="Hyperlink"/>
              </w:rPr>
              <w:fldChar w:fldCharType="separate"/>
            </w:r>
            <w:r w:rsidRPr="008427A9">
              <w:rPr>
                <w:rStyle w:val="Hyperlink"/>
              </w:rPr>
              <w:t>6.1. Afhankelijkheden</w:t>
            </w:r>
            <w:r>
              <w:rPr>
                <w:webHidden/>
              </w:rPr>
              <w:tab/>
            </w:r>
            <w:r>
              <w:rPr>
                <w:webHidden/>
              </w:rPr>
              <w:fldChar w:fldCharType="begin"/>
            </w:r>
            <w:r>
              <w:rPr>
                <w:webHidden/>
              </w:rPr>
              <w:instrText xml:space="preserve"> PAGEREF _Toc507663579 \h </w:instrText>
            </w:r>
          </w:ins>
          <w:r>
            <w:rPr>
              <w:webHidden/>
            </w:rPr>
          </w:r>
          <w:r>
            <w:rPr>
              <w:webHidden/>
            </w:rPr>
            <w:fldChar w:fldCharType="separate"/>
          </w:r>
          <w:ins w:id="317" w:author="Koen Wartenberg" w:date="2018-03-01T10:29:00Z">
            <w:r>
              <w:rPr>
                <w:webHidden/>
              </w:rPr>
              <w:t>21</w:t>
            </w:r>
            <w:r>
              <w:rPr>
                <w:webHidden/>
              </w:rPr>
              <w:fldChar w:fldCharType="end"/>
            </w:r>
            <w:r w:rsidRPr="008427A9">
              <w:rPr>
                <w:rStyle w:val="Hyperlink"/>
              </w:rPr>
              <w:fldChar w:fldCharType="end"/>
            </w:r>
          </w:ins>
        </w:p>
        <w:p w14:paraId="6110EC09" w14:textId="04847E3F" w:rsidR="003D5583" w:rsidRDefault="003D5583">
          <w:pPr>
            <w:pStyle w:val="TOC2"/>
            <w:rPr>
              <w:ins w:id="318" w:author="Koen Wartenberg" w:date="2018-03-01T10:29:00Z"/>
              <w:rFonts w:eastAsiaTheme="minorEastAsia" w:cstheme="minorBidi"/>
              <w:smallCaps w:val="0"/>
              <w:szCs w:val="22"/>
            </w:rPr>
          </w:pPr>
          <w:ins w:id="319" w:author="Koen Wartenberg" w:date="2018-03-01T10:29:00Z">
            <w:r w:rsidRPr="008427A9">
              <w:rPr>
                <w:rStyle w:val="Hyperlink"/>
              </w:rPr>
              <w:fldChar w:fldCharType="begin"/>
            </w:r>
            <w:r w:rsidRPr="008427A9">
              <w:rPr>
                <w:rStyle w:val="Hyperlink"/>
              </w:rPr>
              <w:instrText xml:space="preserve"> </w:instrText>
            </w:r>
            <w:r>
              <w:instrText>HYPERLINK \l "_Toc507663580"</w:instrText>
            </w:r>
            <w:r w:rsidRPr="008427A9">
              <w:rPr>
                <w:rStyle w:val="Hyperlink"/>
              </w:rPr>
              <w:instrText xml:space="preserve"> </w:instrText>
            </w:r>
            <w:r w:rsidRPr="008427A9">
              <w:rPr>
                <w:rStyle w:val="Hyperlink"/>
              </w:rPr>
              <w:fldChar w:fldCharType="separate"/>
            </w:r>
            <w:r w:rsidRPr="008427A9">
              <w:rPr>
                <w:rStyle w:val="Hyperlink"/>
              </w:rPr>
              <w:t>6.2. Projecten die van dit project afhankelijk zijn</w:t>
            </w:r>
            <w:r>
              <w:rPr>
                <w:webHidden/>
              </w:rPr>
              <w:tab/>
            </w:r>
            <w:r>
              <w:rPr>
                <w:webHidden/>
              </w:rPr>
              <w:fldChar w:fldCharType="begin"/>
            </w:r>
            <w:r>
              <w:rPr>
                <w:webHidden/>
              </w:rPr>
              <w:instrText xml:space="preserve"> PAGEREF _Toc507663580 \h </w:instrText>
            </w:r>
          </w:ins>
          <w:r>
            <w:rPr>
              <w:webHidden/>
            </w:rPr>
          </w:r>
          <w:r>
            <w:rPr>
              <w:webHidden/>
            </w:rPr>
            <w:fldChar w:fldCharType="separate"/>
          </w:r>
          <w:ins w:id="320" w:author="Koen Wartenberg" w:date="2018-03-01T10:29:00Z">
            <w:r>
              <w:rPr>
                <w:webHidden/>
              </w:rPr>
              <w:t>21</w:t>
            </w:r>
            <w:r>
              <w:rPr>
                <w:webHidden/>
              </w:rPr>
              <w:fldChar w:fldCharType="end"/>
            </w:r>
            <w:r w:rsidRPr="008427A9">
              <w:rPr>
                <w:rStyle w:val="Hyperlink"/>
              </w:rPr>
              <w:fldChar w:fldCharType="end"/>
            </w:r>
          </w:ins>
        </w:p>
        <w:p w14:paraId="613BF3E7" w14:textId="0730FE70" w:rsidR="003D5583" w:rsidRDefault="003D5583">
          <w:pPr>
            <w:pStyle w:val="TOC2"/>
            <w:rPr>
              <w:ins w:id="321" w:author="Koen Wartenberg" w:date="2018-03-01T10:29:00Z"/>
              <w:rFonts w:eastAsiaTheme="minorEastAsia" w:cstheme="minorBidi"/>
              <w:smallCaps w:val="0"/>
              <w:szCs w:val="22"/>
            </w:rPr>
          </w:pPr>
          <w:ins w:id="322" w:author="Koen Wartenberg" w:date="2018-03-01T10:29:00Z">
            <w:r w:rsidRPr="008427A9">
              <w:rPr>
                <w:rStyle w:val="Hyperlink"/>
              </w:rPr>
              <w:fldChar w:fldCharType="begin"/>
            </w:r>
            <w:r w:rsidRPr="008427A9">
              <w:rPr>
                <w:rStyle w:val="Hyperlink"/>
              </w:rPr>
              <w:instrText xml:space="preserve"> </w:instrText>
            </w:r>
            <w:r>
              <w:instrText>HYPERLINK \l "_Toc507663581"</w:instrText>
            </w:r>
            <w:r w:rsidRPr="008427A9">
              <w:rPr>
                <w:rStyle w:val="Hyperlink"/>
              </w:rPr>
              <w:instrText xml:space="preserve"> </w:instrText>
            </w:r>
            <w:r w:rsidRPr="008427A9">
              <w:rPr>
                <w:rStyle w:val="Hyperlink"/>
              </w:rPr>
              <w:fldChar w:fldCharType="separate"/>
            </w:r>
            <w:r w:rsidRPr="008427A9">
              <w:rPr>
                <w:rStyle w:val="Hyperlink"/>
              </w:rPr>
              <w:t>6.3. Risico’s en uitwijkactiviteiten</w:t>
            </w:r>
            <w:r>
              <w:rPr>
                <w:webHidden/>
              </w:rPr>
              <w:tab/>
            </w:r>
            <w:r>
              <w:rPr>
                <w:webHidden/>
              </w:rPr>
              <w:fldChar w:fldCharType="begin"/>
            </w:r>
            <w:r>
              <w:rPr>
                <w:webHidden/>
              </w:rPr>
              <w:instrText xml:space="preserve"> PAGEREF _Toc507663581 \h </w:instrText>
            </w:r>
          </w:ins>
          <w:r>
            <w:rPr>
              <w:webHidden/>
            </w:rPr>
          </w:r>
          <w:r>
            <w:rPr>
              <w:webHidden/>
            </w:rPr>
            <w:fldChar w:fldCharType="separate"/>
          </w:r>
          <w:ins w:id="323" w:author="Koen Wartenberg" w:date="2018-03-01T10:29:00Z">
            <w:r>
              <w:rPr>
                <w:webHidden/>
              </w:rPr>
              <w:t>21</w:t>
            </w:r>
            <w:r>
              <w:rPr>
                <w:webHidden/>
              </w:rPr>
              <w:fldChar w:fldCharType="end"/>
            </w:r>
            <w:r w:rsidRPr="008427A9">
              <w:rPr>
                <w:rStyle w:val="Hyperlink"/>
              </w:rPr>
              <w:fldChar w:fldCharType="end"/>
            </w:r>
          </w:ins>
        </w:p>
        <w:p w14:paraId="5408CE91" w14:textId="688EEA3E" w:rsidR="003D5583" w:rsidRDefault="003D5583">
          <w:pPr>
            <w:pStyle w:val="TOC1"/>
            <w:rPr>
              <w:ins w:id="324" w:author="Koen Wartenberg" w:date="2018-03-01T10:29:00Z"/>
              <w:rFonts w:eastAsiaTheme="minorEastAsia" w:cstheme="minorBidi"/>
              <w:b w:val="0"/>
              <w:smallCaps w:val="0"/>
            </w:rPr>
          </w:pPr>
          <w:ins w:id="325" w:author="Koen Wartenberg" w:date="2018-03-01T10:29:00Z">
            <w:r w:rsidRPr="008427A9">
              <w:rPr>
                <w:rStyle w:val="Hyperlink"/>
              </w:rPr>
              <w:fldChar w:fldCharType="begin"/>
            </w:r>
            <w:r w:rsidRPr="008427A9">
              <w:rPr>
                <w:rStyle w:val="Hyperlink"/>
              </w:rPr>
              <w:instrText xml:space="preserve"> </w:instrText>
            </w:r>
            <w:r>
              <w:instrText>HYPERLINK \l "_Toc507663582"</w:instrText>
            </w:r>
            <w:r w:rsidRPr="008427A9">
              <w:rPr>
                <w:rStyle w:val="Hyperlink"/>
              </w:rPr>
              <w:instrText xml:space="preserve"> </w:instrText>
            </w:r>
            <w:r w:rsidRPr="008427A9">
              <w:rPr>
                <w:rStyle w:val="Hyperlink"/>
              </w:rPr>
              <w:fldChar w:fldCharType="separate"/>
            </w:r>
            <w:r w:rsidRPr="008427A9">
              <w:rPr>
                <w:rStyle w:val="Hyperlink"/>
              </w:rPr>
              <w:t>7. Definition of done</w:t>
            </w:r>
            <w:r>
              <w:rPr>
                <w:webHidden/>
              </w:rPr>
              <w:tab/>
            </w:r>
            <w:r>
              <w:rPr>
                <w:webHidden/>
              </w:rPr>
              <w:fldChar w:fldCharType="begin"/>
            </w:r>
            <w:r>
              <w:rPr>
                <w:webHidden/>
              </w:rPr>
              <w:instrText xml:space="preserve"> PAGEREF _Toc507663582 \h </w:instrText>
            </w:r>
          </w:ins>
          <w:r>
            <w:rPr>
              <w:webHidden/>
            </w:rPr>
          </w:r>
          <w:r>
            <w:rPr>
              <w:webHidden/>
            </w:rPr>
            <w:fldChar w:fldCharType="separate"/>
          </w:r>
          <w:ins w:id="326" w:author="Koen Wartenberg" w:date="2018-03-01T10:29:00Z">
            <w:r>
              <w:rPr>
                <w:webHidden/>
              </w:rPr>
              <w:t>22</w:t>
            </w:r>
            <w:r>
              <w:rPr>
                <w:webHidden/>
              </w:rPr>
              <w:fldChar w:fldCharType="end"/>
            </w:r>
            <w:r w:rsidRPr="008427A9">
              <w:rPr>
                <w:rStyle w:val="Hyperlink"/>
              </w:rPr>
              <w:fldChar w:fldCharType="end"/>
            </w:r>
          </w:ins>
        </w:p>
        <w:p w14:paraId="70E96EDC" w14:textId="26515EAD" w:rsidR="003D5583" w:rsidRDefault="003D5583">
          <w:pPr>
            <w:pStyle w:val="TOC1"/>
            <w:rPr>
              <w:ins w:id="327" w:author="Koen Wartenberg" w:date="2018-03-01T10:29:00Z"/>
              <w:rFonts w:eastAsiaTheme="minorEastAsia" w:cstheme="minorBidi"/>
              <w:b w:val="0"/>
              <w:smallCaps w:val="0"/>
            </w:rPr>
          </w:pPr>
          <w:ins w:id="328" w:author="Koen Wartenberg" w:date="2018-03-01T10:29:00Z">
            <w:r w:rsidRPr="008427A9">
              <w:rPr>
                <w:rStyle w:val="Hyperlink"/>
              </w:rPr>
              <w:fldChar w:fldCharType="begin"/>
            </w:r>
            <w:r w:rsidRPr="008427A9">
              <w:rPr>
                <w:rStyle w:val="Hyperlink"/>
              </w:rPr>
              <w:instrText xml:space="preserve"> </w:instrText>
            </w:r>
            <w:r>
              <w:instrText>HYPERLINK \l "_Toc507663583"</w:instrText>
            </w:r>
            <w:r w:rsidRPr="008427A9">
              <w:rPr>
                <w:rStyle w:val="Hyperlink"/>
              </w:rPr>
              <w:instrText xml:space="preserve"> </w:instrText>
            </w:r>
            <w:r w:rsidRPr="008427A9">
              <w:rPr>
                <w:rStyle w:val="Hyperlink"/>
              </w:rPr>
              <w:fldChar w:fldCharType="separate"/>
            </w:r>
            <w:r w:rsidRPr="008427A9">
              <w:rPr>
                <w:rStyle w:val="Hyperlink"/>
              </w:rPr>
              <w:t>8. Bronnen</w:t>
            </w:r>
            <w:r>
              <w:rPr>
                <w:webHidden/>
              </w:rPr>
              <w:tab/>
            </w:r>
            <w:r>
              <w:rPr>
                <w:webHidden/>
              </w:rPr>
              <w:fldChar w:fldCharType="begin"/>
            </w:r>
            <w:r>
              <w:rPr>
                <w:webHidden/>
              </w:rPr>
              <w:instrText xml:space="preserve"> PAGEREF _Toc507663583 \h </w:instrText>
            </w:r>
          </w:ins>
          <w:r>
            <w:rPr>
              <w:webHidden/>
            </w:rPr>
          </w:r>
          <w:r>
            <w:rPr>
              <w:webHidden/>
            </w:rPr>
            <w:fldChar w:fldCharType="separate"/>
          </w:r>
          <w:ins w:id="329" w:author="Koen Wartenberg" w:date="2018-03-01T10:29:00Z">
            <w:r>
              <w:rPr>
                <w:webHidden/>
              </w:rPr>
              <w:t>23</w:t>
            </w:r>
            <w:r>
              <w:rPr>
                <w:webHidden/>
              </w:rPr>
              <w:fldChar w:fldCharType="end"/>
            </w:r>
            <w:r w:rsidRPr="008427A9">
              <w:rPr>
                <w:rStyle w:val="Hyperlink"/>
              </w:rPr>
              <w:fldChar w:fldCharType="end"/>
            </w:r>
          </w:ins>
        </w:p>
        <w:p w14:paraId="15D548DD" w14:textId="551BCA33" w:rsidR="00714E88" w:rsidRPr="00996785" w:rsidDel="00F83BE9" w:rsidRDefault="00714E88">
          <w:pPr>
            <w:pStyle w:val="TOC1"/>
            <w:rPr>
              <w:del w:id="330" w:author="Koen Wartenberg" w:date="2018-02-12T16:56:00Z"/>
              <w:rFonts w:eastAsiaTheme="minorEastAsia" w:cstheme="minorBidi"/>
              <w:b w:val="0"/>
              <w:smallCaps w:val="0"/>
              <w:sz w:val="14"/>
              <w:rPrChange w:id="331" w:author="Koen Wartenberg" w:date="2018-02-22T10:05:00Z">
                <w:rPr>
                  <w:del w:id="332" w:author="Koen Wartenberg" w:date="2018-02-12T16:56:00Z"/>
                  <w:rFonts w:eastAsiaTheme="minorEastAsia" w:cstheme="minorBidi"/>
                  <w:b w:val="0"/>
                  <w:smallCaps w:val="0"/>
                  <w:sz w:val="20"/>
                </w:rPr>
              </w:rPrChange>
            </w:rPr>
          </w:pPr>
          <w:del w:id="333" w:author="Koen Wartenberg" w:date="2018-02-12T16:56:00Z">
            <w:r w:rsidRPr="00996785" w:rsidDel="00F83BE9">
              <w:rPr>
                <w:sz w:val="14"/>
                <w:rPrChange w:id="334" w:author="Koen Wartenberg" w:date="2018-02-22T10:05:00Z">
                  <w:rPr>
                    <w:rStyle w:val="Hyperlink"/>
                    <w:b w:val="0"/>
                    <w:smallCaps w:val="0"/>
                    <w:sz w:val="20"/>
                  </w:rPr>
                </w:rPrChange>
              </w:rPr>
              <w:delText>1. Versiebeheer</w:delText>
            </w:r>
            <w:r w:rsidRPr="00996785" w:rsidDel="00F83BE9">
              <w:rPr>
                <w:b w:val="0"/>
                <w:smallCaps w:val="0"/>
                <w:webHidden/>
                <w:sz w:val="14"/>
                <w:rPrChange w:id="335" w:author="Koen Wartenberg" w:date="2018-02-22T10:05:00Z">
                  <w:rPr>
                    <w:b w:val="0"/>
                    <w:smallCaps w:val="0"/>
                    <w:webHidden/>
                    <w:sz w:val="20"/>
                  </w:rPr>
                </w:rPrChange>
              </w:rPr>
              <w:tab/>
            </w:r>
            <w:r w:rsidR="00A7644B" w:rsidRPr="00996785" w:rsidDel="00F83BE9">
              <w:rPr>
                <w:b w:val="0"/>
                <w:smallCaps w:val="0"/>
                <w:webHidden/>
                <w:sz w:val="14"/>
                <w:rPrChange w:id="336" w:author="Koen Wartenberg" w:date="2018-02-22T10:05:00Z">
                  <w:rPr>
                    <w:b w:val="0"/>
                    <w:smallCaps w:val="0"/>
                    <w:webHidden/>
                    <w:sz w:val="20"/>
                  </w:rPr>
                </w:rPrChange>
              </w:rPr>
              <w:delText>2</w:delText>
            </w:r>
          </w:del>
        </w:p>
        <w:p w14:paraId="3258F604" w14:textId="72F2C508" w:rsidR="00714E88" w:rsidRPr="00996785" w:rsidDel="00F83BE9" w:rsidRDefault="00714E88">
          <w:pPr>
            <w:pStyle w:val="TOC1"/>
            <w:rPr>
              <w:del w:id="337" w:author="Koen Wartenberg" w:date="2018-02-12T16:56:00Z"/>
              <w:rFonts w:eastAsiaTheme="minorEastAsia" w:cstheme="minorBidi"/>
              <w:b w:val="0"/>
              <w:smallCaps w:val="0"/>
              <w:sz w:val="14"/>
              <w:rPrChange w:id="338" w:author="Koen Wartenberg" w:date="2018-02-22T10:05:00Z">
                <w:rPr>
                  <w:del w:id="339" w:author="Koen Wartenberg" w:date="2018-02-12T16:56:00Z"/>
                  <w:rFonts w:eastAsiaTheme="minorEastAsia" w:cstheme="minorBidi"/>
                  <w:b w:val="0"/>
                  <w:smallCaps w:val="0"/>
                  <w:sz w:val="20"/>
                </w:rPr>
              </w:rPrChange>
            </w:rPr>
          </w:pPr>
          <w:del w:id="340" w:author="Koen Wartenberg" w:date="2018-02-12T16:56:00Z">
            <w:r w:rsidRPr="00996785" w:rsidDel="00F83BE9">
              <w:rPr>
                <w:sz w:val="14"/>
                <w:rPrChange w:id="341" w:author="Koen Wartenberg" w:date="2018-02-22T10:05:00Z">
                  <w:rPr>
                    <w:rStyle w:val="Hyperlink"/>
                    <w:b w:val="0"/>
                    <w:smallCaps w:val="0"/>
                    <w:sz w:val="20"/>
                  </w:rPr>
                </w:rPrChange>
              </w:rPr>
              <w:delText>2. Projectopdracht</w:delText>
            </w:r>
            <w:r w:rsidRPr="00996785" w:rsidDel="00F83BE9">
              <w:rPr>
                <w:b w:val="0"/>
                <w:smallCaps w:val="0"/>
                <w:webHidden/>
                <w:sz w:val="14"/>
                <w:rPrChange w:id="342" w:author="Koen Wartenberg" w:date="2018-02-22T10:05:00Z">
                  <w:rPr>
                    <w:b w:val="0"/>
                    <w:smallCaps w:val="0"/>
                    <w:webHidden/>
                    <w:sz w:val="20"/>
                  </w:rPr>
                </w:rPrChange>
              </w:rPr>
              <w:tab/>
            </w:r>
            <w:r w:rsidR="00A7644B" w:rsidRPr="00996785" w:rsidDel="00F83BE9">
              <w:rPr>
                <w:b w:val="0"/>
                <w:smallCaps w:val="0"/>
                <w:webHidden/>
                <w:sz w:val="14"/>
                <w:rPrChange w:id="343" w:author="Koen Wartenberg" w:date="2018-02-22T10:05:00Z">
                  <w:rPr>
                    <w:b w:val="0"/>
                    <w:smallCaps w:val="0"/>
                    <w:webHidden/>
                    <w:sz w:val="20"/>
                  </w:rPr>
                </w:rPrChange>
              </w:rPr>
              <w:delText>4</w:delText>
            </w:r>
          </w:del>
        </w:p>
        <w:p w14:paraId="19E2C5FB" w14:textId="430175EB" w:rsidR="00714E88" w:rsidRPr="00996785" w:rsidDel="00F83BE9" w:rsidRDefault="00714E88">
          <w:pPr>
            <w:pStyle w:val="TOC2"/>
            <w:rPr>
              <w:del w:id="344" w:author="Koen Wartenberg" w:date="2018-02-12T16:56:00Z"/>
              <w:rFonts w:eastAsiaTheme="minorEastAsia" w:cstheme="minorBidi"/>
              <w:smallCaps w:val="0"/>
              <w:sz w:val="14"/>
              <w:szCs w:val="22"/>
              <w:rPrChange w:id="345" w:author="Koen Wartenberg" w:date="2018-02-22T10:05:00Z">
                <w:rPr>
                  <w:del w:id="346" w:author="Koen Wartenberg" w:date="2018-02-12T16:56:00Z"/>
                  <w:rFonts w:eastAsiaTheme="minorEastAsia" w:cstheme="minorBidi"/>
                  <w:smallCaps w:val="0"/>
                  <w:sz w:val="20"/>
                  <w:szCs w:val="22"/>
                </w:rPr>
              </w:rPrChange>
            </w:rPr>
          </w:pPr>
          <w:del w:id="347" w:author="Koen Wartenberg" w:date="2018-02-12T16:56:00Z">
            <w:r w:rsidRPr="00996785" w:rsidDel="00F83BE9">
              <w:rPr>
                <w:sz w:val="14"/>
                <w:rPrChange w:id="348" w:author="Koen Wartenberg" w:date="2018-02-22T10:05:00Z">
                  <w:rPr>
                    <w:rStyle w:val="Hyperlink"/>
                    <w:smallCaps w:val="0"/>
                    <w:sz w:val="20"/>
                  </w:rPr>
                </w:rPrChange>
              </w:rPr>
              <w:delText>2.1. Doel van het project</w:delText>
            </w:r>
            <w:r w:rsidRPr="00996785" w:rsidDel="00F83BE9">
              <w:rPr>
                <w:smallCaps w:val="0"/>
                <w:webHidden/>
                <w:sz w:val="14"/>
                <w:rPrChange w:id="349" w:author="Koen Wartenberg" w:date="2018-02-22T10:05:00Z">
                  <w:rPr>
                    <w:smallCaps w:val="0"/>
                    <w:webHidden/>
                    <w:sz w:val="20"/>
                  </w:rPr>
                </w:rPrChange>
              </w:rPr>
              <w:tab/>
            </w:r>
            <w:r w:rsidR="00A7644B" w:rsidRPr="00996785" w:rsidDel="00F83BE9">
              <w:rPr>
                <w:smallCaps w:val="0"/>
                <w:webHidden/>
                <w:sz w:val="14"/>
                <w:rPrChange w:id="350" w:author="Koen Wartenberg" w:date="2018-02-22T10:05:00Z">
                  <w:rPr>
                    <w:smallCaps w:val="0"/>
                    <w:webHidden/>
                    <w:sz w:val="20"/>
                  </w:rPr>
                </w:rPrChange>
              </w:rPr>
              <w:delText>4</w:delText>
            </w:r>
          </w:del>
        </w:p>
        <w:p w14:paraId="2BD1EF73" w14:textId="1F0EDF4A" w:rsidR="00714E88" w:rsidRPr="00996785" w:rsidDel="00F83BE9" w:rsidRDefault="00714E88">
          <w:pPr>
            <w:pStyle w:val="TOC3"/>
            <w:rPr>
              <w:del w:id="351" w:author="Koen Wartenberg" w:date="2018-02-12T16:56:00Z"/>
              <w:rFonts w:eastAsiaTheme="minorEastAsia" w:cstheme="minorBidi"/>
              <w:sz w:val="14"/>
              <w:rPrChange w:id="352" w:author="Koen Wartenberg" w:date="2018-02-22T10:05:00Z">
                <w:rPr>
                  <w:del w:id="353" w:author="Koen Wartenberg" w:date="2018-02-12T16:56:00Z"/>
                  <w:rFonts w:eastAsiaTheme="minorEastAsia" w:cstheme="minorBidi"/>
                  <w:sz w:val="20"/>
                </w:rPr>
              </w:rPrChange>
            </w:rPr>
          </w:pPr>
          <w:del w:id="354" w:author="Koen Wartenberg" w:date="2018-02-12T16:56:00Z">
            <w:r w:rsidRPr="00996785" w:rsidDel="00F83BE9">
              <w:rPr>
                <w:sz w:val="14"/>
                <w:rPrChange w:id="355" w:author="Koen Wartenberg" w:date="2018-02-22T10:05:00Z">
                  <w:rPr>
                    <w:rStyle w:val="Hyperlink"/>
                    <w:sz w:val="20"/>
                  </w:rPr>
                </w:rPrChange>
              </w:rPr>
              <w:delText>2.1.1. Huidige situatie</w:delText>
            </w:r>
            <w:r w:rsidRPr="00996785" w:rsidDel="00F83BE9">
              <w:rPr>
                <w:webHidden/>
                <w:sz w:val="14"/>
                <w:rPrChange w:id="356" w:author="Koen Wartenberg" w:date="2018-02-22T10:05:00Z">
                  <w:rPr>
                    <w:webHidden/>
                    <w:sz w:val="20"/>
                  </w:rPr>
                </w:rPrChange>
              </w:rPr>
              <w:tab/>
            </w:r>
            <w:r w:rsidR="00A7644B" w:rsidRPr="00996785" w:rsidDel="00F83BE9">
              <w:rPr>
                <w:webHidden/>
                <w:sz w:val="14"/>
                <w:rPrChange w:id="357" w:author="Koen Wartenberg" w:date="2018-02-22T10:05:00Z">
                  <w:rPr>
                    <w:webHidden/>
                    <w:sz w:val="20"/>
                  </w:rPr>
                </w:rPrChange>
              </w:rPr>
              <w:delText>4</w:delText>
            </w:r>
          </w:del>
        </w:p>
        <w:p w14:paraId="2FDBCA46" w14:textId="44DAE2B5" w:rsidR="00714E88" w:rsidRPr="00996785" w:rsidDel="00F83BE9" w:rsidRDefault="00714E88">
          <w:pPr>
            <w:pStyle w:val="TOC3"/>
            <w:rPr>
              <w:del w:id="358" w:author="Koen Wartenberg" w:date="2018-02-12T16:56:00Z"/>
              <w:rFonts w:eastAsiaTheme="minorEastAsia" w:cstheme="minorBidi"/>
              <w:sz w:val="14"/>
              <w:rPrChange w:id="359" w:author="Koen Wartenberg" w:date="2018-02-22T10:05:00Z">
                <w:rPr>
                  <w:del w:id="360" w:author="Koen Wartenberg" w:date="2018-02-12T16:56:00Z"/>
                  <w:rFonts w:eastAsiaTheme="minorEastAsia" w:cstheme="minorBidi"/>
                  <w:sz w:val="20"/>
                </w:rPr>
              </w:rPrChange>
            </w:rPr>
          </w:pPr>
          <w:del w:id="361" w:author="Koen Wartenberg" w:date="2018-02-12T16:56:00Z">
            <w:r w:rsidRPr="00996785" w:rsidDel="00F83BE9">
              <w:rPr>
                <w:sz w:val="14"/>
                <w:rPrChange w:id="362" w:author="Koen Wartenberg" w:date="2018-02-22T10:05:00Z">
                  <w:rPr>
                    <w:rStyle w:val="Hyperlink"/>
                    <w:sz w:val="20"/>
                  </w:rPr>
                </w:rPrChange>
              </w:rPr>
              <w:delText>2.1.2. Probleemstelling</w:delText>
            </w:r>
            <w:r w:rsidRPr="00996785" w:rsidDel="00F83BE9">
              <w:rPr>
                <w:webHidden/>
                <w:sz w:val="14"/>
                <w:rPrChange w:id="363" w:author="Koen Wartenberg" w:date="2018-02-22T10:05:00Z">
                  <w:rPr>
                    <w:webHidden/>
                    <w:sz w:val="20"/>
                  </w:rPr>
                </w:rPrChange>
              </w:rPr>
              <w:tab/>
            </w:r>
            <w:r w:rsidR="00A7644B" w:rsidRPr="00996785" w:rsidDel="00F83BE9">
              <w:rPr>
                <w:webHidden/>
                <w:sz w:val="14"/>
                <w:rPrChange w:id="364" w:author="Koen Wartenberg" w:date="2018-02-22T10:05:00Z">
                  <w:rPr>
                    <w:webHidden/>
                    <w:sz w:val="20"/>
                  </w:rPr>
                </w:rPrChange>
              </w:rPr>
              <w:delText>4</w:delText>
            </w:r>
          </w:del>
        </w:p>
        <w:p w14:paraId="1DEB9B73" w14:textId="523EAFBF" w:rsidR="00714E88" w:rsidRPr="00996785" w:rsidDel="00F83BE9" w:rsidRDefault="00714E88">
          <w:pPr>
            <w:pStyle w:val="TOC3"/>
            <w:rPr>
              <w:del w:id="365" w:author="Koen Wartenberg" w:date="2018-02-12T16:56:00Z"/>
              <w:rFonts w:eastAsiaTheme="minorEastAsia" w:cstheme="minorBidi"/>
              <w:sz w:val="14"/>
              <w:rPrChange w:id="366" w:author="Koen Wartenberg" w:date="2018-02-22T10:05:00Z">
                <w:rPr>
                  <w:del w:id="367" w:author="Koen Wartenberg" w:date="2018-02-12T16:56:00Z"/>
                  <w:rFonts w:eastAsiaTheme="minorEastAsia" w:cstheme="minorBidi"/>
                  <w:sz w:val="20"/>
                </w:rPr>
              </w:rPrChange>
            </w:rPr>
          </w:pPr>
          <w:del w:id="368" w:author="Koen Wartenberg" w:date="2018-02-12T16:56:00Z">
            <w:r w:rsidRPr="00996785" w:rsidDel="00F83BE9">
              <w:rPr>
                <w:sz w:val="14"/>
                <w:rPrChange w:id="369" w:author="Koen Wartenberg" w:date="2018-02-22T10:05:00Z">
                  <w:rPr>
                    <w:rStyle w:val="Hyperlink"/>
                    <w:sz w:val="20"/>
                  </w:rPr>
                </w:rPrChange>
              </w:rPr>
              <w:delText>2.1.3. Beoogde oplossing</w:delText>
            </w:r>
            <w:r w:rsidRPr="00996785" w:rsidDel="00F83BE9">
              <w:rPr>
                <w:webHidden/>
                <w:sz w:val="14"/>
                <w:rPrChange w:id="370" w:author="Koen Wartenberg" w:date="2018-02-22T10:05:00Z">
                  <w:rPr>
                    <w:webHidden/>
                    <w:sz w:val="20"/>
                  </w:rPr>
                </w:rPrChange>
              </w:rPr>
              <w:tab/>
            </w:r>
            <w:r w:rsidR="00A7644B" w:rsidRPr="00996785" w:rsidDel="00F83BE9">
              <w:rPr>
                <w:webHidden/>
                <w:sz w:val="14"/>
                <w:rPrChange w:id="371" w:author="Koen Wartenberg" w:date="2018-02-22T10:05:00Z">
                  <w:rPr>
                    <w:webHidden/>
                    <w:sz w:val="20"/>
                  </w:rPr>
                </w:rPrChange>
              </w:rPr>
              <w:delText>4</w:delText>
            </w:r>
          </w:del>
        </w:p>
        <w:p w14:paraId="72B75135" w14:textId="346886D0" w:rsidR="00714E88" w:rsidRPr="00996785" w:rsidDel="00F83BE9" w:rsidRDefault="00714E88">
          <w:pPr>
            <w:pStyle w:val="TOC2"/>
            <w:rPr>
              <w:del w:id="372" w:author="Koen Wartenberg" w:date="2018-02-12T16:56:00Z"/>
              <w:rFonts w:eastAsiaTheme="minorEastAsia" w:cstheme="minorBidi"/>
              <w:smallCaps w:val="0"/>
              <w:sz w:val="14"/>
              <w:szCs w:val="22"/>
              <w:rPrChange w:id="373" w:author="Koen Wartenberg" w:date="2018-02-22T10:05:00Z">
                <w:rPr>
                  <w:del w:id="374" w:author="Koen Wartenberg" w:date="2018-02-12T16:56:00Z"/>
                  <w:rFonts w:eastAsiaTheme="minorEastAsia" w:cstheme="minorBidi"/>
                  <w:smallCaps w:val="0"/>
                  <w:sz w:val="20"/>
                  <w:szCs w:val="22"/>
                </w:rPr>
              </w:rPrChange>
            </w:rPr>
          </w:pPr>
          <w:del w:id="375" w:author="Koen Wartenberg" w:date="2018-02-12T16:56:00Z">
            <w:r w:rsidRPr="00996785" w:rsidDel="00F83BE9">
              <w:rPr>
                <w:sz w:val="14"/>
                <w:rPrChange w:id="376" w:author="Koen Wartenberg" w:date="2018-02-22T10:05:00Z">
                  <w:rPr>
                    <w:rStyle w:val="Hyperlink"/>
                    <w:smallCaps w:val="0"/>
                    <w:sz w:val="20"/>
                  </w:rPr>
                </w:rPrChange>
              </w:rPr>
              <w:delText>2.2. Doel van dit document</w:delText>
            </w:r>
            <w:r w:rsidRPr="00996785" w:rsidDel="00F83BE9">
              <w:rPr>
                <w:smallCaps w:val="0"/>
                <w:webHidden/>
                <w:sz w:val="14"/>
                <w:rPrChange w:id="377" w:author="Koen Wartenberg" w:date="2018-02-22T10:05:00Z">
                  <w:rPr>
                    <w:smallCaps w:val="0"/>
                    <w:webHidden/>
                    <w:sz w:val="20"/>
                  </w:rPr>
                </w:rPrChange>
              </w:rPr>
              <w:tab/>
            </w:r>
            <w:r w:rsidR="00A7644B" w:rsidRPr="00996785" w:rsidDel="00F83BE9">
              <w:rPr>
                <w:smallCaps w:val="0"/>
                <w:webHidden/>
                <w:sz w:val="14"/>
                <w:rPrChange w:id="378" w:author="Koen Wartenberg" w:date="2018-02-22T10:05:00Z">
                  <w:rPr>
                    <w:smallCaps w:val="0"/>
                    <w:webHidden/>
                    <w:sz w:val="20"/>
                  </w:rPr>
                </w:rPrChange>
              </w:rPr>
              <w:delText>5</w:delText>
            </w:r>
          </w:del>
        </w:p>
        <w:p w14:paraId="7DB35490" w14:textId="3FC87595" w:rsidR="00714E88" w:rsidRPr="00996785" w:rsidDel="00F83BE9" w:rsidRDefault="00714E88">
          <w:pPr>
            <w:pStyle w:val="TOC2"/>
            <w:rPr>
              <w:del w:id="379" w:author="Koen Wartenberg" w:date="2018-02-12T16:56:00Z"/>
              <w:rFonts w:eastAsiaTheme="minorEastAsia" w:cstheme="minorBidi"/>
              <w:smallCaps w:val="0"/>
              <w:sz w:val="14"/>
              <w:szCs w:val="22"/>
              <w:rPrChange w:id="380" w:author="Koen Wartenberg" w:date="2018-02-22T10:05:00Z">
                <w:rPr>
                  <w:del w:id="381" w:author="Koen Wartenberg" w:date="2018-02-12T16:56:00Z"/>
                  <w:rFonts w:eastAsiaTheme="minorEastAsia" w:cstheme="minorBidi"/>
                  <w:smallCaps w:val="0"/>
                  <w:sz w:val="20"/>
                  <w:szCs w:val="22"/>
                </w:rPr>
              </w:rPrChange>
            </w:rPr>
          </w:pPr>
          <w:del w:id="382" w:author="Koen Wartenberg" w:date="2018-02-12T16:56:00Z">
            <w:r w:rsidRPr="00996785" w:rsidDel="00F83BE9">
              <w:rPr>
                <w:sz w:val="14"/>
                <w:rPrChange w:id="383" w:author="Koen Wartenberg" w:date="2018-02-22T10:05:00Z">
                  <w:rPr>
                    <w:rStyle w:val="Hyperlink"/>
                    <w:smallCaps w:val="0"/>
                    <w:sz w:val="20"/>
                  </w:rPr>
                </w:rPrChange>
              </w:rPr>
              <w:delText>2.3. Begrenzing</w:delText>
            </w:r>
            <w:r w:rsidRPr="00996785" w:rsidDel="00F83BE9">
              <w:rPr>
                <w:smallCaps w:val="0"/>
                <w:webHidden/>
                <w:sz w:val="14"/>
                <w:rPrChange w:id="384" w:author="Koen Wartenberg" w:date="2018-02-22T10:05:00Z">
                  <w:rPr>
                    <w:smallCaps w:val="0"/>
                    <w:webHidden/>
                    <w:sz w:val="20"/>
                  </w:rPr>
                </w:rPrChange>
              </w:rPr>
              <w:tab/>
            </w:r>
            <w:r w:rsidR="00A7644B" w:rsidRPr="00996785" w:rsidDel="00F83BE9">
              <w:rPr>
                <w:smallCaps w:val="0"/>
                <w:webHidden/>
                <w:sz w:val="14"/>
                <w:rPrChange w:id="385" w:author="Koen Wartenberg" w:date="2018-02-22T10:05:00Z">
                  <w:rPr>
                    <w:smallCaps w:val="0"/>
                    <w:webHidden/>
                    <w:sz w:val="20"/>
                  </w:rPr>
                </w:rPrChange>
              </w:rPr>
              <w:delText>5</w:delText>
            </w:r>
          </w:del>
        </w:p>
        <w:p w14:paraId="63C01152" w14:textId="4E5A15E5" w:rsidR="00714E88" w:rsidRPr="00996785" w:rsidDel="00F83BE9" w:rsidRDefault="00714E88">
          <w:pPr>
            <w:pStyle w:val="TOC2"/>
            <w:rPr>
              <w:del w:id="386" w:author="Koen Wartenberg" w:date="2018-02-12T16:56:00Z"/>
              <w:rFonts w:eastAsiaTheme="minorEastAsia" w:cstheme="minorBidi"/>
              <w:smallCaps w:val="0"/>
              <w:sz w:val="14"/>
              <w:szCs w:val="22"/>
              <w:rPrChange w:id="387" w:author="Koen Wartenberg" w:date="2018-02-22T10:05:00Z">
                <w:rPr>
                  <w:del w:id="388" w:author="Koen Wartenberg" w:date="2018-02-12T16:56:00Z"/>
                  <w:rFonts w:eastAsiaTheme="minorEastAsia" w:cstheme="minorBidi"/>
                  <w:smallCaps w:val="0"/>
                  <w:sz w:val="20"/>
                  <w:szCs w:val="22"/>
                </w:rPr>
              </w:rPrChange>
            </w:rPr>
          </w:pPr>
          <w:del w:id="389" w:author="Koen Wartenberg" w:date="2018-02-12T16:56:00Z">
            <w:r w:rsidRPr="00996785" w:rsidDel="00F83BE9">
              <w:rPr>
                <w:sz w:val="14"/>
                <w:rPrChange w:id="390" w:author="Koen Wartenberg" w:date="2018-02-22T10:05:00Z">
                  <w:rPr>
                    <w:rStyle w:val="Hyperlink"/>
                    <w:smallCaps w:val="0"/>
                    <w:sz w:val="20"/>
                  </w:rPr>
                </w:rPrChange>
              </w:rPr>
              <w:delText>2.4. Strategie</w:delText>
            </w:r>
            <w:r w:rsidRPr="00996785" w:rsidDel="00F83BE9">
              <w:rPr>
                <w:smallCaps w:val="0"/>
                <w:webHidden/>
                <w:sz w:val="14"/>
                <w:rPrChange w:id="391" w:author="Koen Wartenberg" w:date="2018-02-22T10:05:00Z">
                  <w:rPr>
                    <w:smallCaps w:val="0"/>
                    <w:webHidden/>
                    <w:sz w:val="20"/>
                  </w:rPr>
                </w:rPrChange>
              </w:rPr>
              <w:tab/>
            </w:r>
            <w:r w:rsidR="00A7644B" w:rsidRPr="00996785" w:rsidDel="00F83BE9">
              <w:rPr>
                <w:smallCaps w:val="0"/>
                <w:webHidden/>
                <w:sz w:val="14"/>
                <w:rPrChange w:id="392" w:author="Koen Wartenberg" w:date="2018-02-22T10:05:00Z">
                  <w:rPr>
                    <w:smallCaps w:val="0"/>
                    <w:webHidden/>
                    <w:sz w:val="20"/>
                  </w:rPr>
                </w:rPrChange>
              </w:rPr>
              <w:delText>6</w:delText>
            </w:r>
          </w:del>
        </w:p>
        <w:p w14:paraId="5A655E1D" w14:textId="5AE891CB" w:rsidR="00714E88" w:rsidRPr="00996785" w:rsidDel="00F83BE9" w:rsidRDefault="00714E88">
          <w:pPr>
            <w:pStyle w:val="TOC2"/>
            <w:rPr>
              <w:del w:id="393" w:author="Koen Wartenberg" w:date="2018-02-12T16:56:00Z"/>
              <w:rFonts w:eastAsiaTheme="minorEastAsia" w:cstheme="minorBidi"/>
              <w:smallCaps w:val="0"/>
              <w:sz w:val="14"/>
              <w:szCs w:val="22"/>
              <w:rPrChange w:id="394" w:author="Koen Wartenberg" w:date="2018-02-22T10:05:00Z">
                <w:rPr>
                  <w:del w:id="395" w:author="Koen Wartenberg" w:date="2018-02-12T16:56:00Z"/>
                  <w:rFonts w:eastAsiaTheme="minorEastAsia" w:cstheme="minorBidi"/>
                  <w:smallCaps w:val="0"/>
                  <w:sz w:val="20"/>
                  <w:szCs w:val="22"/>
                </w:rPr>
              </w:rPrChange>
            </w:rPr>
          </w:pPr>
          <w:del w:id="396" w:author="Koen Wartenberg" w:date="2018-02-12T16:56:00Z">
            <w:r w:rsidRPr="00996785" w:rsidDel="00F83BE9">
              <w:rPr>
                <w:sz w:val="14"/>
                <w:rPrChange w:id="397" w:author="Koen Wartenberg" w:date="2018-02-22T10:05:00Z">
                  <w:rPr>
                    <w:rStyle w:val="Hyperlink"/>
                    <w:smallCaps w:val="0"/>
                    <w:sz w:val="20"/>
                  </w:rPr>
                </w:rPrChange>
              </w:rPr>
              <w:delText>2.5. Onderzoeksplan</w:delText>
            </w:r>
            <w:r w:rsidRPr="00996785" w:rsidDel="00F83BE9">
              <w:rPr>
                <w:smallCaps w:val="0"/>
                <w:webHidden/>
                <w:sz w:val="14"/>
                <w:rPrChange w:id="398" w:author="Koen Wartenberg" w:date="2018-02-22T10:05:00Z">
                  <w:rPr>
                    <w:smallCaps w:val="0"/>
                    <w:webHidden/>
                    <w:sz w:val="20"/>
                  </w:rPr>
                </w:rPrChange>
              </w:rPr>
              <w:tab/>
            </w:r>
            <w:r w:rsidR="00A7644B" w:rsidRPr="00996785" w:rsidDel="00F83BE9">
              <w:rPr>
                <w:smallCaps w:val="0"/>
                <w:webHidden/>
                <w:sz w:val="14"/>
                <w:rPrChange w:id="399" w:author="Koen Wartenberg" w:date="2018-02-22T10:05:00Z">
                  <w:rPr>
                    <w:smallCaps w:val="0"/>
                    <w:webHidden/>
                    <w:sz w:val="20"/>
                  </w:rPr>
                </w:rPrChange>
              </w:rPr>
              <w:delText>6</w:delText>
            </w:r>
          </w:del>
        </w:p>
        <w:p w14:paraId="7DD86AE1" w14:textId="673A8CDE" w:rsidR="00714E88" w:rsidRPr="00996785" w:rsidDel="00F83BE9" w:rsidRDefault="00714E88">
          <w:pPr>
            <w:pStyle w:val="TOC3"/>
            <w:rPr>
              <w:del w:id="400" w:author="Koen Wartenberg" w:date="2018-02-12T16:56:00Z"/>
              <w:rFonts w:eastAsiaTheme="minorEastAsia" w:cstheme="minorBidi"/>
              <w:sz w:val="14"/>
              <w:rPrChange w:id="401" w:author="Koen Wartenberg" w:date="2018-02-22T10:05:00Z">
                <w:rPr>
                  <w:del w:id="402" w:author="Koen Wartenberg" w:date="2018-02-12T16:56:00Z"/>
                  <w:rFonts w:eastAsiaTheme="minorEastAsia" w:cstheme="minorBidi"/>
                  <w:sz w:val="20"/>
                </w:rPr>
              </w:rPrChange>
            </w:rPr>
          </w:pPr>
          <w:del w:id="403" w:author="Koen Wartenberg" w:date="2018-02-12T16:56:00Z">
            <w:r w:rsidRPr="00996785" w:rsidDel="00F83BE9">
              <w:rPr>
                <w:sz w:val="14"/>
                <w:rPrChange w:id="404" w:author="Koen Wartenberg" w:date="2018-02-22T10:05:00Z">
                  <w:rPr>
                    <w:rStyle w:val="Hyperlink"/>
                    <w:sz w:val="20"/>
                  </w:rPr>
                </w:rPrChange>
              </w:rPr>
              <w:delText>2.5.1. Hoofdvraag</w:delText>
            </w:r>
            <w:r w:rsidRPr="00996785" w:rsidDel="00F83BE9">
              <w:rPr>
                <w:webHidden/>
                <w:sz w:val="14"/>
                <w:rPrChange w:id="405" w:author="Koen Wartenberg" w:date="2018-02-22T10:05:00Z">
                  <w:rPr>
                    <w:webHidden/>
                    <w:sz w:val="20"/>
                  </w:rPr>
                </w:rPrChange>
              </w:rPr>
              <w:tab/>
            </w:r>
            <w:r w:rsidR="00A7644B" w:rsidRPr="00996785" w:rsidDel="00F83BE9">
              <w:rPr>
                <w:webHidden/>
                <w:sz w:val="14"/>
                <w:rPrChange w:id="406" w:author="Koen Wartenberg" w:date="2018-02-22T10:05:00Z">
                  <w:rPr>
                    <w:webHidden/>
                    <w:sz w:val="20"/>
                  </w:rPr>
                </w:rPrChange>
              </w:rPr>
              <w:delText>6</w:delText>
            </w:r>
          </w:del>
        </w:p>
        <w:p w14:paraId="72892C9A" w14:textId="0FEE65D3" w:rsidR="00714E88" w:rsidRPr="00996785" w:rsidDel="00F83BE9" w:rsidRDefault="00714E88">
          <w:pPr>
            <w:pStyle w:val="TOC3"/>
            <w:rPr>
              <w:del w:id="407" w:author="Koen Wartenberg" w:date="2018-02-12T16:56:00Z"/>
              <w:rFonts w:eastAsiaTheme="minorEastAsia" w:cstheme="minorBidi"/>
              <w:sz w:val="14"/>
              <w:rPrChange w:id="408" w:author="Koen Wartenberg" w:date="2018-02-22T10:05:00Z">
                <w:rPr>
                  <w:del w:id="409" w:author="Koen Wartenberg" w:date="2018-02-12T16:56:00Z"/>
                  <w:rFonts w:eastAsiaTheme="minorEastAsia" w:cstheme="minorBidi"/>
                  <w:sz w:val="20"/>
                </w:rPr>
              </w:rPrChange>
            </w:rPr>
          </w:pPr>
          <w:del w:id="410" w:author="Koen Wartenberg" w:date="2018-02-12T16:56:00Z">
            <w:r w:rsidRPr="00996785" w:rsidDel="00F83BE9">
              <w:rPr>
                <w:sz w:val="14"/>
                <w:rPrChange w:id="411" w:author="Koen Wartenberg" w:date="2018-02-22T10:05:00Z">
                  <w:rPr>
                    <w:rStyle w:val="Hyperlink"/>
                    <w:sz w:val="20"/>
                  </w:rPr>
                </w:rPrChange>
              </w:rPr>
              <w:delText>2.5.2. Deelvragen</w:delText>
            </w:r>
            <w:r w:rsidRPr="00996785" w:rsidDel="00F83BE9">
              <w:rPr>
                <w:webHidden/>
                <w:sz w:val="14"/>
                <w:rPrChange w:id="412" w:author="Koen Wartenberg" w:date="2018-02-22T10:05:00Z">
                  <w:rPr>
                    <w:webHidden/>
                    <w:sz w:val="20"/>
                  </w:rPr>
                </w:rPrChange>
              </w:rPr>
              <w:tab/>
            </w:r>
            <w:r w:rsidR="00A7644B" w:rsidRPr="00996785" w:rsidDel="00F83BE9">
              <w:rPr>
                <w:webHidden/>
                <w:sz w:val="14"/>
                <w:rPrChange w:id="413" w:author="Koen Wartenberg" w:date="2018-02-22T10:05:00Z">
                  <w:rPr>
                    <w:webHidden/>
                    <w:sz w:val="20"/>
                  </w:rPr>
                </w:rPrChange>
              </w:rPr>
              <w:delText>6</w:delText>
            </w:r>
          </w:del>
        </w:p>
        <w:p w14:paraId="1380FB52" w14:textId="5249BFC0" w:rsidR="00714E88" w:rsidRPr="00996785" w:rsidDel="00F83BE9" w:rsidRDefault="00714E88">
          <w:pPr>
            <w:pStyle w:val="TOC2"/>
            <w:rPr>
              <w:del w:id="414" w:author="Koen Wartenberg" w:date="2018-02-12T16:56:00Z"/>
              <w:rFonts w:eastAsiaTheme="minorEastAsia" w:cstheme="minorBidi"/>
              <w:smallCaps w:val="0"/>
              <w:sz w:val="14"/>
              <w:szCs w:val="22"/>
              <w:rPrChange w:id="415" w:author="Koen Wartenberg" w:date="2018-02-22T10:05:00Z">
                <w:rPr>
                  <w:del w:id="416" w:author="Koen Wartenberg" w:date="2018-02-12T16:56:00Z"/>
                  <w:rFonts w:eastAsiaTheme="minorEastAsia" w:cstheme="minorBidi"/>
                  <w:smallCaps w:val="0"/>
                  <w:sz w:val="20"/>
                  <w:szCs w:val="22"/>
                </w:rPr>
              </w:rPrChange>
            </w:rPr>
          </w:pPr>
          <w:del w:id="417" w:author="Koen Wartenberg" w:date="2018-02-12T16:56:00Z">
            <w:r w:rsidRPr="00996785" w:rsidDel="00F83BE9">
              <w:rPr>
                <w:sz w:val="14"/>
                <w:rPrChange w:id="418" w:author="Koen Wartenberg" w:date="2018-02-22T10:05:00Z">
                  <w:rPr>
                    <w:rStyle w:val="Hyperlink"/>
                    <w:smallCaps w:val="0"/>
                    <w:sz w:val="20"/>
                  </w:rPr>
                </w:rPrChange>
              </w:rPr>
              <w:delText>2.6. Randvoorwaarden</w:delText>
            </w:r>
            <w:r w:rsidRPr="00996785" w:rsidDel="00F83BE9">
              <w:rPr>
                <w:smallCaps w:val="0"/>
                <w:webHidden/>
                <w:sz w:val="14"/>
                <w:rPrChange w:id="419" w:author="Koen Wartenberg" w:date="2018-02-22T10:05:00Z">
                  <w:rPr>
                    <w:smallCaps w:val="0"/>
                    <w:webHidden/>
                    <w:sz w:val="20"/>
                  </w:rPr>
                </w:rPrChange>
              </w:rPr>
              <w:tab/>
            </w:r>
            <w:r w:rsidR="00A7644B" w:rsidRPr="00996785" w:rsidDel="00F83BE9">
              <w:rPr>
                <w:smallCaps w:val="0"/>
                <w:webHidden/>
                <w:sz w:val="14"/>
                <w:rPrChange w:id="420" w:author="Koen Wartenberg" w:date="2018-02-22T10:05:00Z">
                  <w:rPr>
                    <w:smallCaps w:val="0"/>
                    <w:webHidden/>
                    <w:sz w:val="20"/>
                  </w:rPr>
                </w:rPrChange>
              </w:rPr>
              <w:delText>6</w:delText>
            </w:r>
          </w:del>
        </w:p>
        <w:p w14:paraId="56363781" w14:textId="77272BDA" w:rsidR="00714E88" w:rsidRPr="00996785" w:rsidDel="00F83BE9" w:rsidRDefault="00714E88">
          <w:pPr>
            <w:pStyle w:val="TOC2"/>
            <w:rPr>
              <w:del w:id="421" w:author="Koen Wartenberg" w:date="2018-02-12T16:56:00Z"/>
              <w:rFonts w:eastAsiaTheme="minorEastAsia" w:cstheme="minorBidi"/>
              <w:smallCaps w:val="0"/>
              <w:sz w:val="14"/>
              <w:szCs w:val="22"/>
              <w:rPrChange w:id="422" w:author="Koen Wartenberg" w:date="2018-02-22T10:05:00Z">
                <w:rPr>
                  <w:del w:id="423" w:author="Koen Wartenberg" w:date="2018-02-12T16:56:00Z"/>
                  <w:rFonts w:eastAsiaTheme="minorEastAsia" w:cstheme="minorBidi"/>
                  <w:smallCaps w:val="0"/>
                  <w:sz w:val="20"/>
                  <w:szCs w:val="22"/>
                </w:rPr>
              </w:rPrChange>
            </w:rPr>
          </w:pPr>
          <w:del w:id="424" w:author="Koen Wartenberg" w:date="2018-02-12T16:56:00Z">
            <w:r w:rsidRPr="00996785" w:rsidDel="00F83BE9">
              <w:rPr>
                <w:sz w:val="14"/>
                <w:rPrChange w:id="425" w:author="Koen Wartenberg" w:date="2018-02-22T10:05:00Z">
                  <w:rPr>
                    <w:rStyle w:val="Hyperlink"/>
                    <w:smallCaps w:val="0"/>
                    <w:sz w:val="20"/>
                  </w:rPr>
                </w:rPrChange>
              </w:rPr>
              <w:delText>2.7. Eindproducten</w:delText>
            </w:r>
            <w:r w:rsidRPr="00996785" w:rsidDel="00F83BE9">
              <w:rPr>
                <w:smallCaps w:val="0"/>
                <w:webHidden/>
                <w:sz w:val="14"/>
                <w:rPrChange w:id="426" w:author="Koen Wartenberg" w:date="2018-02-22T10:05:00Z">
                  <w:rPr>
                    <w:smallCaps w:val="0"/>
                    <w:webHidden/>
                    <w:sz w:val="20"/>
                  </w:rPr>
                </w:rPrChange>
              </w:rPr>
              <w:tab/>
            </w:r>
            <w:r w:rsidR="00A7644B" w:rsidRPr="00996785" w:rsidDel="00F83BE9">
              <w:rPr>
                <w:smallCaps w:val="0"/>
                <w:webHidden/>
                <w:sz w:val="14"/>
                <w:rPrChange w:id="427" w:author="Koen Wartenberg" w:date="2018-02-22T10:05:00Z">
                  <w:rPr>
                    <w:smallCaps w:val="0"/>
                    <w:webHidden/>
                    <w:sz w:val="20"/>
                  </w:rPr>
                </w:rPrChange>
              </w:rPr>
              <w:delText>7</w:delText>
            </w:r>
          </w:del>
        </w:p>
        <w:p w14:paraId="78FC2AF9" w14:textId="77E2BA95" w:rsidR="00714E88" w:rsidRPr="00996785" w:rsidDel="00F83BE9" w:rsidRDefault="00714E88">
          <w:pPr>
            <w:pStyle w:val="TOC1"/>
            <w:rPr>
              <w:del w:id="428" w:author="Koen Wartenberg" w:date="2018-02-12T16:56:00Z"/>
              <w:rFonts w:eastAsiaTheme="minorEastAsia" w:cstheme="minorBidi"/>
              <w:b w:val="0"/>
              <w:smallCaps w:val="0"/>
              <w:sz w:val="14"/>
              <w:rPrChange w:id="429" w:author="Koen Wartenberg" w:date="2018-02-22T10:05:00Z">
                <w:rPr>
                  <w:del w:id="430" w:author="Koen Wartenberg" w:date="2018-02-12T16:56:00Z"/>
                  <w:rFonts w:eastAsiaTheme="minorEastAsia" w:cstheme="minorBidi"/>
                  <w:b w:val="0"/>
                  <w:smallCaps w:val="0"/>
                  <w:sz w:val="20"/>
                </w:rPr>
              </w:rPrChange>
            </w:rPr>
          </w:pPr>
          <w:del w:id="431" w:author="Koen Wartenberg" w:date="2018-02-12T16:56:00Z">
            <w:r w:rsidRPr="00996785" w:rsidDel="00F83BE9">
              <w:rPr>
                <w:sz w:val="14"/>
                <w:rPrChange w:id="432" w:author="Koen Wartenberg" w:date="2018-02-22T10:05:00Z">
                  <w:rPr>
                    <w:rStyle w:val="Hyperlink"/>
                    <w:b w:val="0"/>
                    <w:smallCaps w:val="0"/>
                    <w:sz w:val="20"/>
                  </w:rPr>
                </w:rPrChange>
              </w:rPr>
              <w:delText>3. Projectorganisatie</w:delText>
            </w:r>
            <w:r w:rsidRPr="00996785" w:rsidDel="00F83BE9">
              <w:rPr>
                <w:b w:val="0"/>
                <w:smallCaps w:val="0"/>
                <w:webHidden/>
                <w:sz w:val="14"/>
                <w:rPrChange w:id="433" w:author="Koen Wartenberg" w:date="2018-02-22T10:05:00Z">
                  <w:rPr>
                    <w:b w:val="0"/>
                    <w:smallCaps w:val="0"/>
                    <w:webHidden/>
                    <w:sz w:val="20"/>
                  </w:rPr>
                </w:rPrChange>
              </w:rPr>
              <w:tab/>
            </w:r>
            <w:r w:rsidR="00A7644B" w:rsidRPr="00996785" w:rsidDel="00F83BE9">
              <w:rPr>
                <w:b w:val="0"/>
                <w:smallCaps w:val="0"/>
                <w:webHidden/>
                <w:sz w:val="14"/>
                <w:rPrChange w:id="434" w:author="Koen Wartenberg" w:date="2018-02-22T10:05:00Z">
                  <w:rPr>
                    <w:b w:val="0"/>
                    <w:smallCaps w:val="0"/>
                    <w:webHidden/>
                    <w:sz w:val="20"/>
                  </w:rPr>
                </w:rPrChange>
              </w:rPr>
              <w:delText>8</w:delText>
            </w:r>
          </w:del>
        </w:p>
        <w:p w14:paraId="7D098DDC" w14:textId="7E4DE17F" w:rsidR="00714E88" w:rsidRPr="00996785" w:rsidDel="00F83BE9" w:rsidRDefault="00714E88">
          <w:pPr>
            <w:pStyle w:val="TOC2"/>
            <w:rPr>
              <w:del w:id="435" w:author="Koen Wartenberg" w:date="2018-02-12T16:56:00Z"/>
              <w:rFonts w:eastAsiaTheme="minorEastAsia" w:cstheme="minorBidi"/>
              <w:smallCaps w:val="0"/>
              <w:sz w:val="14"/>
              <w:szCs w:val="22"/>
              <w:rPrChange w:id="436" w:author="Koen Wartenberg" w:date="2018-02-22T10:05:00Z">
                <w:rPr>
                  <w:del w:id="437" w:author="Koen Wartenberg" w:date="2018-02-12T16:56:00Z"/>
                  <w:rFonts w:eastAsiaTheme="minorEastAsia" w:cstheme="minorBidi"/>
                  <w:smallCaps w:val="0"/>
                  <w:sz w:val="20"/>
                  <w:szCs w:val="22"/>
                </w:rPr>
              </w:rPrChange>
            </w:rPr>
          </w:pPr>
          <w:del w:id="438" w:author="Koen Wartenberg" w:date="2018-02-12T16:56:00Z">
            <w:r w:rsidRPr="00996785" w:rsidDel="00F83BE9">
              <w:rPr>
                <w:sz w:val="14"/>
                <w:rPrChange w:id="439" w:author="Koen Wartenberg" w:date="2018-02-22T10:05:00Z">
                  <w:rPr>
                    <w:rStyle w:val="Hyperlink"/>
                    <w:smallCaps w:val="0"/>
                    <w:sz w:val="20"/>
                  </w:rPr>
                </w:rPrChange>
              </w:rPr>
              <w:delText>3.1. Teamleden</w:delText>
            </w:r>
            <w:r w:rsidRPr="00996785" w:rsidDel="00F83BE9">
              <w:rPr>
                <w:smallCaps w:val="0"/>
                <w:webHidden/>
                <w:sz w:val="14"/>
                <w:rPrChange w:id="440" w:author="Koen Wartenberg" w:date="2018-02-22T10:05:00Z">
                  <w:rPr>
                    <w:smallCaps w:val="0"/>
                    <w:webHidden/>
                    <w:sz w:val="20"/>
                  </w:rPr>
                </w:rPrChange>
              </w:rPr>
              <w:tab/>
            </w:r>
            <w:r w:rsidR="00A7644B" w:rsidRPr="00996785" w:rsidDel="00F83BE9">
              <w:rPr>
                <w:smallCaps w:val="0"/>
                <w:webHidden/>
                <w:sz w:val="14"/>
                <w:rPrChange w:id="441" w:author="Koen Wartenberg" w:date="2018-02-22T10:05:00Z">
                  <w:rPr>
                    <w:smallCaps w:val="0"/>
                    <w:webHidden/>
                    <w:sz w:val="20"/>
                  </w:rPr>
                </w:rPrChange>
              </w:rPr>
              <w:delText>8</w:delText>
            </w:r>
          </w:del>
        </w:p>
        <w:p w14:paraId="7294376A" w14:textId="71884454" w:rsidR="00714E88" w:rsidRPr="00996785" w:rsidDel="00F83BE9" w:rsidRDefault="00714E88">
          <w:pPr>
            <w:pStyle w:val="TOC2"/>
            <w:rPr>
              <w:del w:id="442" w:author="Koen Wartenberg" w:date="2018-02-12T16:56:00Z"/>
              <w:rFonts w:eastAsiaTheme="minorEastAsia" w:cstheme="minorBidi"/>
              <w:smallCaps w:val="0"/>
              <w:sz w:val="14"/>
              <w:szCs w:val="22"/>
              <w:rPrChange w:id="443" w:author="Koen Wartenberg" w:date="2018-02-22T10:05:00Z">
                <w:rPr>
                  <w:del w:id="444" w:author="Koen Wartenberg" w:date="2018-02-12T16:56:00Z"/>
                  <w:rFonts w:eastAsiaTheme="minorEastAsia" w:cstheme="minorBidi"/>
                  <w:smallCaps w:val="0"/>
                  <w:sz w:val="20"/>
                  <w:szCs w:val="22"/>
                </w:rPr>
              </w:rPrChange>
            </w:rPr>
          </w:pPr>
          <w:del w:id="445" w:author="Koen Wartenberg" w:date="2018-02-12T16:56:00Z">
            <w:r w:rsidRPr="00996785" w:rsidDel="00F83BE9">
              <w:rPr>
                <w:sz w:val="14"/>
                <w:rPrChange w:id="446" w:author="Koen Wartenberg" w:date="2018-02-22T10:05:00Z">
                  <w:rPr>
                    <w:rStyle w:val="Hyperlink"/>
                    <w:smallCaps w:val="0"/>
                    <w:sz w:val="20"/>
                  </w:rPr>
                </w:rPrChange>
              </w:rPr>
              <w:delText>3.2. Communicatie</w:delText>
            </w:r>
            <w:r w:rsidRPr="00996785" w:rsidDel="00F83BE9">
              <w:rPr>
                <w:smallCaps w:val="0"/>
                <w:webHidden/>
                <w:sz w:val="14"/>
                <w:rPrChange w:id="447" w:author="Koen Wartenberg" w:date="2018-02-22T10:05:00Z">
                  <w:rPr>
                    <w:smallCaps w:val="0"/>
                    <w:webHidden/>
                    <w:sz w:val="20"/>
                  </w:rPr>
                </w:rPrChange>
              </w:rPr>
              <w:tab/>
            </w:r>
            <w:r w:rsidR="00A7644B" w:rsidRPr="00996785" w:rsidDel="00F83BE9">
              <w:rPr>
                <w:smallCaps w:val="0"/>
                <w:webHidden/>
                <w:sz w:val="14"/>
                <w:rPrChange w:id="448" w:author="Koen Wartenberg" w:date="2018-02-22T10:05:00Z">
                  <w:rPr>
                    <w:smallCaps w:val="0"/>
                    <w:webHidden/>
                    <w:sz w:val="20"/>
                  </w:rPr>
                </w:rPrChange>
              </w:rPr>
              <w:delText>9</w:delText>
            </w:r>
          </w:del>
        </w:p>
        <w:p w14:paraId="3B1EDF82" w14:textId="2FDD1E7E" w:rsidR="00714E88" w:rsidRPr="00996785" w:rsidDel="00F83BE9" w:rsidRDefault="00714E88">
          <w:pPr>
            <w:pStyle w:val="TOC2"/>
            <w:rPr>
              <w:del w:id="449" w:author="Koen Wartenberg" w:date="2018-02-12T16:56:00Z"/>
              <w:rFonts w:eastAsiaTheme="minorEastAsia" w:cstheme="minorBidi"/>
              <w:smallCaps w:val="0"/>
              <w:sz w:val="14"/>
              <w:szCs w:val="22"/>
              <w:rPrChange w:id="450" w:author="Koen Wartenberg" w:date="2018-02-22T10:05:00Z">
                <w:rPr>
                  <w:del w:id="451" w:author="Koen Wartenberg" w:date="2018-02-12T16:56:00Z"/>
                  <w:rFonts w:eastAsiaTheme="minorEastAsia" w:cstheme="minorBidi"/>
                  <w:smallCaps w:val="0"/>
                  <w:sz w:val="20"/>
                  <w:szCs w:val="22"/>
                </w:rPr>
              </w:rPrChange>
            </w:rPr>
          </w:pPr>
          <w:del w:id="452" w:author="Koen Wartenberg" w:date="2018-02-12T16:56:00Z">
            <w:r w:rsidRPr="00996785" w:rsidDel="00F83BE9">
              <w:rPr>
                <w:sz w:val="14"/>
                <w:rPrChange w:id="453" w:author="Koen Wartenberg" w:date="2018-02-22T10:05:00Z">
                  <w:rPr>
                    <w:rStyle w:val="Hyperlink"/>
                    <w:smallCaps w:val="0"/>
                    <w:sz w:val="20"/>
                  </w:rPr>
                </w:rPrChange>
              </w:rPr>
              <w:delText>3.3. Besluitvorming</w:delText>
            </w:r>
            <w:r w:rsidRPr="00996785" w:rsidDel="00F83BE9">
              <w:rPr>
                <w:smallCaps w:val="0"/>
                <w:webHidden/>
                <w:sz w:val="14"/>
                <w:rPrChange w:id="454" w:author="Koen Wartenberg" w:date="2018-02-22T10:05:00Z">
                  <w:rPr>
                    <w:smallCaps w:val="0"/>
                    <w:webHidden/>
                    <w:sz w:val="20"/>
                  </w:rPr>
                </w:rPrChange>
              </w:rPr>
              <w:tab/>
            </w:r>
            <w:r w:rsidR="00A7644B" w:rsidRPr="00996785" w:rsidDel="00F83BE9">
              <w:rPr>
                <w:smallCaps w:val="0"/>
                <w:webHidden/>
                <w:sz w:val="14"/>
                <w:rPrChange w:id="455" w:author="Koen Wartenberg" w:date="2018-02-22T10:05:00Z">
                  <w:rPr>
                    <w:smallCaps w:val="0"/>
                    <w:webHidden/>
                    <w:sz w:val="20"/>
                  </w:rPr>
                </w:rPrChange>
              </w:rPr>
              <w:delText>9</w:delText>
            </w:r>
          </w:del>
        </w:p>
        <w:p w14:paraId="2A715DC3" w14:textId="713DF388" w:rsidR="00714E88" w:rsidRPr="00996785" w:rsidDel="00F83BE9" w:rsidRDefault="00714E88">
          <w:pPr>
            <w:pStyle w:val="TOC2"/>
            <w:rPr>
              <w:del w:id="456" w:author="Koen Wartenberg" w:date="2018-02-12T16:56:00Z"/>
              <w:rFonts w:eastAsiaTheme="minorEastAsia" w:cstheme="minorBidi"/>
              <w:smallCaps w:val="0"/>
              <w:sz w:val="14"/>
              <w:szCs w:val="22"/>
              <w:rPrChange w:id="457" w:author="Koen Wartenberg" w:date="2018-02-22T10:05:00Z">
                <w:rPr>
                  <w:del w:id="458" w:author="Koen Wartenberg" w:date="2018-02-12T16:56:00Z"/>
                  <w:rFonts w:eastAsiaTheme="minorEastAsia" w:cstheme="minorBidi"/>
                  <w:smallCaps w:val="0"/>
                  <w:sz w:val="20"/>
                  <w:szCs w:val="22"/>
                </w:rPr>
              </w:rPrChange>
            </w:rPr>
          </w:pPr>
          <w:del w:id="459" w:author="Koen Wartenberg" w:date="2018-02-12T16:56:00Z">
            <w:r w:rsidRPr="00996785" w:rsidDel="00F83BE9">
              <w:rPr>
                <w:sz w:val="14"/>
                <w:rPrChange w:id="460" w:author="Koen Wartenberg" w:date="2018-02-22T10:05:00Z">
                  <w:rPr>
                    <w:rStyle w:val="Hyperlink"/>
                    <w:smallCaps w:val="0"/>
                    <w:sz w:val="20"/>
                  </w:rPr>
                </w:rPrChange>
              </w:rPr>
              <w:delText>3.4. Contactgegevens</w:delText>
            </w:r>
            <w:r w:rsidRPr="00996785" w:rsidDel="00F83BE9">
              <w:rPr>
                <w:smallCaps w:val="0"/>
                <w:webHidden/>
                <w:sz w:val="14"/>
                <w:rPrChange w:id="461" w:author="Koen Wartenberg" w:date="2018-02-22T10:05:00Z">
                  <w:rPr>
                    <w:smallCaps w:val="0"/>
                    <w:webHidden/>
                    <w:sz w:val="20"/>
                  </w:rPr>
                </w:rPrChange>
              </w:rPr>
              <w:tab/>
            </w:r>
            <w:r w:rsidR="00A7644B" w:rsidRPr="00996785" w:rsidDel="00F83BE9">
              <w:rPr>
                <w:smallCaps w:val="0"/>
                <w:webHidden/>
                <w:sz w:val="14"/>
                <w:rPrChange w:id="462" w:author="Koen Wartenberg" w:date="2018-02-22T10:05:00Z">
                  <w:rPr>
                    <w:smallCaps w:val="0"/>
                    <w:webHidden/>
                    <w:sz w:val="20"/>
                  </w:rPr>
                </w:rPrChange>
              </w:rPr>
              <w:delText>9</w:delText>
            </w:r>
          </w:del>
        </w:p>
        <w:p w14:paraId="5A26CC05" w14:textId="5C7357BB" w:rsidR="00714E88" w:rsidRPr="00996785" w:rsidDel="00F83BE9" w:rsidRDefault="00714E88">
          <w:pPr>
            <w:pStyle w:val="TOC1"/>
            <w:rPr>
              <w:del w:id="463" w:author="Koen Wartenberg" w:date="2018-02-12T16:56:00Z"/>
              <w:rFonts w:eastAsiaTheme="minorEastAsia" w:cstheme="minorBidi"/>
              <w:b w:val="0"/>
              <w:smallCaps w:val="0"/>
              <w:sz w:val="14"/>
              <w:rPrChange w:id="464" w:author="Koen Wartenberg" w:date="2018-02-22T10:05:00Z">
                <w:rPr>
                  <w:del w:id="465" w:author="Koen Wartenberg" w:date="2018-02-12T16:56:00Z"/>
                  <w:rFonts w:eastAsiaTheme="minorEastAsia" w:cstheme="minorBidi"/>
                  <w:b w:val="0"/>
                  <w:smallCaps w:val="0"/>
                  <w:sz w:val="20"/>
                </w:rPr>
              </w:rPrChange>
            </w:rPr>
          </w:pPr>
          <w:del w:id="466" w:author="Koen Wartenberg" w:date="2018-02-12T16:56:00Z">
            <w:r w:rsidRPr="00996785" w:rsidDel="00F83BE9">
              <w:rPr>
                <w:sz w:val="14"/>
                <w:rPrChange w:id="467" w:author="Koen Wartenberg" w:date="2018-02-22T10:05:00Z">
                  <w:rPr>
                    <w:rStyle w:val="Hyperlink"/>
                    <w:b w:val="0"/>
                    <w:smallCaps w:val="0"/>
                    <w:sz w:val="20"/>
                  </w:rPr>
                </w:rPrChange>
              </w:rPr>
              <w:delText>4. Activiteiten en tijdplan</w:delText>
            </w:r>
            <w:r w:rsidRPr="00996785" w:rsidDel="00F83BE9">
              <w:rPr>
                <w:b w:val="0"/>
                <w:smallCaps w:val="0"/>
                <w:webHidden/>
                <w:sz w:val="14"/>
                <w:rPrChange w:id="468" w:author="Koen Wartenberg" w:date="2018-02-22T10:05:00Z">
                  <w:rPr>
                    <w:b w:val="0"/>
                    <w:smallCaps w:val="0"/>
                    <w:webHidden/>
                    <w:sz w:val="20"/>
                  </w:rPr>
                </w:rPrChange>
              </w:rPr>
              <w:tab/>
            </w:r>
            <w:r w:rsidR="00A7644B" w:rsidRPr="00996785" w:rsidDel="00F83BE9">
              <w:rPr>
                <w:b w:val="0"/>
                <w:smallCaps w:val="0"/>
                <w:webHidden/>
                <w:sz w:val="14"/>
                <w:rPrChange w:id="469" w:author="Koen Wartenberg" w:date="2018-02-22T10:05:00Z">
                  <w:rPr>
                    <w:b w:val="0"/>
                    <w:smallCaps w:val="0"/>
                    <w:webHidden/>
                    <w:sz w:val="20"/>
                  </w:rPr>
                </w:rPrChange>
              </w:rPr>
              <w:delText>10</w:delText>
            </w:r>
          </w:del>
        </w:p>
        <w:p w14:paraId="1D6DAEEA" w14:textId="14170C03" w:rsidR="00714E88" w:rsidRPr="00996785" w:rsidDel="00F83BE9" w:rsidRDefault="00714E88">
          <w:pPr>
            <w:pStyle w:val="TOC2"/>
            <w:rPr>
              <w:del w:id="470" w:author="Koen Wartenberg" w:date="2018-02-12T16:56:00Z"/>
              <w:rFonts w:eastAsiaTheme="minorEastAsia" w:cstheme="minorBidi"/>
              <w:smallCaps w:val="0"/>
              <w:sz w:val="14"/>
              <w:szCs w:val="22"/>
              <w:rPrChange w:id="471" w:author="Koen Wartenberg" w:date="2018-02-22T10:05:00Z">
                <w:rPr>
                  <w:del w:id="472" w:author="Koen Wartenberg" w:date="2018-02-12T16:56:00Z"/>
                  <w:rFonts w:eastAsiaTheme="minorEastAsia" w:cstheme="minorBidi"/>
                  <w:smallCaps w:val="0"/>
                  <w:sz w:val="20"/>
                  <w:szCs w:val="22"/>
                </w:rPr>
              </w:rPrChange>
            </w:rPr>
          </w:pPr>
          <w:del w:id="473" w:author="Koen Wartenberg" w:date="2018-02-12T16:56:00Z">
            <w:r w:rsidRPr="00996785" w:rsidDel="00F83BE9">
              <w:rPr>
                <w:sz w:val="14"/>
                <w:rPrChange w:id="474" w:author="Koen Wartenberg" w:date="2018-02-22T10:05:00Z">
                  <w:rPr>
                    <w:rStyle w:val="Hyperlink"/>
                    <w:smallCaps w:val="0"/>
                    <w:sz w:val="20"/>
                  </w:rPr>
                </w:rPrChange>
              </w:rPr>
              <w:delText>4.1. Opdeling en aanpak van het project</w:delText>
            </w:r>
            <w:r w:rsidRPr="00996785" w:rsidDel="00F83BE9">
              <w:rPr>
                <w:smallCaps w:val="0"/>
                <w:webHidden/>
                <w:sz w:val="14"/>
                <w:rPrChange w:id="475" w:author="Koen Wartenberg" w:date="2018-02-22T10:05:00Z">
                  <w:rPr>
                    <w:smallCaps w:val="0"/>
                    <w:webHidden/>
                    <w:sz w:val="20"/>
                  </w:rPr>
                </w:rPrChange>
              </w:rPr>
              <w:tab/>
            </w:r>
            <w:r w:rsidR="00A7644B" w:rsidRPr="00996785" w:rsidDel="00F83BE9">
              <w:rPr>
                <w:smallCaps w:val="0"/>
                <w:webHidden/>
                <w:sz w:val="14"/>
                <w:rPrChange w:id="476" w:author="Koen Wartenberg" w:date="2018-02-22T10:05:00Z">
                  <w:rPr>
                    <w:smallCaps w:val="0"/>
                    <w:webHidden/>
                    <w:sz w:val="20"/>
                  </w:rPr>
                </w:rPrChange>
              </w:rPr>
              <w:delText>10</w:delText>
            </w:r>
          </w:del>
        </w:p>
        <w:p w14:paraId="13DC0B58" w14:textId="0B88A803" w:rsidR="00714E88" w:rsidRPr="00996785" w:rsidDel="00F83BE9" w:rsidRDefault="00714E88">
          <w:pPr>
            <w:pStyle w:val="TOC2"/>
            <w:rPr>
              <w:del w:id="477" w:author="Koen Wartenberg" w:date="2018-02-12T16:56:00Z"/>
              <w:rFonts w:eastAsiaTheme="minorEastAsia" w:cstheme="minorBidi"/>
              <w:smallCaps w:val="0"/>
              <w:sz w:val="14"/>
              <w:szCs w:val="22"/>
              <w:rPrChange w:id="478" w:author="Koen Wartenberg" w:date="2018-02-22T10:05:00Z">
                <w:rPr>
                  <w:del w:id="479" w:author="Koen Wartenberg" w:date="2018-02-12T16:56:00Z"/>
                  <w:rFonts w:eastAsiaTheme="minorEastAsia" w:cstheme="minorBidi"/>
                  <w:smallCaps w:val="0"/>
                  <w:sz w:val="20"/>
                  <w:szCs w:val="22"/>
                </w:rPr>
              </w:rPrChange>
            </w:rPr>
          </w:pPr>
          <w:del w:id="480" w:author="Koen Wartenberg" w:date="2018-02-12T16:56:00Z">
            <w:r w:rsidRPr="00996785" w:rsidDel="00F83BE9">
              <w:rPr>
                <w:sz w:val="14"/>
                <w:rPrChange w:id="481" w:author="Koen Wartenberg" w:date="2018-02-22T10:05:00Z">
                  <w:rPr>
                    <w:rStyle w:val="Hyperlink"/>
                    <w:smallCaps w:val="0"/>
                    <w:sz w:val="20"/>
                  </w:rPr>
                </w:rPrChange>
              </w:rPr>
              <w:delText>4.2. Overall tijdplan</w:delText>
            </w:r>
            <w:r w:rsidRPr="00996785" w:rsidDel="00F83BE9">
              <w:rPr>
                <w:smallCaps w:val="0"/>
                <w:webHidden/>
                <w:sz w:val="14"/>
                <w:rPrChange w:id="482" w:author="Koen Wartenberg" w:date="2018-02-22T10:05:00Z">
                  <w:rPr>
                    <w:smallCaps w:val="0"/>
                    <w:webHidden/>
                    <w:sz w:val="20"/>
                  </w:rPr>
                </w:rPrChange>
              </w:rPr>
              <w:tab/>
            </w:r>
            <w:r w:rsidR="00A7644B" w:rsidRPr="00996785" w:rsidDel="00F83BE9">
              <w:rPr>
                <w:smallCaps w:val="0"/>
                <w:webHidden/>
                <w:sz w:val="14"/>
                <w:rPrChange w:id="483" w:author="Koen Wartenberg" w:date="2018-02-22T10:05:00Z">
                  <w:rPr>
                    <w:smallCaps w:val="0"/>
                    <w:webHidden/>
                    <w:sz w:val="20"/>
                  </w:rPr>
                </w:rPrChange>
              </w:rPr>
              <w:delText>10</w:delText>
            </w:r>
          </w:del>
        </w:p>
        <w:p w14:paraId="7BABFB9E" w14:textId="0468C39E" w:rsidR="00714E88" w:rsidRPr="00996785" w:rsidDel="00F83BE9" w:rsidRDefault="00714E88">
          <w:pPr>
            <w:pStyle w:val="TOC2"/>
            <w:rPr>
              <w:del w:id="484" w:author="Koen Wartenberg" w:date="2018-02-12T16:56:00Z"/>
              <w:rFonts w:eastAsiaTheme="minorEastAsia" w:cstheme="minorBidi"/>
              <w:smallCaps w:val="0"/>
              <w:sz w:val="14"/>
              <w:szCs w:val="22"/>
              <w:rPrChange w:id="485" w:author="Koen Wartenberg" w:date="2018-02-22T10:05:00Z">
                <w:rPr>
                  <w:del w:id="486" w:author="Koen Wartenberg" w:date="2018-02-12T16:56:00Z"/>
                  <w:rFonts w:eastAsiaTheme="minorEastAsia" w:cstheme="minorBidi"/>
                  <w:smallCaps w:val="0"/>
                  <w:sz w:val="20"/>
                  <w:szCs w:val="22"/>
                </w:rPr>
              </w:rPrChange>
            </w:rPr>
          </w:pPr>
          <w:del w:id="487" w:author="Koen Wartenberg" w:date="2018-02-12T16:56:00Z">
            <w:r w:rsidRPr="00996785" w:rsidDel="00F83BE9">
              <w:rPr>
                <w:sz w:val="14"/>
                <w:rPrChange w:id="488" w:author="Koen Wartenberg" w:date="2018-02-22T10:05:00Z">
                  <w:rPr>
                    <w:rStyle w:val="Hyperlink"/>
                    <w:smallCaps w:val="0"/>
                    <w:sz w:val="20"/>
                  </w:rPr>
                </w:rPrChange>
              </w:rPr>
              <w:delText>4.3. Aanvang fase</w:delText>
            </w:r>
            <w:r w:rsidRPr="00996785" w:rsidDel="00F83BE9">
              <w:rPr>
                <w:smallCaps w:val="0"/>
                <w:webHidden/>
                <w:sz w:val="14"/>
                <w:rPrChange w:id="489" w:author="Koen Wartenberg" w:date="2018-02-22T10:05:00Z">
                  <w:rPr>
                    <w:smallCaps w:val="0"/>
                    <w:webHidden/>
                    <w:sz w:val="20"/>
                  </w:rPr>
                </w:rPrChange>
              </w:rPr>
              <w:tab/>
            </w:r>
            <w:r w:rsidR="00A7644B" w:rsidRPr="00996785" w:rsidDel="00F83BE9">
              <w:rPr>
                <w:smallCaps w:val="0"/>
                <w:webHidden/>
                <w:sz w:val="14"/>
                <w:rPrChange w:id="490" w:author="Koen Wartenberg" w:date="2018-02-22T10:05:00Z">
                  <w:rPr>
                    <w:smallCaps w:val="0"/>
                    <w:webHidden/>
                    <w:sz w:val="20"/>
                  </w:rPr>
                </w:rPrChange>
              </w:rPr>
              <w:delText>12</w:delText>
            </w:r>
          </w:del>
        </w:p>
        <w:p w14:paraId="0FE0D5A3" w14:textId="77E47F43" w:rsidR="00714E88" w:rsidRPr="00996785" w:rsidDel="00F83BE9" w:rsidRDefault="00714E88">
          <w:pPr>
            <w:pStyle w:val="TOC3"/>
            <w:rPr>
              <w:del w:id="491" w:author="Koen Wartenberg" w:date="2018-02-12T16:56:00Z"/>
              <w:rFonts w:eastAsiaTheme="minorEastAsia" w:cstheme="minorBidi"/>
              <w:sz w:val="14"/>
              <w:rPrChange w:id="492" w:author="Koen Wartenberg" w:date="2018-02-22T10:05:00Z">
                <w:rPr>
                  <w:del w:id="493" w:author="Koen Wartenberg" w:date="2018-02-12T16:56:00Z"/>
                  <w:rFonts w:eastAsiaTheme="minorEastAsia" w:cstheme="minorBidi"/>
                  <w:sz w:val="20"/>
                </w:rPr>
              </w:rPrChange>
            </w:rPr>
          </w:pPr>
          <w:del w:id="494" w:author="Koen Wartenberg" w:date="2018-02-12T16:56:00Z">
            <w:r w:rsidRPr="00996785" w:rsidDel="00F83BE9">
              <w:rPr>
                <w:sz w:val="14"/>
                <w:rPrChange w:id="495" w:author="Koen Wartenberg" w:date="2018-02-22T10:05:00Z">
                  <w:rPr>
                    <w:rStyle w:val="Hyperlink"/>
                    <w:sz w:val="20"/>
                  </w:rPr>
                </w:rPrChange>
              </w:rPr>
              <w:delText>4.3.1. Omschrijving en aanpak</w:delText>
            </w:r>
            <w:r w:rsidRPr="00996785" w:rsidDel="00F83BE9">
              <w:rPr>
                <w:webHidden/>
                <w:sz w:val="14"/>
                <w:rPrChange w:id="496" w:author="Koen Wartenberg" w:date="2018-02-22T10:05:00Z">
                  <w:rPr>
                    <w:webHidden/>
                    <w:sz w:val="20"/>
                  </w:rPr>
                </w:rPrChange>
              </w:rPr>
              <w:tab/>
            </w:r>
            <w:r w:rsidR="00A7644B" w:rsidRPr="00996785" w:rsidDel="00F83BE9">
              <w:rPr>
                <w:webHidden/>
                <w:sz w:val="14"/>
                <w:rPrChange w:id="497" w:author="Koen Wartenberg" w:date="2018-02-22T10:05:00Z">
                  <w:rPr>
                    <w:webHidden/>
                    <w:sz w:val="20"/>
                  </w:rPr>
                </w:rPrChange>
              </w:rPr>
              <w:delText>12</w:delText>
            </w:r>
          </w:del>
        </w:p>
        <w:p w14:paraId="3F707DCB" w14:textId="62101F31" w:rsidR="00714E88" w:rsidRPr="00996785" w:rsidDel="00F83BE9" w:rsidRDefault="00714E88">
          <w:pPr>
            <w:pStyle w:val="TOC3"/>
            <w:rPr>
              <w:del w:id="498" w:author="Koen Wartenberg" w:date="2018-02-12T16:56:00Z"/>
              <w:rFonts w:eastAsiaTheme="minorEastAsia" w:cstheme="minorBidi"/>
              <w:sz w:val="14"/>
              <w:rPrChange w:id="499" w:author="Koen Wartenberg" w:date="2018-02-22T10:05:00Z">
                <w:rPr>
                  <w:del w:id="500" w:author="Koen Wartenberg" w:date="2018-02-12T16:56:00Z"/>
                  <w:rFonts w:eastAsiaTheme="minorEastAsia" w:cstheme="minorBidi"/>
                  <w:sz w:val="20"/>
                </w:rPr>
              </w:rPrChange>
            </w:rPr>
          </w:pPr>
          <w:del w:id="501" w:author="Koen Wartenberg" w:date="2018-02-12T16:56:00Z">
            <w:r w:rsidRPr="00996785" w:rsidDel="00F83BE9">
              <w:rPr>
                <w:sz w:val="14"/>
                <w:rPrChange w:id="502" w:author="Koen Wartenberg" w:date="2018-02-22T10:05:00Z">
                  <w:rPr>
                    <w:rStyle w:val="Hyperlink"/>
                    <w:sz w:val="20"/>
                  </w:rPr>
                </w:rPrChange>
              </w:rPr>
              <w:delText>4.3.2. Eindproducten</w:delText>
            </w:r>
            <w:r w:rsidRPr="00996785" w:rsidDel="00F83BE9">
              <w:rPr>
                <w:webHidden/>
                <w:sz w:val="14"/>
                <w:rPrChange w:id="503" w:author="Koen Wartenberg" w:date="2018-02-22T10:05:00Z">
                  <w:rPr>
                    <w:webHidden/>
                    <w:sz w:val="20"/>
                  </w:rPr>
                </w:rPrChange>
              </w:rPr>
              <w:tab/>
            </w:r>
            <w:r w:rsidR="00A7644B" w:rsidRPr="00996785" w:rsidDel="00F83BE9">
              <w:rPr>
                <w:webHidden/>
                <w:sz w:val="14"/>
                <w:rPrChange w:id="504" w:author="Koen Wartenberg" w:date="2018-02-22T10:05:00Z">
                  <w:rPr>
                    <w:webHidden/>
                    <w:sz w:val="20"/>
                  </w:rPr>
                </w:rPrChange>
              </w:rPr>
              <w:delText>12</w:delText>
            </w:r>
          </w:del>
        </w:p>
        <w:p w14:paraId="5996BBB2" w14:textId="1825D3B2" w:rsidR="00714E88" w:rsidRPr="00996785" w:rsidDel="00F83BE9" w:rsidRDefault="00714E88">
          <w:pPr>
            <w:pStyle w:val="TOC3"/>
            <w:rPr>
              <w:del w:id="505" w:author="Koen Wartenberg" w:date="2018-02-12T16:56:00Z"/>
              <w:rFonts w:eastAsiaTheme="minorEastAsia" w:cstheme="minorBidi"/>
              <w:sz w:val="14"/>
              <w:rPrChange w:id="506" w:author="Koen Wartenberg" w:date="2018-02-22T10:05:00Z">
                <w:rPr>
                  <w:del w:id="507" w:author="Koen Wartenberg" w:date="2018-02-12T16:56:00Z"/>
                  <w:rFonts w:eastAsiaTheme="minorEastAsia" w:cstheme="minorBidi"/>
                  <w:sz w:val="20"/>
                </w:rPr>
              </w:rPrChange>
            </w:rPr>
          </w:pPr>
          <w:del w:id="508" w:author="Koen Wartenberg" w:date="2018-02-12T16:56:00Z">
            <w:r w:rsidRPr="00996785" w:rsidDel="00F83BE9">
              <w:rPr>
                <w:sz w:val="14"/>
                <w:rPrChange w:id="509" w:author="Koen Wartenberg" w:date="2018-02-22T10:05:00Z">
                  <w:rPr>
                    <w:rStyle w:val="Hyperlink"/>
                    <w:sz w:val="20"/>
                  </w:rPr>
                </w:rPrChange>
              </w:rPr>
              <w:delText>4.3.3. Startvoorwaarden</w:delText>
            </w:r>
            <w:r w:rsidRPr="00996785" w:rsidDel="00F83BE9">
              <w:rPr>
                <w:webHidden/>
                <w:sz w:val="14"/>
                <w:rPrChange w:id="510" w:author="Koen Wartenberg" w:date="2018-02-22T10:05:00Z">
                  <w:rPr>
                    <w:webHidden/>
                    <w:sz w:val="20"/>
                  </w:rPr>
                </w:rPrChange>
              </w:rPr>
              <w:tab/>
            </w:r>
            <w:r w:rsidR="00A7644B" w:rsidRPr="00996785" w:rsidDel="00F83BE9">
              <w:rPr>
                <w:webHidden/>
                <w:sz w:val="14"/>
                <w:rPrChange w:id="511" w:author="Koen Wartenberg" w:date="2018-02-22T10:05:00Z">
                  <w:rPr>
                    <w:webHidden/>
                    <w:sz w:val="20"/>
                  </w:rPr>
                </w:rPrChange>
              </w:rPr>
              <w:delText>12</w:delText>
            </w:r>
          </w:del>
        </w:p>
        <w:p w14:paraId="06AB8B89" w14:textId="2BAE887B" w:rsidR="00714E88" w:rsidRPr="00996785" w:rsidDel="00F83BE9" w:rsidRDefault="00714E88">
          <w:pPr>
            <w:pStyle w:val="TOC3"/>
            <w:rPr>
              <w:del w:id="512" w:author="Koen Wartenberg" w:date="2018-02-12T16:56:00Z"/>
              <w:rFonts w:eastAsiaTheme="minorEastAsia" w:cstheme="minorBidi"/>
              <w:sz w:val="14"/>
              <w:rPrChange w:id="513" w:author="Koen Wartenberg" w:date="2018-02-22T10:05:00Z">
                <w:rPr>
                  <w:del w:id="514" w:author="Koen Wartenberg" w:date="2018-02-12T16:56:00Z"/>
                  <w:rFonts w:eastAsiaTheme="minorEastAsia" w:cstheme="minorBidi"/>
                  <w:sz w:val="20"/>
                </w:rPr>
              </w:rPrChange>
            </w:rPr>
          </w:pPr>
          <w:del w:id="515" w:author="Koen Wartenberg" w:date="2018-02-12T16:56:00Z">
            <w:r w:rsidRPr="00996785" w:rsidDel="00F83BE9">
              <w:rPr>
                <w:sz w:val="14"/>
                <w:rPrChange w:id="516" w:author="Koen Wartenberg" w:date="2018-02-22T10:05:00Z">
                  <w:rPr>
                    <w:rStyle w:val="Hyperlink"/>
                    <w:sz w:val="20"/>
                  </w:rPr>
                </w:rPrChange>
              </w:rPr>
              <w:delText>4.3.4. Activiteitenlijst</w:delText>
            </w:r>
            <w:r w:rsidRPr="00996785" w:rsidDel="00F83BE9">
              <w:rPr>
                <w:webHidden/>
                <w:sz w:val="14"/>
                <w:rPrChange w:id="517" w:author="Koen Wartenberg" w:date="2018-02-22T10:05:00Z">
                  <w:rPr>
                    <w:webHidden/>
                    <w:sz w:val="20"/>
                  </w:rPr>
                </w:rPrChange>
              </w:rPr>
              <w:tab/>
            </w:r>
            <w:r w:rsidR="00A7644B" w:rsidRPr="00996785" w:rsidDel="00F83BE9">
              <w:rPr>
                <w:webHidden/>
                <w:sz w:val="14"/>
                <w:rPrChange w:id="518" w:author="Koen Wartenberg" w:date="2018-02-22T10:05:00Z">
                  <w:rPr>
                    <w:webHidden/>
                    <w:sz w:val="20"/>
                  </w:rPr>
                </w:rPrChange>
              </w:rPr>
              <w:delText>12</w:delText>
            </w:r>
          </w:del>
        </w:p>
        <w:p w14:paraId="7E14C183" w14:textId="0850B6E7" w:rsidR="00714E88" w:rsidRPr="00996785" w:rsidDel="00F83BE9" w:rsidRDefault="00714E88">
          <w:pPr>
            <w:pStyle w:val="TOC2"/>
            <w:rPr>
              <w:del w:id="519" w:author="Koen Wartenberg" w:date="2018-02-12T16:56:00Z"/>
              <w:rFonts w:eastAsiaTheme="minorEastAsia" w:cstheme="minorBidi"/>
              <w:smallCaps w:val="0"/>
              <w:sz w:val="14"/>
              <w:szCs w:val="22"/>
              <w:rPrChange w:id="520" w:author="Koen Wartenberg" w:date="2018-02-22T10:05:00Z">
                <w:rPr>
                  <w:del w:id="521" w:author="Koen Wartenberg" w:date="2018-02-12T16:56:00Z"/>
                  <w:rFonts w:eastAsiaTheme="minorEastAsia" w:cstheme="minorBidi"/>
                  <w:smallCaps w:val="0"/>
                  <w:sz w:val="20"/>
                  <w:szCs w:val="22"/>
                </w:rPr>
              </w:rPrChange>
            </w:rPr>
          </w:pPr>
          <w:del w:id="522" w:author="Koen Wartenberg" w:date="2018-02-12T16:56:00Z">
            <w:r w:rsidRPr="00996785" w:rsidDel="00F83BE9">
              <w:rPr>
                <w:sz w:val="14"/>
                <w:rPrChange w:id="523" w:author="Koen Wartenberg" w:date="2018-02-22T10:05:00Z">
                  <w:rPr>
                    <w:rStyle w:val="Hyperlink"/>
                    <w:smallCaps w:val="0"/>
                    <w:sz w:val="20"/>
                  </w:rPr>
                </w:rPrChange>
              </w:rPr>
              <w:delText>4.4. Detaillering Fase</w:delText>
            </w:r>
            <w:r w:rsidRPr="00996785" w:rsidDel="00F83BE9">
              <w:rPr>
                <w:smallCaps w:val="0"/>
                <w:webHidden/>
                <w:sz w:val="14"/>
                <w:rPrChange w:id="524" w:author="Koen Wartenberg" w:date="2018-02-22T10:05:00Z">
                  <w:rPr>
                    <w:smallCaps w:val="0"/>
                    <w:webHidden/>
                    <w:sz w:val="20"/>
                  </w:rPr>
                </w:rPrChange>
              </w:rPr>
              <w:tab/>
            </w:r>
            <w:r w:rsidR="00A7644B" w:rsidRPr="00996785" w:rsidDel="00F83BE9">
              <w:rPr>
                <w:smallCaps w:val="0"/>
                <w:webHidden/>
                <w:sz w:val="14"/>
                <w:rPrChange w:id="525" w:author="Koen Wartenberg" w:date="2018-02-22T10:05:00Z">
                  <w:rPr>
                    <w:smallCaps w:val="0"/>
                    <w:webHidden/>
                    <w:sz w:val="20"/>
                  </w:rPr>
                </w:rPrChange>
              </w:rPr>
              <w:delText>13</w:delText>
            </w:r>
          </w:del>
        </w:p>
        <w:p w14:paraId="7D50A803" w14:textId="24764684" w:rsidR="00714E88" w:rsidRPr="00996785" w:rsidDel="00F83BE9" w:rsidRDefault="00714E88">
          <w:pPr>
            <w:pStyle w:val="TOC3"/>
            <w:rPr>
              <w:del w:id="526" w:author="Koen Wartenberg" w:date="2018-02-12T16:56:00Z"/>
              <w:rFonts w:eastAsiaTheme="minorEastAsia" w:cstheme="minorBidi"/>
              <w:sz w:val="14"/>
              <w:rPrChange w:id="527" w:author="Koen Wartenberg" w:date="2018-02-22T10:05:00Z">
                <w:rPr>
                  <w:del w:id="528" w:author="Koen Wartenberg" w:date="2018-02-12T16:56:00Z"/>
                  <w:rFonts w:eastAsiaTheme="minorEastAsia" w:cstheme="minorBidi"/>
                  <w:sz w:val="20"/>
                </w:rPr>
              </w:rPrChange>
            </w:rPr>
          </w:pPr>
          <w:del w:id="529" w:author="Koen Wartenberg" w:date="2018-02-12T16:56:00Z">
            <w:r w:rsidRPr="00996785" w:rsidDel="00F83BE9">
              <w:rPr>
                <w:sz w:val="14"/>
                <w:rPrChange w:id="530" w:author="Koen Wartenberg" w:date="2018-02-22T10:05:00Z">
                  <w:rPr>
                    <w:rStyle w:val="Hyperlink"/>
                    <w:sz w:val="20"/>
                  </w:rPr>
                </w:rPrChange>
              </w:rPr>
              <w:delText>4.4.1. Omschrijving en aanpak</w:delText>
            </w:r>
            <w:r w:rsidRPr="00996785" w:rsidDel="00F83BE9">
              <w:rPr>
                <w:webHidden/>
                <w:sz w:val="14"/>
                <w:rPrChange w:id="531" w:author="Koen Wartenberg" w:date="2018-02-22T10:05:00Z">
                  <w:rPr>
                    <w:webHidden/>
                    <w:sz w:val="20"/>
                  </w:rPr>
                </w:rPrChange>
              </w:rPr>
              <w:tab/>
            </w:r>
            <w:r w:rsidR="00A7644B" w:rsidRPr="00996785" w:rsidDel="00F83BE9">
              <w:rPr>
                <w:webHidden/>
                <w:sz w:val="14"/>
                <w:rPrChange w:id="532" w:author="Koen Wartenberg" w:date="2018-02-22T10:05:00Z">
                  <w:rPr>
                    <w:webHidden/>
                    <w:sz w:val="20"/>
                  </w:rPr>
                </w:rPrChange>
              </w:rPr>
              <w:delText>13</w:delText>
            </w:r>
          </w:del>
        </w:p>
        <w:p w14:paraId="1A4A6AD0" w14:textId="05095C61" w:rsidR="00714E88" w:rsidRPr="00996785" w:rsidDel="00F83BE9" w:rsidRDefault="00714E88">
          <w:pPr>
            <w:pStyle w:val="TOC3"/>
            <w:rPr>
              <w:del w:id="533" w:author="Koen Wartenberg" w:date="2018-02-12T16:56:00Z"/>
              <w:rFonts w:eastAsiaTheme="minorEastAsia" w:cstheme="minorBidi"/>
              <w:sz w:val="14"/>
              <w:rPrChange w:id="534" w:author="Koen Wartenberg" w:date="2018-02-22T10:05:00Z">
                <w:rPr>
                  <w:del w:id="535" w:author="Koen Wartenberg" w:date="2018-02-12T16:56:00Z"/>
                  <w:rFonts w:eastAsiaTheme="minorEastAsia" w:cstheme="minorBidi"/>
                  <w:sz w:val="20"/>
                </w:rPr>
              </w:rPrChange>
            </w:rPr>
          </w:pPr>
          <w:del w:id="536" w:author="Koen Wartenberg" w:date="2018-02-12T16:56:00Z">
            <w:r w:rsidRPr="00996785" w:rsidDel="00F83BE9">
              <w:rPr>
                <w:sz w:val="14"/>
                <w:rPrChange w:id="537" w:author="Koen Wartenberg" w:date="2018-02-22T10:05:00Z">
                  <w:rPr>
                    <w:rStyle w:val="Hyperlink"/>
                    <w:sz w:val="20"/>
                  </w:rPr>
                </w:rPrChange>
              </w:rPr>
              <w:delText>4.4.2. Eindproducten</w:delText>
            </w:r>
            <w:r w:rsidRPr="00996785" w:rsidDel="00F83BE9">
              <w:rPr>
                <w:webHidden/>
                <w:sz w:val="14"/>
                <w:rPrChange w:id="538" w:author="Koen Wartenberg" w:date="2018-02-22T10:05:00Z">
                  <w:rPr>
                    <w:webHidden/>
                    <w:sz w:val="20"/>
                  </w:rPr>
                </w:rPrChange>
              </w:rPr>
              <w:tab/>
            </w:r>
            <w:r w:rsidR="00A7644B" w:rsidRPr="00996785" w:rsidDel="00F83BE9">
              <w:rPr>
                <w:webHidden/>
                <w:sz w:val="14"/>
                <w:rPrChange w:id="539" w:author="Koen Wartenberg" w:date="2018-02-22T10:05:00Z">
                  <w:rPr>
                    <w:webHidden/>
                    <w:sz w:val="20"/>
                  </w:rPr>
                </w:rPrChange>
              </w:rPr>
              <w:delText>13</w:delText>
            </w:r>
          </w:del>
        </w:p>
        <w:p w14:paraId="33F05A72" w14:textId="08424FB8" w:rsidR="00714E88" w:rsidRPr="00996785" w:rsidDel="00F83BE9" w:rsidRDefault="00714E88">
          <w:pPr>
            <w:pStyle w:val="TOC3"/>
            <w:rPr>
              <w:del w:id="540" w:author="Koen Wartenberg" w:date="2018-02-12T16:56:00Z"/>
              <w:rFonts w:eastAsiaTheme="minorEastAsia" w:cstheme="minorBidi"/>
              <w:sz w:val="14"/>
              <w:rPrChange w:id="541" w:author="Koen Wartenberg" w:date="2018-02-22T10:05:00Z">
                <w:rPr>
                  <w:del w:id="542" w:author="Koen Wartenberg" w:date="2018-02-12T16:56:00Z"/>
                  <w:rFonts w:eastAsiaTheme="minorEastAsia" w:cstheme="minorBidi"/>
                  <w:sz w:val="20"/>
                </w:rPr>
              </w:rPrChange>
            </w:rPr>
          </w:pPr>
          <w:del w:id="543" w:author="Koen Wartenberg" w:date="2018-02-12T16:56:00Z">
            <w:r w:rsidRPr="00996785" w:rsidDel="00F83BE9">
              <w:rPr>
                <w:sz w:val="14"/>
                <w:rPrChange w:id="544" w:author="Koen Wartenberg" w:date="2018-02-22T10:05:00Z">
                  <w:rPr>
                    <w:rStyle w:val="Hyperlink"/>
                    <w:sz w:val="20"/>
                  </w:rPr>
                </w:rPrChange>
              </w:rPr>
              <w:delText>4.4.3. Startvoorwaarden</w:delText>
            </w:r>
            <w:r w:rsidRPr="00996785" w:rsidDel="00F83BE9">
              <w:rPr>
                <w:webHidden/>
                <w:sz w:val="14"/>
                <w:rPrChange w:id="545" w:author="Koen Wartenberg" w:date="2018-02-22T10:05:00Z">
                  <w:rPr>
                    <w:webHidden/>
                    <w:sz w:val="20"/>
                  </w:rPr>
                </w:rPrChange>
              </w:rPr>
              <w:tab/>
            </w:r>
            <w:r w:rsidR="00A7644B" w:rsidRPr="00996785" w:rsidDel="00F83BE9">
              <w:rPr>
                <w:webHidden/>
                <w:sz w:val="14"/>
                <w:rPrChange w:id="546" w:author="Koen Wartenberg" w:date="2018-02-22T10:05:00Z">
                  <w:rPr>
                    <w:webHidden/>
                    <w:sz w:val="20"/>
                  </w:rPr>
                </w:rPrChange>
              </w:rPr>
              <w:delText>13</w:delText>
            </w:r>
          </w:del>
        </w:p>
        <w:p w14:paraId="26CA99B0" w14:textId="5957B1C3" w:rsidR="00714E88" w:rsidRPr="00996785" w:rsidDel="00F83BE9" w:rsidRDefault="00714E88">
          <w:pPr>
            <w:pStyle w:val="TOC3"/>
            <w:rPr>
              <w:del w:id="547" w:author="Koen Wartenberg" w:date="2018-02-12T16:56:00Z"/>
              <w:rFonts w:eastAsiaTheme="minorEastAsia" w:cstheme="minorBidi"/>
              <w:sz w:val="14"/>
              <w:rPrChange w:id="548" w:author="Koen Wartenberg" w:date="2018-02-22T10:05:00Z">
                <w:rPr>
                  <w:del w:id="549" w:author="Koen Wartenberg" w:date="2018-02-12T16:56:00Z"/>
                  <w:rFonts w:eastAsiaTheme="minorEastAsia" w:cstheme="minorBidi"/>
                  <w:sz w:val="20"/>
                </w:rPr>
              </w:rPrChange>
            </w:rPr>
          </w:pPr>
          <w:del w:id="550" w:author="Koen Wartenberg" w:date="2018-02-12T16:56:00Z">
            <w:r w:rsidRPr="00996785" w:rsidDel="00F83BE9">
              <w:rPr>
                <w:sz w:val="14"/>
                <w:rPrChange w:id="551" w:author="Koen Wartenberg" w:date="2018-02-22T10:05:00Z">
                  <w:rPr>
                    <w:rStyle w:val="Hyperlink"/>
                    <w:sz w:val="20"/>
                  </w:rPr>
                </w:rPrChange>
              </w:rPr>
              <w:delText>4.4.4. Activiteitenlijst</w:delText>
            </w:r>
            <w:r w:rsidRPr="00996785" w:rsidDel="00F83BE9">
              <w:rPr>
                <w:webHidden/>
                <w:sz w:val="14"/>
                <w:rPrChange w:id="552" w:author="Koen Wartenberg" w:date="2018-02-22T10:05:00Z">
                  <w:rPr>
                    <w:webHidden/>
                    <w:sz w:val="20"/>
                  </w:rPr>
                </w:rPrChange>
              </w:rPr>
              <w:tab/>
            </w:r>
            <w:r w:rsidR="00A7644B" w:rsidRPr="00996785" w:rsidDel="00F83BE9">
              <w:rPr>
                <w:webHidden/>
                <w:sz w:val="14"/>
                <w:rPrChange w:id="553" w:author="Koen Wartenberg" w:date="2018-02-22T10:05:00Z">
                  <w:rPr>
                    <w:webHidden/>
                    <w:sz w:val="20"/>
                  </w:rPr>
                </w:rPrChange>
              </w:rPr>
              <w:delText>13</w:delText>
            </w:r>
          </w:del>
        </w:p>
        <w:p w14:paraId="4576B959" w14:textId="42A2D278" w:rsidR="00714E88" w:rsidRPr="00996785" w:rsidDel="00F83BE9" w:rsidRDefault="00714E88">
          <w:pPr>
            <w:pStyle w:val="TOC2"/>
            <w:rPr>
              <w:del w:id="554" w:author="Koen Wartenberg" w:date="2018-02-12T16:56:00Z"/>
              <w:rFonts w:eastAsiaTheme="minorEastAsia" w:cstheme="minorBidi"/>
              <w:smallCaps w:val="0"/>
              <w:sz w:val="14"/>
              <w:szCs w:val="22"/>
              <w:rPrChange w:id="555" w:author="Koen Wartenberg" w:date="2018-02-22T10:05:00Z">
                <w:rPr>
                  <w:del w:id="556" w:author="Koen Wartenberg" w:date="2018-02-12T16:56:00Z"/>
                  <w:rFonts w:eastAsiaTheme="minorEastAsia" w:cstheme="minorBidi"/>
                  <w:smallCaps w:val="0"/>
                  <w:sz w:val="20"/>
                  <w:szCs w:val="22"/>
                </w:rPr>
              </w:rPrChange>
            </w:rPr>
          </w:pPr>
          <w:del w:id="557" w:author="Koen Wartenberg" w:date="2018-02-12T16:56:00Z">
            <w:r w:rsidRPr="00996785" w:rsidDel="00F83BE9">
              <w:rPr>
                <w:sz w:val="14"/>
                <w:rPrChange w:id="558" w:author="Koen Wartenberg" w:date="2018-02-22T10:05:00Z">
                  <w:rPr>
                    <w:rStyle w:val="Hyperlink"/>
                    <w:smallCaps w:val="0"/>
                    <w:sz w:val="20"/>
                  </w:rPr>
                </w:rPrChange>
              </w:rPr>
              <w:delText>4.5. Bouw Fase</w:delText>
            </w:r>
            <w:r w:rsidRPr="00996785" w:rsidDel="00F83BE9">
              <w:rPr>
                <w:smallCaps w:val="0"/>
                <w:webHidden/>
                <w:sz w:val="14"/>
                <w:rPrChange w:id="559" w:author="Koen Wartenberg" w:date="2018-02-22T10:05:00Z">
                  <w:rPr>
                    <w:smallCaps w:val="0"/>
                    <w:webHidden/>
                    <w:sz w:val="20"/>
                  </w:rPr>
                </w:rPrChange>
              </w:rPr>
              <w:tab/>
            </w:r>
            <w:r w:rsidR="00A7644B" w:rsidRPr="00996785" w:rsidDel="00F83BE9">
              <w:rPr>
                <w:smallCaps w:val="0"/>
                <w:webHidden/>
                <w:sz w:val="14"/>
                <w:rPrChange w:id="560" w:author="Koen Wartenberg" w:date="2018-02-22T10:05:00Z">
                  <w:rPr>
                    <w:smallCaps w:val="0"/>
                    <w:webHidden/>
                    <w:sz w:val="20"/>
                  </w:rPr>
                </w:rPrChange>
              </w:rPr>
              <w:delText>14</w:delText>
            </w:r>
          </w:del>
        </w:p>
        <w:p w14:paraId="76B15EF3" w14:textId="0BD4C317" w:rsidR="00714E88" w:rsidRPr="00996785" w:rsidDel="00F83BE9" w:rsidRDefault="00714E88">
          <w:pPr>
            <w:pStyle w:val="TOC3"/>
            <w:rPr>
              <w:del w:id="561" w:author="Koen Wartenberg" w:date="2018-02-12T16:56:00Z"/>
              <w:rFonts w:eastAsiaTheme="minorEastAsia" w:cstheme="minorBidi"/>
              <w:sz w:val="14"/>
              <w:rPrChange w:id="562" w:author="Koen Wartenberg" w:date="2018-02-22T10:05:00Z">
                <w:rPr>
                  <w:del w:id="563" w:author="Koen Wartenberg" w:date="2018-02-12T16:56:00Z"/>
                  <w:rFonts w:eastAsiaTheme="minorEastAsia" w:cstheme="minorBidi"/>
                  <w:sz w:val="20"/>
                </w:rPr>
              </w:rPrChange>
            </w:rPr>
          </w:pPr>
          <w:del w:id="564" w:author="Koen Wartenberg" w:date="2018-02-12T16:56:00Z">
            <w:r w:rsidRPr="00996785" w:rsidDel="00F83BE9">
              <w:rPr>
                <w:sz w:val="14"/>
                <w:rPrChange w:id="565" w:author="Koen Wartenberg" w:date="2018-02-22T10:05:00Z">
                  <w:rPr>
                    <w:rStyle w:val="Hyperlink"/>
                    <w:sz w:val="20"/>
                  </w:rPr>
                </w:rPrChange>
              </w:rPr>
              <w:delText>4.5.1. Omschrijving en aanpak</w:delText>
            </w:r>
            <w:r w:rsidRPr="00996785" w:rsidDel="00F83BE9">
              <w:rPr>
                <w:webHidden/>
                <w:sz w:val="14"/>
                <w:rPrChange w:id="566" w:author="Koen Wartenberg" w:date="2018-02-22T10:05:00Z">
                  <w:rPr>
                    <w:webHidden/>
                    <w:sz w:val="20"/>
                  </w:rPr>
                </w:rPrChange>
              </w:rPr>
              <w:tab/>
            </w:r>
            <w:r w:rsidR="00A7644B" w:rsidRPr="00996785" w:rsidDel="00F83BE9">
              <w:rPr>
                <w:webHidden/>
                <w:sz w:val="14"/>
                <w:rPrChange w:id="567" w:author="Koen Wartenberg" w:date="2018-02-22T10:05:00Z">
                  <w:rPr>
                    <w:webHidden/>
                    <w:sz w:val="20"/>
                  </w:rPr>
                </w:rPrChange>
              </w:rPr>
              <w:delText>14</w:delText>
            </w:r>
          </w:del>
        </w:p>
        <w:p w14:paraId="0D948565" w14:textId="49654BEB" w:rsidR="00714E88" w:rsidRPr="00996785" w:rsidDel="00F83BE9" w:rsidRDefault="00714E88">
          <w:pPr>
            <w:pStyle w:val="TOC3"/>
            <w:rPr>
              <w:del w:id="568" w:author="Koen Wartenberg" w:date="2018-02-12T16:56:00Z"/>
              <w:rFonts w:eastAsiaTheme="minorEastAsia" w:cstheme="minorBidi"/>
              <w:sz w:val="14"/>
              <w:rPrChange w:id="569" w:author="Koen Wartenberg" w:date="2018-02-22T10:05:00Z">
                <w:rPr>
                  <w:del w:id="570" w:author="Koen Wartenberg" w:date="2018-02-12T16:56:00Z"/>
                  <w:rFonts w:eastAsiaTheme="minorEastAsia" w:cstheme="minorBidi"/>
                  <w:sz w:val="20"/>
                </w:rPr>
              </w:rPrChange>
            </w:rPr>
          </w:pPr>
          <w:del w:id="571" w:author="Koen Wartenberg" w:date="2018-02-12T16:56:00Z">
            <w:r w:rsidRPr="00996785" w:rsidDel="00F83BE9">
              <w:rPr>
                <w:sz w:val="14"/>
                <w:rPrChange w:id="572" w:author="Koen Wartenberg" w:date="2018-02-22T10:05:00Z">
                  <w:rPr>
                    <w:rStyle w:val="Hyperlink"/>
                    <w:sz w:val="20"/>
                  </w:rPr>
                </w:rPrChange>
              </w:rPr>
              <w:delText>4.5.2. Eindproducten</w:delText>
            </w:r>
            <w:r w:rsidRPr="00996785" w:rsidDel="00F83BE9">
              <w:rPr>
                <w:webHidden/>
                <w:sz w:val="14"/>
                <w:rPrChange w:id="573" w:author="Koen Wartenberg" w:date="2018-02-22T10:05:00Z">
                  <w:rPr>
                    <w:webHidden/>
                    <w:sz w:val="20"/>
                  </w:rPr>
                </w:rPrChange>
              </w:rPr>
              <w:tab/>
            </w:r>
            <w:r w:rsidR="00A7644B" w:rsidRPr="00996785" w:rsidDel="00F83BE9">
              <w:rPr>
                <w:webHidden/>
                <w:sz w:val="14"/>
                <w:rPrChange w:id="574" w:author="Koen Wartenberg" w:date="2018-02-22T10:05:00Z">
                  <w:rPr>
                    <w:webHidden/>
                    <w:sz w:val="20"/>
                  </w:rPr>
                </w:rPrChange>
              </w:rPr>
              <w:delText>14</w:delText>
            </w:r>
          </w:del>
        </w:p>
        <w:p w14:paraId="15CE2393" w14:textId="7620CCC6" w:rsidR="00714E88" w:rsidRPr="00996785" w:rsidDel="00F83BE9" w:rsidRDefault="00714E88">
          <w:pPr>
            <w:pStyle w:val="TOC3"/>
            <w:rPr>
              <w:del w:id="575" w:author="Koen Wartenberg" w:date="2018-02-12T16:56:00Z"/>
              <w:rFonts w:eastAsiaTheme="minorEastAsia" w:cstheme="minorBidi"/>
              <w:sz w:val="14"/>
              <w:rPrChange w:id="576" w:author="Koen Wartenberg" w:date="2018-02-22T10:05:00Z">
                <w:rPr>
                  <w:del w:id="577" w:author="Koen Wartenberg" w:date="2018-02-12T16:56:00Z"/>
                  <w:rFonts w:eastAsiaTheme="minorEastAsia" w:cstheme="minorBidi"/>
                  <w:sz w:val="20"/>
                </w:rPr>
              </w:rPrChange>
            </w:rPr>
          </w:pPr>
          <w:del w:id="578" w:author="Koen Wartenberg" w:date="2018-02-12T16:56:00Z">
            <w:r w:rsidRPr="00996785" w:rsidDel="00F83BE9">
              <w:rPr>
                <w:sz w:val="14"/>
                <w:rPrChange w:id="579" w:author="Koen Wartenberg" w:date="2018-02-22T10:05:00Z">
                  <w:rPr>
                    <w:rStyle w:val="Hyperlink"/>
                    <w:sz w:val="20"/>
                  </w:rPr>
                </w:rPrChange>
              </w:rPr>
              <w:delText>4.5.3. Startvoorwaarden</w:delText>
            </w:r>
            <w:r w:rsidRPr="00996785" w:rsidDel="00F83BE9">
              <w:rPr>
                <w:webHidden/>
                <w:sz w:val="14"/>
                <w:rPrChange w:id="580" w:author="Koen Wartenberg" w:date="2018-02-22T10:05:00Z">
                  <w:rPr>
                    <w:webHidden/>
                    <w:sz w:val="20"/>
                  </w:rPr>
                </w:rPrChange>
              </w:rPr>
              <w:tab/>
            </w:r>
            <w:r w:rsidR="00A7644B" w:rsidRPr="00996785" w:rsidDel="00F83BE9">
              <w:rPr>
                <w:webHidden/>
                <w:sz w:val="14"/>
                <w:rPrChange w:id="581" w:author="Koen Wartenberg" w:date="2018-02-22T10:05:00Z">
                  <w:rPr>
                    <w:webHidden/>
                    <w:sz w:val="20"/>
                  </w:rPr>
                </w:rPrChange>
              </w:rPr>
              <w:delText>14</w:delText>
            </w:r>
          </w:del>
        </w:p>
        <w:p w14:paraId="20377481" w14:textId="45B4E608" w:rsidR="00714E88" w:rsidRPr="00996785" w:rsidDel="00F83BE9" w:rsidRDefault="00714E88">
          <w:pPr>
            <w:pStyle w:val="TOC3"/>
            <w:rPr>
              <w:del w:id="582" w:author="Koen Wartenberg" w:date="2018-02-12T16:56:00Z"/>
              <w:rFonts w:eastAsiaTheme="minorEastAsia" w:cstheme="minorBidi"/>
              <w:sz w:val="14"/>
              <w:rPrChange w:id="583" w:author="Koen Wartenberg" w:date="2018-02-22T10:05:00Z">
                <w:rPr>
                  <w:del w:id="584" w:author="Koen Wartenberg" w:date="2018-02-12T16:56:00Z"/>
                  <w:rFonts w:eastAsiaTheme="minorEastAsia" w:cstheme="minorBidi"/>
                  <w:sz w:val="20"/>
                </w:rPr>
              </w:rPrChange>
            </w:rPr>
          </w:pPr>
          <w:del w:id="585" w:author="Koen Wartenberg" w:date="2018-02-12T16:56:00Z">
            <w:r w:rsidRPr="00996785" w:rsidDel="00F83BE9">
              <w:rPr>
                <w:sz w:val="14"/>
                <w:rPrChange w:id="586" w:author="Koen Wartenberg" w:date="2018-02-22T10:05:00Z">
                  <w:rPr>
                    <w:rStyle w:val="Hyperlink"/>
                    <w:sz w:val="20"/>
                  </w:rPr>
                </w:rPrChange>
              </w:rPr>
              <w:delText>4.5.4. Activiteitenlijst</w:delText>
            </w:r>
            <w:r w:rsidRPr="00996785" w:rsidDel="00F83BE9">
              <w:rPr>
                <w:webHidden/>
                <w:sz w:val="14"/>
                <w:rPrChange w:id="587" w:author="Koen Wartenberg" w:date="2018-02-22T10:05:00Z">
                  <w:rPr>
                    <w:webHidden/>
                    <w:sz w:val="20"/>
                  </w:rPr>
                </w:rPrChange>
              </w:rPr>
              <w:tab/>
            </w:r>
            <w:r w:rsidR="00A7644B" w:rsidRPr="00996785" w:rsidDel="00F83BE9">
              <w:rPr>
                <w:webHidden/>
                <w:sz w:val="14"/>
                <w:rPrChange w:id="588" w:author="Koen Wartenberg" w:date="2018-02-22T10:05:00Z">
                  <w:rPr>
                    <w:webHidden/>
                    <w:sz w:val="20"/>
                  </w:rPr>
                </w:rPrChange>
              </w:rPr>
              <w:delText>14</w:delText>
            </w:r>
          </w:del>
        </w:p>
        <w:p w14:paraId="0A7D31E3" w14:textId="6FC42B4C" w:rsidR="00714E88" w:rsidRPr="00996785" w:rsidDel="00F83BE9" w:rsidRDefault="00714E88">
          <w:pPr>
            <w:pStyle w:val="TOC2"/>
            <w:rPr>
              <w:del w:id="589" w:author="Koen Wartenberg" w:date="2018-02-12T16:56:00Z"/>
              <w:rFonts w:eastAsiaTheme="minorEastAsia" w:cstheme="minorBidi"/>
              <w:smallCaps w:val="0"/>
              <w:sz w:val="14"/>
              <w:szCs w:val="22"/>
              <w:rPrChange w:id="590" w:author="Koen Wartenberg" w:date="2018-02-22T10:05:00Z">
                <w:rPr>
                  <w:del w:id="591" w:author="Koen Wartenberg" w:date="2018-02-12T16:56:00Z"/>
                  <w:rFonts w:eastAsiaTheme="minorEastAsia" w:cstheme="minorBidi"/>
                  <w:smallCaps w:val="0"/>
                  <w:sz w:val="20"/>
                  <w:szCs w:val="22"/>
                </w:rPr>
              </w:rPrChange>
            </w:rPr>
          </w:pPr>
          <w:del w:id="592" w:author="Koen Wartenberg" w:date="2018-02-12T16:56:00Z">
            <w:r w:rsidRPr="00996785" w:rsidDel="00F83BE9">
              <w:rPr>
                <w:sz w:val="14"/>
                <w:rPrChange w:id="593" w:author="Koen Wartenberg" w:date="2018-02-22T10:05:00Z">
                  <w:rPr>
                    <w:rStyle w:val="Hyperlink"/>
                    <w:smallCaps w:val="0"/>
                    <w:sz w:val="20"/>
                  </w:rPr>
                </w:rPrChange>
              </w:rPr>
              <w:delText>4.6. Overgang Fase</w:delText>
            </w:r>
            <w:r w:rsidRPr="00996785" w:rsidDel="00F83BE9">
              <w:rPr>
                <w:smallCaps w:val="0"/>
                <w:webHidden/>
                <w:sz w:val="14"/>
                <w:rPrChange w:id="594" w:author="Koen Wartenberg" w:date="2018-02-22T10:05:00Z">
                  <w:rPr>
                    <w:smallCaps w:val="0"/>
                    <w:webHidden/>
                    <w:sz w:val="20"/>
                  </w:rPr>
                </w:rPrChange>
              </w:rPr>
              <w:tab/>
            </w:r>
            <w:r w:rsidR="00A7644B" w:rsidRPr="00996785" w:rsidDel="00F83BE9">
              <w:rPr>
                <w:smallCaps w:val="0"/>
                <w:webHidden/>
                <w:sz w:val="14"/>
                <w:rPrChange w:id="595" w:author="Koen Wartenberg" w:date="2018-02-22T10:05:00Z">
                  <w:rPr>
                    <w:smallCaps w:val="0"/>
                    <w:webHidden/>
                    <w:sz w:val="20"/>
                  </w:rPr>
                </w:rPrChange>
              </w:rPr>
              <w:delText>15</w:delText>
            </w:r>
          </w:del>
        </w:p>
        <w:p w14:paraId="7FEF8DB4" w14:textId="0E926A9B" w:rsidR="00714E88" w:rsidRPr="00996785" w:rsidDel="00F83BE9" w:rsidRDefault="00714E88">
          <w:pPr>
            <w:pStyle w:val="TOC3"/>
            <w:rPr>
              <w:del w:id="596" w:author="Koen Wartenberg" w:date="2018-02-12T16:56:00Z"/>
              <w:rFonts w:eastAsiaTheme="minorEastAsia" w:cstheme="minorBidi"/>
              <w:sz w:val="14"/>
              <w:rPrChange w:id="597" w:author="Koen Wartenberg" w:date="2018-02-22T10:05:00Z">
                <w:rPr>
                  <w:del w:id="598" w:author="Koen Wartenberg" w:date="2018-02-12T16:56:00Z"/>
                  <w:rFonts w:eastAsiaTheme="minorEastAsia" w:cstheme="minorBidi"/>
                  <w:sz w:val="20"/>
                </w:rPr>
              </w:rPrChange>
            </w:rPr>
          </w:pPr>
          <w:del w:id="599" w:author="Koen Wartenberg" w:date="2018-02-12T16:56:00Z">
            <w:r w:rsidRPr="00996785" w:rsidDel="00F83BE9">
              <w:rPr>
                <w:sz w:val="14"/>
                <w:rPrChange w:id="600" w:author="Koen Wartenberg" w:date="2018-02-22T10:05:00Z">
                  <w:rPr>
                    <w:rStyle w:val="Hyperlink"/>
                    <w:sz w:val="20"/>
                  </w:rPr>
                </w:rPrChange>
              </w:rPr>
              <w:delText>4.6.1. Omschrijving en aanpak</w:delText>
            </w:r>
            <w:r w:rsidRPr="00996785" w:rsidDel="00F83BE9">
              <w:rPr>
                <w:webHidden/>
                <w:sz w:val="14"/>
                <w:rPrChange w:id="601" w:author="Koen Wartenberg" w:date="2018-02-22T10:05:00Z">
                  <w:rPr>
                    <w:webHidden/>
                    <w:sz w:val="20"/>
                  </w:rPr>
                </w:rPrChange>
              </w:rPr>
              <w:tab/>
            </w:r>
            <w:r w:rsidR="00A7644B" w:rsidRPr="00996785" w:rsidDel="00F83BE9">
              <w:rPr>
                <w:webHidden/>
                <w:sz w:val="14"/>
                <w:rPrChange w:id="602" w:author="Koen Wartenberg" w:date="2018-02-22T10:05:00Z">
                  <w:rPr>
                    <w:webHidden/>
                    <w:sz w:val="20"/>
                  </w:rPr>
                </w:rPrChange>
              </w:rPr>
              <w:delText>15</w:delText>
            </w:r>
          </w:del>
        </w:p>
        <w:p w14:paraId="241C3418" w14:textId="2237E558" w:rsidR="00714E88" w:rsidRPr="00996785" w:rsidDel="00F83BE9" w:rsidRDefault="00714E88">
          <w:pPr>
            <w:pStyle w:val="TOC3"/>
            <w:rPr>
              <w:del w:id="603" w:author="Koen Wartenberg" w:date="2018-02-12T16:56:00Z"/>
              <w:rFonts w:eastAsiaTheme="minorEastAsia" w:cstheme="minorBidi"/>
              <w:sz w:val="14"/>
              <w:rPrChange w:id="604" w:author="Koen Wartenberg" w:date="2018-02-22T10:05:00Z">
                <w:rPr>
                  <w:del w:id="605" w:author="Koen Wartenberg" w:date="2018-02-12T16:56:00Z"/>
                  <w:rFonts w:eastAsiaTheme="minorEastAsia" w:cstheme="minorBidi"/>
                  <w:sz w:val="20"/>
                </w:rPr>
              </w:rPrChange>
            </w:rPr>
          </w:pPr>
          <w:del w:id="606" w:author="Koen Wartenberg" w:date="2018-02-12T16:56:00Z">
            <w:r w:rsidRPr="00996785" w:rsidDel="00F83BE9">
              <w:rPr>
                <w:sz w:val="14"/>
                <w:rPrChange w:id="607" w:author="Koen Wartenberg" w:date="2018-02-22T10:05:00Z">
                  <w:rPr>
                    <w:rStyle w:val="Hyperlink"/>
                    <w:sz w:val="20"/>
                  </w:rPr>
                </w:rPrChange>
              </w:rPr>
              <w:delText>4.6.2. Eindproducten</w:delText>
            </w:r>
            <w:r w:rsidRPr="00996785" w:rsidDel="00F83BE9">
              <w:rPr>
                <w:webHidden/>
                <w:sz w:val="14"/>
                <w:rPrChange w:id="608" w:author="Koen Wartenberg" w:date="2018-02-22T10:05:00Z">
                  <w:rPr>
                    <w:webHidden/>
                    <w:sz w:val="20"/>
                  </w:rPr>
                </w:rPrChange>
              </w:rPr>
              <w:tab/>
            </w:r>
            <w:r w:rsidR="00A7644B" w:rsidRPr="00996785" w:rsidDel="00F83BE9">
              <w:rPr>
                <w:webHidden/>
                <w:sz w:val="14"/>
                <w:rPrChange w:id="609" w:author="Koen Wartenberg" w:date="2018-02-22T10:05:00Z">
                  <w:rPr>
                    <w:webHidden/>
                    <w:sz w:val="20"/>
                  </w:rPr>
                </w:rPrChange>
              </w:rPr>
              <w:delText>15</w:delText>
            </w:r>
          </w:del>
        </w:p>
        <w:p w14:paraId="69074060" w14:textId="69F892D3" w:rsidR="00714E88" w:rsidRPr="00996785" w:rsidDel="00F83BE9" w:rsidRDefault="00714E88">
          <w:pPr>
            <w:pStyle w:val="TOC3"/>
            <w:rPr>
              <w:del w:id="610" w:author="Koen Wartenberg" w:date="2018-02-12T16:56:00Z"/>
              <w:rFonts w:eastAsiaTheme="minorEastAsia" w:cstheme="minorBidi"/>
              <w:sz w:val="14"/>
              <w:rPrChange w:id="611" w:author="Koen Wartenberg" w:date="2018-02-22T10:05:00Z">
                <w:rPr>
                  <w:del w:id="612" w:author="Koen Wartenberg" w:date="2018-02-12T16:56:00Z"/>
                  <w:rFonts w:eastAsiaTheme="minorEastAsia" w:cstheme="minorBidi"/>
                  <w:sz w:val="20"/>
                </w:rPr>
              </w:rPrChange>
            </w:rPr>
          </w:pPr>
          <w:del w:id="613" w:author="Koen Wartenberg" w:date="2018-02-12T16:56:00Z">
            <w:r w:rsidRPr="00996785" w:rsidDel="00F83BE9">
              <w:rPr>
                <w:sz w:val="14"/>
                <w:rPrChange w:id="614" w:author="Koen Wartenberg" w:date="2018-02-22T10:05:00Z">
                  <w:rPr>
                    <w:rStyle w:val="Hyperlink"/>
                    <w:sz w:val="20"/>
                  </w:rPr>
                </w:rPrChange>
              </w:rPr>
              <w:delText>4.6.3. Startvoorwaarden</w:delText>
            </w:r>
            <w:r w:rsidRPr="00996785" w:rsidDel="00F83BE9">
              <w:rPr>
                <w:webHidden/>
                <w:sz w:val="14"/>
                <w:rPrChange w:id="615" w:author="Koen Wartenberg" w:date="2018-02-22T10:05:00Z">
                  <w:rPr>
                    <w:webHidden/>
                    <w:sz w:val="20"/>
                  </w:rPr>
                </w:rPrChange>
              </w:rPr>
              <w:tab/>
            </w:r>
            <w:r w:rsidR="00A7644B" w:rsidRPr="00996785" w:rsidDel="00F83BE9">
              <w:rPr>
                <w:webHidden/>
                <w:sz w:val="14"/>
                <w:rPrChange w:id="616" w:author="Koen Wartenberg" w:date="2018-02-22T10:05:00Z">
                  <w:rPr>
                    <w:webHidden/>
                    <w:sz w:val="20"/>
                  </w:rPr>
                </w:rPrChange>
              </w:rPr>
              <w:delText>15</w:delText>
            </w:r>
          </w:del>
        </w:p>
        <w:p w14:paraId="563DA3E7" w14:textId="55A96384" w:rsidR="00714E88" w:rsidRPr="00996785" w:rsidDel="00F83BE9" w:rsidRDefault="00714E88">
          <w:pPr>
            <w:pStyle w:val="TOC3"/>
            <w:rPr>
              <w:del w:id="617" w:author="Koen Wartenberg" w:date="2018-02-12T16:56:00Z"/>
              <w:rFonts w:eastAsiaTheme="minorEastAsia" w:cstheme="minorBidi"/>
              <w:sz w:val="14"/>
              <w:rPrChange w:id="618" w:author="Koen Wartenberg" w:date="2018-02-22T10:05:00Z">
                <w:rPr>
                  <w:del w:id="619" w:author="Koen Wartenberg" w:date="2018-02-12T16:56:00Z"/>
                  <w:rFonts w:eastAsiaTheme="minorEastAsia" w:cstheme="minorBidi"/>
                  <w:sz w:val="20"/>
                </w:rPr>
              </w:rPrChange>
            </w:rPr>
          </w:pPr>
          <w:del w:id="620" w:author="Koen Wartenberg" w:date="2018-02-12T16:56:00Z">
            <w:r w:rsidRPr="00996785" w:rsidDel="00F83BE9">
              <w:rPr>
                <w:sz w:val="14"/>
                <w:rPrChange w:id="621" w:author="Koen Wartenberg" w:date="2018-02-22T10:05:00Z">
                  <w:rPr>
                    <w:rStyle w:val="Hyperlink"/>
                    <w:sz w:val="20"/>
                  </w:rPr>
                </w:rPrChange>
              </w:rPr>
              <w:delText>4.6.4. Activiteitenlijst</w:delText>
            </w:r>
            <w:r w:rsidRPr="00996785" w:rsidDel="00F83BE9">
              <w:rPr>
                <w:webHidden/>
                <w:sz w:val="14"/>
                <w:rPrChange w:id="622" w:author="Koen Wartenberg" w:date="2018-02-22T10:05:00Z">
                  <w:rPr>
                    <w:webHidden/>
                    <w:sz w:val="20"/>
                  </w:rPr>
                </w:rPrChange>
              </w:rPr>
              <w:tab/>
            </w:r>
            <w:r w:rsidR="00A7644B" w:rsidRPr="00996785" w:rsidDel="00F83BE9">
              <w:rPr>
                <w:webHidden/>
                <w:sz w:val="14"/>
                <w:rPrChange w:id="623" w:author="Koen Wartenberg" w:date="2018-02-22T10:05:00Z">
                  <w:rPr>
                    <w:webHidden/>
                    <w:sz w:val="20"/>
                  </w:rPr>
                </w:rPrChange>
              </w:rPr>
              <w:delText>15</w:delText>
            </w:r>
          </w:del>
        </w:p>
        <w:p w14:paraId="15C5A685" w14:textId="6103ABA2" w:rsidR="00714E88" w:rsidRPr="00996785" w:rsidDel="00F83BE9" w:rsidRDefault="00714E88">
          <w:pPr>
            <w:pStyle w:val="TOC1"/>
            <w:rPr>
              <w:del w:id="624" w:author="Koen Wartenberg" w:date="2018-02-12T16:56:00Z"/>
              <w:rFonts w:eastAsiaTheme="minorEastAsia" w:cstheme="minorBidi"/>
              <w:b w:val="0"/>
              <w:smallCaps w:val="0"/>
              <w:sz w:val="14"/>
              <w:rPrChange w:id="625" w:author="Koen Wartenberg" w:date="2018-02-22T10:05:00Z">
                <w:rPr>
                  <w:del w:id="626" w:author="Koen Wartenberg" w:date="2018-02-12T16:56:00Z"/>
                  <w:rFonts w:eastAsiaTheme="minorEastAsia" w:cstheme="minorBidi"/>
                  <w:b w:val="0"/>
                  <w:smallCaps w:val="0"/>
                  <w:sz w:val="20"/>
                </w:rPr>
              </w:rPrChange>
            </w:rPr>
          </w:pPr>
          <w:del w:id="627" w:author="Koen Wartenberg" w:date="2018-02-12T16:56:00Z">
            <w:r w:rsidRPr="00996785" w:rsidDel="00F83BE9">
              <w:rPr>
                <w:sz w:val="14"/>
                <w:rPrChange w:id="628" w:author="Koen Wartenberg" w:date="2018-02-22T10:05:00Z">
                  <w:rPr>
                    <w:rStyle w:val="Hyperlink"/>
                    <w:b w:val="0"/>
                    <w:smallCaps w:val="0"/>
                    <w:sz w:val="20"/>
                  </w:rPr>
                </w:rPrChange>
              </w:rPr>
              <w:delText>5. Kwaliteitsbewaking, Testen, Configuratiemanagement</w:delText>
            </w:r>
            <w:r w:rsidRPr="00996785" w:rsidDel="00F83BE9">
              <w:rPr>
                <w:b w:val="0"/>
                <w:smallCaps w:val="0"/>
                <w:webHidden/>
                <w:sz w:val="14"/>
                <w:rPrChange w:id="629" w:author="Koen Wartenberg" w:date="2018-02-22T10:05:00Z">
                  <w:rPr>
                    <w:b w:val="0"/>
                    <w:smallCaps w:val="0"/>
                    <w:webHidden/>
                    <w:sz w:val="20"/>
                  </w:rPr>
                </w:rPrChange>
              </w:rPr>
              <w:tab/>
            </w:r>
            <w:r w:rsidR="00A7644B" w:rsidRPr="00996785" w:rsidDel="00F83BE9">
              <w:rPr>
                <w:b w:val="0"/>
                <w:smallCaps w:val="0"/>
                <w:webHidden/>
                <w:sz w:val="14"/>
                <w:rPrChange w:id="630" w:author="Koen Wartenberg" w:date="2018-02-22T10:05:00Z">
                  <w:rPr>
                    <w:b w:val="0"/>
                    <w:smallCaps w:val="0"/>
                    <w:webHidden/>
                    <w:sz w:val="20"/>
                  </w:rPr>
                </w:rPrChange>
              </w:rPr>
              <w:delText>16</w:delText>
            </w:r>
          </w:del>
        </w:p>
        <w:p w14:paraId="5A91E85F" w14:textId="7B9A52CD" w:rsidR="00714E88" w:rsidRPr="00996785" w:rsidDel="00F83BE9" w:rsidRDefault="00714E88">
          <w:pPr>
            <w:pStyle w:val="TOC2"/>
            <w:rPr>
              <w:del w:id="631" w:author="Koen Wartenberg" w:date="2018-02-12T16:56:00Z"/>
              <w:rFonts w:eastAsiaTheme="minorEastAsia" w:cstheme="minorBidi"/>
              <w:smallCaps w:val="0"/>
              <w:sz w:val="14"/>
              <w:szCs w:val="22"/>
              <w:rPrChange w:id="632" w:author="Koen Wartenberg" w:date="2018-02-22T10:05:00Z">
                <w:rPr>
                  <w:del w:id="633" w:author="Koen Wartenberg" w:date="2018-02-12T16:56:00Z"/>
                  <w:rFonts w:eastAsiaTheme="minorEastAsia" w:cstheme="minorBidi"/>
                  <w:smallCaps w:val="0"/>
                  <w:sz w:val="20"/>
                  <w:szCs w:val="22"/>
                </w:rPr>
              </w:rPrChange>
            </w:rPr>
          </w:pPr>
          <w:del w:id="634" w:author="Koen Wartenberg" w:date="2018-02-12T16:56:00Z">
            <w:r w:rsidRPr="00996785" w:rsidDel="00F83BE9">
              <w:rPr>
                <w:sz w:val="14"/>
                <w:rPrChange w:id="635" w:author="Koen Wartenberg" w:date="2018-02-22T10:05:00Z">
                  <w:rPr>
                    <w:rStyle w:val="Hyperlink"/>
                    <w:smallCaps w:val="0"/>
                    <w:sz w:val="20"/>
                  </w:rPr>
                </w:rPrChange>
              </w:rPr>
              <w:delText>5.1. Goedkeuringen</w:delText>
            </w:r>
            <w:r w:rsidRPr="00996785" w:rsidDel="00F83BE9">
              <w:rPr>
                <w:smallCaps w:val="0"/>
                <w:webHidden/>
                <w:sz w:val="14"/>
                <w:rPrChange w:id="636" w:author="Koen Wartenberg" w:date="2018-02-22T10:05:00Z">
                  <w:rPr>
                    <w:smallCaps w:val="0"/>
                    <w:webHidden/>
                    <w:sz w:val="20"/>
                  </w:rPr>
                </w:rPrChange>
              </w:rPr>
              <w:tab/>
            </w:r>
            <w:r w:rsidR="00A7644B" w:rsidRPr="00996785" w:rsidDel="00F83BE9">
              <w:rPr>
                <w:smallCaps w:val="0"/>
                <w:webHidden/>
                <w:sz w:val="14"/>
                <w:rPrChange w:id="637" w:author="Koen Wartenberg" w:date="2018-02-22T10:05:00Z">
                  <w:rPr>
                    <w:smallCaps w:val="0"/>
                    <w:webHidden/>
                    <w:sz w:val="20"/>
                  </w:rPr>
                </w:rPrChange>
              </w:rPr>
              <w:delText>16</w:delText>
            </w:r>
          </w:del>
        </w:p>
        <w:p w14:paraId="2A8C7D39" w14:textId="7E4509AA" w:rsidR="00714E88" w:rsidRPr="00996785" w:rsidDel="00F83BE9" w:rsidRDefault="00714E88">
          <w:pPr>
            <w:pStyle w:val="TOC2"/>
            <w:rPr>
              <w:del w:id="638" w:author="Koen Wartenberg" w:date="2018-02-12T16:56:00Z"/>
              <w:rFonts w:eastAsiaTheme="minorEastAsia" w:cstheme="minorBidi"/>
              <w:smallCaps w:val="0"/>
              <w:sz w:val="14"/>
              <w:szCs w:val="22"/>
              <w:rPrChange w:id="639" w:author="Koen Wartenberg" w:date="2018-02-22T10:05:00Z">
                <w:rPr>
                  <w:del w:id="640" w:author="Koen Wartenberg" w:date="2018-02-12T16:56:00Z"/>
                  <w:rFonts w:eastAsiaTheme="minorEastAsia" w:cstheme="minorBidi"/>
                  <w:smallCaps w:val="0"/>
                  <w:sz w:val="20"/>
                  <w:szCs w:val="22"/>
                </w:rPr>
              </w:rPrChange>
            </w:rPr>
          </w:pPr>
          <w:del w:id="641" w:author="Koen Wartenberg" w:date="2018-02-12T16:56:00Z">
            <w:r w:rsidRPr="00996785" w:rsidDel="00F83BE9">
              <w:rPr>
                <w:sz w:val="14"/>
                <w:rPrChange w:id="642" w:author="Koen Wartenberg" w:date="2018-02-22T10:05:00Z">
                  <w:rPr>
                    <w:rStyle w:val="Hyperlink"/>
                    <w:smallCaps w:val="0"/>
                    <w:sz w:val="20"/>
                  </w:rPr>
                </w:rPrChange>
              </w:rPr>
              <w:delText>5.2. Testaanpak/strategie</w:delText>
            </w:r>
            <w:r w:rsidRPr="00996785" w:rsidDel="00F83BE9">
              <w:rPr>
                <w:smallCaps w:val="0"/>
                <w:webHidden/>
                <w:sz w:val="14"/>
                <w:rPrChange w:id="643" w:author="Koen Wartenberg" w:date="2018-02-22T10:05:00Z">
                  <w:rPr>
                    <w:smallCaps w:val="0"/>
                    <w:webHidden/>
                    <w:sz w:val="20"/>
                  </w:rPr>
                </w:rPrChange>
              </w:rPr>
              <w:tab/>
            </w:r>
            <w:r w:rsidR="00A7644B" w:rsidRPr="00996785" w:rsidDel="00F83BE9">
              <w:rPr>
                <w:smallCaps w:val="0"/>
                <w:webHidden/>
                <w:sz w:val="14"/>
                <w:rPrChange w:id="644" w:author="Koen Wartenberg" w:date="2018-02-22T10:05:00Z">
                  <w:rPr>
                    <w:smallCaps w:val="0"/>
                    <w:webHidden/>
                    <w:sz w:val="20"/>
                  </w:rPr>
                </w:rPrChange>
              </w:rPr>
              <w:delText>16</w:delText>
            </w:r>
          </w:del>
        </w:p>
        <w:p w14:paraId="6AACBF15" w14:textId="5F67FC18" w:rsidR="00714E88" w:rsidRPr="00996785" w:rsidDel="00F83BE9" w:rsidRDefault="00714E88">
          <w:pPr>
            <w:pStyle w:val="TOC2"/>
            <w:rPr>
              <w:del w:id="645" w:author="Koen Wartenberg" w:date="2018-02-12T16:56:00Z"/>
              <w:rFonts w:eastAsiaTheme="minorEastAsia" w:cstheme="minorBidi"/>
              <w:smallCaps w:val="0"/>
              <w:sz w:val="14"/>
              <w:szCs w:val="22"/>
              <w:rPrChange w:id="646" w:author="Koen Wartenberg" w:date="2018-02-22T10:05:00Z">
                <w:rPr>
                  <w:del w:id="647" w:author="Koen Wartenberg" w:date="2018-02-12T16:56:00Z"/>
                  <w:rFonts w:eastAsiaTheme="minorEastAsia" w:cstheme="minorBidi"/>
                  <w:smallCaps w:val="0"/>
                  <w:sz w:val="20"/>
                  <w:szCs w:val="22"/>
                </w:rPr>
              </w:rPrChange>
            </w:rPr>
          </w:pPr>
          <w:del w:id="648" w:author="Koen Wartenberg" w:date="2018-02-12T16:56:00Z">
            <w:r w:rsidRPr="00996785" w:rsidDel="00F83BE9">
              <w:rPr>
                <w:sz w:val="14"/>
                <w:rPrChange w:id="649" w:author="Koen Wartenberg" w:date="2018-02-22T10:05:00Z">
                  <w:rPr>
                    <w:rStyle w:val="Hyperlink"/>
                    <w:smallCaps w:val="0"/>
                    <w:sz w:val="20"/>
                  </w:rPr>
                </w:rPrChange>
              </w:rPr>
              <w:delText>5.3. Testomgeving en benodigdheden</w:delText>
            </w:r>
            <w:r w:rsidRPr="00996785" w:rsidDel="00F83BE9">
              <w:rPr>
                <w:smallCaps w:val="0"/>
                <w:webHidden/>
                <w:sz w:val="14"/>
                <w:rPrChange w:id="650" w:author="Koen Wartenberg" w:date="2018-02-22T10:05:00Z">
                  <w:rPr>
                    <w:smallCaps w:val="0"/>
                    <w:webHidden/>
                    <w:sz w:val="20"/>
                  </w:rPr>
                </w:rPrChange>
              </w:rPr>
              <w:tab/>
            </w:r>
            <w:r w:rsidR="00A7644B" w:rsidRPr="00996785" w:rsidDel="00F83BE9">
              <w:rPr>
                <w:smallCaps w:val="0"/>
                <w:webHidden/>
                <w:sz w:val="14"/>
                <w:rPrChange w:id="651" w:author="Koen Wartenberg" w:date="2018-02-22T10:05:00Z">
                  <w:rPr>
                    <w:smallCaps w:val="0"/>
                    <w:webHidden/>
                    <w:sz w:val="20"/>
                  </w:rPr>
                </w:rPrChange>
              </w:rPr>
              <w:delText>17</w:delText>
            </w:r>
          </w:del>
        </w:p>
        <w:p w14:paraId="002B7E7F" w14:textId="1996D31E" w:rsidR="00714E88" w:rsidRPr="00996785" w:rsidDel="00F83BE9" w:rsidRDefault="00714E88">
          <w:pPr>
            <w:pStyle w:val="TOC2"/>
            <w:rPr>
              <w:del w:id="652" w:author="Koen Wartenberg" w:date="2018-02-12T16:56:00Z"/>
              <w:rFonts w:eastAsiaTheme="minorEastAsia" w:cstheme="minorBidi"/>
              <w:smallCaps w:val="0"/>
              <w:sz w:val="14"/>
              <w:szCs w:val="22"/>
              <w:rPrChange w:id="653" w:author="Koen Wartenberg" w:date="2018-02-22T10:05:00Z">
                <w:rPr>
                  <w:del w:id="654" w:author="Koen Wartenberg" w:date="2018-02-12T16:56:00Z"/>
                  <w:rFonts w:eastAsiaTheme="minorEastAsia" w:cstheme="minorBidi"/>
                  <w:smallCaps w:val="0"/>
                  <w:sz w:val="20"/>
                  <w:szCs w:val="22"/>
                </w:rPr>
              </w:rPrChange>
            </w:rPr>
          </w:pPr>
          <w:del w:id="655" w:author="Koen Wartenberg" w:date="2018-02-12T16:56:00Z">
            <w:r w:rsidRPr="00996785" w:rsidDel="00F83BE9">
              <w:rPr>
                <w:sz w:val="14"/>
                <w:rPrChange w:id="656" w:author="Koen Wartenberg" w:date="2018-02-22T10:05:00Z">
                  <w:rPr>
                    <w:rStyle w:val="Hyperlink"/>
                    <w:smallCaps w:val="0"/>
                    <w:sz w:val="20"/>
                  </w:rPr>
                </w:rPrChange>
              </w:rPr>
              <w:delText>5.4. Reviews</w:delText>
            </w:r>
            <w:r w:rsidRPr="00996785" w:rsidDel="00F83BE9">
              <w:rPr>
                <w:smallCaps w:val="0"/>
                <w:webHidden/>
                <w:sz w:val="14"/>
                <w:rPrChange w:id="657" w:author="Koen Wartenberg" w:date="2018-02-22T10:05:00Z">
                  <w:rPr>
                    <w:smallCaps w:val="0"/>
                    <w:webHidden/>
                    <w:sz w:val="20"/>
                  </w:rPr>
                </w:rPrChange>
              </w:rPr>
              <w:tab/>
            </w:r>
            <w:r w:rsidR="00A7644B" w:rsidRPr="00996785" w:rsidDel="00F83BE9">
              <w:rPr>
                <w:smallCaps w:val="0"/>
                <w:webHidden/>
                <w:sz w:val="14"/>
                <w:rPrChange w:id="658" w:author="Koen Wartenberg" w:date="2018-02-22T10:05:00Z">
                  <w:rPr>
                    <w:smallCaps w:val="0"/>
                    <w:webHidden/>
                    <w:sz w:val="20"/>
                  </w:rPr>
                </w:rPrChange>
              </w:rPr>
              <w:delText>17</w:delText>
            </w:r>
          </w:del>
        </w:p>
        <w:p w14:paraId="1FA076E6" w14:textId="76162FCC" w:rsidR="00714E88" w:rsidRPr="00996785" w:rsidDel="00F83BE9" w:rsidRDefault="00714E88">
          <w:pPr>
            <w:pStyle w:val="TOC2"/>
            <w:rPr>
              <w:del w:id="659" w:author="Koen Wartenberg" w:date="2018-02-12T16:56:00Z"/>
              <w:rFonts w:eastAsiaTheme="minorEastAsia" w:cstheme="minorBidi"/>
              <w:smallCaps w:val="0"/>
              <w:sz w:val="14"/>
              <w:szCs w:val="22"/>
              <w:rPrChange w:id="660" w:author="Koen Wartenberg" w:date="2018-02-22T10:05:00Z">
                <w:rPr>
                  <w:del w:id="661" w:author="Koen Wartenberg" w:date="2018-02-12T16:56:00Z"/>
                  <w:rFonts w:eastAsiaTheme="minorEastAsia" w:cstheme="minorBidi"/>
                  <w:smallCaps w:val="0"/>
                  <w:sz w:val="20"/>
                  <w:szCs w:val="22"/>
                </w:rPr>
              </w:rPrChange>
            </w:rPr>
          </w:pPr>
          <w:del w:id="662" w:author="Koen Wartenberg" w:date="2018-02-12T16:56:00Z">
            <w:r w:rsidRPr="00996785" w:rsidDel="00F83BE9">
              <w:rPr>
                <w:sz w:val="14"/>
                <w:rPrChange w:id="663" w:author="Koen Wartenberg" w:date="2018-02-22T10:05:00Z">
                  <w:rPr>
                    <w:rStyle w:val="Hyperlink"/>
                    <w:smallCaps w:val="0"/>
                    <w:sz w:val="20"/>
                  </w:rPr>
                </w:rPrChange>
              </w:rPr>
              <w:delText>5.5. Configuratiemanagement</w:delText>
            </w:r>
            <w:r w:rsidRPr="00996785" w:rsidDel="00F83BE9">
              <w:rPr>
                <w:smallCaps w:val="0"/>
                <w:webHidden/>
                <w:sz w:val="14"/>
                <w:rPrChange w:id="664" w:author="Koen Wartenberg" w:date="2018-02-22T10:05:00Z">
                  <w:rPr>
                    <w:smallCaps w:val="0"/>
                    <w:webHidden/>
                    <w:sz w:val="20"/>
                  </w:rPr>
                </w:rPrChange>
              </w:rPr>
              <w:tab/>
            </w:r>
            <w:r w:rsidR="00A7644B" w:rsidRPr="00996785" w:rsidDel="00F83BE9">
              <w:rPr>
                <w:smallCaps w:val="0"/>
                <w:webHidden/>
                <w:sz w:val="14"/>
                <w:rPrChange w:id="665" w:author="Koen Wartenberg" w:date="2018-02-22T10:05:00Z">
                  <w:rPr>
                    <w:smallCaps w:val="0"/>
                    <w:webHidden/>
                    <w:sz w:val="20"/>
                  </w:rPr>
                </w:rPrChange>
              </w:rPr>
              <w:delText>17</w:delText>
            </w:r>
          </w:del>
        </w:p>
        <w:p w14:paraId="69FE2833" w14:textId="3FB09EB8" w:rsidR="00714E88" w:rsidRPr="00996785" w:rsidDel="00F83BE9" w:rsidRDefault="00714E88">
          <w:pPr>
            <w:pStyle w:val="TOC1"/>
            <w:rPr>
              <w:del w:id="666" w:author="Koen Wartenberg" w:date="2018-02-12T16:56:00Z"/>
              <w:rFonts w:eastAsiaTheme="minorEastAsia" w:cstheme="minorBidi"/>
              <w:b w:val="0"/>
              <w:smallCaps w:val="0"/>
              <w:sz w:val="14"/>
              <w:rPrChange w:id="667" w:author="Koen Wartenberg" w:date="2018-02-22T10:05:00Z">
                <w:rPr>
                  <w:del w:id="668" w:author="Koen Wartenberg" w:date="2018-02-12T16:56:00Z"/>
                  <w:rFonts w:eastAsiaTheme="minorEastAsia" w:cstheme="minorBidi"/>
                  <w:b w:val="0"/>
                  <w:smallCaps w:val="0"/>
                  <w:sz w:val="20"/>
                </w:rPr>
              </w:rPrChange>
            </w:rPr>
          </w:pPr>
          <w:del w:id="669" w:author="Koen Wartenberg" w:date="2018-02-12T16:56:00Z">
            <w:r w:rsidRPr="00996785" w:rsidDel="00F83BE9">
              <w:rPr>
                <w:sz w:val="14"/>
                <w:rPrChange w:id="670" w:author="Koen Wartenberg" w:date="2018-02-22T10:05:00Z">
                  <w:rPr>
                    <w:rStyle w:val="Hyperlink"/>
                    <w:b w:val="0"/>
                    <w:smallCaps w:val="0"/>
                    <w:sz w:val="20"/>
                  </w:rPr>
                </w:rPrChange>
              </w:rPr>
              <w:delText>6. Risico’s en afhankelijkheden</w:delText>
            </w:r>
            <w:r w:rsidRPr="00996785" w:rsidDel="00F83BE9">
              <w:rPr>
                <w:b w:val="0"/>
                <w:smallCaps w:val="0"/>
                <w:webHidden/>
                <w:sz w:val="14"/>
                <w:rPrChange w:id="671" w:author="Koen Wartenberg" w:date="2018-02-22T10:05:00Z">
                  <w:rPr>
                    <w:b w:val="0"/>
                    <w:smallCaps w:val="0"/>
                    <w:webHidden/>
                    <w:sz w:val="20"/>
                  </w:rPr>
                </w:rPrChange>
              </w:rPr>
              <w:tab/>
            </w:r>
            <w:r w:rsidR="00A7644B" w:rsidRPr="00996785" w:rsidDel="00F83BE9">
              <w:rPr>
                <w:b w:val="0"/>
                <w:smallCaps w:val="0"/>
                <w:webHidden/>
                <w:sz w:val="14"/>
                <w:rPrChange w:id="672" w:author="Koen Wartenberg" w:date="2018-02-22T10:05:00Z">
                  <w:rPr>
                    <w:b w:val="0"/>
                    <w:smallCaps w:val="0"/>
                    <w:webHidden/>
                    <w:sz w:val="20"/>
                  </w:rPr>
                </w:rPrChange>
              </w:rPr>
              <w:delText>18</w:delText>
            </w:r>
          </w:del>
        </w:p>
        <w:p w14:paraId="5659222A" w14:textId="08E68ED8" w:rsidR="00714E88" w:rsidRPr="00996785" w:rsidDel="00F83BE9" w:rsidRDefault="00714E88">
          <w:pPr>
            <w:pStyle w:val="TOC2"/>
            <w:rPr>
              <w:del w:id="673" w:author="Koen Wartenberg" w:date="2018-02-12T16:56:00Z"/>
              <w:rFonts w:eastAsiaTheme="minorEastAsia" w:cstheme="minorBidi"/>
              <w:smallCaps w:val="0"/>
              <w:sz w:val="14"/>
              <w:szCs w:val="22"/>
              <w:rPrChange w:id="674" w:author="Koen Wartenberg" w:date="2018-02-22T10:05:00Z">
                <w:rPr>
                  <w:del w:id="675" w:author="Koen Wartenberg" w:date="2018-02-12T16:56:00Z"/>
                  <w:rFonts w:eastAsiaTheme="minorEastAsia" w:cstheme="minorBidi"/>
                  <w:smallCaps w:val="0"/>
                  <w:sz w:val="20"/>
                  <w:szCs w:val="22"/>
                </w:rPr>
              </w:rPrChange>
            </w:rPr>
          </w:pPr>
          <w:del w:id="676" w:author="Koen Wartenberg" w:date="2018-02-12T16:56:00Z">
            <w:r w:rsidRPr="00996785" w:rsidDel="00F83BE9">
              <w:rPr>
                <w:sz w:val="14"/>
                <w:rPrChange w:id="677" w:author="Koen Wartenberg" w:date="2018-02-22T10:05:00Z">
                  <w:rPr>
                    <w:rStyle w:val="Hyperlink"/>
                    <w:smallCaps w:val="0"/>
                    <w:sz w:val="20"/>
                  </w:rPr>
                </w:rPrChange>
              </w:rPr>
              <w:delText>6.1. Afhankelijkheden</w:delText>
            </w:r>
            <w:r w:rsidRPr="00996785" w:rsidDel="00F83BE9">
              <w:rPr>
                <w:smallCaps w:val="0"/>
                <w:webHidden/>
                <w:sz w:val="14"/>
                <w:rPrChange w:id="678" w:author="Koen Wartenberg" w:date="2018-02-22T10:05:00Z">
                  <w:rPr>
                    <w:smallCaps w:val="0"/>
                    <w:webHidden/>
                    <w:sz w:val="20"/>
                  </w:rPr>
                </w:rPrChange>
              </w:rPr>
              <w:tab/>
            </w:r>
            <w:r w:rsidR="00A7644B" w:rsidRPr="00996785" w:rsidDel="00F83BE9">
              <w:rPr>
                <w:smallCaps w:val="0"/>
                <w:webHidden/>
                <w:sz w:val="14"/>
                <w:rPrChange w:id="679" w:author="Koen Wartenberg" w:date="2018-02-22T10:05:00Z">
                  <w:rPr>
                    <w:smallCaps w:val="0"/>
                    <w:webHidden/>
                    <w:sz w:val="20"/>
                  </w:rPr>
                </w:rPrChange>
              </w:rPr>
              <w:delText>18</w:delText>
            </w:r>
          </w:del>
        </w:p>
        <w:p w14:paraId="348085D7" w14:textId="0055A7FD" w:rsidR="00714E88" w:rsidRPr="00996785" w:rsidDel="00F83BE9" w:rsidRDefault="00714E88">
          <w:pPr>
            <w:pStyle w:val="TOC2"/>
            <w:rPr>
              <w:del w:id="680" w:author="Koen Wartenberg" w:date="2018-02-12T16:56:00Z"/>
              <w:rFonts w:eastAsiaTheme="minorEastAsia" w:cstheme="minorBidi"/>
              <w:smallCaps w:val="0"/>
              <w:sz w:val="14"/>
              <w:szCs w:val="22"/>
              <w:rPrChange w:id="681" w:author="Koen Wartenberg" w:date="2018-02-22T10:05:00Z">
                <w:rPr>
                  <w:del w:id="682" w:author="Koen Wartenberg" w:date="2018-02-12T16:56:00Z"/>
                  <w:rFonts w:eastAsiaTheme="minorEastAsia" w:cstheme="minorBidi"/>
                  <w:smallCaps w:val="0"/>
                  <w:sz w:val="20"/>
                  <w:szCs w:val="22"/>
                </w:rPr>
              </w:rPrChange>
            </w:rPr>
          </w:pPr>
          <w:del w:id="683" w:author="Koen Wartenberg" w:date="2018-02-12T16:56:00Z">
            <w:r w:rsidRPr="00996785" w:rsidDel="00F83BE9">
              <w:rPr>
                <w:sz w:val="14"/>
                <w:rPrChange w:id="684" w:author="Koen Wartenberg" w:date="2018-02-22T10:05:00Z">
                  <w:rPr>
                    <w:rStyle w:val="Hyperlink"/>
                    <w:smallCaps w:val="0"/>
                    <w:sz w:val="20"/>
                  </w:rPr>
                </w:rPrChange>
              </w:rPr>
              <w:delText>6.2. Projecten die van dit project afhankelijk zijn</w:delText>
            </w:r>
            <w:r w:rsidRPr="00996785" w:rsidDel="00F83BE9">
              <w:rPr>
                <w:smallCaps w:val="0"/>
                <w:webHidden/>
                <w:sz w:val="14"/>
                <w:rPrChange w:id="685" w:author="Koen Wartenberg" w:date="2018-02-22T10:05:00Z">
                  <w:rPr>
                    <w:smallCaps w:val="0"/>
                    <w:webHidden/>
                    <w:sz w:val="20"/>
                  </w:rPr>
                </w:rPrChange>
              </w:rPr>
              <w:tab/>
            </w:r>
            <w:r w:rsidR="00A7644B" w:rsidRPr="00996785" w:rsidDel="00F83BE9">
              <w:rPr>
                <w:smallCaps w:val="0"/>
                <w:webHidden/>
                <w:sz w:val="14"/>
                <w:rPrChange w:id="686" w:author="Koen Wartenberg" w:date="2018-02-22T10:05:00Z">
                  <w:rPr>
                    <w:smallCaps w:val="0"/>
                    <w:webHidden/>
                    <w:sz w:val="20"/>
                  </w:rPr>
                </w:rPrChange>
              </w:rPr>
              <w:delText>18</w:delText>
            </w:r>
          </w:del>
        </w:p>
        <w:p w14:paraId="419B681D" w14:textId="3C5435BD" w:rsidR="00714E88" w:rsidRPr="00996785" w:rsidDel="00F83BE9" w:rsidRDefault="00714E88">
          <w:pPr>
            <w:pStyle w:val="TOC2"/>
            <w:rPr>
              <w:del w:id="687" w:author="Koen Wartenberg" w:date="2018-02-12T16:56:00Z"/>
              <w:rFonts w:eastAsiaTheme="minorEastAsia" w:cstheme="minorBidi"/>
              <w:smallCaps w:val="0"/>
              <w:sz w:val="14"/>
              <w:szCs w:val="22"/>
              <w:rPrChange w:id="688" w:author="Koen Wartenberg" w:date="2018-02-22T10:05:00Z">
                <w:rPr>
                  <w:del w:id="689" w:author="Koen Wartenberg" w:date="2018-02-12T16:56:00Z"/>
                  <w:rFonts w:eastAsiaTheme="minorEastAsia" w:cstheme="minorBidi"/>
                  <w:smallCaps w:val="0"/>
                  <w:sz w:val="20"/>
                  <w:szCs w:val="22"/>
                </w:rPr>
              </w:rPrChange>
            </w:rPr>
          </w:pPr>
          <w:del w:id="690" w:author="Koen Wartenberg" w:date="2018-02-12T16:56:00Z">
            <w:r w:rsidRPr="00996785" w:rsidDel="00F83BE9">
              <w:rPr>
                <w:sz w:val="14"/>
                <w:rPrChange w:id="691" w:author="Koen Wartenberg" w:date="2018-02-22T10:05:00Z">
                  <w:rPr>
                    <w:rStyle w:val="Hyperlink"/>
                    <w:smallCaps w:val="0"/>
                    <w:sz w:val="20"/>
                  </w:rPr>
                </w:rPrChange>
              </w:rPr>
              <w:delText>6.3. Risico’s en uitwijkactiviteiten</w:delText>
            </w:r>
            <w:r w:rsidRPr="00996785" w:rsidDel="00F83BE9">
              <w:rPr>
                <w:smallCaps w:val="0"/>
                <w:webHidden/>
                <w:sz w:val="14"/>
                <w:rPrChange w:id="692" w:author="Koen Wartenberg" w:date="2018-02-22T10:05:00Z">
                  <w:rPr>
                    <w:smallCaps w:val="0"/>
                    <w:webHidden/>
                    <w:sz w:val="20"/>
                  </w:rPr>
                </w:rPrChange>
              </w:rPr>
              <w:tab/>
            </w:r>
            <w:r w:rsidR="00A7644B" w:rsidRPr="00996785" w:rsidDel="00F83BE9">
              <w:rPr>
                <w:smallCaps w:val="0"/>
                <w:webHidden/>
                <w:sz w:val="14"/>
                <w:rPrChange w:id="693" w:author="Koen Wartenberg" w:date="2018-02-22T10:05:00Z">
                  <w:rPr>
                    <w:smallCaps w:val="0"/>
                    <w:webHidden/>
                    <w:sz w:val="20"/>
                  </w:rPr>
                </w:rPrChange>
              </w:rPr>
              <w:delText>18</w:delText>
            </w:r>
          </w:del>
        </w:p>
        <w:p w14:paraId="01F606AB" w14:textId="7802F525" w:rsidR="00714E88" w:rsidRPr="00996785" w:rsidDel="00F83BE9" w:rsidRDefault="00714E88">
          <w:pPr>
            <w:pStyle w:val="TOC1"/>
            <w:rPr>
              <w:del w:id="694" w:author="Koen Wartenberg" w:date="2018-02-12T16:56:00Z"/>
              <w:rFonts w:eastAsiaTheme="minorEastAsia" w:cstheme="minorBidi"/>
              <w:b w:val="0"/>
              <w:smallCaps w:val="0"/>
              <w:sz w:val="14"/>
              <w:rPrChange w:id="695" w:author="Koen Wartenberg" w:date="2018-02-22T10:05:00Z">
                <w:rPr>
                  <w:del w:id="696" w:author="Koen Wartenberg" w:date="2018-02-12T16:56:00Z"/>
                  <w:rFonts w:eastAsiaTheme="minorEastAsia" w:cstheme="minorBidi"/>
                  <w:b w:val="0"/>
                  <w:smallCaps w:val="0"/>
                  <w:sz w:val="20"/>
                </w:rPr>
              </w:rPrChange>
            </w:rPr>
          </w:pPr>
          <w:del w:id="697" w:author="Koen Wartenberg" w:date="2018-02-12T16:56:00Z">
            <w:r w:rsidRPr="00996785" w:rsidDel="00F83BE9">
              <w:rPr>
                <w:sz w:val="14"/>
                <w:rPrChange w:id="698" w:author="Koen Wartenberg" w:date="2018-02-22T10:05:00Z">
                  <w:rPr>
                    <w:rStyle w:val="Hyperlink"/>
                    <w:b w:val="0"/>
                    <w:smallCaps w:val="0"/>
                    <w:sz w:val="20"/>
                  </w:rPr>
                </w:rPrChange>
              </w:rPr>
              <w:delText>7. Bronnen</w:delText>
            </w:r>
            <w:r w:rsidRPr="00996785" w:rsidDel="00F83BE9">
              <w:rPr>
                <w:b w:val="0"/>
                <w:smallCaps w:val="0"/>
                <w:webHidden/>
                <w:sz w:val="14"/>
                <w:rPrChange w:id="699" w:author="Koen Wartenberg" w:date="2018-02-22T10:05:00Z">
                  <w:rPr>
                    <w:b w:val="0"/>
                    <w:smallCaps w:val="0"/>
                    <w:webHidden/>
                    <w:sz w:val="20"/>
                  </w:rPr>
                </w:rPrChange>
              </w:rPr>
              <w:tab/>
            </w:r>
            <w:r w:rsidR="00A7644B" w:rsidRPr="00996785" w:rsidDel="00F83BE9">
              <w:rPr>
                <w:b w:val="0"/>
                <w:smallCaps w:val="0"/>
                <w:webHidden/>
                <w:sz w:val="14"/>
                <w:rPrChange w:id="700" w:author="Koen Wartenberg" w:date="2018-02-22T10:05:00Z">
                  <w:rPr>
                    <w:b w:val="0"/>
                    <w:smallCaps w:val="0"/>
                    <w:webHidden/>
                    <w:sz w:val="20"/>
                  </w:rPr>
                </w:rPrChange>
              </w:rPr>
              <w:delText>19</w:delText>
            </w:r>
          </w:del>
        </w:p>
        <w:p w14:paraId="22B1DD2B" w14:textId="37590894" w:rsidR="00825084" w:rsidRPr="002F0192" w:rsidDel="00F83BE9" w:rsidRDefault="00595931">
          <w:pPr>
            <w:rPr>
              <w:del w:id="701" w:author="Koen Wartenberg" w:date="2018-02-12T16:56:00Z"/>
              <w:b/>
              <w:bCs/>
              <w:lang w:val="en-GB"/>
            </w:rPr>
          </w:pPr>
          <w:r w:rsidRPr="00B91022">
            <w:rPr>
              <w:b/>
              <w:bCs/>
              <w:sz w:val="18"/>
              <w:rPrChange w:id="702" w:author="Koen Wartenberg" w:date="2018-02-13T10:09:00Z">
                <w:rPr>
                  <w:b/>
                  <w:bCs/>
                  <w:sz w:val="20"/>
                </w:rPr>
              </w:rPrChange>
            </w:rPr>
            <w:fldChar w:fldCharType="end"/>
          </w:r>
        </w:p>
        <w:p w14:paraId="517B9FB8" w14:textId="18782427" w:rsidR="002F0192" w:rsidRDefault="00F35876" w:rsidP="00825084"/>
      </w:sdtContent>
    </w:sdt>
    <w:bookmarkStart w:id="703" w:name="_Toc306788995" w:displacedByCustomXml="prev"/>
    <w:bookmarkStart w:id="704" w:name="_Toc523045080" w:displacedByCustomXml="prev"/>
    <w:bookmarkStart w:id="705" w:name="_Toc523036245" w:displacedByCustomXml="prev"/>
    <w:bookmarkStart w:id="706" w:name="_Toc483012340" w:displacedByCustomXml="prev"/>
    <w:p w14:paraId="0CB0495D" w14:textId="77777777" w:rsidR="001D4E55" w:rsidRDefault="001D4E55">
      <w:pPr>
        <w:rPr>
          <w:ins w:id="707" w:author="Koen Wartenberg" w:date="2018-02-26T16:38:00Z"/>
          <w:rFonts w:asciiTheme="majorHAnsi" w:hAnsiTheme="majorHAnsi" w:cs="Arial"/>
          <w:b/>
          <w:bCs/>
          <w:color w:val="C00000"/>
          <w:kern w:val="32"/>
          <w:sz w:val="32"/>
          <w:szCs w:val="32"/>
        </w:rPr>
      </w:pPr>
      <w:ins w:id="708" w:author="Koen Wartenberg" w:date="2018-02-26T16:38:00Z">
        <w:r>
          <w:br w:type="page"/>
        </w:r>
      </w:ins>
    </w:p>
    <w:p w14:paraId="0EAB49B0" w14:textId="7CC0D4CA" w:rsidR="00825084" w:rsidRDefault="00D0263B" w:rsidP="002F0192">
      <w:pPr>
        <w:pStyle w:val="Heading1"/>
      </w:pPr>
      <w:bookmarkStart w:id="709" w:name="_Toc507663527"/>
      <w:r>
        <w:lastRenderedPageBreak/>
        <w:t>Projectopdracht</w:t>
      </w:r>
      <w:bookmarkEnd w:id="709"/>
    </w:p>
    <w:p w14:paraId="5C36915E" w14:textId="77777777" w:rsidR="002F0192" w:rsidRDefault="002F0192" w:rsidP="00825084"/>
    <w:p w14:paraId="3473B856" w14:textId="623BF286" w:rsidR="00D0263B" w:rsidRDefault="00D0263B" w:rsidP="00D0263B">
      <w:pPr>
        <w:pStyle w:val="Heading2"/>
        <w:keepNext w:val="0"/>
        <w:tabs>
          <w:tab w:val="num" w:pos="709"/>
        </w:tabs>
        <w:ind w:left="709" w:hanging="709"/>
      </w:pPr>
      <w:bookmarkStart w:id="710" w:name="_Toc327581044"/>
      <w:bookmarkStart w:id="711" w:name="_Toc327581594"/>
      <w:bookmarkStart w:id="712" w:name="_Toc327583374"/>
      <w:bookmarkStart w:id="713" w:name="_Toc339966113"/>
      <w:bookmarkStart w:id="714" w:name="_Toc437980078"/>
      <w:bookmarkStart w:id="715" w:name="_Toc505599933"/>
      <w:bookmarkStart w:id="716" w:name="_Toc507663528"/>
      <w:bookmarkEnd w:id="706"/>
      <w:bookmarkEnd w:id="705"/>
      <w:bookmarkEnd w:id="704"/>
      <w:bookmarkEnd w:id="703"/>
      <w:r w:rsidRPr="00492252">
        <w:t xml:space="preserve">Doel van </w:t>
      </w:r>
      <w:r w:rsidRPr="00EF465E">
        <w:t>het</w:t>
      </w:r>
      <w:r w:rsidRPr="00492252">
        <w:t xml:space="preserve"> project</w:t>
      </w:r>
      <w:bookmarkEnd w:id="710"/>
      <w:bookmarkEnd w:id="711"/>
      <w:bookmarkEnd w:id="712"/>
      <w:bookmarkEnd w:id="713"/>
      <w:bookmarkEnd w:id="714"/>
      <w:bookmarkEnd w:id="715"/>
      <w:bookmarkEnd w:id="716"/>
    </w:p>
    <w:p w14:paraId="30D3FB36" w14:textId="390EA5B5" w:rsidR="002C7E7C" w:rsidRDefault="002C7E7C" w:rsidP="002C7E7C"/>
    <w:p w14:paraId="5A5440F6" w14:textId="77777777" w:rsidR="002C7E7C" w:rsidRDefault="002C7E7C" w:rsidP="002C7E7C">
      <w:pPr>
        <w:pStyle w:val="Heading3"/>
      </w:pPr>
      <w:bookmarkStart w:id="717" w:name="_Toc507663529"/>
      <w:r>
        <w:t>Huidige situatie</w:t>
      </w:r>
      <w:bookmarkEnd w:id="717"/>
    </w:p>
    <w:p w14:paraId="6D4CFD93" w14:textId="11F8B522" w:rsidR="002C7E7C" w:rsidRPr="00CD2E2B" w:rsidRDefault="002C7E7C" w:rsidP="002C7E7C">
      <w:pPr>
        <w:rPr>
          <w:color w:val="000000"/>
          <w:szCs w:val="20"/>
        </w:rPr>
      </w:pPr>
      <w:r w:rsidRPr="00CD2E2B">
        <w:rPr>
          <w:color w:val="000000"/>
          <w:szCs w:val="20"/>
        </w:rPr>
        <w:t xml:space="preserve">KSE heeft een procesmanagement systeem ontwikkeld waarmee batchprocessen geautomatiseerd kunnen worden. Dit systeem is in grote mate configureerbaar m.b.v. configuratie bestanden en configuratie tabellen in de database. De configuratie bestaat </w:t>
      </w:r>
      <w:commentRangeStart w:id="718"/>
      <w:del w:id="719" w:author="Koen Wartenberg" w:date="2018-02-09T13:17:00Z">
        <w:r w:rsidRPr="00CD2E2B" w:rsidDel="00951814">
          <w:rPr>
            <w:color w:val="000000"/>
            <w:szCs w:val="20"/>
          </w:rPr>
          <w:delText xml:space="preserve">enerzijds </w:delText>
        </w:r>
        <w:commentRangeEnd w:id="718"/>
        <w:r w:rsidR="00835831" w:rsidDel="00951814">
          <w:rPr>
            <w:rStyle w:val="CommentReference"/>
          </w:rPr>
          <w:commentReference w:id="718"/>
        </w:r>
      </w:del>
      <w:r w:rsidRPr="00CD2E2B">
        <w:rPr>
          <w:color w:val="000000"/>
          <w:szCs w:val="20"/>
        </w:rPr>
        <w:t xml:space="preserve">uit het vastleggen van de fabrieksconfiguratie. Daarnaast kan bepaalde functionaliteit in of uitgeschakeld worden met behulp van configuratie. </w:t>
      </w:r>
    </w:p>
    <w:p w14:paraId="2E527E48" w14:textId="3E67BE2D" w:rsidR="002C7E7C" w:rsidRDefault="002C7E7C" w:rsidP="002C7E7C">
      <w:pPr>
        <w:rPr>
          <w:rFonts w:ascii="Arial" w:hAnsi="Arial"/>
          <w:color w:val="000000"/>
          <w:szCs w:val="20"/>
        </w:rPr>
      </w:pPr>
    </w:p>
    <w:p w14:paraId="42F15C18" w14:textId="77777777" w:rsidR="002C7E7C" w:rsidRDefault="002C7E7C" w:rsidP="002C7E7C">
      <w:pPr>
        <w:pStyle w:val="Heading3"/>
      </w:pPr>
      <w:bookmarkStart w:id="720" w:name="_Toc507663530"/>
      <w:r>
        <w:t>Probleemstelling</w:t>
      </w:r>
      <w:bookmarkEnd w:id="720"/>
    </w:p>
    <w:p w14:paraId="4066EC6B" w14:textId="77777777" w:rsidR="002C7E7C" w:rsidRPr="00CD2E2B" w:rsidRDefault="002C7E7C" w:rsidP="002C7E7C">
      <w:pPr>
        <w:rPr>
          <w:color w:val="000000"/>
          <w:szCs w:val="20"/>
        </w:rPr>
      </w:pPr>
      <w:r w:rsidRPr="00CD2E2B">
        <w:rPr>
          <w:color w:val="000000"/>
          <w:szCs w:val="20"/>
        </w:rPr>
        <w:t>Om het pakket voor een fabriek te configureren moeten een groot aantal tabellen op de juiste manier ingevuld worden. Op dit moment wordt dat gedaan op basis van een configuratie handleiding en een eenvoudige tool. In de bestaande tool kan de configuratie per tabel via een userinterface ingevuld worden. Als er een nieuwe lijn geconfigureerd moet worden dan moeten een aantal records in de juiste volgorde aan de diverse tabellen toegevoegd worden. Er is veel kennis van het systeem nodig om te weten welke gegevens nodig zijn en in welke volgorde de gegevens in welke tabellen ingevoerd moeten worden.</w:t>
      </w:r>
    </w:p>
    <w:p w14:paraId="4788ADB2" w14:textId="77777777" w:rsidR="002C7E7C" w:rsidRPr="00CD2E2B" w:rsidRDefault="002C7E7C" w:rsidP="002C7E7C">
      <w:pPr>
        <w:rPr>
          <w:color w:val="000000"/>
          <w:szCs w:val="20"/>
        </w:rPr>
      </w:pPr>
    </w:p>
    <w:p w14:paraId="617C63EC" w14:textId="17EAC9D8" w:rsidR="002C7E7C" w:rsidRDefault="002C7E7C" w:rsidP="002C7E7C">
      <w:pPr>
        <w:rPr>
          <w:ins w:id="721" w:author="Koen Wartenberg" w:date="2018-02-09T13:47:00Z"/>
          <w:color w:val="000000"/>
          <w:szCs w:val="20"/>
        </w:rPr>
      </w:pPr>
      <w:r w:rsidRPr="00CD2E2B">
        <w:rPr>
          <w:color w:val="000000"/>
          <w:szCs w:val="20"/>
        </w:rPr>
        <w:t>Het doorwerken van een +/- 300 pagina handleiding is tijdrovend. Ook bevordert dit het maken van configuratiefouten. Momenteel worden er veel fouten gemaakt die te wijten zijn aan verkeerde PROMASST MES configuraties.  Vaak worden deze configuratiefouten pas tijdens het (eind)testen of na de IBS gedetecteerd</w:t>
      </w:r>
      <w:del w:id="722" w:author="Koen Wartenberg" w:date="2018-02-09T13:33:00Z">
        <w:r w:rsidRPr="00CD2E2B" w:rsidDel="0080417D">
          <w:rPr>
            <w:color w:val="000000"/>
            <w:szCs w:val="20"/>
          </w:rPr>
          <w:delText xml:space="preserve"> en brengen </w:delText>
        </w:r>
        <w:commentRangeStart w:id="723"/>
        <w:r w:rsidRPr="00CD2E2B" w:rsidDel="0080417D">
          <w:rPr>
            <w:color w:val="000000"/>
            <w:szCs w:val="20"/>
          </w:rPr>
          <w:delText>altijd risico met zich mee</w:delText>
        </w:r>
        <w:commentRangeEnd w:id="723"/>
        <w:r w:rsidR="00E112CC" w:rsidDel="0080417D">
          <w:rPr>
            <w:rStyle w:val="CommentReference"/>
          </w:rPr>
          <w:commentReference w:id="723"/>
        </w:r>
      </w:del>
      <w:r w:rsidRPr="00CD2E2B">
        <w:rPr>
          <w:color w:val="000000"/>
          <w:szCs w:val="20"/>
        </w:rPr>
        <w:t>.</w:t>
      </w:r>
      <w:del w:id="724" w:author="Koen Wartenberg" w:date="2018-02-09T13:34:00Z">
        <w:r w:rsidRPr="00CD2E2B" w:rsidDel="006D298E">
          <w:rPr>
            <w:color w:val="000000"/>
            <w:szCs w:val="20"/>
          </w:rPr>
          <w:delText xml:space="preserve"> </w:delText>
        </w:r>
      </w:del>
      <w:ins w:id="725" w:author="Koen Wartenberg" w:date="2018-02-09T13:34:00Z">
        <w:r w:rsidR="006D298E">
          <w:rPr>
            <w:color w:val="000000"/>
            <w:szCs w:val="20"/>
          </w:rPr>
          <w:t xml:space="preserve"> Per fout kost het ongeveer 4 uur </w:t>
        </w:r>
      </w:ins>
      <w:ins w:id="726" w:author="Koen Wartenberg" w:date="2018-02-09T13:35:00Z">
        <w:r w:rsidR="006D298E">
          <w:rPr>
            <w:color w:val="000000"/>
            <w:szCs w:val="20"/>
          </w:rPr>
          <w:t>voor een engineer</w:t>
        </w:r>
      </w:ins>
      <w:ins w:id="727" w:author="Koen Wartenberg" w:date="2018-02-09T13:34:00Z">
        <w:r w:rsidR="006D298E">
          <w:rPr>
            <w:color w:val="000000"/>
            <w:szCs w:val="20"/>
          </w:rPr>
          <w:t xml:space="preserve"> om dit te kunnen verhelpen</w:t>
        </w:r>
      </w:ins>
      <w:commentRangeStart w:id="728"/>
      <w:del w:id="729" w:author="Koen Wartenberg" w:date="2018-02-09T13:34:00Z">
        <w:r w:rsidRPr="00CD2E2B" w:rsidDel="006D298E">
          <w:rPr>
            <w:color w:val="000000"/>
            <w:szCs w:val="20"/>
          </w:rPr>
          <w:delText xml:space="preserve">Dit kost naar schatting al snel 4 </w:delText>
        </w:r>
        <w:r w:rsidR="00922EF7" w:rsidRPr="00CD2E2B" w:rsidDel="006D298E">
          <w:rPr>
            <w:color w:val="000000"/>
            <w:szCs w:val="20"/>
          </w:rPr>
          <w:delText>manuur</w:delText>
        </w:r>
        <w:r w:rsidRPr="00CD2E2B" w:rsidDel="006D298E">
          <w:rPr>
            <w:color w:val="000000"/>
            <w:szCs w:val="20"/>
          </w:rPr>
          <w:delText xml:space="preserve"> per fout afhankelijk van het type fout</w:delText>
        </w:r>
        <w:commentRangeEnd w:id="728"/>
        <w:r w:rsidR="00E112CC" w:rsidDel="006D298E">
          <w:rPr>
            <w:rStyle w:val="CommentReference"/>
          </w:rPr>
          <w:commentReference w:id="728"/>
        </w:r>
      </w:del>
      <w:r w:rsidRPr="00CD2E2B">
        <w:rPr>
          <w:color w:val="000000"/>
          <w:szCs w:val="20"/>
        </w:rPr>
        <w:t xml:space="preserve">. </w:t>
      </w:r>
    </w:p>
    <w:p w14:paraId="254E1B71" w14:textId="54CAD681" w:rsidR="00650FE8" w:rsidRDefault="00650FE8" w:rsidP="002C7E7C">
      <w:pPr>
        <w:rPr>
          <w:ins w:id="730" w:author="Koen Wartenberg" w:date="2018-02-09T13:47:00Z"/>
          <w:color w:val="000000"/>
          <w:szCs w:val="20"/>
        </w:rPr>
      </w:pPr>
    </w:p>
    <w:p w14:paraId="049406C8" w14:textId="2EE56AB4" w:rsidR="00650FE8" w:rsidRPr="00CD2E2B" w:rsidRDefault="00650FE8" w:rsidP="002C7E7C">
      <w:pPr>
        <w:rPr>
          <w:color w:val="000000"/>
          <w:szCs w:val="20"/>
        </w:rPr>
      </w:pPr>
      <w:ins w:id="731" w:author="Koen Wartenberg" w:date="2018-02-09T13:47:00Z">
        <w:r>
          <w:t xml:space="preserve">De vorige stagiair heeft </w:t>
        </w:r>
      </w:ins>
      <w:ins w:id="732" w:author="Koen Wartenberg" w:date="2018-02-26T15:44:00Z">
        <w:r w:rsidR="00FE1718">
          <w:t>een pilotversie van de applicat</w:t>
        </w:r>
      </w:ins>
      <w:ins w:id="733" w:author="Koen Wartenberg" w:date="2018-02-26T15:45:00Z">
        <w:r w:rsidR="00FE1718">
          <w:t xml:space="preserve">ie werkend </w:t>
        </w:r>
      </w:ins>
      <w:commentRangeStart w:id="734"/>
      <w:del w:id="735" w:author="Koen Wartenberg" w:date="2018-02-22T08:14:00Z">
        <w:r w:rsidR="00770C05" w:rsidDel="00C75141">
          <w:rPr>
            <w:rStyle w:val="CommentReference"/>
          </w:rPr>
          <w:commentReference w:id="736"/>
        </w:r>
      </w:del>
      <w:commentRangeEnd w:id="734"/>
      <w:del w:id="737" w:author="Koen Wartenberg" w:date="2018-02-26T15:44:00Z">
        <w:r w:rsidR="00D71CAC" w:rsidDel="00FE1718">
          <w:rPr>
            <w:rStyle w:val="CommentReference"/>
          </w:rPr>
          <w:commentReference w:id="734"/>
        </w:r>
      </w:del>
      <w:ins w:id="738" w:author="Koen Wartenberg" w:date="2018-02-09T13:47:00Z">
        <w:r>
          <w:t xml:space="preserve">gekregen </w:t>
        </w:r>
      </w:ins>
      <w:ins w:id="739" w:author="Koen Wartenberg" w:date="2018-02-26T15:44:00Z">
        <w:r w:rsidR="00FE1718">
          <w:t xml:space="preserve">ook kunnen er </w:t>
        </w:r>
      </w:ins>
      <w:del w:id="740" w:author="Koen Wartenberg" w:date="2018-02-26T15:44:00Z">
        <w:r w:rsidR="00D87C07" w:rsidDel="00FE1718">
          <w:rPr>
            <w:rStyle w:val="CommentReference"/>
          </w:rPr>
          <w:commentReference w:id="741"/>
        </w:r>
      </w:del>
      <w:ins w:id="742" w:author="Koen Wartenberg" w:date="2018-02-09T13:47:00Z">
        <w:r>
          <w:t xml:space="preserve">configuratie bestanden gemaakt worden die opgeslagen kunnen worden als Xml-bestanden. Alleen zitten er nog diverse bugs in de huidige applicatie en is die niet zeer goed geprogrammeerd qua code kwaliteit. Het is aan de stagiair de taak om de Applicatie </w:t>
        </w:r>
      </w:ins>
      <w:ins w:id="743" w:author="Koen Wartenberg" w:date="2018-02-26T15:45:00Z">
        <w:r w:rsidR="00FE1718">
          <w:t xml:space="preserve">uit te breiden en </w:t>
        </w:r>
      </w:ins>
      <w:ins w:id="744" w:author="Koen Wartenberg" w:date="2018-02-09T13:47:00Z">
        <w:r>
          <w:t>op te schonen of zelf de code opnieuw op te bouwen en ervoor te zorgen dat de applicatie bruikbaar is voor het bedrijf.</w:t>
        </w:r>
      </w:ins>
    </w:p>
    <w:p w14:paraId="7C1241E7" w14:textId="48A40638" w:rsidR="002C7E7C" w:rsidRDefault="002C7E7C" w:rsidP="002C7E7C">
      <w:pPr>
        <w:rPr>
          <w:ins w:id="745" w:author="Koen Wartenberg" w:date="2018-02-09T13:36:00Z"/>
          <w:color w:val="000000"/>
          <w:szCs w:val="20"/>
        </w:rPr>
      </w:pPr>
    </w:p>
    <w:p w14:paraId="1AB272C3" w14:textId="2BBDF933" w:rsidR="006D298E" w:rsidRDefault="006D298E" w:rsidP="002C7E7C">
      <w:pPr>
        <w:rPr>
          <w:ins w:id="746" w:author="Koen Wartenberg" w:date="2018-02-09T13:37:00Z"/>
          <w:b/>
          <w:color w:val="000000"/>
          <w:szCs w:val="20"/>
        </w:rPr>
      </w:pPr>
      <w:ins w:id="747" w:author="Koen Wartenberg" w:date="2018-02-09T13:37:00Z">
        <w:r w:rsidRPr="006D298E">
          <w:rPr>
            <w:b/>
            <w:color w:val="000000"/>
            <w:szCs w:val="20"/>
            <w:rPrChange w:id="748" w:author="Koen Wartenberg" w:date="2018-02-09T13:37:00Z">
              <w:rPr>
                <w:color w:val="000000"/>
                <w:szCs w:val="20"/>
              </w:rPr>
            </w:rPrChange>
          </w:rPr>
          <w:t>Probleemstelling samengevat</w:t>
        </w:r>
      </w:ins>
    </w:p>
    <w:p w14:paraId="320DD399" w14:textId="7798C264" w:rsidR="006D298E" w:rsidRPr="00650715" w:rsidRDefault="006D298E" w:rsidP="002C7E7C">
      <w:pPr>
        <w:rPr>
          <w:ins w:id="749" w:author="Koen Wartenberg" w:date="2018-02-09T13:37:00Z"/>
          <w:color w:val="000000"/>
          <w:szCs w:val="20"/>
          <w:rPrChange w:id="750" w:author="Koen Wartenberg" w:date="2018-02-09T13:39:00Z">
            <w:rPr>
              <w:ins w:id="751" w:author="Koen Wartenberg" w:date="2018-02-09T13:37:00Z"/>
              <w:b/>
              <w:color w:val="000000"/>
              <w:szCs w:val="20"/>
            </w:rPr>
          </w:rPrChange>
        </w:rPr>
      </w:pPr>
      <w:ins w:id="752" w:author="Koen Wartenberg" w:date="2018-02-09T13:38:00Z">
        <w:r w:rsidRPr="00650715">
          <w:rPr>
            <w:color w:val="000000"/>
            <w:szCs w:val="20"/>
            <w:rPrChange w:id="753" w:author="Koen Wartenberg" w:date="2018-02-09T13:39:00Z">
              <w:rPr>
                <w:b/>
                <w:color w:val="000000"/>
                <w:szCs w:val="20"/>
              </w:rPr>
            </w:rPrChange>
          </w:rPr>
          <w:t xml:space="preserve">Het configureren van </w:t>
        </w:r>
      </w:ins>
      <w:ins w:id="754" w:author="Koen Wartenberg" w:date="2018-02-09T13:41:00Z">
        <w:r w:rsidR="00650715">
          <w:rPr>
            <w:color w:val="000000"/>
            <w:szCs w:val="20"/>
          </w:rPr>
          <w:t xml:space="preserve">het PROMASST MESS systeem </w:t>
        </w:r>
      </w:ins>
      <w:ins w:id="755" w:author="Koen Wartenberg" w:date="2018-02-09T13:38:00Z">
        <w:r w:rsidRPr="00650715">
          <w:rPr>
            <w:color w:val="000000"/>
            <w:szCs w:val="20"/>
            <w:rPrChange w:id="756" w:author="Koen Wartenberg" w:date="2018-02-09T13:39:00Z">
              <w:rPr>
                <w:b/>
                <w:color w:val="000000"/>
                <w:szCs w:val="20"/>
              </w:rPr>
            </w:rPrChange>
          </w:rPr>
          <w:t>doormiddel van de huidige 300 pagina tellende</w:t>
        </w:r>
      </w:ins>
      <w:ins w:id="757" w:author="Koen Wartenberg" w:date="2018-02-09T13:39:00Z">
        <w:r w:rsidR="00650715" w:rsidRPr="00650715">
          <w:rPr>
            <w:color w:val="000000"/>
            <w:szCs w:val="20"/>
            <w:rPrChange w:id="758" w:author="Koen Wartenberg" w:date="2018-02-09T13:39:00Z">
              <w:rPr>
                <w:b/>
                <w:color w:val="000000"/>
                <w:szCs w:val="20"/>
              </w:rPr>
            </w:rPrChange>
          </w:rPr>
          <w:t xml:space="preserve"> handleiding is te lastig en levert </w:t>
        </w:r>
      </w:ins>
      <w:ins w:id="759" w:author="Koen Wartenberg" w:date="2018-02-09T13:42:00Z">
        <w:r w:rsidR="00650715">
          <w:rPr>
            <w:color w:val="000000"/>
            <w:szCs w:val="20"/>
          </w:rPr>
          <w:t xml:space="preserve">daarom </w:t>
        </w:r>
      </w:ins>
      <w:ins w:id="760" w:author="Koen Wartenberg" w:date="2018-02-09T13:39:00Z">
        <w:r w:rsidR="00650715" w:rsidRPr="00650715">
          <w:rPr>
            <w:color w:val="000000"/>
            <w:szCs w:val="20"/>
            <w:rPrChange w:id="761" w:author="Koen Wartenberg" w:date="2018-02-09T13:39:00Z">
              <w:rPr>
                <w:b/>
                <w:color w:val="000000"/>
                <w:szCs w:val="20"/>
              </w:rPr>
            </w:rPrChange>
          </w:rPr>
          <w:t>al snel fouten op.</w:t>
        </w:r>
      </w:ins>
    </w:p>
    <w:p w14:paraId="70691E2F" w14:textId="77777777" w:rsidR="006D298E" w:rsidRPr="006D298E" w:rsidDel="00650715" w:rsidRDefault="006D298E" w:rsidP="002C7E7C">
      <w:pPr>
        <w:rPr>
          <w:del w:id="762" w:author="Koen Wartenberg" w:date="2018-02-09T13:42:00Z"/>
          <w:b/>
          <w:color w:val="000000"/>
          <w:szCs w:val="20"/>
          <w:rPrChange w:id="763" w:author="Koen Wartenberg" w:date="2018-02-09T13:37:00Z">
            <w:rPr>
              <w:del w:id="764" w:author="Koen Wartenberg" w:date="2018-02-09T13:42:00Z"/>
              <w:color w:val="000000"/>
              <w:szCs w:val="20"/>
            </w:rPr>
          </w:rPrChange>
        </w:rPr>
      </w:pPr>
    </w:p>
    <w:p w14:paraId="63772DB5" w14:textId="2B99B77E" w:rsidR="002C7E7C" w:rsidRPr="00CD2E2B" w:rsidDel="00650715" w:rsidRDefault="002C7E7C" w:rsidP="002C7E7C">
      <w:pPr>
        <w:rPr>
          <w:del w:id="765" w:author="Koen Wartenberg" w:date="2018-02-09T13:42:00Z"/>
          <w:color w:val="000000"/>
          <w:szCs w:val="20"/>
        </w:rPr>
      </w:pPr>
      <w:commentRangeStart w:id="766"/>
      <w:del w:id="767" w:author="Koen Wartenberg" w:date="2018-02-09T13:42:00Z">
        <w:r w:rsidRPr="00CD2E2B" w:rsidDel="00650715">
          <w:rPr>
            <w:color w:val="000000"/>
            <w:szCs w:val="20"/>
          </w:rPr>
          <w:delText>Ook wordt het configureren van PROMASST MES als lastig ervaren. Voornamelijk voor nieuwe medewerkers is dit een struikelblok. Het doorwerken van de huidige 300 pagina tellende handleiding draagt hier niet veel aan bij.</w:delText>
        </w:r>
        <w:commentRangeEnd w:id="766"/>
        <w:r w:rsidR="00E112CC" w:rsidDel="00650715">
          <w:rPr>
            <w:rStyle w:val="CommentReference"/>
          </w:rPr>
          <w:commentReference w:id="766"/>
        </w:r>
      </w:del>
    </w:p>
    <w:p w14:paraId="6E215D15" w14:textId="77777777" w:rsidR="002C7E7C" w:rsidRDefault="002C7E7C" w:rsidP="002C7E7C">
      <w:pPr>
        <w:rPr>
          <w:rFonts w:ascii="Arial" w:hAnsi="Arial"/>
          <w:color w:val="000000"/>
          <w:szCs w:val="20"/>
        </w:rPr>
      </w:pPr>
    </w:p>
    <w:p w14:paraId="6A0F947B" w14:textId="5C6DDACF" w:rsidR="0019638E" w:rsidRPr="0019638E" w:rsidRDefault="002C7E7C" w:rsidP="0019638E">
      <w:pPr>
        <w:pStyle w:val="Heading3"/>
      </w:pPr>
      <w:bookmarkStart w:id="768" w:name="_Toc507663531"/>
      <w:r>
        <w:t>Beoogde oplossing</w:t>
      </w:r>
      <w:bookmarkEnd w:id="768"/>
    </w:p>
    <w:p w14:paraId="4DE2870F" w14:textId="7E1F7EBE" w:rsidR="002C7E7C" w:rsidRPr="00CD2E2B" w:rsidRDefault="002C7E7C" w:rsidP="002C7E7C">
      <w:pPr>
        <w:rPr>
          <w:color w:val="000000"/>
          <w:szCs w:val="20"/>
        </w:rPr>
      </w:pPr>
      <w:r w:rsidRPr="00CD2E2B">
        <w:rPr>
          <w:color w:val="000000"/>
          <w:szCs w:val="20"/>
        </w:rPr>
        <w:t xml:space="preserve">Om het probleem op te lossen is een prototype gemaakt van een tool waarmee het pakket geconfigureerd kan worden. </w:t>
      </w:r>
      <w:ins w:id="769" w:author="Koen Wartenberg" w:date="2018-02-09T13:43:00Z">
        <w:r w:rsidR="00650715">
          <w:rPr>
            <w:color w:val="000000"/>
            <w:szCs w:val="20"/>
          </w:rPr>
          <w:t xml:space="preserve">De tool is tijdelijk door het personeel </w:t>
        </w:r>
      </w:ins>
      <w:ins w:id="770" w:author="Koen Wartenberg" w:date="2018-02-09T13:45:00Z">
        <w:r w:rsidR="00650FE8">
          <w:rPr>
            <w:color w:val="000000"/>
            <w:szCs w:val="20"/>
          </w:rPr>
          <w:t xml:space="preserve">getest </w:t>
        </w:r>
      </w:ins>
      <w:ins w:id="771" w:author="Koen Wartenberg" w:date="2018-02-09T13:43:00Z">
        <w:r w:rsidR="00650715">
          <w:rPr>
            <w:color w:val="000000"/>
            <w:szCs w:val="20"/>
          </w:rPr>
          <w:t xml:space="preserve">en </w:t>
        </w:r>
      </w:ins>
      <w:ins w:id="772" w:author="Koen Wartenberg" w:date="2018-02-09T13:44:00Z">
        <w:r w:rsidR="00650FE8">
          <w:rPr>
            <w:color w:val="000000"/>
            <w:szCs w:val="20"/>
          </w:rPr>
          <w:t>heeft de werking daarmee aangetoond</w:t>
        </w:r>
      </w:ins>
      <w:ins w:id="773" w:author="Koen Wartenberg" w:date="2018-02-09T13:45:00Z">
        <w:r w:rsidR="00650FE8">
          <w:rPr>
            <w:color w:val="000000"/>
            <w:szCs w:val="20"/>
          </w:rPr>
          <w:t xml:space="preserve">. </w:t>
        </w:r>
      </w:ins>
      <w:del w:id="774" w:author="Koen Wartenberg" w:date="2018-02-09T13:44:00Z">
        <w:r w:rsidRPr="00CD2E2B" w:rsidDel="00650FE8">
          <w:rPr>
            <w:color w:val="000000"/>
            <w:szCs w:val="20"/>
          </w:rPr>
          <w:delText>M</w:delText>
        </w:r>
      </w:del>
      <w:del w:id="775" w:author="Koen Wartenberg" w:date="2018-02-09T13:45:00Z">
        <w:r w:rsidRPr="00CD2E2B" w:rsidDel="00650FE8">
          <w:rPr>
            <w:color w:val="000000"/>
            <w:szCs w:val="20"/>
          </w:rPr>
          <w:delText xml:space="preserve">et dit prototype </w:delText>
        </w:r>
        <w:commentRangeStart w:id="776"/>
        <w:r w:rsidRPr="00CD2E2B" w:rsidDel="00650FE8">
          <w:rPr>
            <w:color w:val="000000"/>
            <w:szCs w:val="20"/>
          </w:rPr>
          <w:delText>is de bruikbaarheid van de tool aangetoond</w:delText>
        </w:r>
        <w:commentRangeEnd w:id="776"/>
        <w:r w:rsidR="00E112CC" w:rsidDel="00650FE8">
          <w:rPr>
            <w:rStyle w:val="CommentReference"/>
          </w:rPr>
          <w:commentReference w:id="776"/>
        </w:r>
        <w:r w:rsidRPr="00CD2E2B" w:rsidDel="00650FE8">
          <w:rPr>
            <w:color w:val="000000"/>
            <w:szCs w:val="20"/>
          </w:rPr>
          <w:delText xml:space="preserve">. </w:delText>
        </w:r>
      </w:del>
      <w:r w:rsidRPr="00CD2E2B">
        <w:rPr>
          <w:color w:val="000000"/>
          <w:szCs w:val="20"/>
        </w:rPr>
        <w:t xml:space="preserve">De tool bevat echter nog te weinig functionaliteit om in de praktijk toegepast te kunnen worden. Na het uitvoeren van deze stageopdracht moet dat wel het geval zijn. </w:t>
      </w:r>
    </w:p>
    <w:p w14:paraId="772BD60C" w14:textId="77777777" w:rsidR="00F61218" w:rsidRDefault="00F61218" w:rsidP="00D0263B"/>
    <w:p w14:paraId="41F51C1C" w14:textId="11FA688F" w:rsidR="00D0263B" w:rsidRPr="00492252" w:rsidRDefault="00F61218" w:rsidP="00D0263B">
      <w:commentRangeStart w:id="777"/>
      <w:del w:id="778" w:author="Koen Wartenberg" w:date="2018-02-09T13:47:00Z">
        <w:r w:rsidDel="00650FE8">
          <w:delText xml:space="preserve">De vorige stagiair heeft de applicatie werkende gekregen en er kunnen configuratie bestanden gemaakt worden die opgeslagen kunnen worden </w:delText>
        </w:r>
        <w:r w:rsidR="00CD4B22" w:rsidDel="00650FE8">
          <w:delText>als</w:delText>
        </w:r>
      </w:del>
      <w:del w:id="779" w:author="Koen Wartenberg" w:date="2018-02-09T13:46:00Z">
        <w:r w:rsidR="00CD4B22" w:rsidDel="00650FE8">
          <w:delText>.</w:delText>
        </w:r>
      </w:del>
      <w:del w:id="780" w:author="Koen Wartenberg" w:date="2018-02-09T13:47:00Z">
        <w:r w:rsidR="00CD4B22" w:rsidDel="00650FE8">
          <w:delText xml:space="preserve"> Xml-bestanden</w:delText>
        </w:r>
        <w:r w:rsidDel="00650FE8">
          <w:delText>. Alleen zitten er nog diverse bugs in de huidige applicatie en is die niet zeer goed geprogrammeerd qua code kwaliteit.</w:delText>
        </w:r>
        <w:r w:rsidR="00C778B9" w:rsidDel="00650FE8">
          <w:delText xml:space="preserve"> Het is aan de stagiair de taak om de Applicatie op te schonen en </w:delText>
        </w:r>
        <w:r w:rsidR="00922EF7" w:rsidDel="00650FE8">
          <w:delText>ervoor</w:delText>
        </w:r>
        <w:r w:rsidR="00C778B9" w:rsidDel="00650FE8">
          <w:delText xml:space="preserve"> ter zorgen dat de applicatie bruikbaar is voor het bedrijf.</w:delText>
        </w:r>
        <w:commentRangeEnd w:id="777"/>
        <w:r w:rsidR="00E112CC" w:rsidDel="00650FE8">
          <w:rPr>
            <w:rStyle w:val="CommentReference"/>
          </w:rPr>
          <w:commentReference w:id="777"/>
        </w:r>
      </w:del>
      <w:r w:rsidR="002C7E7C">
        <w:br w:type="page"/>
      </w:r>
    </w:p>
    <w:p w14:paraId="405455EF" w14:textId="65A76C93" w:rsidR="00B77E3B" w:rsidRDefault="00D0263B" w:rsidP="00B77E3B">
      <w:pPr>
        <w:pStyle w:val="Heading2"/>
        <w:keepNext w:val="0"/>
        <w:tabs>
          <w:tab w:val="num" w:pos="709"/>
        </w:tabs>
        <w:ind w:left="709" w:hanging="709"/>
        <w:rPr>
          <w:ins w:id="781" w:author="Koen Wartenberg" w:date="2018-02-09T13:49:00Z"/>
        </w:rPr>
      </w:pPr>
      <w:bookmarkStart w:id="782" w:name="_Toc505599934"/>
      <w:bookmarkStart w:id="783" w:name="_Toc507663532"/>
      <w:bookmarkStart w:id="784" w:name="_Toc327581046"/>
      <w:bookmarkStart w:id="785" w:name="_Toc327581596"/>
      <w:bookmarkStart w:id="786" w:name="_Toc327583376"/>
      <w:r>
        <w:lastRenderedPageBreak/>
        <w:t>Doel van dit document</w:t>
      </w:r>
      <w:bookmarkEnd w:id="782"/>
      <w:bookmarkEnd w:id="783"/>
    </w:p>
    <w:p w14:paraId="659E6A36" w14:textId="5BCC5051" w:rsidR="00A271E9" w:rsidRDefault="00A271E9" w:rsidP="00CB0DB6">
      <w:pPr>
        <w:rPr>
          <w:ins w:id="787" w:author="Koen Wartenberg" w:date="2018-02-09T13:57:00Z"/>
        </w:rPr>
      </w:pPr>
      <w:ins w:id="788" w:author="Koen Wartenberg" w:date="2018-02-09T13:51:00Z">
        <w:r>
          <w:t>Dit document is gericht op 3 partijen</w:t>
        </w:r>
      </w:ins>
      <w:ins w:id="789" w:author="Koen Wartenberg" w:date="2018-02-09T13:52:00Z">
        <w:r>
          <w:t>:</w:t>
        </w:r>
      </w:ins>
      <w:ins w:id="790" w:author="Koen Wartenberg" w:date="2018-02-09T13:51:00Z">
        <w:r>
          <w:t xml:space="preserve"> De stagiair, </w:t>
        </w:r>
      </w:ins>
      <w:ins w:id="791" w:author="Koen Wartenberg" w:date="2018-02-09T13:52:00Z">
        <w:r>
          <w:t>stagebegeleider</w:t>
        </w:r>
      </w:ins>
      <w:ins w:id="792" w:author="Koen Wartenberg" w:date="2018-02-09T13:51:00Z">
        <w:r>
          <w:t xml:space="preserve"> </w:t>
        </w:r>
      </w:ins>
      <w:ins w:id="793" w:author="Koen Wartenberg" w:date="2018-02-09T13:52:00Z">
        <w:r>
          <w:t xml:space="preserve">van het Fontys en de stagebegeleider van KSE. </w:t>
        </w:r>
      </w:ins>
    </w:p>
    <w:p w14:paraId="3A73B97F" w14:textId="7D299967" w:rsidR="00712DF1" w:rsidRDefault="00712DF1" w:rsidP="00CB0DB6">
      <w:pPr>
        <w:rPr>
          <w:ins w:id="794" w:author="Koen Wartenberg" w:date="2018-02-09T13:58:00Z"/>
        </w:rPr>
      </w:pPr>
      <w:ins w:id="795" w:author="Koen Wartenberg" w:date="2018-02-09T13:58:00Z">
        <w:r>
          <w:t>De partijen zullen gedeelde duidelijkheid krijgen over de volgende onderdelen:</w:t>
        </w:r>
      </w:ins>
    </w:p>
    <w:p w14:paraId="3FEEFAF4" w14:textId="77777777" w:rsidR="00712DF1" w:rsidRDefault="00712DF1" w:rsidP="00CB0DB6">
      <w:pPr>
        <w:rPr>
          <w:ins w:id="796" w:author="Koen Wartenberg" w:date="2018-02-09T13:53:00Z"/>
        </w:rPr>
      </w:pPr>
    </w:p>
    <w:p w14:paraId="00142D9D" w14:textId="429EEEAF" w:rsidR="00A271E9" w:rsidRDefault="00A271E9" w:rsidP="00A271E9">
      <w:pPr>
        <w:pStyle w:val="ListParagraph"/>
        <w:numPr>
          <w:ilvl w:val="0"/>
          <w:numId w:val="38"/>
        </w:numPr>
        <w:rPr>
          <w:ins w:id="797" w:author="Koen Wartenberg" w:date="2018-02-09T13:55:00Z"/>
        </w:rPr>
      </w:pPr>
      <w:ins w:id="798" w:author="Koen Wartenberg" w:date="2018-02-09T13:53:00Z">
        <w:r>
          <w:t>De grove planning</w:t>
        </w:r>
      </w:ins>
      <w:ins w:id="799" w:author="Koen Wartenberg" w:date="2018-02-09T13:54:00Z">
        <w:r w:rsidR="00712DF1">
          <w:t xml:space="preserve"> van de </w:t>
        </w:r>
      </w:ins>
      <w:ins w:id="800" w:author="Koen Wartenberg" w:date="2018-02-15T08:13:00Z">
        <w:r w:rsidR="00CA762C">
          <w:t>stageperiode</w:t>
        </w:r>
      </w:ins>
      <w:ins w:id="801" w:author="Koen Wartenberg" w:date="2018-02-09T13:55:00Z">
        <w:r w:rsidR="00712DF1">
          <w:t>.</w:t>
        </w:r>
      </w:ins>
    </w:p>
    <w:p w14:paraId="1D8194B1" w14:textId="1EEDE8D6" w:rsidR="00712DF1" w:rsidRDefault="00712DF1" w:rsidP="00A271E9">
      <w:pPr>
        <w:pStyle w:val="ListParagraph"/>
        <w:numPr>
          <w:ilvl w:val="0"/>
          <w:numId w:val="38"/>
        </w:numPr>
        <w:rPr>
          <w:ins w:id="802" w:author="Koen Wartenberg" w:date="2018-02-09T13:55:00Z"/>
        </w:rPr>
      </w:pPr>
      <w:ins w:id="803" w:author="Koen Wartenberg" w:date="2018-02-09T13:55:00Z">
        <w:r>
          <w:t>Welke onderdelen wel en niet tot het project behoren.</w:t>
        </w:r>
      </w:ins>
    </w:p>
    <w:p w14:paraId="653CA9AE" w14:textId="0AF30B6D" w:rsidR="00712DF1" w:rsidRDefault="00712DF1" w:rsidP="00A271E9">
      <w:pPr>
        <w:pStyle w:val="ListParagraph"/>
        <w:numPr>
          <w:ilvl w:val="0"/>
          <w:numId w:val="38"/>
        </w:numPr>
        <w:rPr>
          <w:ins w:id="804" w:author="Koen Wartenberg" w:date="2018-02-09T13:56:00Z"/>
        </w:rPr>
      </w:pPr>
      <w:ins w:id="805" w:author="Koen Wartenberg" w:date="2018-02-09T13:55:00Z">
        <w:r>
          <w:t>Het eindproduct.</w:t>
        </w:r>
      </w:ins>
    </w:p>
    <w:p w14:paraId="290A10C4" w14:textId="1CBE9B08" w:rsidR="00712DF1" w:rsidRDefault="00F11D62" w:rsidP="00A271E9">
      <w:pPr>
        <w:pStyle w:val="ListParagraph"/>
        <w:numPr>
          <w:ilvl w:val="0"/>
          <w:numId w:val="38"/>
        </w:numPr>
        <w:rPr>
          <w:ins w:id="806" w:author="Koen Wartenberg" w:date="2018-02-09T14:01:00Z"/>
        </w:rPr>
      </w:pPr>
      <w:ins w:id="807" w:author="Koen Wartenberg" w:date="2018-02-09T14:00:00Z">
        <w:r>
          <w:t xml:space="preserve">Hoe de begeleiding is </w:t>
        </w:r>
      </w:ins>
      <w:ins w:id="808" w:author="Koen Wartenberg" w:date="2018-02-09T14:01:00Z">
        <w:r>
          <w:t>georganiseerd</w:t>
        </w:r>
      </w:ins>
    </w:p>
    <w:p w14:paraId="77EB525B" w14:textId="77777777" w:rsidR="00CB0DB6" w:rsidRPr="00A93169" w:rsidDel="00F11D62" w:rsidRDefault="00CB0DB6">
      <w:pPr>
        <w:rPr>
          <w:del w:id="809" w:author="Koen Wartenberg" w:date="2018-02-09T14:03:00Z"/>
        </w:rPr>
        <w:pPrChange w:id="810" w:author="Koen Wartenberg" w:date="2018-02-09T13:49:00Z">
          <w:pPr>
            <w:pStyle w:val="Heading2"/>
            <w:keepNext w:val="0"/>
            <w:tabs>
              <w:tab w:val="num" w:pos="709"/>
            </w:tabs>
            <w:ind w:left="709" w:hanging="709"/>
          </w:pPr>
        </w:pPrChange>
      </w:pPr>
    </w:p>
    <w:p w14:paraId="7E717C13" w14:textId="0A7763BF" w:rsidR="00B77E3B" w:rsidDel="00F11D62" w:rsidRDefault="00B77E3B" w:rsidP="00B77E3B">
      <w:pPr>
        <w:rPr>
          <w:del w:id="811" w:author="Koen Wartenberg" w:date="2018-02-09T14:03:00Z"/>
        </w:rPr>
      </w:pPr>
      <w:del w:id="812" w:author="Koen Wartenberg" w:date="2018-02-09T14:03:00Z">
        <w:r w:rsidDel="00F11D62">
          <w:delText>Dit document is gericht op 3 partijen. Het document dient ten eerste voor de stagiair zelf zodat hij zijn opdracht duidelijk kan krijgen</w:delText>
        </w:r>
      </w:del>
      <w:del w:id="813" w:author="Koen Wartenberg" w:date="2018-02-09T13:49:00Z">
        <w:r w:rsidDel="00CB0DB6">
          <w:delText xml:space="preserve"> </w:delText>
        </w:r>
        <w:commentRangeStart w:id="814"/>
        <w:r w:rsidDel="00CB0DB6">
          <w:delText>en gewezen kan worden op eventuele fouten</w:delText>
        </w:r>
        <w:commentRangeEnd w:id="814"/>
        <w:r w:rsidR="00E112CC" w:rsidDel="00CB0DB6">
          <w:rPr>
            <w:rStyle w:val="CommentReference"/>
          </w:rPr>
          <w:commentReference w:id="814"/>
        </w:r>
        <w:r w:rsidDel="00CB0DB6">
          <w:delText xml:space="preserve">. </w:delText>
        </w:r>
      </w:del>
      <w:del w:id="815" w:author="Koen Wartenberg" w:date="2018-02-09T14:03:00Z">
        <w:r w:rsidDel="00F11D62">
          <w:delText xml:space="preserve">Verder kan er alvast een grove planning gemaakt worden, Risico’s kunnen tot een zekere </w:delText>
        </w:r>
        <w:commentRangeStart w:id="816"/>
        <w:r w:rsidDel="00F11D62">
          <w:delText xml:space="preserve">lengte </w:delText>
        </w:r>
        <w:commentRangeEnd w:id="816"/>
        <w:r w:rsidR="00E112CC" w:rsidDel="00F11D62">
          <w:rPr>
            <w:rStyle w:val="CommentReference"/>
          </w:rPr>
          <w:commentReference w:id="816"/>
        </w:r>
        <w:r w:rsidDel="00F11D62">
          <w:delText xml:space="preserve">bepaald worden. Ook wordt het </w:delText>
        </w:r>
        <w:r w:rsidR="00922EF7" w:rsidDel="00F11D62">
          <w:delText>eindproduct</w:delText>
        </w:r>
        <w:r w:rsidDel="00F11D62">
          <w:delText xml:space="preserve"> </w:delText>
        </w:r>
        <w:r w:rsidR="00A46F34" w:rsidDel="00F11D62">
          <w:delText>verduidelijkt.</w:delText>
        </w:r>
      </w:del>
    </w:p>
    <w:p w14:paraId="62B1E554" w14:textId="08C3369B" w:rsidR="00A46F34" w:rsidDel="00F11D62" w:rsidRDefault="00A46F34" w:rsidP="00B77E3B">
      <w:pPr>
        <w:rPr>
          <w:del w:id="817" w:author="Koen Wartenberg" w:date="2018-02-09T14:03:00Z"/>
        </w:rPr>
      </w:pPr>
      <w:commentRangeStart w:id="818"/>
      <w:del w:id="819" w:author="Koen Wartenberg" w:date="2018-02-09T14:03:00Z">
        <w:r w:rsidDel="00F11D62">
          <w:delText>Voor het Fontys en de stagebegeleider ervan</w:delText>
        </w:r>
        <w:commentRangeEnd w:id="818"/>
        <w:r w:rsidR="00E112CC" w:rsidDel="00F11D62">
          <w:rPr>
            <w:rStyle w:val="CommentReference"/>
          </w:rPr>
          <w:commentReference w:id="818"/>
        </w:r>
        <w:r w:rsidDel="00F11D62">
          <w:delText>. Hiermee kunnen ze inzien wat het project inhoudt en hoe de stagiair dit zal gaan verwezenlijken.</w:delText>
        </w:r>
      </w:del>
    </w:p>
    <w:p w14:paraId="271DF812" w14:textId="672FC5A7" w:rsidR="00CB0DB6" w:rsidRPr="00291F02" w:rsidDel="00F11D62" w:rsidRDefault="00A46F34" w:rsidP="00A93169">
      <w:pPr>
        <w:rPr>
          <w:del w:id="820" w:author="Koen Wartenberg" w:date="2018-02-09T14:03:00Z"/>
        </w:rPr>
      </w:pPr>
      <w:del w:id="821" w:author="Koen Wartenberg" w:date="2018-02-09T14:03:00Z">
        <w:r w:rsidDel="00F11D62">
          <w:delText>Als laatste is het bedoelt voor KSE en de stagebegeleider ervan. Hiermee kunnen zij mee inzien hoe de stagiair het product interpreteert en hoe het product zal worden ontwikkeld.</w:delText>
        </w:r>
        <w:r w:rsidR="00AD3B78" w:rsidDel="00F11D62">
          <w:delText xml:space="preserve"> Mochten er </w:delText>
        </w:r>
        <w:commentRangeStart w:id="822"/>
        <w:r w:rsidR="00AD3B78" w:rsidDel="00F11D62">
          <w:delText xml:space="preserve">nog fouten </w:delText>
        </w:r>
        <w:commentRangeEnd w:id="822"/>
        <w:r w:rsidR="00E01AE3" w:rsidDel="00F11D62">
          <w:rPr>
            <w:rStyle w:val="CommentReference"/>
          </w:rPr>
          <w:commentReference w:id="822"/>
        </w:r>
        <w:r w:rsidR="00AD3B78" w:rsidDel="00F11D62">
          <w:delText xml:space="preserve">in voorkomen </w:delText>
        </w:r>
      </w:del>
      <w:del w:id="823" w:author="Koen Wartenberg" w:date="2018-02-09T13:56:00Z">
        <w:r w:rsidR="00AD3B78" w:rsidDel="00712DF1">
          <w:delText>dan kunnen ze er zo vroeg mogelijk verwijderd worden.</w:delText>
        </w:r>
      </w:del>
    </w:p>
    <w:p w14:paraId="6AA45B7C" w14:textId="77777777" w:rsidR="00D0263B" w:rsidRDefault="00D0263B" w:rsidP="00D0263B"/>
    <w:p w14:paraId="3E569184" w14:textId="1D7E1348" w:rsidR="00D0263B" w:rsidRDefault="00D0263B" w:rsidP="00D0263B">
      <w:pPr>
        <w:pStyle w:val="Heading2"/>
        <w:keepNext w:val="0"/>
        <w:tabs>
          <w:tab w:val="num" w:pos="709"/>
        </w:tabs>
        <w:ind w:left="709" w:hanging="709"/>
      </w:pPr>
      <w:bookmarkStart w:id="824" w:name="_Toc437980080"/>
      <w:bookmarkStart w:id="825" w:name="_Toc505599935"/>
      <w:bookmarkStart w:id="826" w:name="_Toc507663533"/>
      <w:r>
        <w:t>Begrenzing</w:t>
      </w:r>
      <w:bookmarkEnd w:id="784"/>
      <w:bookmarkEnd w:id="785"/>
      <w:bookmarkEnd w:id="786"/>
      <w:bookmarkEnd w:id="824"/>
      <w:bookmarkEnd w:id="825"/>
      <w:bookmarkEnd w:id="826"/>
    </w:p>
    <w:p w14:paraId="1A195D42" w14:textId="77777777" w:rsidR="00D0263B" w:rsidRPr="0019608C" w:rsidRDefault="00D0263B" w:rsidP="00D0263B"/>
    <w:tbl>
      <w:tblPr>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536"/>
        <w:gridCol w:w="4820"/>
      </w:tblGrid>
      <w:tr w:rsidR="00D0263B" w:rsidRPr="00C63FDB" w14:paraId="1013D4B4" w14:textId="77777777" w:rsidTr="00495F9B">
        <w:trPr>
          <w:cantSplit/>
          <w:trHeight w:val="454"/>
        </w:trPr>
        <w:tc>
          <w:tcPr>
            <w:tcW w:w="4536" w:type="dxa"/>
            <w:shd w:val="clear" w:color="auto" w:fill="FFFFFF" w:themeFill="background1"/>
          </w:tcPr>
          <w:p w14:paraId="5A1B5A75" w14:textId="77777777" w:rsidR="00D0263B" w:rsidRPr="00C63FDB" w:rsidRDefault="00D0263B" w:rsidP="00495F9B">
            <w:pPr>
              <w:pStyle w:val="tabelheader"/>
              <w:rPr>
                <w:b/>
                <w:color w:val="1F497D" w:themeColor="text2"/>
                <w:sz w:val="20"/>
              </w:rPr>
            </w:pPr>
            <w:r w:rsidRPr="006F3A82">
              <w:rPr>
                <w:b/>
                <w:sz w:val="20"/>
              </w:rPr>
              <w:t>Tot het project behoort:</w:t>
            </w:r>
          </w:p>
        </w:tc>
        <w:tc>
          <w:tcPr>
            <w:tcW w:w="4820" w:type="dxa"/>
            <w:shd w:val="clear" w:color="auto" w:fill="D9D9D9" w:themeFill="background1" w:themeFillShade="D9"/>
          </w:tcPr>
          <w:p w14:paraId="666A1E28" w14:textId="77777777" w:rsidR="00D0263B" w:rsidRPr="006F3A82" w:rsidRDefault="00D0263B" w:rsidP="00495F9B">
            <w:pPr>
              <w:pStyle w:val="tabelheader"/>
              <w:rPr>
                <w:b/>
                <w:sz w:val="20"/>
              </w:rPr>
            </w:pPr>
            <w:r w:rsidRPr="006F3A82">
              <w:rPr>
                <w:b/>
                <w:sz w:val="20"/>
              </w:rPr>
              <w:t>Tot het project behoort niet:</w:t>
            </w:r>
          </w:p>
        </w:tc>
      </w:tr>
      <w:tr w:rsidR="00D0263B" w:rsidRPr="00C63FDB" w14:paraId="466C87E1" w14:textId="77777777" w:rsidTr="00495F9B">
        <w:trPr>
          <w:cantSplit/>
          <w:trHeight w:val="340"/>
        </w:trPr>
        <w:tc>
          <w:tcPr>
            <w:tcW w:w="4536" w:type="dxa"/>
          </w:tcPr>
          <w:p w14:paraId="63D3ADA5" w14:textId="536EE2F5" w:rsidR="00D0263B" w:rsidRPr="00FD56AE" w:rsidRDefault="00FE1718">
            <w:pPr>
              <w:pStyle w:val="Tabelbody"/>
              <w:rPr>
                <w:rPrChange w:id="827" w:author="Koen Wartenberg" w:date="2018-02-09T14:32:00Z">
                  <w:rPr>
                    <w:sz w:val="20"/>
                  </w:rPr>
                </w:rPrChange>
              </w:rPr>
              <w:pPrChange w:id="828" w:author="Koen Wartenberg" w:date="2018-02-09T14:33:00Z">
                <w:pPr>
                  <w:pStyle w:val="Tabelbody"/>
                  <w:spacing w:after="0"/>
                </w:pPr>
              </w:pPrChange>
            </w:pPr>
            <w:ins w:id="829" w:author="Koen Wartenberg" w:date="2018-02-26T15:47:00Z">
              <w:r>
                <w:t xml:space="preserve">Er moeten nieuwe functionaliteiten </w:t>
              </w:r>
            </w:ins>
            <w:ins w:id="830" w:author="Koen Wartenberg" w:date="2018-02-26T15:48:00Z">
              <w:r w:rsidR="004A007B">
                <w:t>geïmplementeerd</w:t>
              </w:r>
            </w:ins>
            <w:ins w:id="831" w:author="Koen Wartenberg" w:date="2018-02-26T15:47:00Z">
              <w:r>
                <w:t xml:space="preserve"> worden zodat naast transportlijnen ook innamelijnen, menglijnen, perslijnen en afgifte lijnen </w:t>
              </w:r>
              <w:r w:rsidR="004A007B">
                <w:t>geconfigureerd kunnen</w:t>
              </w:r>
            </w:ins>
            <w:ins w:id="832" w:author="Koen Wartenberg" w:date="2018-02-26T15:48:00Z">
              <w:r w:rsidR="004A007B">
                <w:t xml:space="preserve"> worden.</w:t>
              </w:r>
            </w:ins>
            <w:del w:id="833" w:author="Koen Wartenberg" w:date="2018-02-26T15:47:00Z">
              <w:r w:rsidR="00294AC2" w:rsidRPr="00FD56AE" w:rsidDel="00FE1718">
                <w:rPr>
                  <w:rPrChange w:id="834" w:author="Koen Wartenberg" w:date="2018-02-09T14:32:00Z">
                    <w:rPr>
                      <w:sz w:val="20"/>
                    </w:rPr>
                  </w:rPrChange>
                </w:rPr>
                <w:delText xml:space="preserve">Handmatig </w:delText>
              </w:r>
            </w:del>
            <w:del w:id="835" w:author="Koen Wartenberg" w:date="2018-02-26T15:46:00Z">
              <w:r w:rsidR="00294AC2" w:rsidRPr="00FD56AE" w:rsidDel="00FE1718">
                <w:rPr>
                  <w:rPrChange w:id="836" w:author="Koen Wartenberg" w:date="2018-02-09T14:32:00Z">
                    <w:rPr>
                      <w:sz w:val="20"/>
                    </w:rPr>
                  </w:rPrChange>
                </w:rPr>
                <w:delText xml:space="preserve">een transportlijn configureren </w:delText>
              </w:r>
            </w:del>
          </w:p>
        </w:tc>
        <w:tc>
          <w:tcPr>
            <w:tcW w:w="4820" w:type="dxa"/>
          </w:tcPr>
          <w:p w14:paraId="4AB96BE2" w14:textId="4342D32F" w:rsidR="00D0263B" w:rsidRPr="00FD56AE" w:rsidRDefault="001160E6">
            <w:pPr>
              <w:pStyle w:val="Tabelbody"/>
              <w:rPr>
                <w:rPrChange w:id="837" w:author="Koen Wartenberg" w:date="2018-02-09T14:32:00Z">
                  <w:rPr>
                    <w:sz w:val="20"/>
                  </w:rPr>
                </w:rPrChange>
              </w:rPr>
              <w:pPrChange w:id="838" w:author="Koen Wartenberg" w:date="2018-02-09T14:33:00Z">
                <w:pPr>
                  <w:pStyle w:val="Tabelbody"/>
                  <w:spacing w:after="0"/>
                </w:pPr>
              </w:pPrChange>
            </w:pPr>
            <w:r w:rsidRPr="00FD56AE">
              <w:rPr>
                <w:rPrChange w:id="839" w:author="Koen Wartenberg" w:date="2018-02-09T14:32:00Z">
                  <w:rPr>
                    <w:sz w:val="20"/>
                  </w:rPr>
                </w:rPrChange>
              </w:rPr>
              <w:t xml:space="preserve">Het maken van een </w:t>
            </w:r>
            <w:ins w:id="840" w:author="Koen Wartenberg" w:date="2018-02-14T10:56:00Z">
              <w:r w:rsidR="00EC61C2">
                <w:t xml:space="preserve">nieuw </w:t>
              </w:r>
            </w:ins>
            <w:r w:rsidRPr="00FD56AE">
              <w:rPr>
                <w:rPrChange w:id="841" w:author="Koen Wartenberg" w:date="2018-02-09T14:32:00Z">
                  <w:rPr>
                    <w:sz w:val="20"/>
                  </w:rPr>
                </w:rPrChange>
              </w:rPr>
              <w:t>database ontwerp</w:t>
            </w:r>
          </w:p>
        </w:tc>
      </w:tr>
      <w:tr w:rsidR="00D0263B" w:rsidRPr="00C63FDB" w14:paraId="29F07D8E" w14:textId="77777777" w:rsidTr="00495F9B">
        <w:trPr>
          <w:cantSplit/>
          <w:trHeight w:val="340"/>
        </w:trPr>
        <w:tc>
          <w:tcPr>
            <w:tcW w:w="4536" w:type="dxa"/>
          </w:tcPr>
          <w:p w14:paraId="4CA5A737" w14:textId="0B6E8A94" w:rsidR="00D0263B" w:rsidRPr="00FD56AE" w:rsidRDefault="008C378B">
            <w:pPr>
              <w:pStyle w:val="Tabelbody"/>
              <w:rPr>
                <w:rPrChange w:id="842" w:author="Koen Wartenberg" w:date="2018-02-09T14:32:00Z">
                  <w:rPr>
                    <w:sz w:val="20"/>
                  </w:rPr>
                </w:rPrChange>
              </w:rPr>
              <w:pPrChange w:id="843" w:author="Koen Wartenberg" w:date="2018-02-09T14:33:00Z">
                <w:pPr>
                  <w:pStyle w:val="Tabelbody"/>
                  <w:spacing w:after="0"/>
                </w:pPr>
              </w:pPrChange>
            </w:pPr>
            <w:ins w:id="844" w:author="Koen Wartenberg" w:date="2018-02-12T16:05:00Z">
              <w:r>
                <w:t xml:space="preserve">De </w:t>
              </w:r>
            </w:ins>
            <w:ins w:id="845" w:author="Koen Wartenberg" w:date="2018-02-12T16:06:00Z">
              <w:r>
                <w:t>geïmpl</w:t>
              </w:r>
            </w:ins>
            <w:ins w:id="846" w:author="Koen Wartenberg" w:date="2018-02-12T16:08:00Z">
              <w:r>
                <w:t>e</w:t>
              </w:r>
            </w:ins>
            <w:ins w:id="847" w:author="Koen Wartenberg" w:date="2018-02-15T08:13:00Z">
              <w:r w:rsidR="00CA762C">
                <w:t>men</w:t>
              </w:r>
            </w:ins>
            <w:ins w:id="848" w:author="Koen Wartenberg" w:date="2018-02-12T16:06:00Z">
              <w:r>
                <w:t>teerde</w:t>
              </w:r>
            </w:ins>
            <w:ins w:id="849" w:author="Koen Wartenberg" w:date="2018-02-12T16:05:00Z">
              <w:r>
                <w:t xml:space="preserve"> fun</w:t>
              </w:r>
            </w:ins>
            <w:ins w:id="850" w:author="Koen Wartenberg" w:date="2018-02-12T16:06:00Z">
              <w:r>
                <w:t>ctionaliteiten testen.</w:t>
              </w:r>
            </w:ins>
            <w:commentRangeStart w:id="851"/>
            <w:del w:id="852" w:author="Koen Wartenberg" w:date="2018-02-09T14:04:00Z">
              <w:r w:rsidR="00294AC2" w:rsidRPr="00FD56AE" w:rsidDel="00F11D62">
                <w:rPr>
                  <w:rPrChange w:id="853" w:author="Koen Wartenberg" w:date="2018-02-09T14:32:00Z">
                    <w:rPr>
                      <w:sz w:val="20"/>
                    </w:rPr>
                  </w:rPrChange>
                </w:rPr>
                <w:delText>T</w:delText>
              </w:r>
            </w:del>
            <w:del w:id="854" w:author="Koen Wartenberg" w:date="2018-02-12T16:05:00Z">
              <w:r w:rsidR="00294AC2" w:rsidRPr="00FD56AE" w:rsidDel="008C378B">
                <w:rPr>
                  <w:rPrChange w:id="855" w:author="Koen Wartenberg" w:date="2018-02-09T14:32:00Z">
                    <w:rPr>
                      <w:sz w:val="20"/>
                    </w:rPr>
                  </w:rPrChange>
                </w:rPr>
                <w:delText>ransportlijn</w:delText>
              </w:r>
            </w:del>
            <w:del w:id="856" w:author="Koen Wartenberg" w:date="2018-02-09T14:04:00Z">
              <w:r w:rsidR="00294AC2" w:rsidRPr="00FD56AE" w:rsidDel="00F11D62">
                <w:rPr>
                  <w:rPrChange w:id="857" w:author="Koen Wartenberg" w:date="2018-02-09T14:32:00Z">
                    <w:rPr>
                      <w:sz w:val="20"/>
                    </w:rPr>
                  </w:rPrChange>
                </w:rPr>
                <w:delText xml:space="preserve"> testen op een testsysteem</w:delText>
              </w:r>
              <w:commentRangeEnd w:id="851"/>
              <w:r w:rsidR="00E01AE3" w:rsidRPr="00FD56AE" w:rsidDel="00F11D62">
                <w:rPr>
                  <w:rStyle w:val="CommentReference"/>
                  <w:sz w:val="18"/>
                  <w:lang w:eastAsia="nl-NL"/>
                  <w:rPrChange w:id="858" w:author="Koen Wartenberg" w:date="2018-02-09T14:32:00Z">
                    <w:rPr>
                      <w:rStyle w:val="CommentReference"/>
                      <w:lang w:eastAsia="nl-NL"/>
                    </w:rPr>
                  </w:rPrChange>
                </w:rPr>
                <w:commentReference w:id="851"/>
              </w:r>
            </w:del>
          </w:p>
        </w:tc>
        <w:tc>
          <w:tcPr>
            <w:tcW w:w="4820" w:type="dxa"/>
          </w:tcPr>
          <w:p w14:paraId="0A0CD914" w14:textId="7E0AB710" w:rsidR="00D0263B" w:rsidRPr="00FD56AE" w:rsidRDefault="000D17B5">
            <w:pPr>
              <w:pStyle w:val="Tabelbody"/>
              <w:rPr>
                <w:rPrChange w:id="859" w:author="Koen Wartenberg" w:date="2018-02-09T14:32:00Z">
                  <w:rPr>
                    <w:sz w:val="20"/>
                  </w:rPr>
                </w:rPrChange>
              </w:rPr>
              <w:pPrChange w:id="860" w:author="Koen Wartenberg" w:date="2018-02-09T14:33:00Z">
                <w:pPr>
                  <w:pStyle w:val="Tabelbody"/>
                  <w:spacing w:after="0"/>
                </w:pPr>
              </w:pPrChange>
            </w:pPr>
            <w:r w:rsidRPr="00FD56AE">
              <w:rPr>
                <w:rPrChange w:id="861" w:author="Koen Wartenberg" w:date="2018-02-09T14:32:00Z">
                  <w:rPr>
                    <w:sz w:val="20"/>
                  </w:rPr>
                </w:rPrChange>
              </w:rPr>
              <w:t>Het maken van compleet nieuwe ontwerp documentatie.</w:t>
            </w:r>
          </w:p>
        </w:tc>
      </w:tr>
      <w:tr w:rsidR="00D0263B" w:rsidRPr="00C63FDB" w14:paraId="1AFBB6BD" w14:textId="77777777" w:rsidTr="00495F9B">
        <w:trPr>
          <w:cantSplit/>
          <w:trHeight w:val="340"/>
        </w:trPr>
        <w:tc>
          <w:tcPr>
            <w:tcW w:w="4536" w:type="dxa"/>
          </w:tcPr>
          <w:p w14:paraId="0A0D674A" w14:textId="7A69E079" w:rsidR="00D0263B" w:rsidRPr="00FD56AE" w:rsidRDefault="00294AC2">
            <w:pPr>
              <w:pStyle w:val="Tabelbody"/>
              <w:rPr>
                <w:rPrChange w:id="862" w:author="Koen Wartenberg" w:date="2018-02-09T14:32:00Z">
                  <w:rPr>
                    <w:sz w:val="20"/>
                  </w:rPr>
                </w:rPrChange>
              </w:rPr>
              <w:pPrChange w:id="863" w:author="Koen Wartenberg" w:date="2018-02-09T14:33:00Z">
                <w:pPr>
                  <w:pStyle w:val="Tabelbody"/>
                  <w:spacing w:after="0"/>
                </w:pPr>
              </w:pPrChange>
            </w:pPr>
            <w:r w:rsidRPr="00FD56AE">
              <w:rPr>
                <w:rPrChange w:id="864" w:author="Koen Wartenberg" w:date="2018-02-09T14:32:00Z">
                  <w:rPr>
                    <w:sz w:val="20"/>
                  </w:rPr>
                </w:rPrChange>
              </w:rPr>
              <w:t xml:space="preserve">Code </w:t>
            </w:r>
            <w:ins w:id="865" w:author="Koen Wartenberg" w:date="2018-02-09T14:03:00Z">
              <w:r w:rsidR="00F11D62" w:rsidRPr="00FD56AE">
                <w:rPr>
                  <w:rPrChange w:id="866" w:author="Koen Wartenberg" w:date="2018-02-09T14:32:00Z">
                    <w:rPr>
                      <w:sz w:val="20"/>
                    </w:rPr>
                  </w:rPrChange>
                </w:rPr>
                <w:t>kw</w:t>
              </w:r>
            </w:ins>
            <w:ins w:id="867" w:author="Koen Wartenberg" w:date="2018-02-09T14:04:00Z">
              <w:r w:rsidR="00F11D62" w:rsidRPr="00FD56AE">
                <w:rPr>
                  <w:rPrChange w:id="868" w:author="Koen Wartenberg" w:date="2018-02-09T14:32:00Z">
                    <w:rPr>
                      <w:sz w:val="20"/>
                    </w:rPr>
                  </w:rPrChange>
                </w:rPr>
                <w:t>aliteit verbeteren</w:t>
              </w:r>
            </w:ins>
            <w:del w:id="869" w:author="Koen Wartenberg" w:date="2018-02-09T14:03:00Z">
              <w:r w:rsidRPr="00FD56AE" w:rsidDel="00F11D62">
                <w:rPr>
                  <w:rPrChange w:id="870" w:author="Koen Wartenberg" w:date="2018-02-09T14:32:00Z">
                    <w:rPr>
                      <w:sz w:val="20"/>
                    </w:rPr>
                  </w:rPrChange>
                </w:rPr>
                <w:delText xml:space="preserve">van de vorige stagiair </w:delText>
              </w:r>
              <w:commentRangeStart w:id="871"/>
              <w:r w:rsidRPr="00FD56AE" w:rsidDel="00F11D62">
                <w:rPr>
                  <w:rPrChange w:id="872" w:author="Koen Wartenberg" w:date="2018-02-09T14:32:00Z">
                    <w:rPr>
                      <w:sz w:val="20"/>
                    </w:rPr>
                  </w:rPrChange>
                </w:rPr>
                <w:delText xml:space="preserve">oppoetsen </w:delText>
              </w:r>
              <w:commentRangeEnd w:id="871"/>
              <w:r w:rsidR="00E01AE3" w:rsidRPr="00FD56AE" w:rsidDel="00F11D62">
                <w:rPr>
                  <w:rStyle w:val="CommentReference"/>
                  <w:sz w:val="18"/>
                  <w:lang w:eastAsia="nl-NL"/>
                  <w:rPrChange w:id="873" w:author="Koen Wartenberg" w:date="2018-02-09T14:32:00Z">
                    <w:rPr>
                      <w:rStyle w:val="CommentReference"/>
                      <w:lang w:eastAsia="nl-NL"/>
                    </w:rPr>
                  </w:rPrChange>
                </w:rPr>
                <w:commentReference w:id="871"/>
              </w:r>
              <w:r w:rsidRPr="00FD56AE" w:rsidDel="00F11D62">
                <w:rPr>
                  <w:rPrChange w:id="874" w:author="Koen Wartenberg" w:date="2018-02-09T14:32:00Z">
                    <w:rPr>
                      <w:sz w:val="20"/>
                    </w:rPr>
                  </w:rPrChange>
                </w:rPr>
                <w:delText>en hergebruiken</w:delText>
              </w:r>
            </w:del>
          </w:p>
        </w:tc>
        <w:tc>
          <w:tcPr>
            <w:tcW w:w="4820" w:type="dxa"/>
          </w:tcPr>
          <w:p w14:paraId="3F4025EC" w14:textId="4653F024" w:rsidR="00D0263B" w:rsidRPr="00FD56AE" w:rsidRDefault="000D17B5">
            <w:pPr>
              <w:pStyle w:val="Tabelbody"/>
              <w:rPr>
                <w:rPrChange w:id="875" w:author="Koen Wartenberg" w:date="2018-02-09T14:32:00Z">
                  <w:rPr>
                    <w:sz w:val="20"/>
                  </w:rPr>
                </w:rPrChange>
              </w:rPr>
              <w:pPrChange w:id="876" w:author="Koen Wartenberg" w:date="2018-02-09T14:33:00Z">
                <w:pPr>
                  <w:pStyle w:val="Tabelbody"/>
                  <w:spacing w:after="0"/>
                </w:pPr>
              </w:pPrChange>
            </w:pPr>
            <w:r w:rsidRPr="00FD56AE">
              <w:rPr>
                <w:rPrChange w:id="877" w:author="Koen Wartenberg" w:date="2018-02-09T14:32:00Z">
                  <w:rPr>
                    <w:sz w:val="20"/>
                  </w:rPr>
                </w:rPrChange>
              </w:rPr>
              <w:t>Overige taken</w:t>
            </w:r>
          </w:p>
        </w:tc>
      </w:tr>
      <w:tr w:rsidR="00D0263B" w:rsidRPr="00C63FDB" w14:paraId="3D4A94CB" w14:textId="77777777" w:rsidTr="00495F9B">
        <w:trPr>
          <w:cantSplit/>
          <w:trHeight w:val="340"/>
        </w:trPr>
        <w:tc>
          <w:tcPr>
            <w:tcW w:w="4536" w:type="dxa"/>
          </w:tcPr>
          <w:p w14:paraId="459E28A2" w14:textId="5CBFFA3F" w:rsidR="00D0263B" w:rsidRPr="00FD56AE" w:rsidRDefault="00294AC2">
            <w:pPr>
              <w:pStyle w:val="Tabelbody"/>
              <w:rPr>
                <w:rPrChange w:id="878" w:author="Koen Wartenberg" w:date="2018-02-09T14:32:00Z">
                  <w:rPr>
                    <w:sz w:val="20"/>
                  </w:rPr>
                </w:rPrChange>
              </w:rPr>
              <w:pPrChange w:id="879" w:author="Koen Wartenberg" w:date="2018-02-09T14:33:00Z">
                <w:pPr>
                  <w:pStyle w:val="Tabelbody"/>
                  <w:spacing w:after="0"/>
                </w:pPr>
              </w:pPrChange>
            </w:pPr>
            <w:r w:rsidRPr="00FD56AE">
              <w:rPr>
                <w:rPrChange w:id="880" w:author="Koen Wartenberg" w:date="2018-02-09T14:32:00Z">
                  <w:rPr>
                    <w:sz w:val="20"/>
                  </w:rPr>
                </w:rPrChange>
              </w:rPr>
              <w:t xml:space="preserve">Doormiddel van use cases </w:t>
            </w:r>
            <w:ins w:id="881" w:author="Koen Wartenberg" w:date="2018-02-26T15:45:00Z">
              <w:r w:rsidR="00FE1718">
                <w:t xml:space="preserve">en/of user stories </w:t>
              </w:r>
            </w:ins>
            <w:r w:rsidRPr="00FD56AE">
              <w:rPr>
                <w:rPrChange w:id="882" w:author="Koen Wartenberg" w:date="2018-02-09T14:32:00Z">
                  <w:rPr>
                    <w:sz w:val="20"/>
                  </w:rPr>
                </w:rPrChange>
              </w:rPr>
              <w:t>nieuwe functionaliteiten in kaart brengen</w:t>
            </w:r>
            <w:ins w:id="883" w:author="Peter Noten" w:date="2018-02-26T12:22:00Z">
              <w:r w:rsidR="002A222F">
                <w:t xml:space="preserve"> </w:t>
              </w:r>
            </w:ins>
            <w:del w:id="884" w:author="Koen Wartenberg" w:date="2018-02-09T14:05:00Z">
              <w:r w:rsidRPr="00FD56AE" w:rsidDel="00C96E13">
                <w:rPr>
                  <w:rPrChange w:id="885" w:author="Koen Wartenberg" w:date="2018-02-09T14:32:00Z">
                    <w:rPr>
                      <w:sz w:val="20"/>
                    </w:rPr>
                  </w:rPrChange>
                </w:rPr>
                <w:delText>.</w:delText>
              </w:r>
            </w:del>
          </w:p>
        </w:tc>
        <w:tc>
          <w:tcPr>
            <w:tcW w:w="4820" w:type="dxa"/>
          </w:tcPr>
          <w:p w14:paraId="5F899CA0" w14:textId="77777777" w:rsidR="00D0263B" w:rsidRPr="00FD56AE" w:rsidRDefault="00D0263B">
            <w:pPr>
              <w:pStyle w:val="Tabelbody"/>
              <w:rPr>
                <w:rPrChange w:id="886" w:author="Koen Wartenberg" w:date="2018-02-09T14:32:00Z">
                  <w:rPr>
                    <w:sz w:val="20"/>
                  </w:rPr>
                </w:rPrChange>
              </w:rPr>
              <w:pPrChange w:id="887" w:author="Koen Wartenberg" w:date="2018-02-09T14:33:00Z">
                <w:pPr>
                  <w:pStyle w:val="Tabelbody"/>
                  <w:spacing w:after="0"/>
                </w:pPr>
              </w:pPrChange>
            </w:pPr>
          </w:p>
        </w:tc>
      </w:tr>
      <w:tr w:rsidR="00294AC2" w:rsidRPr="00C63FDB" w14:paraId="0457BFB4" w14:textId="77777777" w:rsidTr="00495F9B">
        <w:trPr>
          <w:cantSplit/>
          <w:trHeight w:val="340"/>
        </w:trPr>
        <w:tc>
          <w:tcPr>
            <w:tcW w:w="4536" w:type="dxa"/>
          </w:tcPr>
          <w:p w14:paraId="2968031D" w14:textId="497BE6AD" w:rsidR="00294AC2" w:rsidRPr="00FD56AE" w:rsidRDefault="00294AC2">
            <w:pPr>
              <w:pStyle w:val="Tabelbody"/>
              <w:rPr>
                <w:rPrChange w:id="888" w:author="Koen Wartenberg" w:date="2018-02-09T14:32:00Z">
                  <w:rPr>
                    <w:sz w:val="20"/>
                  </w:rPr>
                </w:rPrChange>
              </w:rPr>
              <w:pPrChange w:id="889" w:author="Koen Wartenberg" w:date="2018-02-09T14:33:00Z">
                <w:pPr>
                  <w:pStyle w:val="Tabelbody"/>
                  <w:spacing w:after="0"/>
                </w:pPr>
              </w:pPrChange>
            </w:pPr>
            <w:r w:rsidRPr="00FD56AE">
              <w:rPr>
                <w:rPrChange w:id="890" w:author="Koen Wartenberg" w:date="2018-02-09T14:32:00Z">
                  <w:rPr>
                    <w:sz w:val="20"/>
                  </w:rPr>
                </w:rPrChange>
              </w:rPr>
              <w:t xml:space="preserve">Architectuur document </w:t>
            </w:r>
            <w:ins w:id="891" w:author="Koen Wartenberg" w:date="2018-02-09T14:07:00Z">
              <w:r w:rsidR="00C96E13" w:rsidRPr="00FD56AE">
                <w:rPr>
                  <w:rPrChange w:id="892" w:author="Koen Wartenberg" w:date="2018-02-09T14:32:00Z">
                    <w:rPr>
                      <w:sz w:val="20"/>
                    </w:rPr>
                  </w:rPrChange>
                </w:rPr>
                <w:t>bestuderen, aanpassen en ontbrekende ontwerpen toevoegen</w:t>
              </w:r>
            </w:ins>
            <w:ins w:id="893" w:author="Koen Wartenberg" w:date="2018-02-09T14:08:00Z">
              <w:r w:rsidR="00C96E13" w:rsidRPr="00FD56AE">
                <w:rPr>
                  <w:rPrChange w:id="894" w:author="Koen Wartenberg" w:date="2018-02-09T14:32:00Z">
                    <w:rPr>
                      <w:sz w:val="20"/>
                    </w:rPr>
                  </w:rPrChange>
                </w:rPr>
                <w:t>.</w:t>
              </w:r>
            </w:ins>
            <w:del w:id="895" w:author="Koen Wartenberg" w:date="2018-02-09T14:07:00Z">
              <w:r w:rsidRPr="00FD56AE" w:rsidDel="00C96E13">
                <w:rPr>
                  <w:rPrChange w:id="896" w:author="Koen Wartenberg" w:date="2018-02-09T14:32:00Z">
                    <w:rPr>
                      <w:sz w:val="20"/>
                    </w:rPr>
                  </w:rPrChange>
                </w:rPr>
                <w:delText>bestuderen en aanpassen</w:delText>
              </w:r>
            </w:del>
          </w:p>
        </w:tc>
        <w:tc>
          <w:tcPr>
            <w:tcW w:w="4820" w:type="dxa"/>
          </w:tcPr>
          <w:p w14:paraId="164C3346" w14:textId="77777777" w:rsidR="00294AC2" w:rsidRPr="00FD56AE" w:rsidRDefault="00294AC2">
            <w:pPr>
              <w:pStyle w:val="Tabelbody"/>
              <w:rPr>
                <w:rPrChange w:id="897" w:author="Koen Wartenberg" w:date="2018-02-09T14:32:00Z">
                  <w:rPr>
                    <w:sz w:val="20"/>
                  </w:rPr>
                </w:rPrChange>
              </w:rPr>
              <w:pPrChange w:id="898" w:author="Koen Wartenberg" w:date="2018-02-09T14:33:00Z">
                <w:pPr>
                  <w:pStyle w:val="Tabelbody"/>
                  <w:spacing w:after="0"/>
                </w:pPr>
              </w:pPrChange>
            </w:pPr>
          </w:p>
        </w:tc>
      </w:tr>
      <w:tr w:rsidR="00294AC2" w:rsidRPr="00C63FDB" w14:paraId="3EC9A838" w14:textId="77777777" w:rsidTr="00495F9B">
        <w:trPr>
          <w:cantSplit/>
          <w:trHeight w:val="340"/>
        </w:trPr>
        <w:tc>
          <w:tcPr>
            <w:tcW w:w="4536" w:type="dxa"/>
          </w:tcPr>
          <w:p w14:paraId="35620381" w14:textId="20EA66A4" w:rsidR="00294AC2" w:rsidRPr="00FD56AE" w:rsidRDefault="00922EF7">
            <w:pPr>
              <w:pStyle w:val="Tabelbody"/>
              <w:rPr>
                <w:rPrChange w:id="899" w:author="Koen Wartenberg" w:date="2018-02-09T14:32:00Z">
                  <w:rPr>
                    <w:sz w:val="20"/>
                  </w:rPr>
                </w:rPrChange>
              </w:rPr>
              <w:pPrChange w:id="900" w:author="Koen Wartenberg" w:date="2018-02-09T14:33:00Z">
                <w:pPr>
                  <w:pStyle w:val="Tabelbody"/>
                  <w:spacing w:after="0"/>
                </w:pPr>
              </w:pPrChange>
            </w:pPr>
            <w:r w:rsidRPr="00FD56AE">
              <w:rPr>
                <w:rPrChange w:id="901" w:author="Koen Wartenberg" w:date="2018-02-09T14:32:00Z">
                  <w:rPr>
                    <w:sz w:val="20"/>
                  </w:rPr>
                </w:rPrChange>
              </w:rPr>
              <w:t>De</w:t>
            </w:r>
            <w:r w:rsidR="00294AC2" w:rsidRPr="00FD56AE">
              <w:rPr>
                <w:rPrChange w:id="902" w:author="Koen Wartenberg" w:date="2018-02-09T14:32:00Z">
                  <w:rPr>
                    <w:sz w:val="20"/>
                  </w:rPr>
                </w:rPrChange>
              </w:rPr>
              <w:t xml:space="preserve"> </w:t>
            </w:r>
            <w:r w:rsidRPr="00FD56AE">
              <w:rPr>
                <w:rPrChange w:id="903" w:author="Koen Wartenberg" w:date="2018-02-09T14:32:00Z">
                  <w:rPr>
                    <w:sz w:val="20"/>
                  </w:rPr>
                </w:rPrChange>
              </w:rPr>
              <w:t>XML-configuratie</w:t>
            </w:r>
            <w:r w:rsidR="00294AC2" w:rsidRPr="00FD56AE">
              <w:rPr>
                <w:rPrChange w:id="904" w:author="Koen Wartenberg" w:date="2018-02-09T14:32:00Z">
                  <w:rPr>
                    <w:sz w:val="20"/>
                  </w:rPr>
                </w:rPrChange>
              </w:rPr>
              <w:t xml:space="preserve"> structu</w:t>
            </w:r>
            <w:ins w:id="905" w:author="Koen Wartenberg" w:date="2018-02-09T14:06:00Z">
              <w:r w:rsidR="00C96E13" w:rsidRPr="00FD56AE">
                <w:rPr>
                  <w:rPrChange w:id="906" w:author="Koen Wartenberg" w:date="2018-02-09T14:32:00Z">
                    <w:rPr>
                      <w:sz w:val="20"/>
                    </w:rPr>
                  </w:rPrChange>
                </w:rPr>
                <w:t xml:space="preserve">ur verminderen en </w:t>
              </w:r>
            </w:ins>
            <w:ins w:id="907" w:author="Koen Wartenberg" w:date="2018-02-09T14:07:00Z">
              <w:r w:rsidR="00C96E13" w:rsidRPr="00FD56AE">
                <w:rPr>
                  <w:rPrChange w:id="908" w:author="Koen Wartenberg" w:date="2018-02-09T14:32:00Z">
                    <w:rPr>
                      <w:sz w:val="20"/>
                    </w:rPr>
                  </w:rPrChange>
                </w:rPr>
                <w:t xml:space="preserve">deel </w:t>
              </w:r>
            </w:ins>
            <w:ins w:id="909" w:author="Koen Wartenberg" w:date="2018-02-09T14:06:00Z">
              <w:r w:rsidR="00C96E13" w:rsidRPr="00FD56AE">
                <w:rPr>
                  <w:rPrChange w:id="910" w:author="Koen Wartenberg" w:date="2018-02-09T14:32:00Z">
                    <w:rPr>
                      <w:sz w:val="20"/>
                    </w:rPr>
                  </w:rPrChange>
                </w:rPr>
                <w:t>overzetten naar de</w:t>
              </w:r>
            </w:ins>
            <w:ins w:id="911" w:author="Koen Wartenberg" w:date="2018-02-09T14:07:00Z">
              <w:r w:rsidR="00C96E13" w:rsidRPr="00FD56AE">
                <w:rPr>
                  <w:rPrChange w:id="912" w:author="Koen Wartenberg" w:date="2018-02-09T14:32:00Z">
                    <w:rPr>
                      <w:sz w:val="20"/>
                    </w:rPr>
                  </w:rPrChange>
                </w:rPr>
                <w:t xml:space="preserve"> database</w:t>
              </w:r>
            </w:ins>
            <w:ins w:id="913" w:author="Koen Wartenberg" w:date="2018-02-12T16:10:00Z">
              <w:r w:rsidR="00A50E1F">
                <w:t>.</w:t>
              </w:r>
            </w:ins>
            <w:del w:id="914" w:author="Koen Wartenberg" w:date="2018-02-09T14:06:00Z">
              <w:r w:rsidR="00294AC2" w:rsidRPr="00FD56AE" w:rsidDel="00C96E13">
                <w:rPr>
                  <w:rPrChange w:id="915" w:author="Koen Wartenberg" w:date="2018-02-09T14:32:00Z">
                    <w:rPr>
                      <w:sz w:val="20"/>
                    </w:rPr>
                  </w:rPrChange>
                </w:rPr>
                <w:delText>ur verbeteren</w:delText>
              </w:r>
            </w:del>
            <w:r w:rsidR="00294AC2" w:rsidRPr="00FD56AE">
              <w:rPr>
                <w:rPrChange w:id="916" w:author="Koen Wartenberg" w:date="2018-02-09T14:32:00Z">
                  <w:rPr>
                    <w:sz w:val="20"/>
                  </w:rPr>
                </w:rPrChange>
              </w:rPr>
              <w:t xml:space="preserve"> </w:t>
            </w:r>
          </w:p>
        </w:tc>
        <w:tc>
          <w:tcPr>
            <w:tcW w:w="4820" w:type="dxa"/>
          </w:tcPr>
          <w:p w14:paraId="0C2D3EAA" w14:textId="77777777" w:rsidR="00294AC2" w:rsidRPr="00FD56AE" w:rsidRDefault="00294AC2">
            <w:pPr>
              <w:pStyle w:val="Tabelbody"/>
              <w:rPr>
                <w:rPrChange w:id="917" w:author="Koen Wartenberg" w:date="2018-02-09T14:32:00Z">
                  <w:rPr>
                    <w:sz w:val="20"/>
                  </w:rPr>
                </w:rPrChange>
              </w:rPr>
              <w:pPrChange w:id="918" w:author="Koen Wartenberg" w:date="2018-02-09T14:33:00Z">
                <w:pPr>
                  <w:pStyle w:val="Tabelbody"/>
                  <w:spacing w:after="0"/>
                </w:pPr>
              </w:pPrChange>
            </w:pPr>
          </w:p>
        </w:tc>
      </w:tr>
      <w:tr w:rsidR="00294AC2" w:rsidRPr="00C63FDB" w14:paraId="49C68DF7" w14:textId="77777777" w:rsidTr="00495F9B">
        <w:trPr>
          <w:cantSplit/>
          <w:trHeight w:val="340"/>
        </w:trPr>
        <w:tc>
          <w:tcPr>
            <w:tcW w:w="4536" w:type="dxa"/>
          </w:tcPr>
          <w:p w14:paraId="5947497A" w14:textId="2B728646" w:rsidR="00294AC2" w:rsidRPr="00FD56AE" w:rsidRDefault="00922EF7">
            <w:pPr>
              <w:pStyle w:val="Tabelbody"/>
              <w:rPr>
                <w:rPrChange w:id="919" w:author="Koen Wartenberg" w:date="2018-02-09T14:32:00Z">
                  <w:rPr>
                    <w:sz w:val="20"/>
                  </w:rPr>
                </w:rPrChange>
              </w:rPr>
              <w:pPrChange w:id="920" w:author="Koen Wartenberg" w:date="2018-02-09T14:33:00Z">
                <w:pPr>
                  <w:pStyle w:val="Tabelbody"/>
                  <w:spacing w:after="0"/>
                </w:pPr>
              </w:pPrChange>
            </w:pPr>
            <w:r w:rsidRPr="00FD56AE">
              <w:rPr>
                <w:rPrChange w:id="921" w:author="Koen Wartenberg" w:date="2018-02-09T14:32:00Z">
                  <w:rPr>
                    <w:sz w:val="20"/>
                  </w:rPr>
                </w:rPrChange>
              </w:rPr>
              <w:t>UI-design</w:t>
            </w:r>
            <w:r w:rsidR="00466434" w:rsidRPr="00FD56AE">
              <w:rPr>
                <w:rPrChange w:id="922" w:author="Koen Wartenberg" w:date="2018-02-09T14:32:00Z">
                  <w:rPr>
                    <w:sz w:val="20"/>
                  </w:rPr>
                </w:rPrChange>
              </w:rPr>
              <w:t xml:space="preserve"> verbeteren/aanpassen aan de hand van nieuwe functionaliteiten</w:t>
            </w:r>
          </w:p>
        </w:tc>
        <w:tc>
          <w:tcPr>
            <w:tcW w:w="4820" w:type="dxa"/>
          </w:tcPr>
          <w:p w14:paraId="1EDAC50F" w14:textId="77777777" w:rsidR="00294AC2" w:rsidRPr="00FD56AE" w:rsidRDefault="00294AC2">
            <w:pPr>
              <w:pStyle w:val="Tabelbody"/>
              <w:rPr>
                <w:rPrChange w:id="923" w:author="Koen Wartenberg" w:date="2018-02-09T14:32:00Z">
                  <w:rPr>
                    <w:sz w:val="20"/>
                  </w:rPr>
                </w:rPrChange>
              </w:rPr>
              <w:pPrChange w:id="924" w:author="Koen Wartenberg" w:date="2018-02-09T14:33:00Z">
                <w:pPr>
                  <w:pStyle w:val="Tabelbody"/>
                  <w:spacing w:after="0"/>
                </w:pPr>
              </w:pPrChange>
            </w:pPr>
          </w:p>
        </w:tc>
      </w:tr>
      <w:tr w:rsidR="00294AC2" w:rsidRPr="00C63FDB" w14:paraId="7067F266" w14:textId="77777777" w:rsidTr="00495F9B">
        <w:trPr>
          <w:cantSplit/>
          <w:trHeight w:val="340"/>
        </w:trPr>
        <w:tc>
          <w:tcPr>
            <w:tcW w:w="4536" w:type="dxa"/>
          </w:tcPr>
          <w:p w14:paraId="61411B70" w14:textId="10F6BB3B" w:rsidR="00294AC2" w:rsidRPr="00FD56AE" w:rsidRDefault="00466434">
            <w:pPr>
              <w:pStyle w:val="Tabelbody"/>
              <w:rPr>
                <w:rPrChange w:id="925" w:author="Koen Wartenberg" w:date="2018-02-09T14:32:00Z">
                  <w:rPr>
                    <w:sz w:val="20"/>
                  </w:rPr>
                </w:rPrChange>
              </w:rPr>
              <w:pPrChange w:id="926" w:author="Koen Wartenberg" w:date="2018-02-09T14:33:00Z">
                <w:pPr>
                  <w:pStyle w:val="Tabelbody"/>
                  <w:spacing w:after="0"/>
                </w:pPr>
              </w:pPrChange>
            </w:pPr>
            <w:r w:rsidRPr="00FD56AE">
              <w:rPr>
                <w:rPrChange w:id="927" w:author="Koen Wartenberg" w:date="2018-02-09T14:32:00Z">
                  <w:rPr>
                    <w:sz w:val="20"/>
                  </w:rPr>
                </w:rPrChange>
              </w:rPr>
              <w:t>Gebruikershandleiding aanpassen aan de hand van nieuwe applicatie</w:t>
            </w:r>
          </w:p>
        </w:tc>
        <w:tc>
          <w:tcPr>
            <w:tcW w:w="4820" w:type="dxa"/>
          </w:tcPr>
          <w:p w14:paraId="19C6884F" w14:textId="77777777" w:rsidR="00294AC2" w:rsidRPr="00FD56AE" w:rsidRDefault="00294AC2">
            <w:pPr>
              <w:pStyle w:val="Tabelbody"/>
              <w:rPr>
                <w:rPrChange w:id="928" w:author="Koen Wartenberg" w:date="2018-02-09T14:32:00Z">
                  <w:rPr>
                    <w:sz w:val="20"/>
                  </w:rPr>
                </w:rPrChange>
              </w:rPr>
              <w:pPrChange w:id="929" w:author="Koen Wartenberg" w:date="2018-02-09T14:33:00Z">
                <w:pPr>
                  <w:pStyle w:val="Tabelbody"/>
                  <w:spacing w:after="0"/>
                </w:pPr>
              </w:pPrChange>
            </w:pPr>
          </w:p>
        </w:tc>
      </w:tr>
      <w:tr w:rsidR="00463AE5" w:rsidRPr="00C63FDB" w14:paraId="04E681C9" w14:textId="77777777" w:rsidTr="00495F9B">
        <w:trPr>
          <w:cantSplit/>
          <w:trHeight w:val="340"/>
        </w:trPr>
        <w:tc>
          <w:tcPr>
            <w:tcW w:w="4536" w:type="dxa"/>
          </w:tcPr>
          <w:p w14:paraId="65E10767" w14:textId="6631E59D" w:rsidR="00463AE5" w:rsidRPr="00FD56AE" w:rsidRDefault="00463AE5">
            <w:pPr>
              <w:pStyle w:val="Tabelbody"/>
              <w:rPr>
                <w:rPrChange w:id="930" w:author="Koen Wartenberg" w:date="2018-02-09T14:32:00Z">
                  <w:rPr>
                    <w:sz w:val="20"/>
                  </w:rPr>
                </w:rPrChange>
              </w:rPr>
              <w:pPrChange w:id="931" w:author="Koen Wartenberg" w:date="2018-02-09T14:33:00Z">
                <w:pPr>
                  <w:pStyle w:val="Tabelbody"/>
                  <w:spacing w:after="0"/>
                </w:pPr>
              </w:pPrChange>
            </w:pPr>
            <w:r w:rsidRPr="00FD56AE">
              <w:rPr>
                <w:rPrChange w:id="932" w:author="Koen Wartenberg" w:date="2018-02-09T14:32:00Z">
                  <w:rPr>
                    <w:sz w:val="20"/>
                  </w:rPr>
                </w:rPrChange>
              </w:rPr>
              <w:t>Onderzoek naar hoe je een transportlijn kunt configureren (welke data is daar voor nodig).</w:t>
            </w:r>
            <w:ins w:id="933" w:author="Koen Wartenberg" w:date="2018-02-12T16:10:00Z">
              <w:r w:rsidR="00A50E1F">
                <w:t xml:space="preserve"> Hoe kan dit gedaan worden op een goede manier</w:t>
              </w:r>
            </w:ins>
          </w:p>
        </w:tc>
        <w:tc>
          <w:tcPr>
            <w:tcW w:w="4820" w:type="dxa"/>
          </w:tcPr>
          <w:p w14:paraId="04E5F4A1" w14:textId="77777777" w:rsidR="00463AE5" w:rsidRPr="00FD56AE" w:rsidRDefault="00463AE5">
            <w:pPr>
              <w:pStyle w:val="Tabelbody"/>
              <w:rPr>
                <w:rPrChange w:id="934" w:author="Koen Wartenberg" w:date="2018-02-09T14:32:00Z">
                  <w:rPr>
                    <w:sz w:val="20"/>
                  </w:rPr>
                </w:rPrChange>
              </w:rPr>
              <w:pPrChange w:id="935" w:author="Koen Wartenberg" w:date="2018-02-09T14:33:00Z">
                <w:pPr>
                  <w:pStyle w:val="Tabelbody"/>
                  <w:spacing w:after="0"/>
                </w:pPr>
              </w:pPrChange>
            </w:pPr>
          </w:p>
        </w:tc>
      </w:tr>
    </w:tbl>
    <w:p w14:paraId="713B1472" w14:textId="4BBD3116" w:rsidR="00466434" w:rsidRDefault="00466434" w:rsidP="00D0263B"/>
    <w:p w14:paraId="3DE9C1D1" w14:textId="08A96AA2" w:rsidR="00D0263B" w:rsidRPr="0019608C" w:rsidRDefault="00466434" w:rsidP="00D0263B">
      <w:r>
        <w:br w:type="page"/>
      </w:r>
    </w:p>
    <w:p w14:paraId="028C5E6A" w14:textId="52F0ABF1" w:rsidR="00D0263B" w:rsidRDefault="00D0263B" w:rsidP="00D0263B">
      <w:pPr>
        <w:pStyle w:val="Heading2"/>
        <w:keepNext w:val="0"/>
        <w:tabs>
          <w:tab w:val="num" w:pos="709"/>
        </w:tabs>
        <w:ind w:left="709" w:hanging="709"/>
        <w:rPr>
          <w:ins w:id="936" w:author="Koen Wartenberg" w:date="2018-02-26T15:55:00Z"/>
        </w:rPr>
      </w:pPr>
      <w:bookmarkStart w:id="937" w:name="_Toc437980081"/>
      <w:bookmarkStart w:id="938" w:name="_Toc505599936"/>
      <w:bookmarkStart w:id="939" w:name="_Toc507663534"/>
      <w:bookmarkStart w:id="940" w:name="_Toc327581048"/>
      <w:bookmarkStart w:id="941" w:name="_Toc327581598"/>
      <w:bookmarkStart w:id="942" w:name="_Toc327583378"/>
      <w:r w:rsidRPr="00A85521">
        <w:lastRenderedPageBreak/>
        <w:t>Strategie</w:t>
      </w:r>
      <w:bookmarkEnd w:id="937"/>
      <w:bookmarkEnd w:id="938"/>
      <w:bookmarkEnd w:id="939"/>
    </w:p>
    <w:p w14:paraId="76011244" w14:textId="32400C01" w:rsidR="00C04CDD" w:rsidRDefault="00C04CDD" w:rsidP="00C04CDD">
      <w:pPr>
        <w:rPr>
          <w:ins w:id="943" w:author="Koen Wartenberg" w:date="2018-02-26T15:55:00Z"/>
        </w:rPr>
      </w:pPr>
    </w:p>
    <w:p w14:paraId="5E194666" w14:textId="46856D0F" w:rsidR="00C04CDD" w:rsidRDefault="00C04CDD">
      <w:pPr>
        <w:pStyle w:val="Heading3"/>
        <w:rPr>
          <w:ins w:id="944" w:author="Koen Wartenberg" w:date="2018-02-26T15:55:00Z"/>
        </w:rPr>
        <w:pPrChange w:id="945" w:author="Koen Wartenberg" w:date="2018-02-26T15:55:00Z">
          <w:pPr/>
        </w:pPrChange>
      </w:pPr>
      <w:bookmarkStart w:id="946" w:name="_Toc507663535"/>
      <w:ins w:id="947" w:author="Koen Wartenberg" w:date="2018-02-26T15:56:00Z">
        <w:r>
          <w:t>R</w:t>
        </w:r>
      </w:ins>
      <w:ins w:id="948" w:author="Koen Wartenberg" w:date="2018-02-26T15:57:00Z">
        <w:r>
          <w:t>UP</w:t>
        </w:r>
      </w:ins>
      <w:bookmarkEnd w:id="946"/>
    </w:p>
    <w:p w14:paraId="5F0CE6A8" w14:textId="7066E62B" w:rsidR="00C04CDD" w:rsidRDefault="00C04CDD" w:rsidP="00C04CDD">
      <w:pPr>
        <w:rPr>
          <w:moveTo w:id="949" w:author="Koen Wartenberg" w:date="2018-02-26T15:55:00Z"/>
        </w:rPr>
      </w:pPr>
      <w:ins w:id="950" w:author="Koen Wartenberg" w:date="2018-02-26T15:56:00Z">
        <w:r>
          <w:t xml:space="preserve">In het bedrijf worden de basis principes van scrum toegepast. </w:t>
        </w:r>
      </w:ins>
      <w:moveToRangeStart w:id="951" w:author="Koen Wartenberg" w:date="2018-02-26T15:55:00Z" w:name="move507423878"/>
      <w:moveTo w:id="952" w:author="Koen Wartenberg" w:date="2018-02-26T15:55:00Z">
        <w:del w:id="953" w:author="Koen Wartenberg" w:date="2018-02-26T15:56:00Z">
          <w:r w:rsidDel="00C04CDD">
            <w:delText xml:space="preserve">Het bedrijf maakt voornamelijk gebruik van de planningsmethode scrum, maar sinds een paar jaar zijn ze een planningsmethode RUP aan het gebruiken. </w:delText>
          </w:r>
        </w:del>
        <w:r>
          <w:t>Dit staat voor “Rational Unified Process”. RUP is een toevoeging aan de huidige scrum methode die zorgt voor net iets meer structuur binnen de planning van scrum.</w:t>
        </w:r>
      </w:moveTo>
    </w:p>
    <w:moveToRangeEnd w:id="951"/>
    <w:p w14:paraId="06FD6E9B" w14:textId="1B7E4162" w:rsidR="00C04CDD" w:rsidRDefault="00C04CDD" w:rsidP="00C04CDD">
      <w:pPr>
        <w:rPr>
          <w:ins w:id="954" w:author="Koen Wartenberg" w:date="2018-02-26T15:55:00Z"/>
        </w:rPr>
      </w:pPr>
    </w:p>
    <w:p w14:paraId="559F0B8A" w14:textId="7931B779" w:rsidR="00C04CDD" w:rsidRPr="00C04CDD" w:rsidRDefault="00C04CDD">
      <w:pPr>
        <w:pStyle w:val="Heading3"/>
        <w:rPr>
          <w:ins w:id="955" w:author="Koen Wartenberg" w:date="2018-02-26T15:48:00Z"/>
          <w:rPrChange w:id="956" w:author="Koen Wartenberg" w:date="2018-02-26T15:55:00Z">
            <w:rPr>
              <w:ins w:id="957" w:author="Koen Wartenberg" w:date="2018-02-26T15:48:00Z"/>
            </w:rPr>
          </w:rPrChange>
        </w:rPr>
        <w:pPrChange w:id="958" w:author="Koen Wartenberg" w:date="2018-02-26T15:56:00Z">
          <w:pPr>
            <w:pStyle w:val="Heading2"/>
            <w:keepNext w:val="0"/>
            <w:tabs>
              <w:tab w:val="num" w:pos="709"/>
            </w:tabs>
            <w:ind w:left="709" w:hanging="709"/>
          </w:pPr>
        </w:pPrChange>
      </w:pPr>
      <w:bookmarkStart w:id="959" w:name="_Toc507663536"/>
      <w:ins w:id="960" w:author="Koen Wartenberg" w:date="2018-02-26T15:56:00Z">
        <w:r>
          <w:t>Huidige strategie</w:t>
        </w:r>
      </w:ins>
      <w:bookmarkEnd w:id="959"/>
    </w:p>
    <w:p w14:paraId="04734757" w14:textId="7A1B938F" w:rsidR="004A007B" w:rsidRDefault="004A007B" w:rsidP="004A007B">
      <w:pPr>
        <w:rPr>
          <w:ins w:id="961" w:author="Koen Wartenberg" w:date="2018-02-26T15:57:00Z"/>
        </w:rPr>
      </w:pPr>
      <w:ins w:id="962" w:author="Koen Wartenberg" w:date="2018-02-26T15:48:00Z">
        <w:r>
          <w:t xml:space="preserve">Voorheen </w:t>
        </w:r>
      </w:ins>
      <w:ins w:id="963" w:author="Koen Wartenberg" w:date="2018-02-26T15:49:00Z">
        <w:r>
          <w:t xml:space="preserve">gebruikte het bedrijf RUP sinds een paar jaar ze overgestapt naar SCRUM. Tijdens deze overstap zijn wel de basis principes van RUP </w:t>
        </w:r>
      </w:ins>
      <w:ins w:id="964" w:author="Koen Wartenberg" w:date="2018-02-26T15:50:00Z">
        <w:r>
          <w:t>(Inceptie-Elaboriatie-Constructie-Transitie)</w:t>
        </w:r>
      </w:ins>
      <w:ins w:id="965" w:author="Koen Wartenberg" w:date="2018-02-26T15:53:00Z">
        <w:r w:rsidR="00C04CDD">
          <w:t xml:space="preserve"> </w:t>
        </w:r>
      </w:ins>
      <w:ins w:id="966" w:author="Koen Wartenberg" w:date="2018-02-26T15:54:00Z">
        <w:r w:rsidR="00C04CDD">
          <w:t>gebleven</w:t>
        </w:r>
      </w:ins>
      <w:ins w:id="967" w:author="Koen Wartenberg" w:date="2018-02-26T15:50:00Z">
        <w:r>
          <w:t xml:space="preserve">. </w:t>
        </w:r>
      </w:ins>
      <w:ins w:id="968" w:author="Koen Wartenberg" w:date="2018-02-26T15:54:00Z">
        <w:r w:rsidR="00C04CDD">
          <w:t>Om de eerste sprints te besteden aan mogelijke risico’s worden problemen die verderop in een groter project voor zouden k</w:t>
        </w:r>
      </w:ins>
      <w:ins w:id="969" w:author="Koen Wartenberg" w:date="2018-02-26T15:55:00Z">
        <w:r w:rsidR="00C04CDD">
          <w:t>unnen plaatsvinden vaak al van te voren opgelost.</w:t>
        </w:r>
      </w:ins>
    </w:p>
    <w:p w14:paraId="0EF8D441" w14:textId="39520E76" w:rsidR="00C04CDD" w:rsidRDefault="00C04CDD" w:rsidP="004A007B">
      <w:pPr>
        <w:rPr>
          <w:ins w:id="970" w:author="Koen Wartenberg" w:date="2018-02-26T15:48:00Z"/>
        </w:rPr>
      </w:pPr>
      <w:ins w:id="971" w:author="Koen Wartenberg" w:date="2018-02-26T15:57:00Z">
        <w:r>
          <w:t xml:space="preserve">RUP iteraties zijn doormiddel van SCRUM omgevormd tot sprints van 2 weken. </w:t>
        </w:r>
        <w:r w:rsidR="002F6F61">
          <w:t>De</w:t>
        </w:r>
      </w:ins>
      <w:ins w:id="972" w:author="Koen Wartenberg" w:date="2018-02-26T15:58:00Z">
        <w:r w:rsidR="002F6F61">
          <w:t>ze sprints worden gestuurd vanuit een duidelijke backlog.</w:t>
        </w:r>
      </w:ins>
    </w:p>
    <w:p w14:paraId="54E0D3DB" w14:textId="77777777" w:rsidR="004A007B" w:rsidRPr="004A007B" w:rsidRDefault="004A007B">
      <w:pPr>
        <w:rPr>
          <w:rPrChange w:id="973" w:author="Koen Wartenberg" w:date="2018-02-26T15:48:00Z">
            <w:rPr/>
          </w:rPrChange>
        </w:rPr>
        <w:pPrChange w:id="974" w:author="Koen Wartenberg" w:date="2018-02-26T15:48:00Z">
          <w:pPr>
            <w:pStyle w:val="Heading2"/>
            <w:keepNext w:val="0"/>
            <w:tabs>
              <w:tab w:val="num" w:pos="709"/>
            </w:tabs>
            <w:ind w:left="709" w:hanging="709"/>
          </w:pPr>
        </w:pPrChange>
      </w:pPr>
    </w:p>
    <w:p w14:paraId="22F5FF31" w14:textId="051BDB7F" w:rsidR="00FD56AE" w:rsidRPr="005D1B88" w:rsidDel="009F7749" w:rsidRDefault="005D1B88" w:rsidP="005D1B88">
      <w:pPr>
        <w:rPr>
          <w:del w:id="975" w:author="Koen Wartenberg" w:date="2018-02-22T08:31:00Z"/>
        </w:rPr>
      </w:pPr>
      <w:moveFromRangeStart w:id="976" w:author="Koen Wartenberg" w:date="2018-02-26T15:55:00Z" w:name="move507423878"/>
      <w:commentRangeStart w:id="977"/>
      <w:moveFrom w:id="978" w:author="Koen Wartenberg" w:date="2018-02-26T15:55:00Z">
        <w:r w:rsidDel="00C04CDD">
          <w:t>Het bedrijf maakt voornamelijk gebruik van de planningsmethode scrum, maar sinds een paar jaar zijn ze een planningsmethode RUP aan het gebruiken. Dit staat voor “Rational Unified Process”. RUP is een toevoeging aan de huidige scrum methode die zorgt voor net iets meer structuur binnen de planning van scrum.</w:t>
        </w:r>
        <w:commentRangeEnd w:id="977"/>
        <w:r w:rsidR="00907E6D" w:rsidDel="00C04CDD">
          <w:rPr>
            <w:rStyle w:val="CommentReference"/>
          </w:rPr>
          <w:commentReference w:id="977"/>
        </w:r>
      </w:moveFrom>
      <w:moveFromRangeEnd w:id="976"/>
      <w:del w:id="979" w:author="Koen Wartenberg" w:date="2018-02-22T08:31:00Z">
        <w:r w:rsidR="00770C05" w:rsidDel="009F7749">
          <w:rPr>
            <w:rStyle w:val="CommentReference"/>
          </w:rPr>
          <w:commentReference w:id="980"/>
        </w:r>
      </w:del>
    </w:p>
    <w:p w14:paraId="78AFE8CD" w14:textId="27ADC131" w:rsidR="00D0263B" w:rsidDel="00FD56AE" w:rsidRDefault="00D0263B" w:rsidP="00D0263B">
      <w:pPr>
        <w:rPr>
          <w:del w:id="981" w:author="Koen Wartenberg" w:date="2018-02-09T14:34:00Z"/>
        </w:rPr>
      </w:pPr>
    </w:p>
    <w:p w14:paraId="4FD94FEA" w14:textId="77777777" w:rsidR="00466434" w:rsidRPr="00841390" w:rsidRDefault="00466434" w:rsidP="00D0263B"/>
    <w:p w14:paraId="0F82F98F" w14:textId="615022E3" w:rsidR="00D0263B" w:rsidRDefault="00D0263B" w:rsidP="00D0263B">
      <w:pPr>
        <w:pStyle w:val="Heading2"/>
        <w:keepNext w:val="0"/>
      </w:pPr>
      <w:bookmarkStart w:id="982" w:name="_Toc437980082"/>
      <w:bookmarkStart w:id="983" w:name="_Toc505599937"/>
      <w:bookmarkStart w:id="984" w:name="_Toc507663537"/>
      <w:r w:rsidRPr="00883804">
        <w:t>Onderzoeksplan</w:t>
      </w:r>
      <w:bookmarkEnd w:id="982"/>
      <w:bookmarkEnd w:id="983"/>
      <w:bookmarkEnd w:id="984"/>
    </w:p>
    <w:p w14:paraId="026C159F" w14:textId="77777777" w:rsidR="00CA01C7" w:rsidRDefault="00CA01C7" w:rsidP="008A4A4C"/>
    <w:p w14:paraId="4D337801" w14:textId="53D124D2" w:rsidR="008A4A4C" w:rsidRDefault="008A4A4C" w:rsidP="008A4A4C">
      <w:pPr>
        <w:pStyle w:val="Heading3"/>
        <w:spacing w:after="0"/>
        <w:rPr>
          <w:ins w:id="985" w:author="Koen Wartenberg" w:date="2018-02-09T14:38:00Z"/>
        </w:rPr>
      </w:pPr>
      <w:bookmarkStart w:id="986" w:name="_Toc507663538"/>
      <w:r>
        <w:t>Hoofdvraag</w:t>
      </w:r>
      <w:ins w:id="987" w:author="Koen Wartenberg" w:date="2018-02-23T16:26:00Z">
        <w:r w:rsidR="00803055">
          <w:t xml:space="preserve"> en probleemstelling</w:t>
        </w:r>
      </w:ins>
      <w:bookmarkEnd w:id="986"/>
    </w:p>
    <w:p w14:paraId="552167C5" w14:textId="1159201D" w:rsidR="002D6EBF" w:rsidDel="00251E5E" w:rsidRDefault="00F06D67">
      <w:pPr>
        <w:rPr>
          <w:del w:id="988" w:author="Koen Wartenberg" w:date="2018-02-09T14:38:00Z"/>
        </w:rPr>
      </w:pPr>
      <w:ins w:id="989" w:author="Koen Wartenberg" w:date="2018-02-23T16:13:00Z">
        <w:r>
          <w:t xml:space="preserve">De huidige PROMASST MES configuratie tool maakt gebruik van xml bestanden en een </w:t>
        </w:r>
      </w:ins>
      <w:ins w:id="990" w:author="Koen Wartenberg" w:date="2018-02-26T15:53:00Z">
        <w:r w:rsidR="00C04CDD">
          <w:t>d</w:t>
        </w:r>
      </w:ins>
      <w:ins w:id="991" w:author="Koen Wartenberg" w:date="2018-02-23T16:13:00Z">
        <w:r>
          <w:t xml:space="preserve">atabase om data in op te slaan. Het nadeel </w:t>
        </w:r>
      </w:ins>
      <w:ins w:id="992" w:author="Koen Wartenberg" w:date="2018-02-23T16:14:00Z">
        <w:r>
          <w:t xml:space="preserve">hiervan is dat op twee plekken verschillende data opgeslagen wordt zonder dat </w:t>
        </w:r>
      </w:ins>
      <w:ins w:id="993" w:author="Koen Wartenberg" w:date="2018-02-26T16:04:00Z">
        <w:r w:rsidR="00D02295">
          <w:t>dit noodzakelijk is.</w:t>
        </w:r>
      </w:ins>
    </w:p>
    <w:p w14:paraId="52ADD4AA" w14:textId="66A1277E" w:rsidR="00251E5E" w:rsidRDefault="00251E5E" w:rsidP="008A4A4C">
      <w:pPr>
        <w:rPr>
          <w:ins w:id="994" w:author="Koen Wartenberg" w:date="2018-02-23T16:15:00Z"/>
        </w:rPr>
      </w:pPr>
    </w:p>
    <w:p w14:paraId="4F750243" w14:textId="77777777" w:rsidR="00251E5E" w:rsidRDefault="00251E5E" w:rsidP="008A4A4C">
      <w:pPr>
        <w:rPr>
          <w:ins w:id="995" w:author="Koen Wartenberg" w:date="2018-02-23T16:15:00Z"/>
        </w:rPr>
      </w:pPr>
    </w:p>
    <w:p w14:paraId="1545F894" w14:textId="05A9317C" w:rsidR="00251E5E" w:rsidRPr="00803055" w:rsidRDefault="00251E5E">
      <w:pPr>
        <w:rPr>
          <w:ins w:id="996" w:author="Koen Wartenberg" w:date="2018-02-23T16:16:00Z"/>
          <w:b/>
          <w:rPrChange w:id="997" w:author="Koen Wartenberg" w:date="2018-02-23T16:26:00Z">
            <w:rPr>
              <w:ins w:id="998" w:author="Koen Wartenberg" w:date="2018-02-23T16:16:00Z"/>
            </w:rPr>
          </w:rPrChange>
        </w:rPr>
      </w:pPr>
      <w:ins w:id="999" w:author="Koen Wartenberg" w:date="2018-02-23T16:15:00Z">
        <w:r w:rsidRPr="00251E5E">
          <w:rPr>
            <w:rStyle w:val="Strong"/>
            <w:rPrChange w:id="1000" w:author="Koen Wartenberg" w:date="2018-02-23T16:17:00Z">
              <w:rPr/>
            </w:rPrChange>
          </w:rPr>
          <w:t xml:space="preserve">Als hoofdvraag </w:t>
        </w:r>
      </w:ins>
      <w:ins w:id="1001" w:author="Koen Wartenberg" w:date="2018-02-23T16:16:00Z">
        <w:r w:rsidRPr="00251E5E">
          <w:rPr>
            <w:rStyle w:val="Strong"/>
            <w:rPrChange w:id="1002" w:author="Koen Wartenberg" w:date="2018-02-23T16:17:00Z">
              <w:rPr/>
            </w:rPrChange>
          </w:rPr>
          <w:t>is dus geformuleerd:</w:t>
        </w:r>
      </w:ins>
    </w:p>
    <w:p w14:paraId="5A0A4BFA" w14:textId="77777777" w:rsidR="00D02295" w:rsidRDefault="00D02295" w:rsidP="008A4A4C">
      <w:pPr>
        <w:rPr>
          <w:ins w:id="1003" w:author="Koen Wartenberg" w:date="2018-02-26T16:05:00Z"/>
        </w:rPr>
      </w:pPr>
      <w:ins w:id="1004" w:author="Koen Wartenberg" w:date="2018-02-26T16:05:00Z">
        <w:r>
          <w:t>Waar kunnen de configuratie gegevens voor de configuratietool het beste opgeslagen worden, in de database, in een Xml-bestand of in een combinatie hiervan.</w:t>
        </w:r>
      </w:ins>
      <w:del w:id="1005" w:author="Koen Wartenberg" w:date="2018-02-26T16:05:00Z">
        <w:r w:rsidR="00525BAC" w:rsidDel="00D02295">
          <w:rPr>
            <w:rStyle w:val="CommentReference"/>
          </w:rPr>
          <w:commentReference w:id="1006"/>
        </w:r>
      </w:del>
    </w:p>
    <w:p w14:paraId="034FA1B9" w14:textId="786BC8FB" w:rsidR="00E627EB" w:rsidDel="00251E5E" w:rsidRDefault="000D17B5" w:rsidP="008A4A4C">
      <w:pPr>
        <w:rPr>
          <w:del w:id="1007" w:author="Koen Wartenberg" w:date="2018-02-23T16:15:00Z"/>
        </w:rPr>
      </w:pPr>
      <w:del w:id="1008" w:author="Koen Wartenberg" w:date="2018-02-09T14:38:00Z">
        <w:r w:rsidDel="002D6EBF">
          <w:delText xml:space="preserve">Wat is een goede manier om </w:delText>
        </w:r>
      </w:del>
      <w:del w:id="1009" w:author="Koen Wartenberg" w:date="2018-02-23T16:12:00Z">
        <w:r w:rsidDel="00F06D67">
          <w:delText xml:space="preserve">een transportlijn configuratie eenvoudiger </w:delText>
        </w:r>
      </w:del>
      <w:del w:id="1010" w:author="Koen Wartenberg" w:date="2018-02-09T14:38:00Z">
        <w:r w:rsidDel="002D6EBF">
          <w:delText>te maken</w:delText>
        </w:r>
      </w:del>
      <w:del w:id="1011" w:author="Koen Wartenberg" w:date="2018-02-23T16:12:00Z">
        <w:r w:rsidDel="00F06D67">
          <w:delText>?</w:delText>
        </w:r>
      </w:del>
    </w:p>
    <w:p w14:paraId="20EF7190" w14:textId="77777777" w:rsidR="00463AE5" w:rsidRPr="003E22CC" w:rsidRDefault="00463AE5" w:rsidP="008A4A4C"/>
    <w:p w14:paraId="4D5896F0" w14:textId="091298E5" w:rsidR="008A4A4C" w:rsidRDefault="008A4A4C" w:rsidP="008A4A4C">
      <w:pPr>
        <w:pStyle w:val="Heading3"/>
      </w:pPr>
      <w:bookmarkStart w:id="1012" w:name="_Toc507663539"/>
      <w:r>
        <w:t>Deelvragen</w:t>
      </w:r>
      <w:bookmarkEnd w:id="1012"/>
    </w:p>
    <w:p w14:paraId="2980510D" w14:textId="77777777" w:rsidR="002016AB" w:rsidRPr="002016AB" w:rsidRDefault="002016AB" w:rsidP="002016AB"/>
    <w:tbl>
      <w:tblPr>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536"/>
        <w:gridCol w:w="4820"/>
        <w:tblGridChange w:id="1013">
          <w:tblGrid>
            <w:gridCol w:w="4536"/>
            <w:gridCol w:w="4820"/>
          </w:tblGrid>
        </w:tblGridChange>
      </w:tblGrid>
      <w:tr w:rsidR="0072075C" w:rsidRPr="00C63FDB" w14:paraId="4A3E0B82" w14:textId="77777777" w:rsidTr="002E2BB0">
        <w:trPr>
          <w:cantSplit/>
          <w:trHeight w:val="340"/>
        </w:trPr>
        <w:tc>
          <w:tcPr>
            <w:tcW w:w="4536" w:type="dxa"/>
          </w:tcPr>
          <w:p w14:paraId="7038B76C" w14:textId="5025C32F" w:rsidR="0072075C" w:rsidRPr="0072075C" w:rsidRDefault="0072075C" w:rsidP="002E2BB0">
            <w:pPr>
              <w:pStyle w:val="Tabelbody"/>
              <w:spacing w:after="0"/>
              <w:rPr>
                <w:b/>
                <w:sz w:val="20"/>
              </w:rPr>
            </w:pPr>
            <w:r w:rsidRPr="0072075C">
              <w:rPr>
                <w:b/>
                <w:sz w:val="20"/>
              </w:rPr>
              <w:t>Deelvraag</w:t>
            </w:r>
          </w:p>
        </w:tc>
        <w:tc>
          <w:tcPr>
            <w:tcW w:w="4820" w:type="dxa"/>
          </w:tcPr>
          <w:p w14:paraId="4AE18F2A" w14:textId="05E93527" w:rsidR="0072075C" w:rsidRPr="0072075C" w:rsidRDefault="00E438EB" w:rsidP="002E2BB0">
            <w:pPr>
              <w:pStyle w:val="Tabelbody"/>
              <w:spacing w:after="0"/>
              <w:rPr>
                <w:b/>
                <w:sz w:val="20"/>
              </w:rPr>
            </w:pPr>
            <w:ins w:id="1014" w:author="Koen Wartenberg" w:date="2018-02-09T16:37:00Z">
              <w:r>
                <w:rPr>
                  <w:b/>
                  <w:sz w:val="20"/>
                </w:rPr>
                <w:t>Strategieën</w:t>
              </w:r>
            </w:ins>
            <w:commentRangeStart w:id="1015"/>
            <w:commentRangeStart w:id="1016"/>
            <w:del w:id="1017" w:author="Koen Wartenberg" w:date="2018-02-09T16:37:00Z">
              <w:r w:rsidR="002016AB" w:rsidRPr="0072075C" w:rsidDel="00E438EB">
                <w:rPr>
                  <w:b/>
                  <w:sz w:val="20"/>
                </w:rPr>
                <w:delText>O</w:delText>
              </w:r>
              <w:r w:rsidR="0072075C" w:rsidRPr="0072075C" w:rsidDel="00E438EB">
                <w:rPr>
                  <w:b/>
                  <w:sz w:val="20"/>
                </w:rPr>
                <w:delText>nderzoeksmethode</w:delText>
              </w:r>
              <w:commentRangeEnd w:id="1015"/>
              <w:r w:rsidR="00E01AE3" w:rsidDel="00E438EB">
                <w:rPr>
                  <w:rStyle w:val="CommentReference"/>
                  <w:lang w:eastAsia="nl-NL"/>
                </w:rPr>
                <w:commentReference w:id="1015"/>
              </w:r>
              <w:commentRangeEnd w:id="1016"/>
              <w:r w:rsidDel="00E438EB">
                <w:rPr>
                  <w:rStyle w:val="CommentReference"/>
                  <w:lang w:eastAsia="nl-NL"/>
                </w:rPr>
                <w:commentReference w:id="1016"/>
              </w:r>
              <w:r w:rsidR="002016AB" w:rsidDel="00E438EB">
                <w:rPr>
                  <w:b/>
                  <w:sz w:val="20"/>
                </w:rPr>
                <w:delText>(s)</w:delText>
              </w:r>
            </w:del>
          </w:p>
        </w:tc>
      </w:tr>
      <w:tr w:rsidR="00B77BC8" w:rsidRPr="00C63FDB" w14:paraId="2F4F28BD" w14:textId="77777777" w:rsidTr="002E2BB0">
        <w:trPr>
          <w:cantSplit/>
          <w:trHeight w:val="340"/>
        </w:trPr>
        <w:tc>
          <w:tcPr>
            <w:tcW w:w="4536" w:type="dxa"/>
          </w:tcPr>
          <w:p w14:paraId="613F86FA" w14:textId="5770AE21" w:rsidR="00B77BC8" w:rsidRDefault="00251E5E" w:rsidP="002E2BB0">
            <w:pPr>
              <w:pStyle w:val="Tabelbody"/>
              <w:spacing w:after="0"/>
              <w:rPr>
                <w:sz w:val="20"/>
              </w:rPr>
            </w:pPr>
            <w:ins w:id="1018" w:author="Koen Wartenberg" w:date="2018-02-23T16:18:00Z">
              <w:r>
                <w:rPr>
                  <w:sz w:val="20"/>
                </w:rPr>
                <w:t>W</w:t>
              </w:r>
            </w:ins>
            <w:ins w:id="1019" w:author="Koen Wartenberg" w:date="2018-02-23T16:19:00Z">
              <w:r>
                <w:rPr>
                  <w:sz w:val="20"/>
                </w:rPr>
                <w:t>elke data wordt op dit moment opgeslagen in XML files?</w:t>
              </w:r>
            </w:ins>
            <w:ins w:id="1020" w:author="Koen Wartenberg" w:date="2018-02-23T16:21:00Z">
              <w:r w:rsidR="007357CF">
                <w:rPr>
                  <w:sz w:val="20"/>
                </w:rPr>
                <w:t xml:space="preserve"> En hoe wordt dit gebruikt in de applicatie?</w:t>
              </w:r>
            </w:ins>
            <w:del w:id="1021" w:author="Koen Wartenberg" w:date="2018-02-23T16:18:00Z">
              <w:r w:rsidR="00B77BC8" w:rsidDel="00251E5E">
                <w:rPr>
                  <w:sz w:val="20"/>
                </w:rPr>
                <w:delText>Wat is precies het doel van een transportlijn?</w:delText>
              </w:r>
            </w:del>
          </w:p>
        </w:tc>
        <w:tc>
          <w:tcPr>
            <w:tcW w:w="4820" w:type="dxa"/>
          </w:tcPr>
          <w:p w14:paraId="35CB4D5C" w14:textId="7A685760" w:rsidR="00B77BC8" w:rsidDel="00251E5E" w:rsidRDefault="00546B6A">
            <w:pPr>
              <w:pStyle w:val="Tabelbody"/>
              <w:rPr>
                <w:del w:id="1022" w:author="Koen Wartenberg" w:date="2018-02-23T16:18:00Z"/>
                <w:sz w:val="20"/>
              </w:rPr>
              <w:pPrChange w:id="1023" w:author="Koen Wartenberg" w:date="2018-02-23T16:33:00Z">
                <w:pPr>
                  <w:pStyle w:val="Tabelbody"/>
                  <w:numPr>
                    <w:numId w:val="37"/>
                  </w:numPr>
                  <w:ind w:left="720" w:hanging="360"/>
                </w:pPr>
              </w:pPrChange>
            </w:pPr>
            <w:ins w:id="1024" w:author="Koen Wartenberg" w:date="2018-02-23T16:34:00Z">
              <w:r>
                <w:rPr>
                  <w:sz w:val="20"/>
                </w:rPr>
                <w:t>Werkplaats</w:t>
              </w:r>
            </w:ins>
            <w:del w:id="1025" w:author="Koen Wartenberg" w:date="2018-02-23T16:18:00Z">
              <w:r w:rsidR="00FE598C" w:rsidDel="00251E5E">
                <w:rPr>
                  <w:sz w:val="20"/>
                </w:rPr>
                <w:delText>Bieb</w:delText>
              </w:r>
            </w:del>
          </w:p>
          <w:p w14:paraId="5D2A0002" w14:textId="523A43F0" w:rsidR="00FE598C" w:rsidRPr="00C63FDB" w:rsidRDefault="00FE598C">
            <w:pPr>
              <w:pStyle w:val="Tabelbody"/>
              <w:rPr>
                <w:sz w:val="20"/>
              </w:rPr>
              <w:pPrChange w:id="1026" w:author="Koen Wartenberg" w:date="2018-02-23T16:33:00Z">
                <w:pPr>
                  <w:pStyle w:val="Tabelbody"/>
                  <w:numPr>
                    <w:numId w:val="37"/>
                  </w:numPr>
                  <w:ind w:left="720" w:hanging="360"/>
                </w:pPr>
              </w:pPrChange>
            </w:pPr>
            <w:del w:id="1027" w:author="Koen Wartenberg" w:date="2018-02-23T16:18:00Z">
              <w:r w:rsidDel="00251E5E">
                <w:rPr>
                  <w:sz w:val="20"/>
                </w:rPr>
                <w:delText>Werkplaats</w:delText>
              </w:r>
            </w:del>
          </w:p>
        </w:tc>
      </w:tr>
      <w:tr w:rsidR="000D17B5" w:rsidRPr="00C63FDB" w14:paraId="1C546370" w14:textId="77777777" w:rsidTr="002E2BB0">
        <w:trPr>
          <w:cantSplit/>
          <w:trHeight w:val="340"/>
        </w:trPr>
        <w:tc>
          <w:tcPr>
            <w:tcW w:w="4536" w:type="dxa"/>
          </w:tcPr>
          <w:p w14:paraId="6FA18D76" w14:textId="6B398351" w:rsidR="000D17B5" w:rsidRDefault="00251E5E">
            <w:pPr>
              <w:pStyle w:val="Tabelbody"/>
              <w:rPr>
                <w:sz w:val="20"/>
              </w:rPr>
              <w:pPrChange w:id="1028" w:author="Koen Wartenberg" w:date="2018-02-09T14:40:00Z">
                <w:pPr>
                  <w:pStyle w:val="Tabelbody"/>
                  <w:spacing w:after="0"/>
                </w:pPr>
              </w:pPrChange>
            </w:pPr>
            <w:ins w:id="1029" w:author="Koen Wartenberg" w:date="2018-02-23T16:19:00Z">
              <w:r>
                <w:rPr>
                  <w:sz w:val="20"/>
                </w:rPr>
                <w:t>Welke data wordt op dit moment opgeslagen in</w:t>
              </w:r>
            </w:ins>
            <w:ins w:id="1030" w:author="Koen Wartenberg" w:date="2018-02-23T16:20:00Z">
              <w:r>
                <w:rPr>
                  <w:sz w:val="20"/>
                </w:rPr>
                <w:t xml:space="preserve"> SQL Database</w:t>
              </w:r>
            </w:ins>
            <w:ins w:id="1031" w:author="Koen Wartenberg" w:date="2018-02-23T16:19:00Z">
              <w:r>
                <w:rPr>
                  <w:sz w:val="20"/>
                </w:rPr>
                <w:t>?</w:t>
              </w:r>
            </w:ins>
            <w:ins w:id="1032" w:author="Koen Wartenberg" w:date="2018-02-23T16:21:00Z">
              <w:r w:rsidR="007357CF">
                <w:rPr>
                  <w:sz w:val="20"/>
                </w:rPr>
                <w:t xml:space="preserve"> En hoe wordt dit gebruikt in de applicatie?</w:t>
              </w:r>
            </w:ins>
            <w:del w:id="1033" w:author="Koen Wartenberg" w:date="2018-02-23T16:18:00Z">
              <w:r w:rsidR="00716D48" w:rsidDel="00251E5E">
                <w:rPr>
                  <w:sz w:val="20"/>
                </w:rPr>
                <w:delText>Hoe configureer je een transportlijn op het moment met de huidige applicatie?</w:delText>
              </w:r>
            </w:del>
          </w:p>
        </w:tc>
        <w:tc>
          <w:tcPr>
            <w:tcW w:w="4820" w:type="dxa"/>
          </w:tcPr>
          <w:p w14:paraId="1486D0FF" w14:textId="6037F1F2" w:rsidR="00FE598C" w:rsidDel="00251E5E" w:rsidRDefault="00546B6A">
            <w:pPr>
              <w:pStyle w:val="Tabelbody"/>
              <w:rPr>
                <w:del w:id="1034" w:author="Koen Wartenberg" w:date="2018-02-23T16:18:00Z"/>
                <w:sz w:val="20"/>
              </w:rPr>
              <w:pPrChange w:id="1035" w:author="Koen Wartenberg" w:date="2018-02-23T16:34:00Z">
                <w:pPr>
                  <w:pStyle w:val="Tabelbody"/>
                  <w:numPr>
                    <w:numId w:val="37"/>
                  </w:numPr>
                  <w:ind w:left="720" w:hanging="360"/>
                </w:pPr>
              </w:pPrChange>
            </w:pPr>
            <w:ins w:id="1036" w:author="Koen Wartenberg" w:date="2018-02-23T16:34:00Z">
              <w:r>
                <w:rPr>
                  <w:sz w:val="20"/>
                </w:rPr>
                <w:t>Werkplaats</w:t>
              </w:r>
            </w:ins>
            <w:del w:id="1037" w:author="Koen Wartenberg" w:date="2018-02-23T16:18:00Z">
              <w:r w:rsidR="00FE598C" w:rsidDel="00251E5E">
                <w:rPr>
                  <w:sz w:val="20"/>
                </w:rPr>
                <w:delText>Bieb</w:delText>
              </w:r>
            </w:del>
          </w:p>
          <w:p w14:paraId="23BCC814" w14:textId="4A7D3350" w:rsidR="000D17B5" w:rsidRPr="00C63FDB" w:rsidRDefault="00D74BAE">
            <w:pPr>
              <w:pStyle w:val="Tabelbody"/>
              <w:spacing w:after="0"/>
              <w:rPr>
                <w:sz w:val="20"/>
              </w:rPr>
              <w:pPrChange w:id="1038" w:author="Koen Wartenberg" w:date="2018-02-23T16:34:00Z">
                <w:pPr>
                  <w:pStyle w:val="Tabelbody"/>
                  <w:numPr>
                    <w:numId w:val="37"/>
                  </w:numPr>
                  <w:spacing w:after="0"/>
                  <w:ind w:left="720" w:hanging="360"/>
                </w:pPr>
              </w:pPrChange>
            </w:pPr>
            <w:del w:id="1039" w:author="Koen Wartenberg" w:date="2018-02-23T16:18:00Z">
              <w:r w:rsidDel="00251E5E">
                <w:rPr>
                  <w:sz w:val="20"/>
                </w:rPr>
                <w:delText>Lab</w:delText>
              </w:r>
            </w:del>
          </w:p>
        </w:tc>
      </w:tr>
      <w:tr w:rsidR="000D17B5" w:rsidRPr="00C63FDB" w14:paraId="7BE5C8E7" w14:textId="77777777" w:rsidTr="002E2BB0">
        <w:trPr>
          <w:cantSplit/>
          <w:trHeight w:val="340"/>
        </w:trPr>
        <w:tc>
          <w:tcPr>
            <w:tcW w:w="4536" w:type="dxa"/>
          </w:tcPr>
          <w:p w14:paraId="6C776DB1" w14:textId="51EDFB83" w:rsidR="000D17B5" w:rsidRDefault="007357CF" w:rsidP="002E2BB0">
            <w:pPr>
              <w:pStyle w:val="Tabelbody"/>
              <w:spacing w:after="0"/>
              <w:rPr>
                <w:sz w:val="20"/>
              </w:rPr>
            </w:pPr>
            <w:ins w:id="1040" w:author="Koen Wartenberg" w:date="2018-02-23T16:20:00Z">
              <w:r>
                <w:rPr>
                  <w:sz w:val="20"/>
                </w:rPr>
                <w:t>Wat zijn de voor en nadelen van XML</w:t>
              </w:r>
            </w:ins>
            <w:ins w:id="1041" w:author="Koen Wartenberg" w:date="2018-02-23T16:30:00Z">
              <w:r w:rsidR="00803055">
                <w:rPr>
                  <w:sz w:val="20"/>
                </w:rPr>
                <w:t>?</w:t>
              </w:r>
            </w:ins>
            <w:del w:id="1042" w:author="Koen Wartenberg" w:date="2018-02-23T16:18:00Z">
              <w:r w:rsidR="000D17B5" w:rsidDel="00251E5E">
                <w:rPr>
                  <w:sz w:val="20"/>
                </w:rPr>
                <w:delText>Welke gegevens (Parameters) zijn er nodig voor een transportlijn</w:delText>
              </w:r>
              <w:r w:rsidR="00716D48" w:rsidDel="00251E5E">
                <w:rPr>
                  <w:sz w:val="20"/>
                </w:rPr>
                <w:delText xml:space="preserve"> configuratie</w:delText>
              </w:r>
              <w:r w:rsidR="000D17B5" w:rsidDel="00251E5E">
                <w:rPr>
                  <w:sz w:val="20"/>
                </w:rPr>
                <w:delText>?</w:delText>
              </w:r>
            </w:del>
          </w:p>
        </w:tc>
        <w:tc>
          <w:tcPr>
            <w:tcW w:w="4820" w:type="dxa"/>
          </w:tcPr>
          <w:p w14:paraId="0D2E320C" w14:textId="095E1359" w:rsidR="00FE598C" w:rsidDel="00251E5E" w:rsidRDefault="00546B6A">
            <w:pPr>
              <w:pStyle w:val="Tabelbody"/>
              <w:rPr>
                <w:del w:id="1043" w:author="Koen Wartenberg" w:date="2018-02-23T16:18:00Z"/>
                <w:sz w:val="20"/>
              </w:rPr>
              <w:pPrChange w:id="1044" w:author="Koen Wartenberg" w:date="2018-02-23T16:33:00Z">
                <w:pPr>
                  <w:pStyle w:val="Tabelbody"/>
                  <w:numPr>
                    <w:numId w:val="37"/>
                  </w:numPr>
                  <w:ind w:left="720" w:hanging="360"/>
                </w:pPr>
              </w:pPrChange>
            </w:pPr>
            <w:ins w:id="1045" w:author="Koen Wartenberg" w:date="2018-02-23T16:33:00Z">
              <w:r>
                <w:rPr>
                  <w:sz w:val="20"/>
                </w:rPr>
                <w:t>Bieb, Lab</w:t>
              </w:r>
            </w:ins>
            <w:del w:id="1046" w:author="Koen Wartenberg" w:date="2018-02-23T16:18:00Z">
              <w:r w:rsidR="00FE598C" w:rsidDel="00251E5E">
                <w:rPr>
                  <w:sz w:val="20"/>
                </w:rPr>
                <w:delText>Bieb</w:delText>
              </w:r>
            </w:del>
          </w:p>
          <w:p w14:paraId="3CB80D5F" w14:textId="615FEDB8" w:rsidR="000D17B5" w:rsidRPr="00C63FDB" w:rsidRDefault="00FE598C">
            <w:pPr>
              <w:pStyle w:val="Tabelbody"/>
              <w:spacing w:after="0"/>
              <w:rPr>
                <w:sz w:val="20"/>
              </w:rPr>
              <w:pPrChange w:id="1047" w:author="Koen Wartenberg" w:date="2018-02-23T16:33:00Z">
                <w:pPr>
                  <w:pStyle w:val="Tabelbody"/>
                  <w:numPr>
                    <w:numId w:val="37"/>
                  </w:numPr>
                  <w:spacing w:after="0"/>
                  <w:ind w:left="720" w:hanging="360"/>
                </w:pPr>
              </w:pPrChange>
            </w:pPr>
            <w:del w:id="1048" w:author="Koen Wartenberg" w:date="2018-02-23T16:18:00Z">
              <w:r w:rsidDel="00251E5E">
                <w:rPr>
                  <w:sz w:val="20"/>
                </w:rPr>
                <w:delText>Werkplaats</w:delText>
              </w:r>
            </w:del>
          </w:p>
        </w:tc>
      </w:tr>
      <w:tr w:rsidR="0072075C" w:rsidRPr="00C63FDB" w14:paraId="2ABD9A06" w14:textId="77777777" w:rsidTr="002E2BB0">
        <w:trPr>
          <w:cantSplit/>
          <w:trHeight w:val="340"/>
        </w:trPr>
        <w:tc>
          <w:tcPr>
            <w:tcW w:w="4536" w:type="dxa"/>
          </w:tcPr>
          <w:p w14:paraId="494C5E7B" w14:textId="79B82D4F" w:rsidR="0072075C" w:rsidRDefault="007357CF" w:rsidP="002E2BB0">
            <w:pPr>
              <w:pStyle w:val="Tabelbody"/>
              <w:spacing w:after="0"/>
              <w:rPr>
                <w:sz w:val="20"/>
              </w:rPr>
            </w:pPr>
            <w:ins w:id="1049" w:author="Koen Wartenberg" w:date="2018-02-23T16:20:00Z">
              <w:r>
                <w:rPr>
                  <w:sz w:val="20"/>
                </w:rPr>
                <w:t>Wat zijn de voor en nadelen van een SQL database</w:t>
              </w:r>
            </w:ins>
            <w:ins w:id="1050" w:author="Koen Wartenberg" w:date="2018-02-23T16:30:00Z">
              <w:r w:rsidR="00803055">
                <w:rPr>
                  <w:sz w:val="20"/>
                </w:rPr>
                <w:t>?</w:t>
              </w:r>
            </w:ins>
            <w:del w:id="1051" w:author="Koen Wartenberg" w:date="2018-02-23T16:18:00Z">
              <w:r w:rsidR="000D17B5" w:rsidDel="00251E5E">
                <w:rPr>
                  <w:sz w:val="20"/>
                </w:rPr>
                <w:delText>Welke functionaliteiten zijn er al?</w:delText>
              </w:r>
            </w:del>
          </w:p>
        </w:tc>
        <w:tc>
          <w:tcPr>
            <w:tcW w:w="4820" w:type="dxa"/>
          </w:tcPr>
          <w:p w14:paraId="4A4A6834" w14:textId="45D78B63" w:rsidR="00FE598C" w:rsidDel="00251E5E" w:rsidRDefault="00546B6A">
            <w:pPr>
              <w:pStyle w:val="Tabelbody"/>
              <w:rPr>
                <w:del w:id="1052" w:author="Koen Wartenberg" w:date="2018-02-23T16:18:00Z"/>
                <w:sz w:val="20"/>
              </w:rPr>
              <w:pPrChange w:id="1053" w:author="Koen Wartenberg" w:date="2018-02-23T16:33:00Z">
                <w:pPr>
                  <w:pStyle w:val="Tabelbody"/>
                  <w:numPr>
                    <w:numId w:val="37"/>
                  </w:numPr>
                  <w:ind w:left="720" w:hanging="360"/>
                </w:pPr>
              </w:pPrChange>
            </w:pPr>
            <w:ins w:id="1054" w:author="Koen Wartenberg" w:date="2018-02-23T16:33:00Z">
              <w:r>
                <w:rPr>
                  <w:sz w:val="20"/>
                </w:rPr>
                <w:t>Bieb, Lab</w:t>
              </w:r>
            </w:ins>
            <w:del w:id="1055" w:author="Koen Wartenberg" w:date="2018-02-23T16:18:00Z">
              <w:r w:rsidR="00FE598C" w:rsidDel="00251E5E">
                <w:rPr>
                  <w:sz w:val="20"/>
                </w:rPr>
                <w:delText>Bieb</w:delText>
              </w:r>
            </w:del>
          </w:p>
          <w:p w14:paraId="11D16FE0" w14:textId="40A54710" w:rsidR="0072075C" w:rsidRPr="00C63FDB" w:rsidRDefault="00D74BAE">
            <w:pPr>
              <w:pStyle w:val="Tabelbody"/>
              <w:spacing w:after="0"/>
              <w:rPr>
                <w:sz w:val="20"/>
              </w:rPr>
              <w:pPrChange w:id="1056" w:author="Koen Wartenberg" w:date="2018-02-23T16:33:00Z">
                <w:pPr>
                  <w:pStyle w:val="Tabelbody"/>
                  <w:numPr>
                    <w:numId w:val="37"/>
                  </w:numPr>
                  <w:spacing w:after="0"/>
                  <w:ind w:left="720" w:hanging="360"/>
                </w:pPr>
              </w:pPrChange>
            </w:pPr>
            <w:del w:id="1057" w:author="Koen Wartenberg" w:date="2018-02-23T16:18:00Z">
              <w:r w:rsidDel="00251E5E">
                <w:rPr>
                  <w:sz w:val="20"/>
                </w:rPr>
                <w:delText>Lab</w:delText>
              </w:r>
            </w:del>
          </w:p>
        </w:tc>
      </w:tr>
      <w:tr w:rsidR="0072075C" w:rsidRPr="00C63FDB" w14:paraId="0AD698BE" w14:textId="77777777" w:rsidTr="00E77E56">
        <w:tblPrEx>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ExChange w:id="1058" w:author="Koen Wartenberg" w:date="2018-02-22T08:56:00Z">
            <w:tblPrEx>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Ex>
          </w:tblPrExChange>
        </w:tblPrEx>
        <w:trPr>
          <w:cantSplit/>
          <w:trHeight w:val="674"/>
          <w:trPrChange w:id="1059" w:author="Koen Wartenberg" w:date="2018-02-22T08:56:00Z">
            <w:trPr>
              <w:cantSplit/>
              <w:trHeight w:val="340"/>
            </w:trPr>
          </w:trPrChange>
        </w:trPr>
        <w:tc>
          <w:tcPr>
            <w:tcW w:w="4536" w:type="dxa"/>
            <w:tcPrChange w:id="1060" w:author="Koen Wartenberg" w:date="2018-02-22T08:56:00Z">
              <w:tcPr>
                <w:tcW w:w="4536" w:type="dxa"/>
              </w:tcPr>
            </w:tcPrChange>
          </w:tcPr>
          <w:p w14:paraId="46CAB41E" w14:textId="4B2E72D7" w:rsidR="0072075C" w:rsidRDefault="00546B6A" w:rsidP="002E2BB0">
            <w:pPr>
              <w:pStyle w:val="Tabelbody"/>
              <w:spacing w:after="0"/>
              <w:rPr>
                <w:sz w:val="20"/>
              </w:rPr>
            </w:pPr>
            <w:ins w:id="1061" w:author="Koen Wartenberg" w:date="2018-02-23T16:31:00Z">
              <w:r>
                <w:rPr>
                  <w:sz w:val="20"/>
                </w:rPr>
                <w:t xml:space="preserve">Is er data uit </w:t>
              </w:r>
            </w:ins>
            <w:ins w:id="1062" w:author="Koen Wartenberg" w:date="2018-02-23T16:32:00Z">
              <w:r>
                <w:rPr>
                  <w:sz w:val="20"/>
                </w:rPr>
                <w:t>XML bestanden of de database die beter toepasbaar is in de ander?</w:t>
              </w:r>
            </w:ins>
            <w:del w:id="1063" w:author="Koen Wartenberg" w:date="2018-02-23T16:18:00Z">
              <w:r w:rsidR="000D17B5" w:rsidDel="00251E5E">
                <w:rPr>
                  <w:sz w:val="20"/>
                </w:rPr>
                <w:delText>Welke functionaliteiten zijn er nog nodig</w:delText>
              </w:r>
              <w:r w:rsidR="00716D48" w:rsidDel="00251E5E">
                <w:rPr>
                  <w:sz w:val="20"/>
                </w:rPr>
                <w:delText>/gewenst?</w:delText>
              </w:r>
            </w:del>
          </w:p>
        </w:tc>
        <w:tc>
          <w:tcPr>
            <w:tcW w:w="4820" w:type="dxa"/>
            <w:tcPrChange w:id="1064" w:author="Koen Wartenberg" w:date="2018-02-22T08:56:00Z">
              <w:tcPr>
                <w:tcW w:w="4820" w:type="dxa"/>
              </w:tcPr>
            </w:tcPrChange>
          </w:tcPr>
          <w:p w14:paraId="18DC2E61" w14:textId="5C8CDB8D" w:rsidR="0072075C" w:rsidDel="00251E5E" w:rsidRDefault="00546B6A">
            <w:pPr>
              <w:pStyle w:val="Tabelbody"/>
              <w:spacing w:after="0"/>
              <w:rPr>
                <w:del w:id="1065" w:author="Koen Wartenberg" w:date="2018-02-23T16:18:00Z"/>
                <w:sz w:val="20"/>
              </w:rPr>
              <w:pPrChange w:id="1066" w:author="Koen Wartenberg" w:date="2018-02-23T16:34:00Z">
                <w:pPr>
                  <w:pStyle w:val="Tabelbody"/>
                  <w:numPr>
                    <w:numId w:val="37"/>
                  </w:numPr>
                  <w:spacing w:after="0"/>
                  <w:ind w:left="720" w:hanging="360"/>
                </w:pPr>
              </w:pPrChange>
            </w:pPr>
            <w:ins w:id="1067" w:author="Koen Wartenberg" w:date="2018-02-23T16:34:00Z">
              <w:r>
                <w:rPr>
                  <w:sz w:val="20"/>
                </w:rPr>
                <w:t>Werkplaats</w:t>
              </w:r>
            </w:ins>
            <w:del w:id="1068" w:author="Koen Wartenberg" w:date="2018-02-23T16:18:00Z">
              <w:r w:rsidR="00FE598C" w:rsidDel="00251E5E">
                <w:rPr>
                  <w:sz w:val="20"/>
                </w:rPr>
                <w:delText>Werkplaats</w:delText>
              </w:r>
            </w:del>
          </w:p>
          <w:p w14:paraId="696CB7DD" w14:textId="42170071" w:rsidR="007C3C6D" w:rsidRPr="00C63FDB" w:rsidRDefault="007C3C6D">
            <w:pPr>
              <w:pStyle w:val="Tabelbody"/>
              <w:spacing w:after="0"/>
              <w:rPr>
                <w:sz w:val="20"/>
              </w:rPr>
              <w:pPrChange w:id="1069" w:author="Koen Wartenberg" w:date="2018-02-23T16:34:00Z">
                <w:pPr>
                  <w:pStyle w:val="Tabelbody"/>
                  <w:numPr>
                    <w:numId w:val="37"/>
                  </w:numPr>
                  <w:spacing w:after="0"/>
                  <w:ind w:left="720" w:hanging="360"/>
                </w:pPr>
              </w:pPrChange>
            </w:pPr>
            <w:del w:id="1070" w:author="Koen Wartenberg" w:date="2018-02-23T16:18:00Z">
              <w:r w:rsidDel="00251E5E">
                <w:rPr>
                  <w:sz w:val="20"/>
                </w:rPr>
                <w:delText>Veld</w:delText>
              </w:r>
            </w:del>
          </w:p>
        </w:tc>
      </w:tr>
    </w:tbl>
    <w:p w14:paraId="185A5C07" w14:textId="77777777" w:rsidR="00466434" w:rsidRPr="001452DD" w:rsidRDefault="00466434" w:rsidP="00D0263B">
      <w:pPr>
        <w:ind w:firstLine="708"/>
      </w:pPr>
    </w:p>
    <w:p w14:paraId="72C5CD0D" w14:textId="77777777" w:rsidR="00D0263B" w:rsidRPr="00841390" w:rsidRDefault="00D0263B" w:rsidP="00D0263B">
      <w:pPr>
        <w:pStyle w:val="Heading2"/>
        <w:keepNext w:val="0"/>
        <w:tabs>
          <w:tab w:val="num" w:pos="709"/>
        </w:tabs>
        <w:ind w:left="709" w:hanging="709"/>
      </w:pPr>
      <w:bookmarkStart w:id="1071" w:name="_Toc437980083"/>
      <w:bookmarkStart w:id="1072" w:name="_Toc505599938"/>
      <w:bookmarkStart w:id="1073" w:name="_Toc507663540"/>
      <w:bookmarkEnd w:id="940"/>
      <w:bookmarkEnd w:id="941"/>
      <w:bookmarkEnd w:id="942"/>
      <w:r>
        <w:t>Randvoorwaarden</w:t>
      </w:r>
      <w:bookmarkEnd w:id="1071"/>
      <w:bookmarkEnd w:id="1072"/>
      <w:bookmarkEnd w:id="1073"/>
    </w:p>
    <w:p w14:paraId="29585A78" w14:textId="77777777" w:rsidR="00D0263B" w:rsidRPr="001452DD" w:rsidRDefault="00D0263B" w:rsidP="00D0263B">
      <w:pPr>
        <w:tabs>
          <w:tab w:val="left" w:pos="2127"/>
          <w:tab w:val="left" w:pos="2410"/>
        </w:tabs>
      </w:pPr>
      <w:r w:rsidRPr="001452DD">
        <w:t>Einddatum uiterlijk</w:t>
      </w:r>
      <w:r w:rsidRPr="001452DD">
        <w:tab/>
        <w:t>:</w:t>
      </w:r>
      <w:r w:rsidRPr="001452DD">
        <w:tab/>
      </w:r>
      <w:r w:rsidR="00D049EA">
        <w:t>22-06-2018</w:t>
      </w:r>
    </w:p>
    <w:p w14:paraId="3D93730E" w14:textId="0A7AD19D" w:rsidR="00D0263B" w:rsidRDefault="00D0263B" w:rsidP="00D0263B">
      <w:pPr>
        <w:tabs>
          <w:tab w:val="left" w:pos="2127"/>
          <w:tab w:val="left" w:pos="2410"/>
        </w:tabs>
        <w:ind w:left="2410" w:hanging="2410"/>
      </w:pPr>
      <w:r w:rsidRPr="001452DD">
        <w:t>Overige voorwaarden</w:t>
      </w:r>
      <w:r w:rsidRPr="001452DD">
        <w:tab/>
        <w:t>:</w:t>
      </w:r>
      <w:r w:rsidRPr="001452DD">
        <w:tab/>
      </w:r>
      <w:r w:rsidR="00D049EA">
        <w:t>Bij KSE staat een werkstation beschikbaar</w:t>
      </w:r>
    </w:p>
    <w:p w14:paraId="24C83261" w14:textId="77777777" w:rsidR="000D17B5" w:rsidRPr="001452DD" w:rsidRDefault="000D17B5" w:rsidP="00D0263B">
      <w:pPr>
        <w:tabs>
          <w:tab w:val="left" w:pos="2127"/>
          <w:tab w:val="left" w:pos="2410"/>
        </w:tabs>
        <w:ind w:left="2410" w:hanging="2410"/>
      </w:pPr>
    </w:p>
    <w:p w14:paraId="5CB1A22C" w14:textId="0AB82430" w:rsidR="00D0263B" w:rsidRDefault="00D049EA" w:rsidP="000D17B5">
      <w:r>
        <w:br w:type="page"/>
      </w:r>
    </w:p>
    <w:p w14:paraId="17E44813" w14:textId="5D2A2330" w:rsidR="00D049EA" w:rsidRDefault="003B510F" w:rsidP="00D049EA">
      <w:pPr>
        <w:rPr>
          <w:ins w:id="1074" w:author="Koen Wartenberg" w:date="2018-02-09T16:29:00Z"/>
          <w:noProof/>
        </w:rPr>
      </w:pPr>
      <w:ins w:id="1075" w:author="Koen Wartenberg" w:date="2018-02-09T16:29:00Z">
        <w:r>
          <w:rPr>
            <w:noProof/>
          </w:rPr>
          <w:lastRenderedPageBreak/>
          <w:drawing>
            <wp:inline distT="0" distB="0" distL="0" distR="0" wp14:anchorId="519EC28F" wp14:editId="529ABBCB">
              <wp:extent cx="6282690" cy="275399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2690" cy="2753995"/>
                      </a:xfrm>
                      <a:prstGeom prst="rect">
                        <a:avLst/>
                      </a:prstGeom>
                    </pic:spPr>
                  </pic:pic>
                </a:graphicData>
              </a:graphic>
            </wp:inline>
          </w:drawing>
        </w:r>
        <w:r>
          <w:rPr>
            <w:noProof/>
          </w:rPr>
          <w:t xml:space="preserve"> </w:t>
        </w:r>
      </w:ins>
      <w:del w:id="1076" w:author="Koen Wartenberg" w:date="2018-02-09T16:29:00Z">
        <w:r w:rsidR="00513F54" w:rsidDel="003B510F">
          <w:rPr>
            <w:noProof/>
          </w:rPr>
          <w:drawing>
            <wp:inline distT="0" distB="0" distL="0" distR="0" wp14:anchorId="78AC2A63" wp14:editId="78559B35">
              <wp:extent cx="6282690" cy="32645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2690" cy="3264535"/>
                      </a:xfrm>
                      <a:prstGeom prst="rect">
                        <a:avLst/>
                      </a:prstGeom>
                    </pic:spPr>
                  </pic:pic>
                </a:graphicData>
              </a:graphic>
            </wp:inline>
          </w:drawing>
        </w:r>
      </w:del>
    </w:p>
    <w:p w14:paraId="3494C739" w14:textId="77777777" w:rsidR="003B510F" w:rsidRDefault="003B510F" w:rsidP="00D049EA"/>
    <w:p w14:paraId="2BADCF6E" w14:textId="1DDF9375" w:rsidR="00D049EA" w:rsidRDefault="00D049EA" w:rsidP="00D049EA">
      <w:pPr>
        <w:rPr>
          <w:i/>
        </w:rPr>
      </w:pPr>
      <w:r w:rsidRPr="00D049EA">
        <w:rPr>
          <w:i/>
        </w:rPr>
        <w:t>Figuur 1: eindproduct</w:t>
      </w:r>
      <w:r w:rsidR="00513F54">
        <w:rPr>
          <w:i/>
        </w:rPr>
        <w:t xml:space="preserve"> decompositie</w:t>
      </w:r>
    </w:p>
    <w:p w14:paraId="45FB7039" w14:textId="77777777" w:rsidR="00D049EA" w:rsidRDefault="00D049EA" w:rsidP="00D049EA">
      <w:pPr>
        <w:rPr>
          <w:i/>
        </w:rPr>
      </w:pPr>
    </w:p>
    <w:p w14:paraId="5A0D1C90" w14:textId="0BEC32F5" w:rsidR="00D049EA" w:rsidRDefault="0055700E" w:rsidP="00D049EA">
      <w:r w:rsidRPr="0055700E">
        <w:t xml:space="preserve">Het product is een </w:t>
      </w:r>
      <w:r w:rsidR="00922EF7" w:rsidRPr="0055700E">
        <w:t>configuratietool</w:t>
      </w:r>
      <w:r w:rsidRPr="0055700E">
        <w:t xml:space="preserve"> die een vorige stagiair al een keer gemaakt heeft</w:t>
      </w:r>
      <w:r>
        <w:t xml:space="preserve">, waarop ik ga </w:t>
      </w:r>
      <w:ins w:id="1077" w:author="Frens Vonken" w:date="2018-02-08T18:00:00Z">
        <w:r w:rsidR="00B01E12">
          <w:t>v</w:t>
        </w:r>
      </w:ins>
      <w:del w:id="1078" w:author="Frens Vonken" w:date="2018-02-08T18:00:00Z">
        <w:r w:rsidDel="00B01E12">
          <w:delText>d</w:delText>
        </w:r>
      </w:del>
      <w:r>
        <w:t>oor</w:t>
      </w:r>
      <w:ins w:id="1079" w:author="Frens Vonken" w:date="2018-02-08T18:00:00Z">
        <w:r w:rsidR="00B01E12">
          <w:t>t</w:t>
        </w:r>
      </w:ins>
      <w:r>
        <w:t>bouwen. Het eindproduct is opgedeeld in</w:t>
      </w:r>
      <w:ins w:id="1080" w:author="Koen Wartenberg" w:date="2018-02-09T16:29:00Z">
        <w:r w:rsidR="00305C6A">
          <w:t xml:space="preserve"> 4 delen</w:t>
        </w:r>
      </w:ins>
      <w:del w:id="1081" w:author="Koen Wartenberg" w:date="2018-02-09T16:29:00Z">
        <w:r w:rsidDel="00305C6A">
          <w:delText xml:space="preserve"> &lt;hoeveel delen&gt;.</w:delText>
        </w:r>
      </w:del>
    </w:p>
    <w:p w14:paraId="440DA2B2" w14:textId="77777777" w:rsidR="0055700E" w:rsidRDefault="0055700E" w:rsidP="00D049EA"/>
    <w:p w14:paraId="5A274D18" w14:textId="5A81E3F8" w:rsidR="0055700E" w:rsidRDefault="0055700E" w:rsidP="00D049EA">
      <w:r>
        <w:t xml:space="preserve">Ten eerste heb je het </w:t>
      </w:r>
      <w:r w:rsidRPr="0055700E">
        <w:rPr>
          <w:u w:val="single"/>
        </w:rPr>
        <w:t>projectmanagement</w:t>
      </w:r>
      <w:r>
        <w:t xml:space="preserve">. Hierbij wordt het </w:t>
      </w:r>
      <w:r w:rsidR="00922EF7">
        <w:t>projectplan</w:t>
      </w:r>
      <w:r>
        <w:t xml:space="preserve"> opgesteld doormiddel van de verkregen data.</w:t>
      </w:r>
    </w:p>
    <w:p w14:paraId="30C58808" w14:textId="77777777" w:rsidR="00AB79D9" w:rsidRDefault="00AB79D9" w:rsidP="00D049EA"/>
    <w:p w14:paraId="25006D7B" w14:textId="63D0F888" w:rsidR="0055700E" w:rsidRDefault="0055700E" w:rsidP="00D049EA">
      <w:r>
        <w:t xml:space="preserve">Ten tweede </w:t>
      </w:r>
      <w:r w:rsidR="0074585D">
        <w:t>heb je de</w:t>
      </w:r>
      <w:ins w:id="1082" w:author="Koen Wartenberg" w:date="2018-02-09T16:30:00Z">
        <w:r w:rsidR="00305C6A">
          <w:t xml:space="preserve"> </w:t>
        </w:r>
      </w:ins>
      <w:del w:id="1083" w:author="Koen Wartenberg" w:date="2018-02-09T16:29:00Z">
        <w:r w:rsidR="0074585D" w:rsidDel="00305C6A">
          <w:delText xml:space="preserve"> </w:delText>
        </w:r>
      </w:del>
      <w:ins w:id="1084" w:author="Koen Wartenberg" w:date="2018-02-09T16:30:00Z">
        <w:r w:rsidR="00305C6A">
          <w:t>t</w:t>
        </w:r>
      </w:ins>
      <w:ins w:id="1085" w:author="Koen Wartenberg" w:date="2018-02-09T16:29:00Z">
        <w:r w:rsidR="00305C6A">
          <w:t>echnische docu</w:t>
        </w:r>
      </w:ins>
      <w:ins w:id="1086" w:author="Koen Wartenberg" w:date="2018-02-09T16:30:00Z">
        <w:r w:rsidR="00305C6A">
          <w:t>mentatie</w:t>
        </w:r>
      </w:ins>
      <w:del w:id="1087" w:author="Koen Wartenberg" w:date="2018-02-09T16:29:00Z">
        <w:r w:rsidR="0074585D" w:rsidRPr="0074585D" w:rsidDel="00305C6A">
          <w:rPr>
            <w:u w:val="single"/>
          </w:rPr>
          <w:delText>analyse</w:delText>
        </w:r>
      </w:del>
      <w:r w:rsidR="0074585D">
        <w:t xml:space="preserve">. </w:t>
      </w:r>
      <w:ins w:id="1088" w:author="Koen Wartenberg" w:date="2018-02-09T16:30:00Z">
        <w:r w:rsidR="00305C6A">
          <w:t>Deze bevat het use case document</w:t>
        </w:r>
      </w:ins>
      <w:ins w:id="1089" w:author="Koen Wartenberg" w:date="2018-02-09T16:33:00Z">
        <w:r w:rsidR="00305C6A">
          <w:t>(en) en een nieuw software architectuur documen</w:t>
        </w:r>
      </w:ins>
      <w:ins w:id="1090" w:author="Koen Wartenberg" w:date="2018-02-09T16:34:00Z">
        <w:r w:rsidR="00305C6A">
          <w:t>t.</w:t>
        </w:r>
      </w:ins>
      <w:del w:id="1091" w:author="Koen Wartenberg" w:date="2018-02-09T16:30:00Z">
        <w:r w:rsidR="0074585D" w:rsidDel="00305C6A">
          <w:delText>Hier wordt gekeken naar hoe de huidige applicatie in elkaar zit en welke gegevens hiervoor gebruikt zijn. Het is de bedoeling dat de huidige documentatie veranderd wordt (mocht dat nodig zijn) en dat er nieuwe documentatie aan toe gevoegd moet worden. Denk hierbij aan nieuwe use cases en/of klassen diagrammen.</w:delText>
        </w:r>
      </w:del>
    </w:p>
    <w:p w14:paraId="1C74C19B" w14:textId="77777777" w:rsidR="00AB79D9" w:rsidRDefault="00AB79D9" w:rsidP="00D049EA"/>
    <w:p w14:paraId="46341A72" w14:textId="004519B6" w:rsidR="0074585D" w:rsidRDefault="0074585D" w:rsidP="00D049EA">
      <w:r>
        <w:t xml:space="preserve">Ten derde </w:t>
      </w:r>
      <w:ins w:id="1092" w:author="Koen Wartenberg" w:date="2018-02-09T16:34:00Z">
        <w:r w:rsidR="00305C6A">
          <w:t xml:space="preserve">heb je de </w:t>
        </w:r>
        <w:r w:rsidR="00CF43AF">
          <w:t xml:space="preserve">applicatie/solution die uit twee projecten zal bestaan. De </w:t>
        </w:r>
      </w:ins>
      <w:ins w:id="1093" w:author="Koen Wartenberg" w:date="2018-02-15T08:14:00Z">
        <w:r w:rsidR="00CA762C">
          <w:t>MES-configuratie</w:t>
        </w:r>
      </w:ins>
      <w:ins w:id="1094" w:author="Koen Wartenberg" w:date="2018-02-09T16:34:00Z">
        <w:r w:rsidR="00CF43AF">
          <w:t xml:space="preserve"> tool en een </w:t>
        </w:r>
      </w:ins>
      <w:ins w:id="1095" w:author="Koen Wartenberg" w:date="2018-02-09T16:35:00Z">
        <w:r w:rsidR="00CF43AF">
          <w:t>unittest project.</w:t>
        </w:r>
      </w:ins>
      <w:del w:id="1096" w:author="Koen Wartenberg" w:date="2018-02-09T16:34:00Z">
        <w:r w:rsidDel="00305C6A">
          <w:delText xml:space="preserve">Zal er gekeken worden naar </w:delText>
        </w:r>
        <w:r w:rsidR="006E6702" w:rsidDel="00305C6A">
          <w:delText xml:space="preserve">het </w:delText>
        </w:r>
        <w:r w:rsidR="006E6702" w:rsidDel="00305C6A">
          <w:rPr>
            <w:u w:val="single"/>
          </w:rPr>
          <w:delText>d</w:delText>
        </w:r>
        <w:r w:rsidR="006E6702" w:rsidRPr="006E6702" w:rsidDel="00305C6A">
          <w:rPr>
            <w:u w:val="single"/>
          </w:rPr>
          <w:delText>esign</w:delText>
        </w:r>
        <w:r w:rsidDel="00305C6A">
          <w:delText xml:space="preserve">. Deze is al gemaakt, maar omdat er nieuwe functionaliteiten in moeten komen zal de UI ook deels aangepast moeten worden. Dit kan voor functionaliteit zijn of </w:delText>
        </w:r>
        <w:r w:rsidR="006E6702" w:rsidDel="00305C6A">
          <w:delText>voor gebruiksvriendelijkheid.</w:delText>
        </w:r>
      </w:del>
    </w:p>
    <w:p w14:paraId="57E757A9" w14:textId="77777777" w:rsidR="00AB79D9" w:rsidDel="00CF43AF" w:rsidRDefault="00AB79D9" w:rsidP="00D049EA">
      <w:pPr>
        <w:rPr>
          <w:del w:id="1097" w:author="Koen Wartenberg" w:date="2018-02-09T16:35:00Z"/>
        </w:rPr>
      </w:pPr>
    </w:p>
    <w:p w14:paraId="611ADCD6" w14:textId="2CBFA18C" w:rsidR="006E6702" w:rsidDel="00CF43AF" w:rsidRDefault="006E6702" w:rsidP="00D049EA">
      <w:pPr>
        <w:rPr>
          <w:del w:id="1098" w:author="Koen Wartenberg" w:date="2018-02-09T16:35:00Z"/>
        </w:rPr>
      </w:pPr>
      <w:del w:id="1099" w:author="Koen Wartenberg" w:date="2018-02-09T16:35:00Z">
        <w:r w:rsidDel="00CF43AF">
          <w:delText xml:space="preserve">Ten Vierde heb je de </w:delText>
        </w:r>
        <w:r w:rsidRPr="006E6702" w:rsidDel="00CF43AF">
          <w:rPr>
            <w:u w:val="single"/>
          </w:rPr>
          <w:delText>code</w:delText>
        </w:r>
        <w:r w:rsidDel="00CF43AF">
          <w:delText>. Er wordt in dit project geen nieuwe code geschreven vanaf het begin. Er zullen aanpassingen worden gemaakt aan de huidige code en dit zal vermeld worden in het versiebeheer.</w:delText>
        </w:r>
      </w:del>
    </w:p>
    <w:p w14:paraId="5E96F3E7" w14:textId="4EA55140" w:rsidR="00AB79D9" w:rsidDel="00CF43AF" w:rsidRDefault="00AB79D9" w:rsidP="00D049EA">
      <w:pPr>
        <w:rPr>
          <w:del w:id="1100" w:author="Koen Wartenberg" w:date="2018-02-09T16:35:00Z"/>
        </w:rPr>
      </w:pPr>
    </w:p>
    <w:p w14:paraId="6017CFEA" w14:textId="61952DF2" w:rsidR="006E6702" w:rsidDel="00CF43AF" w:rsidRDefault="006E6702" w:rsidP="00D049EA">
      <w:pPr>
        <w:rPr>
          <w:del w:id="1101" w:author="Koen Wartenberg" w:date="2018-02-09T16:35:00Z"/>
        </w:rPr>
      </w:pPr>
      <w:del w:id="1102" w:author="Koen Wartenberg" w:date="2018-02-09T16:35:00Z">
        <w:r w:rsidDel="00CF43AF">
          <w:delText xml:space="preserve">Ten Vijfde zal er </w:delText>
        </w:r>
        <w:r w:rsidRPr="00AB79D9" w:rsidDel="00CF43AF">
          <w:rPr>
            <w:u w:val="single"/>
          </w:rPr>
          <w:delText>getest</w:delText>
        </w:r>
        <w:r w:rsidDel="00CF43AF">
          <w:delText xml:space="preserve"> worden. </w:delText>
        </w:r>
        <w:r w:rsidR="00AB79D9" w:rsidDel="00CF43AF">
          <w:delText xml:space="preserve">Hiervoor zal een testplan gemaakt worden en een testverslag. </w:delText>
        </w:r>
      </w:del>
    </w:p>
    <w:p w14:paraId="0C902C89" w14:textId="77777777" w:rsidR="00AB79D9" w:rsidRDefault="00AB79D9" w:rsidP="00D049EA"/>
    <w:p w14:paraId="12094629" w14:textId="252B56EB" w:rsidR="00AB79D9" w:rsidRDefault="00AB79D9" w:rsidP="00D049EA">
      <w:r>
        <w:t xml:space="preserve">Als </w:t>
      </w:r>
      <w:ins w:id="1103" w:author="Koen Wartenberg" w:date="2018-02-09T16:35:00Z">
        <w:r w:rsidR="00CF43AF">
          <w:t>laatste heb je bij het testen het Acceptatie testplan en het testrapport dat daarop gebaseerd is.</w:t>
        </w:r>
      </w:ins>
      <w:del w:id="1104" w:author="Koen Wartenberg" w:date="2018-02-09T16:35:00Z">
        <w:r w:rsidDel="00CF43AF">
          <w:delText>laatste Zal de verbeterde applicatie de oude (van de vorige stagiair) moeten vervangen. Deze wordt uitgevoerd met behulp van het bedrijf.</w:delText>
        </w:r>
      </w:del>
    </w:p>
    <w:p w14:paraId="08D543D4" w14:textId="77777777" w:rsidR="00AB79D9" w:rsidRPr="006E6702" w:rsidRDefault="00AB79D9" w:rsidP="00D049EA"/>
    <w:p w14:paraId="7897C094" w14:textId="0B85D5E9" w:rsidR="00D0263B" w:rsidRDefault="00D0263B" w:rsidP="00D0263B">
      <w:pPr>
        <w:pStyle w:val="Heading1"/>
        <w:keepNext w:val="0"/>
        <w:pageBreakBefore/>
        <w:tabs>
          <w:tab w:val="num" w:pos="709"/>
        </w:tabs>
        <w:spacing w:before="120" w:after="60" w:line="360" w:lineRule="auto"/>
        <w:ind w:left="709" w:hanging="709"/>
        <w:rPr>
          <w:ins w:id="1105" w:author="Koen Wartenberg" w:date="2018-02-09T14:50:00Z"/>
        </w:rPr>
      </w:pPr>
      <w:bookmarkStart w:id="1106" w:name="_Toc327581050"/>
      <w:bookmarkStart w:id="1107" w:name="_Toc327581600"/>
      <w:bookmarkStart w:id="1108" w:name="_Toc327583380"/>
      <w:bookmarkStart w:id="1109" w:name="_Toc339966119"/>
      <w:bookmarkStart w:id="1110" w:name="_Toc437980085"/>
      <w:bookmarkStart w:id="1111" w:name="_Toc505599940"/>
      <w:bookmarkStart w:id="1112" w:name="_Toc507663541"/>
      <w:r w:rsidRPr="00492252">
        <w:lastRenderedPageBreak/>
        <w:t>Projectorganisatie</w:t>
      </w:r>
      <w:bookmarkEnd w:id="1106"/>
      <w:bookmarkEnd w:id="1107"/>
      <w:bookmarkEnd w:id="1108"/>
      <w:bookmarkEnd w:id="1109"/>
      <w:bookmarkEnd w:id="1110"/>
      <w:bookmarkEnd w:id="1111"/>
      <w:bookmarkEnd w:id="1112"/>
    </w:p>
    <w:p w14:paraId="286C0D49" w14:textId="317669BF" w:rsidR="00B13FD5" w:rsidRDefault="007732F3" w:rsidP="007732F3">
      <w:pPr>
        <w:pStyle w:val="Heading2"/>
        <w:rPr>
          <w:ins w:id="1113" w:author="Koen Wartenberg" w:date="2018-02-09T14:50:00Z"/>
        </w:rPr>
      </w:pPr>
      <w:bookmarkStart w:id="1114" w:name="_Toc507663542"/>
      <w:ins w:id="1115" w:author="Koen Wartenberg" w:date="2018-02-09T14:50:00Z">
        <w:r>
          <w:t>Bedrijfsorganisatie</w:t>
        </w:r>
        <w:bookmarkEnd w:id="1114"/>
      </w:ins>
    </w:p>
    <w:p w14:paraId="0A50E9C4" w14:textId="77777777" w:rsidR="007732F3" w:rsidRDefault="007732F3" w:rsidP="007732F3">
      <w:pPr>
        <w:rPr>
          <w:moveTo w:id="1116" w:author="Koen Wartenberg" w:date="2018-02-09T14:50:00Z"/>
        </w:rPr>
      </w:pPr>
      <w:moveToRangeStart w:id="1117" w:author="Koen Wartenberg" w:date="2018-02-09T14:50:00Z" w:name="move505951177"/>
      <w:moveTo w:id="1118" w:author="Koen Wartenberg" w:date="2018-02-09T14:50:00Z">
        <w:r>
          <w:rPr>
            <w:noProof/>
          </w:rPr>
          <w:drawing>
            <wp:inline distT="0" distB="0" distL="0" distR="0" wp14:anchorId="67116413" wp14:editId="67BAF3B9">
              <wp:extent cx="5763491" cy="362626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724" cy="3629561"/>
                      </a:xfrm>
                      <a:prstGeom prst="rect">
                        <a:avLst/>
                      </a:prstGeom>
                    </pic:spPr>
                  </pic:pic>
                </a:graphicData>
              </a:graphic>
            </wp:inline>
          </w:drawing>
        </w:r>
      </w:moveTo>
    </w:p>
    <w:p w14:paraId="62027663" w14:textId="7B70991A" w:rsidR="007732F3" w:rsidDel="003D5583" w:rsidRDefault="007732F3" w:rsidP="003D5583">
      <w:pPr>
        <w:rPr>
          <w:del w:id="1119" w:author="Koen Wartenberg" w:date="2018-02-09T14:51:00Z"/>
        </w:rPr>
      </w:pPr>
      <w:moveTo w:id="1120" w:author="Koen Wartenberg" w:date="2018-02-09T14:50:00Z">
        <w:r w:rsidRPr="0061059A">
          <w:rPr>
            <w:i/>
          </w:rPr>
          <w:t xml:space="preserve">Figuur </w:t>
        </w:r>
        <w:r>
          <w:rPr>
            <w:i/>
          </w:rPr>
          <w:t>2</w:t>
        </w:r>
        <w:r w:rsidRPr="0061059A">
          <w:rPr>
            <w:i/>
          </w:rPr>
          <w:t>: Organigram van KS</w:t>
        </w:r>
      </w:moveTo>
      <w:ins w:id="1121" w:author="Koen Wartenberg" w:date="2018-03-01T10:28:00Z">
        <w:r w:rsidR="003D5583">
          <w:rPr>
            <w:i/>
          </w:rPr>
          <w:t>E</w:t>
        </w:r>
      </w:ins>
      <w:moveTo w:id="1122" w:author="Koen Wartenberg" w:date="2018-02-09T14:50:00Z">
        <w:del w:id="1123" w:author="Koen Wartenberg" w:date="2018-03-01T10:28:00Z">
          <w:r w:rsidRPr="0061059A" w:rsidDel="003D5583">
            <w:rPr>
              <w:i/>
            </w:rPr>
            <w:delText>E</w:delText>
          </w:r>
        </w:del>
      </w:moveTo>
    </w:p>
    <w:p w14:paraId="29AE7421" w14:textId="344DF8AD" w:rsidR="003D5583" w:rsidRDefault="003D5583" w:rsidP="003D5583">
      <w:pPr>
        <w:rPr>
          <w:ins w:id="1124" w:author="Koen Wartenberg" w:date="2018-03-01T10:28:00Z"/>
          <w:i/>
        </w:rPr>
      </w:pPr>
    </w:p>
    <w:p w14:paraId="2E49D0E7" w14:textId="79B9DE3C" w:rsidR="003D5583" w:rsidRDefault="003D5583" w:rsidP="003D5583">
      <w:pPr>
        <w:rPr>
          <w:ins w:id="1125" w:author="Koen Wartenberg" w:date="2018-03-01T10:28:00Z"/>
          <w:i/>
        </w:rPr>
      </w:pPr>
    </w:p>
    <w:p w14:paraId="6A8FAE43" w14:textId="77777777" w:rsidR="003D5583" w:rsidRPr="003D5583" w:rsidRDefault="003D5583">
      <w:pPr>
        <w:rPr>
          <w:ins w:id="1126" w:author="Koen Wartenberg" w:date="2018-03-01T10:28:00Z"/>
          <w:moveTo w:id="1127" w:author="Koen Wartenberg" w:date="2018-02-09T14:50:00Z"/>
          <w:i/>
          <w:rPrChange w:id="1128" w:author="Koen Wartenberg" w:date="2018-03-01T10:28:00Z">
            <w:rPr>
              <w:ins w:id="1129" w:author="Koen Wartenberg" w:date="2018-03-01T10:28:00Z"/>
              <w:moveTo w:id="1130" w:author="Koen Wartenberg" w:date="2018-02-09T14:50:00Z"/>
            </w:rPr>
          </w:rPrChange>
        </w:rPr>
      </w:pPr>
    </w:p>
    <w:p w14:paraId="1CEEDA15" w14:textId="77777777" w:rsidR="00B13FD5" w:rsidRPr="00A93169" w:rsidDel="00121FE8" w:rsidRDefault="00B13FD5">
      <w:pPr>
        <w:pStyle w:val="Heading2"/>
        <w:rPr>
          <w:del w:id="1131" w:author="Koen Wartenberg" w:date="2018-02-13T10:08:00Z"/>
        </w:rPr>
        <w:pPrChange w:id="1132" w:author="Koen Wartenberg" w:date="2018-03-01T10:28:00Z">
          <w:pPr>
            <w:pStyle w:val="Heading1"/>
            <w:keepNext w:val="0"/>
            <w:pageBreakBefore/>
            <w:tabs>
              <w:tab w:val="num" w:pos="709"/>
            </w:tabs>
            <w:spacing w:before="120" w:after="60" w:line="360" w:lineRule="auto"/>
            <w:ind w:left="709" w:hanging="709"/>
          </w:pPr>
        </w:pPrChange>
      </w:pPr>
      <w:bookmarkStart w:id="1133" w:name="_Toc506279910"/>
      <w:bookmarkStart w:id="1134" w:name="_Toc506279965"/>
      <w:bookmarkStart w:id="1135" w:name="_Toc507057293"/>
      <w:bookmarkStart w:id="1136" w:name="_Toc507426469"/>
      <w:bookmarkStart w:id="1137" w:name="_Toc507663543"/>
      <w:bookmarkEnd w:id="1133"/>
      <w:bookmarkEnd w:id="1134"/>
      <w:bookmarkEnd w:id="1135"/>
      <w:bookmarkEnd w:id="1136"/>
      <w:bookmarkEnd w:id="1137"/>
      <w:moveToRangeEnd w:id="1117"/>
    </w:p>
    <w:p w14:paraId="70251CAD" w14:textId="77777777" w:rsidR="00121FE8" w:rsidRDefault="00121FE8">
      <w:pPr>
        <w:pStyle w:val="Heading2"/>
        <w:rPr>
          <w:ins w:id="1138" w:author="Koen Wartenberg" w:date="2018-02-13T10:08:00Z"/>
        </w:rPr>
        <w:pPrChange w:id="1139" w:author="Koen Wartenberg" w:date="2018-03-01T10:28:00Z">
          <w:pPr>
            <w:pStyle w:val="Heading3"/>
            <w:numPr>
              <w:ilvl w:val="0"/>
              <w:numId w:val="0"/>
            </w:numPr>
          </w:pPr>
        </w:pPrChange>
      </w:pPr>
      <w:bookmarkStart w:id="1140" w:name="_Toc507663544"/>
      <w:bookmarkStart w:id="1141" w:name="_Toc327581051"/>
      <w:bookmarkStart w:id="1142" w:name="_Toc327581601"/>
      <w:bookmarkStart w:id="1143" w:name="_Toc327583381"/>
      <w:bookmarkStart w:id="1144" w:name="_Toc339966120"/>
      <w:bookmarkStart w:id="1145" w:name="_Toc480254627"/>
      <w:bookmarkStart w:id="1146" w:name="_Toc437980086"/>
      <w:bookmarkStart w:id="1147" w:name="_Toc505599941"/>
      <w:ins w:id="1148" w:author="Koen Wartenberg" w:date="2018-02-13T10:08:00Z">
        <w:r>
          <w:t>Teamleden</w:t>
        </w:r>
        <w:bookmarkEnd w:id="1140"/>
      </w:ins>
    </w:p>
    <w:p w14:paraId="70C3E02E" w14:textId="43716464" w:rsidR="00D0263B" w:rsidRPr="00770C05" w:rsidDel="00261CF3" w:rsidRDefault="00D0263B">
      <w:pPr>
        <w:rPr>
          <w:del w:id="1149" w:author="Koen Wartenberg" w:date="2018-02-09T15:06:00Z"/>
        </w:rPr>
        <w:pPrChange w:id="1150" w:author="Koen Wartenberg" w:date="2018-02-13T10:08:00Z">
          <w:pPr>
            <w:pStyle w:val="Heading2"/>
            <w:keepNext w:val="0"/>
            <w:tabs>
              <w:tab w:val="num" w:pos="709"/>
            </w:tabs>
            <w:ind w:left="709" w:hanging="709"/>
          </w:pPr>
        </w:pPrChange>
      </w:pPr>
      <w:commentRangeStart w:id="1151"/>
      <w:del w:id="1152" w:author="Koen Wartenberg" w:date="2018-02-13T10:08:00Z">
        <w:r w:rsidRPr="00494159" w:rsidDel="00121FE8">
          <w:delText>Teamleden</w:delText>
        </w:r>
        <w:bookmarkEnd w:id="1141"/>
        <w:bookmarkEnd w:id="1142"/>
        <w:bookmarkEnd w:id="1143"/>
        <w:bookmarkEnd w:id="1144"/>
        <w:bookmarkEnd w:id="1145"/>
        <w:bookmarkEnd w:id="1146"/>
        <w:bookmarkEnd w:id="1147"/>
        <w:commentRangeEnd w:id="1151"/>
        <w:r w:rsidR="0072087B" w:rsidRPr="00121FE8" w:rsidDel="00121FE8">
          <w:rPr>
            <w:rStyle w:val="CommentReference"/>
            <w:rFonts w:asciiTheme="minorHAnsi" w:hAnsiTheme="minorHAnsi"/>
            <w:sz w:val="22"/>
            <w:szCs w:val="22"/>
            <w:rPrChange w:id="1153" w:author="Koen Wartenberg" w:date="2018-02-13T10:04:00Z">
              <w:rPr>
                <w:rStyle w:val="CommentReference"/>
                <w:b w:val="0"/>
                <w:iCs w:val="0"/>
              </w:rPr>
            </w:rPrChange>
          </w:rPr>
          <w:commentReference w:id="1151"/>
        </w:r>
      </w:del>
    </w:p>
    <w:p w14:paraId="257C2CA3" w14:textId="5048FCA2" w:rsidR="00D0263B" w:rsidDel="004F0DDC" w:rsidRDefault="00D0263B">
      <w:pPr>
        <w:rPr>
          <w:del w:id="1154" w:author="Koen Wartenberg" w:date="2018-02-09T14:59:00Z"/>
        </w:rPr>
      </w:pPr>
      <w:bookmarkStart w:id="1155" w:name="_Toc506217915"/>
      <w:bookmarkStart w:id="1156" w:name="_Toc506279622"/>
      <w:bookmarkStart w:id="1157" w:name="_Toc506279733"/>
      <w:bookmarkStart w:id="1158" w:name="_Toc506279791"/>
      <w:bookmarkStart w:id="1159" w:name="_Toc506279851"/>
      <w:bookmarkEnd w:id="1155"/>
      <w:bookmarkEnd w:id="1156"/>
      <w:bookmarkEnd w:id="1157"/>
      <w:bookmarkEnd w:id="1158"/>
      <w:bookmarkEnd w:id="1159"/>
    </w:p>
    <w:p w14:paraId="27C940A8" w14:textId="30D9DA67" w:rsidR="00D0263B" w:rsidDel="007732F3" w:rsidRDefault="001E4791">
      <w:pPr>
        <w:rPr>
          <w:moveFrom w:id="1160" w:author="Koen Wartenberg" w:date="2018-02-09T14:50:00Z"/>
        </w:rPr>
      </w:pPr>
      <w:moveFromRangeStart w:id="1161" w:author="Koen Wartenberg" w:date="2018-02-09T14:50:00Z" w:name="move505951177"/>
      <w:moveFrom w:id="1162" w:author="Koen Wartenberg" w:date="2018-02-09T14:50:00Z">
        <w:r w:rsidDel="007732F3">
          <w:rPr>
            <w:noProof/>
          </w:rPr>
          <w:drawing>
            <wp:inline distT="0" distB="0" distL="0" distR="0" wp14:anchorId="5F35FEF4" wp14:editId="3582D233">
              <wp:extent cx="626745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7450" cy="3943350"/>
                      </a:xfrm>
                      <a:prstGeom prst="rect">
                        <a:avLst/>
                      </a:prstGeom>
                    </pic:spPr>
                  </pic:pic>
                </a:graphicData>
              </a:graphic>
            </wp:inline>
          </w:drawing>
        </w:r>
        <w:bookmarkStart w:id="1163" w:name="_Toc506217916"/>
        <w:bookmarkStart w:id="1164" w:name="_Toc506279623"/>
        <w:bookmarkStart w:id="1165" w:name="_Toc506279734"/>
        <w:bookmarkStart w:id="1166" w:name="_Toc506279792"/>
        <w:bookmarkStart w:id="1167" w:name="_Toc506279852"/>
        <w:bookmarkEnd w:id="1163"/>
        <w:bookmarkEnd w:id="1164"/>
        <w:bookmarkEnd w:id="1165"/>
        <w:bookmarkEnd w:id="1166"/>
        <w:bookmarkEnd w:id="1167"/>
      </w:moveFrom>
    </w:p>
    <w:p w14:paraId="6EC245E5" w14:textId="2A6EC7E2" w:rsidR="00D0263B" w:rsidRPr="0061059A" w:rsidDel="007732F3" w:rsidRDefault="00D0263B">
      <w:pPr>
        <w:rPr>
          <w:del w:id="1168" w:author="Koen Wartenberg" w:date="2018-02-09T14:51:00Z"/>
          <w:moveFrom w:id="1169" w:author="Koen Wartenberg" w:date="2018-02-09T14:50:00Z"/>
        </w:rPr>
      </w:pPr>
      <w:moveFrom w:id="1170" w:author="Koen Wartenberg" w:date="2018-02-09T14:50:00Z">
        <w:r w:rsidRPr="0061059A" w:rsidDel="007732F3">
          <w:t xml:space="preserve">Figuur </w:t>
        </w:r>
        <w:r w:rsidR="00D049EA" w:rsidDel="007732F3">
          <w:t>2</w:t>
        </w:r>
        <w:r w:rsidRPr="0061059A" w:rsidDel="007732F3">
          <w:t>: Organigram van KSE</w:t>
        </w:r>
        <w:bookmarkStart w:id="1171" w:name="_Toc506217917"/>
        <w:bookmarkStart w:id="1172" w:name="_Toc506279624"/>
        <w:bookmarkStart w:id="1173" w:name="_Toc506279735"/>
        <w:bookmarkStart w:id="1174" w:name="_Toc506279793"/>
        <w:bookmarkStart w:id="1175" w:name="_Toc506279853"/>
        <w:bookmarkEnd w:id="1171"/>
        <w:bookmarkEnd w:id="1172"/>
        <w:bookmarkEnd w:id="1173"/>
        <w:bookmarkEnd w:id="1174"/>
        <w:bookmarkEnd w:id="1175"/>
      </w:moveFrom>
    </w:p>
    <w:p w14:paraId="2E004C5E" w14:textId="2BF614BF" w:rsidR="00D0263B" w:rsidDel="007732F3" w:rsidRDefault="00D0263B">
      <w:pPr>
        <w:rPr>
          <w:del w:id="1176" w:author="Koen Wartenberg" w:date="2018-02-09T14:51:00Z"/>
        </w:rPr>
      </w:pPr>
      <w:bookmarkStart w:id="1177" w:name="_Toc506217918"/>
      <w:bookmarkStart w:id="1178" w:name="_Toc506279625"/>
      <w:bookmarkStart w:id="1179" w:name="_Toc506279736"/>
      <w:bookmarkStart w:id="1180" w:name="_Toc506279794"/>
      <w:bookmarkStart w:id="1181" w:name="_Toc506279854"/>
      <w:bookmarkEnd w:id="1177"/>
      <w:bookmarkEnd w:id="1178"/>
      <w:bookmarkEnd w:id="1179"/>
      <w:bookmarkEnd w:id="1180"/>
      <w:bookmarkEnd w:id="1181"/>
      <w:moveFromRangeEnd w:id="1161"/>
    </w:p>
    <w:p w14:paraId="1A86ACD2" w14:textId="6A439193" w:rsidR="00D77A0F" w:rsidDel="007732F3" w:rsidRDefault="00D77A0F">
      <w:pPr>
        <w:rPr>
          <w:del w:id="1182" w:author="Koen Wartenberg" w:date="2018-02-09T14:51:00Z"/>
        </w:rPr>
      </w:pPr>
      <w:bookmarkStart w:id="1183" w:name="_Toc506217919"/>
      <w:bookmarkStart w:id="1184" w:name="_Toc506279626"/>
      <w:bookmarkStart w:id="1185" w:name="_Toc506279737"/>
      <w:bookmarkStart w:id="1186" w:name="_Toc506279795"/>
      <w:bookmarkStart w:id="1187" w:name="_Toc506279855"/>
      <w:bookmarkEnd w:id="1183"/>
      <w:bookmarkEnd w:id="1184"/>
      <w:bookmarkEnd w:id="1185"/>
      <w:bookmarkEnd w:id="1186"/>
      <w:bookmarkEnd w:id="1187"/>
    </w:p>
    <w:p w14:paraId="5C7E7475" w14:textId="77777777" w:rsidR="00D0263B" w:rsidRDefault="00D0263B">
      <w:pPr>
        <w:pPrChange w:id="1188" w:author="Koen Wartenberg" w:date="2018-02-13T10:08:00Z">
          <w:pPr>
            <w:spacing w:after="200" w:line="276" w:lineRule="auto"/>
          </w:pPr>
        </w:pPrChange>
      </w:pPr>
    </w:p>
    <w:tbl>
      <w:tblPr>
        <w:tblW w:w="9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Change w:id="1189" w:author="Koen Wartenberg" w:date="2018-03-01T10:27:00Z">
          <w:tblPr>
            <w:tblW w:w="100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PrChange>
      </w:tblPr>
      <w:tblGrid>
        <w:gridCol w:w="2221"/>
        <w:gridCol w:w="5849"/>
        <w:gridCol w:w="1701"/>
        <w:tblGridChange w:id="1190">
          <w:tblGrid>
            <w:gridCol w:w="2221"/>
            <w:gridCol w:w="2465"/>
            <w:gridCol w:w="1418"/>
          </w:tblGrid>
        </w:tblGridChange>
      </w:tblGrid>
      <w:tr w:rsidR="003D5583" w14:paraId="711FCA7F" w14:textId="2B58F8E0" w:rsidTr="003D5583">
        <w:tc>
          <w:tcPr>
            <w:tcW w:w="222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Change w:id="1191" w:author="Koen Wartenberg" w:date="2018-03-01T10:27:00Z">
              <w:tcPr>
                <w:tcW w:w="222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tcPrChange>
          </w:tcPr>
          <w:p w14:paraId="7A46A330" w14:textId="77777777" w:rsidR="003D5583" w:rsidRPr="002A352B" w:rsidRDefault="003D5583" w:rsidP="002A352B">
            <w:pPr>
              <w:rPr>
                <w:b/>
              </w:rPr>
            </w:pPr>
            <w:r w:rsidRPr="002A352B">
              <w:rPr>
                <w:b/>
                <w:highlight w:val="white"/>
              </w:rPr>
              <w:t>Naam + tel + e-mail</w:t>
            </w:r>
          </w:p>
        </w:tc>
        <w:tc>
          <w:tcPr>
            <w:tcW w:w="5849"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Change w:id="1192" w:author="Koen Wartenberg" w:date="2018-03-01T10:27:00Z">
              <w:tcPr>
                <w:tcW w:w="2465"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tcPrChange>
          </w:tcPr>
          <w:p w14:paraId="33F03FF3" w14:textId="77777777" w:rsidR="003D5583" w:rsidRPr="002A352B" w:rsidRDefault="003D5583" w:rsidP="002A352B">
            <w:pPr>
              <w:rPr>
                <w:b/>
              </w:rPr>
            </w:pPr>
            <w:r w:rsidRPr="002A352B">
              <w:rPr>
                <w:b/>
                <w:highlight w:val="white"/>
              </w:rPr>
              <w:t>Rol/taken</w:t>
            </w:r>
          </w:p>
        </w:tc>
        <w:tc>
          <w:tcPr>
            <w:tcW w:w="1701" w:type="dxa"/>
            <w:tcBorders>
              <w:top w:val="single" w:sz="8" w:space="0" w:color="DDD9C3"/>
              <w:bottom w:val="single" w:sz="8" w:space="0" w:color="DDD9C3"/>
              <w:right w:val="single" w:sz="8" w:space="0" w:color="DDD9C3"/>
            </w:tcBorders>
            <w:shd w:val="clear" w:color="auto" w:fill="FFFFFF"/>
            <w:tcPrChange w:id="1193" w:author="Koen Wartenberg" w:date="2018-03-01T10:27:00Z">
              <w:tcPr>
                <w:tcW w:w="1418" w:type="dxa"/>
                <w:tcBorders>
                  <w:top w:val="single" w:sz="8" w:space="0" w:color="DDD9C3"/>
                  <w:bottom w:val="single" w:sz="8" w:space="0" w:color="DDD9C3"/>
                  <w:right w:val="single" w:sz="8" w:space="0" w:color="DDD9C3"/>
                </w:tcBorders>
                <w:shd w:val="clear" w:color="auto" w:fill="FFFFFF"/>
              </w:tcPr>
            </w:tcPrChange>
          </w:tcPr>
          <w:p w14:paraId="1E1D0E49" w14:textId="7E1D943A" w:rsidR="003D5583" w:rsidRPr="002A352B" w:rsidRDefault="003D5583" w:rsidP="002A352B">
            <w:pPr>
              <w:rPr>
                <w:ins w:id="1194" w:author="Koen Wartenberg" w:date="2018-02-09T14:52:00Z"/>
                <w:b/>
                <w:highlight w:val="white"/>
              </w:rPr>
            </w:pPr>
            <w:ins w:id="1195" w:author="Koen Wartenberg" w:date="2018-02-09T14:52:00Z">
              <w:r>
                <w:rPr>
                  <w:b/>
                  <w:highlight w:val="white"/>
                </w:rPr>
                <w:t>Begeleider</w:t>
              </w:r>
            </w:ins>
            <w:ins w:id="1196" w:author="Koen Wartenberg" w:date="2018-02-09T14:53:00Z">
              <w:r>
                <w:rPr>
                  <w:b/>
                  <w:highlight w:val="white"/>
                </w:rPr>
                <w:t xml:space="preserve"> </w:t>
              </w:r>
            </w:ins>
            <w:ins w:id="1197" w:author="Koen Wartenberg" w:date="2018-02-09T14:52:00Z">
              <w:r>
                <w:rPr>
                  <w:b/>
                  <w:highlight w:val="white"/>
                </w:rPr>
                <w:t>(</w:t>
              </w:r>
            </w:ins>
            <w:ins w:id="1198" w:author="Koen Wartenberg" w:date="2018-02-09T14:58:00Z">
              <w:r>
                <w:rPr>
                  <w:b/>
                  <w:highlight w:val="white"/>
                </w:rPr>
                <w:t>Ja/Nee</w:t>
              </w:r>
            </w:ins>
            <w:ins w:id="1199" w:author="Koen Wartenberg" w:date="2018-02-09T14:52:00Z">
              <w:r>
                <w:rPr>
                  <w:b/>
                  <w:highlight w:val="white"/>
                </w:rPr>
                <w:t>)</w:t>
              </w:r>
            </w:ins>
          </w:p>
        </w:tc>
      </w:tr>
      <w:tr w:rsidR="003D5583" w14:paraId="5EED53F8" w14:textId="5BB9C682" w:rsidTr="003D5583">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00"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6BA85BF3" w14:textId="77777777" w:rsidR="003D5583" w:rsidRPr="002F5301" w:rsidRDefault="003D5583">
            <w:pPr>
              <w:ind w:right="100"/>
              <w:rPr>
                <w:rFonts w:ascii="Arial" w:hAnsi="Arial" w:cs="Arial"/>
                <w:sz w:val="20"/>
              </w:rPr>
              <w:pPrChange w:id="1201" w:author="Koen Wartenberg" w:date="2018-02-09T15:00:00Z">
                <w:pPr>
                  <w:ind w:left="100" w:right="100"/>
                </w:pPr>
              </w:pPrChange>
            </w:pPr>
            <w:r w:rsidRPr="002F5301">
              <w:rPr>
                <w:rFonts w:ascii="Arial" w:hAnsi="Arial" w:cs="Arial"/>
                <w:sz w:val="20"/>
              </w:rPr>
              <w:t>Peter Noten</w:t>
            </w:r>
          </w:p>
        </w:tc>
        <w:tc>
          <w:tcPr>
            <w:tcW w:w="5849" w:type="dxa"/>
            <w:tcBorders>
              <w:bottom w:val="single" w:sz="8" w:space="0" w:color="DDD9C3"/>
              <w:right w:val="single" w:sz="8" w:space="0" w:color="DDD9C3"/>
            </w:tcBorders>
            <w:tcMar>
              <w:top w:w="100" w:type="dxa"/>
              <w:left w:w="100" w:type="dxa"/>
              <w:bottom w:w="100" w:type="dxa"/>
              <w:right w:w="100" w:type="dxa"/>
            </w:tcMar>
            <w:tcPrChange w:id="1202"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08AEBB20" w14:textId="40290B21" w:rsidR="003D5583" w:rsidRPr="002F5301" w:rsidRDefault="003D5583" w:rsidP="00850746">
            <w:pPr>
              <w:ind w:left="100" w:right="100"/>
              <w:rPr>
                <w:rFonts w:ascii="Arial" w:hAnsi="Arial" w:cs="Arial"/>
                <w:sz w:val="20"/>
              </w:rPr>
            </w:pPr>
            <w:r w:rsidRPr="002F5301">
              <w:rPr>
                <w:rFonts w:ascii="Arial" w:hAnsi="Arial" w:cs="Arial"/>
                <w:sz w:val="20"/>
              </w:rPr>
              <w:t>Stagebegeleider, scrum master</w:t>
            </w:r>
          </w:p>
        </w:tc>
        <w:tc>
          <w:tcPr>
            <w:tcW w:w="1701" w:type="dxa"/>
            <w:tcBorders>
              <w:bottom w:val="single" w:sz="8" w:space="0" w:color="DDD9C3"/>
              <w:right w:val="single" w:sz="8" w:space="0" w:color="DDD9C3"/>
            </w:tcBorders>
            <w:tcPrChange w:id="1203" w:author="Koen Wartenberg" w:date="2018-03-01T10:27:00Z">
              <w:tcPr>
                <w:tcW w:w="1418" w:type="dxa"/>
                <w:tcBorders>
                  <w:bottom w:val="single" w:sz="8" w:space="0" w:color="DDD9C3"/>
                  <w:right w:val="single" w:sz="8" w:space="0" w:color="DDD9C3"/>
                </w:tcBorders>
              </w:tcPr>
            </w:tcPrChange>
          </w:tcPr>
          <w:p w14:paraId="2928ECD5" w14:textId="2DCDFDAB" w:rsidR="003D5583" w:rsidRPr="002F5301" w:rsidRDefault="003D5583" w:rsidP="00850746">
            <w:pPr>
              <w:ind w:left="100" w:right="100"/>
              <w:rPr>
                <w:ins w:id="1204" w:author="Koen Wartenberg" w:date="2018-02-09T14:52:00Z"/>
                <w:rFonts w:ascii="Arial" w:hAnsi="Arial" w:cs="Arial"/>
                <w:sz w:val="20"/>
              </w:rPr>
            </w:pPr>
            <w:ins w:id="1205" w:author="Koen Wartenberg" w:date="2018-02-09T14:58:00Z">
              <w:r w:rsidRPr="002F5301">
                <w:rPr>
                  <w:rFonts w:ascii="Arial" w:hAnsi="Arial" w:cs="Arial"/>
                  <w:sz w:val="20"/>
                </w:rPr>
                <w:t>Ja</w:t>
              </w:r>
            </w:ins>
          </w:p>
        </w:tc>
      </w:tr>
      <w:tr w:rsidR="003D5583" w:rsidRPr="001B1597" w14:paraId="2C656887" w14:textId="77777777" w:rsidTr="003D5583">
        <w:trPr>
          <w:ins w:id="1206" w:author="Koen Wartenberg" w:date="2018-02-26T16:06:00Z"/>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07"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4C0E753D" w14:textId="77777777" w:rsidR="003D5583" w:rsidRPr="001B1597" w:rsidRDefault="003D5583" w:rsidP="008928DD">
            <w:pPr>
              <w:ind w:right="100"/>
              <w:rPr>
                <w:ins w:id="1208" w:author="Koen Wartenberg" w:date="2018-02-26T16:06:00Z"/>
                <w:rFonts w:ascii="Arial" w:hAnsi="Arial" w:cs="Arial"/>
                <w:sz w:val="20"/>
              </w:rPr>
            </w:pPr>
            <w:ins w:id="1209" w:author="Koen Wartenberg" w:date="2018-02-26T16:06:00Z">
              <w:r w:rsidRPr="001B1597">
                <w:rPr>
                  <w:rFonts w:ascii="Arial" w:hAnsi="Arial" w:cs="Arial"/>
                  <w:sz w:val="20"/>
                </w:rPr>
                <w:t>Stef Goris</w:t>
              </w:r>
            </w:ins>
          </w:p>
        </w:tc>
        <w:tc>
          <w:tcPr>
            <w:tcW w:w="5849" w:type="dxa"/>
            <w:tcBorders>
              <w:bottom w:val="single" w:sz="8" w:space="0" w:color="DDD9C3"/>
              <w:right w:val="single" w:sz="8" w:space="0" w:color="DDD9C3"/>
            </w:tcBorders>
            <w:tcMar>
              <w:top w:w="100" w:type="dxa"/>
              <w:left w:w="100" w:type="dxa"/>
              <w:bottom w:w="100" w:type="dxa"/>
              <w:right w:w="100" w:type="dxa"/>
            </w:tcMar>
            <w:tcPrChange w:id="1210"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61B492A1" w14:textId="77777777" w:rsidR="003D5583" w:rsidRDefault="003D5583" w:rsidP="008928DD">
            <w:pPr>
              <w:ind w:left="100" w:right="100"/>
              <w:rPr>
                <w:ins w:id="1211" w:author="Koen Wartenberg" w:date="2018-02-26T16:06:00Z"/>
                <w:rFonts w:ascii="Arial" w:hAnsi="Arial" w:cs="Arial"/>
                <w:sz w:val="20"/>
              </w:rPr>
            </w:pPr>
            <w:ins w:id="1212" w:author="Koen Wartenberg" w:date="2018-02-26T16:06:00Z">
              <w:r w:rsidRPr="001B1597">
                <w:rPr>
                  <w:rFonts w:ascii="Arial" w:hAnsi="Arial" w:cs="Arial"/>
                  <w:sz w:val="20"/>
                </w:rPr>
                <w:t>Software engineer</w:t>
              </w:r>
              <w:r>
                <w:rPr>
                  <w:rFonts w:ascii="Arial" w:hAnsi="Arial" w:cs="Arial"/>
                  <w:sz w:val="20"/>
                </w:rPr>
                <w:t>,</w:t>
              </w:r>
            </w:ins>
          </w:p>
          <w:p w14:paraId="676A12C9" w14:textId="211E2744" w:rsidR="003D5583" w:rsidRPr="001B1597" w:rsidRDefault="003D5583" w:rsidP="008928DD">
            <w:pPr>
              <w:ind w:left="100" w:right="100"/>
              <w:rPr>
                <w:ins w:id="1213" w:author="Koen Wartenberg" w:date="2018-02-26T16:06:00Z"/>
                <w:rFonts w:ascii="Arial" w:hAnsi="Arial" w:cs="Arial"/>
                <w:sz w:val="20"/>
              </w:rPr>
            </w:pPr>
            <w:ins w:id="1214" w:author="Koen Wartenberg" w:date="2018-03-01T10:27:00Z">
              <w:r>
                <w:rPr>
                  <w:rFonts w:ascii="Arial" w:hAnsi="Arial" w:cs="Arial"/>
                  <w:sz w:val="20"/>
                </w:rPr>
                <w:t>Technisch</w:t>
              </w:r>
            </w:ins>
            <w:ins w:id="1215" w:author="Koen Wartenberg" w:date="2018-02-26T16:06:00Z">
              <w:r>
                <w:rPr>
                  <w:rFonts w:ascii="Arial" w:hAnsi="Arial" w:cs="Arial"/>
                  <w:sz w:val="20"/>
                </w:rPr>
                <w:t xml:space="preserve"> begeleider</w:t>
              </w:r>
            </w:ins>
          </w:p>
        </w:tc>
        <w:tc>
          <w:tcPr>
            <w:tcW w:w="1701" w:type="dxa"/>
            <w:tcBorders>
              <w:bottom w:val="single" w:sz="8" w:space="0" w:color="DDD9C3"/>
              <w:right w:val="single" w:sz="8" w:space="0" w:color="DDD9C3"/>
            </w:tcBorders>
            <w:tcPrChange w:id="1216" w:author="Koen Wartenberg" w:date="2018-03-01T10:27:00Z">
              <w:tcPr>
                <w:tcW w:w="1418" w:type="dxa"/>
                <w:tcBorders>
                  <w:bottom w:val="single" w:sz="8" w:space="0" w:color="DDD9C3"/>
                  <w:right w:val="single" w:sz="8" w:space="0" w:color="DDD9C3"/>
                </w:tcBorders>
              </w:tcPr>
            </w:tcPrChange>
          </w:tcPr>
          <w:p w14:paraId="4F05CBB9" w14:textId="77777777" w:rsidR="003D5583" w:rsidRPr="001B1597" w:rsidRDefault="003D5583" w:rsidP="008928DD">
            <w:pPr>
              <w:ind w:left="100" w:right="100"/>
              <w:rPr>
                <w:ins w:id="1217" w:author="Koen Wartenberg" w:date="2018-02-26T16:06:00Z"/>
                <w:rFonts w:ascii="Arial" w:hAnsi="Arial" w:cs="Arial"/>
                <w:sz w:val="20"/>
              </w:rPr>
            </w:pPr>
            <w:ins w:id="1218" w:author="Koen Wartenberg" w:date="2018-02-26T16:06:00Z">
              <w:r>
                <w:rPr>
                  <w:rFonts w:ascii="Arial" w:hAnsi="Arial" w:cs="Arial"/>
                  <w:sz w:val="20"/>
                </w:rPr>
                <w:t>Ja</w:t>
              </w:r>
            </w:ins>
          </w:p>
        </w:tc>
      </w:tr>
      <w:tr w:rsidR="003D5583" w14:paraId="21883EC8" w14:textId="77777777" w:rsidTr="003D5583">
        <w:trPr>
          <w:ins w:id="1219" w:author="Koen Wartenberg" w:date="2018-02-19T13:02:00Z"/>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20"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74732F7F" w14:textId="63D0055E" w:rsidR="003D5583" w:rsidRPr="001D5012" w:rsidRDefault="003D5583">
            <w:pPr>
              <w:ind w:right="100"/>
              <w:rPr>
                <w:ins w:id="1221" w:author="Koen Wartenberg" w:date="2018-02-19T13:02:00Z"/>
                <w:rFonts w:cs="Arial"/>
                <w:sz w:val="20"/>
                <w:rPrChange w:id="1222" w:author="Koen Wartenberg" w:date="2018-02-19T13:03:00Z">
                  <w:rPr>
                    <w:ins w:id="1223" w:author="Koen Wartenberg" w:date="2018-02-19T13:02:00Z"/>
                    <w:rFonts w:ascii="Arial" w:hAnsi="Arial" w:cs="Arial"/>
                    <w:sz w:val="20"/>
                  </w:rPr>
                </w:rPrChange>
              </w:rPr>
            </w:pPr>
            <w:ins w:id="1224" w:author="Koen Wartenberg" w:date="2018-02-19T13:03:00Z">
              <w:r w:rsidRPr="001D5012">
                <w:rPr>
                  <w:rFonts w:cs="Segoe UI Semilight"/>
                  <w:bCs/>
                  <w:rPrChange w:id="1225" w:author="Koen Wartenberg" w:date="2018-02-19T13:03:00Z">
                    <w:rPr>
                      <w:rFonts w:ascii="Segoe UI Semilight" w:hAnsi="Segoe UI Semilight" w:cs="Segoe UI Semilight"/>
                      <w:b/>
                      <w:bCs/>
                      <w:color w:val="444444"/>
                    </w:rPr>
                  </w:rPrChange>
                </w:rPr>
                <w:fldChar w:fldCharType="begin"/>
              </w:r>
              <w:r w:rsidRPr="001D5012">
                <w:rPr>
                  <w:rFonts w:cs="Segoe UI Semilight"/>
                  <w:bCs/>
                  <w:rPrChange w:id="1226" w:author="Koen Wartenberg" w:date="2018-02-19T13:03:00Z">
                    <w:rPr>
                      <w:rFonts w:ascii="Segoe UI Semilight" w:hAnsi="Segoe UI Semilight" w:cs="Segoe UI Semilight"/>
                      <w:b/>
                      <w:bCs/>
                      <w:color w:val="444444"/>
                    </w:rPr>
                  </w:rPrChange>
                </w:rPr>
                <w:instrText xml:space="preserve"> HYPERLINK "http://my.kse.nl/Person.aspx?accountname=KSEGROUP%5Ceten" \o "Erik Tenbült" </w:instrText>
              </w:r>
              <w:r w:rsidRPr="001D5012">
                <w:rPr>
                  <w:rFonts w:cs="Segoe UI Semilight"/>
                  <w:bCs/>
                  <w:rPrChange w:id="1227" w:author="Koen Wartenberg" w:date="2018-02-19T13:03:00Z">
                    <w:rPr>
                      <w:rFonts w:ascii="Segoe UI Semilight" w:hAnsi="Segoe UI Semilight" w:cs="Segoe UI Semilight"/>
                      <w:b/>
                      <w:bCs/>
                      <w:color w:val="444444"/>
                    </w:rPr>
                  </w:rPrChange>
                </w:rPr>
                <w:fldChar w:fldCharType="separate"/>
              </w:r>
              <w:r w:rsidRPr="001D5012">
                <w:rPr>
                  <w:rStyle w:val="Hyperlink"/>
                  <w:rFonts w:asciiTheme="minorHAnsi" w:hAnsiTheme="minorHAnsi" w:cs="Segoe UI Semilight"/>
                  <w:bCs/>
                  <w:color w:val="auto"/>
                  <w:u w:val="none"/>
                  <w:rPrChange w:id="1228" w:author="Koen Wartenberg" w:date="2018-02-19T13:03:00Z">
                    <w:rPr>
                      <w:rStyle w:val="Hyperlink"/>
                      <w:rFonts w:ascii="Segoe UI Semilight" w:hAnsi="Segoe UI Semilight" w:cs="Segoe UI Semilight"/>
                      <w:b/>
                      <w:bCs/>
                      <w:color w:val="663399"/>
                    </w:rPr>
                  </w:rPrChange>
                </w:rPr>
                <w:t>Erik Tenbült</w:t>
              </w:r>
              <w:r w:rsidRPr="001D5012">
                <w:rPr>
                  <w:rFonts w:cs="Segoe UI Semilight"/>
                  <w:bCs/>
                  <w:rPrChange w:id="1229" w:author="Koen Wartenberg" w:date="2018-02-19T13:03:00Z">
                    <w:rPr>
                      <w:rFonts w:ascii="Segoe UI Semilight" w:hAnsi="Segoe UI Semilight" w:cs="Segoe UI Semilight"/>
                      <w:b/>
                      <w:bCs/>
                      <w:color w:val="444444"/>
                    </w:rPr>
                  </w:rPrChange>
                </w:rPr>
                <w:fldChar w:fldCharType="end"/>
              </w:r>
            </w:ins>
          </w:p>
        </w:tc>
        <w:tc>
          <w:tcPr>
            <w:tcW w:w="5849" w:type="dxa"/>
            <w:tcBorders>
              <w:bottom w:val="single" w:sz="8" w:space="0" w:color="DDD9C3"/>
              <w:right w:val="single" w:sz="8" w:space="0" w:color="DDD9C3"/>
            </w:tcBorders>
            <w:tcMar>
              <w:top w:w="100" w:type="dxa"/>
              <w:left w:w="100" w:type="dxa"/>
              <w:bottom w:w="100" w:type="dxa"/>
              <w:right w:w="100" w:type="dxa"/>
            </w:tcMar>
            <w:tcPrChange w:id="1230"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01F2101B" w14:textId="1573BC97" w:rsidR="003D5583" w:rsidRPr="002F5301" w:rsidRDefault="003D5583" w:rsidP="00850746">
            <w:pPr>
              <w:ind w:left="100" w:right="100"/>
              <w:rPr>
                <w:ins w:id="1231" w:author="Koen Wartenberg" w:date="2018-02-19T13:02:00Z"/>
                <w:rFonts w:ascii="Arial" w:hAnsi="Arial" w:cs="Arial"/>
                <w:sz w:val="20"/>
              </w:rPr>
            </w:pPr>
            <w:ins w:id="1232" w:author="Koen Wartenberg" w:date="2018-02-19T13:02:00Z">
              <w:r>
                <w:rPr>
                  <w:rFonts w:ascii="Arial" w:hAnsi="Arial" w:cs="Arial"/>
                  <w:sz w:val="20"/>
                </w:rPr>
                <w:t xml:space="preserve">Product </w:t>
              </w:r>
            </w:ins>
            <w:ins w:id="1233" w:author="Koen Wartenberg" w:date="2018-02-19T13:03:00Z">
              <w:r>
                <w:rPr>
                  <w:rFonts w:ascii="Arial" w:hAnsi="Arial" w:cs="Arial"/>
                  <w:sz w:val="20"/>
                </w:rPr>
                <w:t>O</w:t>
              </w:r>
            </w:ins>
            <w:ins w:id="1234" w:author="Koen Wartenberg" w:date="2018-02-19T13:02:00Z">
              <w:r>
                <w:rPr>
                  <w:rFonts w:ascii="Arial" w:hAnsi="Arial" w:cs="Arial"/>
                  <w:sz w:val="20"/>
                </w:rPr>
                <w:t>wner</w:t>
              </w:r>
            </w:ins>
          </w:p>
        </w:tc>
        <w:tc>
          <w:tcPr>
            <w:tcW w:w="1701" w:type="dxa"/>
            <w:tcBorders>
              <w:bottom w:val="single" w:sz="8" w:space="0" w:color="DDD9C3"/>
              <w:right w:val="single" w:sz="8" w:space="0" w:color="DDD9C3"/>
            </w:tcBorders>
            <w:tcPrChange w:id="1235" w:author="Koen Wartenberg" w:date="2018-03-01T10:27:00Z">
              <w:tcPr>
                <w:tcW w:w="1418" w:type="dxa"/>
                <w:tcBorders>
                  <w:bottom w:val="single" w:sz="8" w:space="0" w:color="DDD9C3"/>
                  <w:right w:val="single" w:sz="8" w:space="0" w:color="DDD9C3"/>
                </w:tcBorders>
              </w:tcPr>
            </w:tcPrChange>
          </w:tcPr>
          <w:p w14:paraId="16C51375" w14:textId="7A0ED655" w:rsidR="003D5583" w:rsidRPr="002F5301" w:rsidRDefault="003D5583" w:rsidP="00850746">
            <w:pPr>
              <w:ind w:left="100" w:right="100"/>
              <w:rPr>
                <w:ins w:id="1236" w:author="Koen Wartenberg" w:date="2018-02-19T13:02:00Z"/>
                <w:rFonts w:ascii="Arial" w:hAnsi="Arial" w:cs="Arial"/>
                <w:sz w:val="20"/>
              </w:rPr>
            </w:pPr>
            <w:ins w:id="1237" w:author="Koen Wartenberg" w:date="2018-02-19T13:02:00Z">
              <w:r>
                <w:rPr>
                  <w:rFonts w:ascii="Arial" w:hAnsi="Arial" w:cs="Arial"/>
                  <w:sz w:val="20"/>
                </w:rPr>
                <w:t>Nee</w:t>
              </w:r>
            </w:ins>
          </w:p>
        </w:tc>
      </w:tr>
      <w:tr w:rsidR="003D5583" w14:paraId="6F0E2099" w14:textId="22126772" w:rsidTr="003D5583">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38"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51BB4515" w14:textId="6C36A06E" w:rsidR="003D5583" w:rsidRPr="002F5301" w:rsidRDefault="003D5583">
            <w:pPr>
              <w:ind w:right="100"/>
              <w:rPr>
                <w:rFonts w:ascii="Arial" w:hAnsi="Arial" w:cs="Arial"/>
                <w:sz w:val="20"/>
                <w:rPrChange w:id="1239" w:author="Koen Wartenberg" w:date="2018-02-09T15:17:00Z">
                  <w:rPr/>
                </w:rPrChange>
              </w:rPr>
              <w:pPrChange w:id="1240" w:author="Koen Wartenberg" w:date="2018-02-09T15:00:00Z">
                <w:pPr>
                  <w:ind w:left="100" w:right="100"/>
                </w:pPr>
              </w:pPrChange>
            </w:pPr>
            <w:ins w:id="1241" w:author="Koen Wartenberg" w:date="2018-02-09T14:57:00Z">
              <w:r w:rsidRPr="002F5301">
                <w:rPr>
                  <w:rFonts w:ascii="Arial" w:hAnsi="Arial" w:cs="Arial"/>
                  <w:sz w:val="20"/>
                  <w:rPrChange w:id="1242" w:author="Koen Wartenberg" w:date="2018-02-09T15:17:00Z">
                    <w:rPr/>
                  </w:rPrChange>
                </w:rPr>
                <w:t>Koos Poel</w:t>
              </w:r>
            </w:ins>
          </w:p>
        </w:tc>
        <w:tc>
          <w:tcPr>
            <w:tcW w:w="5849" w:type="dxa"/>
            <w:tcBorders>
              <w:bottom w:val="single" w:sz="8" w:space="0" w:color="DDD9C3"/>
              <w:right w:val="single" w:sz="8" w:space="0" w:color="DDD9C3"/>
            </w:tcBorders>
            <w:tcMar>
              <w:top w:w="100" w:type="dxa"/>
              <w:left w:w="100" w:type="dxa"/>
              <w:bottom w:w="100" w:type="dxa"/>
              <w:right w:w="100" w:type="dxa"/>
            </w:tcMar>
            <w:tcPrChange w:id="1243"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39CB115E" w14:textId="3711EFCD" w:rsidR="003D5583" w:rsidRPr="002F5301" w:rsidRDefault="003D5583" w:rsidP="00850746">
            <w:pPr>
              <w:ind w:left="100" w:right="100"/>
              <w:rPr>
                <w:rFonts w:ascii="Arial" w:hAnsi="Arial" w:cs="Arial"/>
                <w:sz w:val="20"/>
                <w:rPrChange w:id="1244" w:author="Koen Wartenberg" w:date="2018-02-09T15:17:00Z">
                  <w:rPr/>
                </w:rPrChange>
              </w:rPr>
            </w:pPr>
            <w:ins w:id="1245" w:author="Koen Wartenberg" w:date="2018-02-09T15:02:00Z">
              <w:r w:rsidRPr="002F5301">
                <w:rPr>
                  <w:rFonts w:ascii="Arial" w:hAnsi="Arial" w:cs="Arial"/>
                  <w:sz w:val="20"/>
                  <w:rPrChange w:id="1246" w:author="Koen Wartenberg" w:date="2018-02-09T15:17:00Z">
                    <w:rPr/>
                  </w:rPrChange>
                </w:rPr>
                <w:t>Software engineer</w:t>
              </w:r>
            </w:ins>
          </w:p>
        </w:tc>
        <w:tc>
          <w:tcPr>
            <w:tcW w:w="1701" w:type="dxa"/>
            <w:tcBorders>
              <w:bottom w:val="single" w:sz="8" w:space="0" w:color="DDD9C3"/>
              <w:right w:val="single" w:sz="8" w:space="0" w:color="DDD9C3"/>
            </w:tcBorders>
            <w:tcPrChange w:id="1247" w:author="Koen Wartenberg" w:date="2018-03-01T10:27:00Z">
              <w:tcPr>
                <w:tcW w:w="1418" w:type="dxa"/>
                <w:tcBorders>
                  <w:bottom w:val="single" w:sz="8" w:space="0" w:color="DDD9C3"/>
                  <w:right w:val="single" w:sz="8" w:space="0" w:color="DDD9C3"/>
                </w:tcBorders>
              </w:tcPr>
            </w:tcPrChange>
          </w:tcPr>
          <w:p w14:paraId="13A54B9B" w14:textId="16BB18B7" w:rsidR="003D5583" w:rsidRPr="002F5301" w:rsidRDefault="003D5583" w:rsidP="00850746">
            <w:pPr>
              <w:ind w:left="100" w:right="100"/>
              <w:rPr>
                <w:ins w:id="1248" w:author="Koen Wartenberg" w:date="2018-02-09T14:52:00Z"/>
                <w:rFonts w:ascii="Arial" w:hAnsi="Arial" w:cs="Arial"/>
                <w:sz w:val="20"/>
                <w:rPrChange w:id="1249" w:author="Koen Wartenberg" w:date="2018-02-09T15:17:00Z">
                  <w:rPr>
                    <w:ins w:id="1250" w:author="Koen Wartenberg" w:date="2018-02-09T14:52:00Z"/>
                  </w:rPr>
                </w:rPrChange>
              </w:rPr>
            </w:pPr>
            <w:ins w:id="1251" w:author="Koen Wartenberg" w:date="2018-02-09T14:58:00Z">
              <w:r w:rsidRPr="002F5301">
                <w:rPr>
                  <w:rFonts w:ascii="Arial" w:hAnsi="Arial" w:cs="Arial"/>
                  <w:sz w:val="20"/>
                  <w:rPrChange w:id="1252" w:author="Koen Wartenberg" w:date="2018-02-09T15:17:00Z">
                    <w:rPr/>
                  </w:rPrChange>
                </w:rPr>
                <w:t>Nee</w:t>
              </w:r>
            </w:ins>
          </w:p>
        </w:tc>
      </w:tr>
      <w:tr w:rsidR="003D5583" w14:paraId="73F5AF93" w14:textId="77777777" w:rsidTr="003D5583">
        <w:trPr>
          <w:ins w:id="1253" w:author="Koen Wartenberg" w:date="2018-02-09T14:56:00Z"/>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54"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57673A7F" w14:textId="749A091D" w:rsidR="003D5583" w:rsidRPr="002F5301" w:rsidRDefault="003D5583">
            <w:pPr>
              <w:rPr>
                <w:ins w:id="1255" w:author="Koen Wartenberg" w:date="2018-02-09T14:56:00Z"/>
                <w:rFonts w:ascii="Arial" w:hAnsi="Arial" w:cs="Arial"/>
                <w:sz w:val="20"/>
                <w:rPrChange w:id="1256" w:author="Koen Wartenberg" w:date="2018-02-09T15:17:00Z">
                  <w:rPr>
                    <w:ins w:id="1257" w:author="Koen Wartenberg" w:date="2018-02-09T14:56:00Z"/>
                  </w:rPr>
                </w:rPrChange>
              </w:rPr>
              <w:pPrChange w:id="1258" w:author="Koen Wartenberg" w:date="2018-02-09T15:00:00Z">
                <w:pPr>
                  <w:ind w:left="100" w:right="100"/>
                </w:pPr>
              </w:pPrChange>
            </w:pPr>
            <w:del w:id="1259" w:author="Koen Wartenberg" w:date="2018-02-26T16:05:00Z">
              <w:r w:rsidDel="00D02295">
                <w:rPr>
                  <w:rStyle w:val="CommentReference"/>
                </w:rPr>
                <w:commentReference w:id="1260"/>
              </w:r>
            </w:del>
            <w:ins w:id="1261" w:author="Koen Wartenberg" w:date="2018-02-09T15:00:00Z">
              <w:r w:rsidRPr="002F5301">
                <w:rPr>
                  <w:rFonts w:ascii="Arial" w:hAnsi="Arial" w:cs="Arial"/>
                  <w:sz w:val="20"/>
                  <w:rPrChange w:id="1262" w:author="Koen Wartenberg" w:date="2018-02-09T15:17:00Z">
                    <w:rPr/>
                  </w:rPrChange>
                </w:rPr>
                <w:fldChar w:fldCharType="begin"/>
              </w:r>
              <w:r w:rsidRPr="002F5301">
                <w:rPr>
                  <w:rFonts w:ascii="Arial" w:hAnsi="Arial" w:cs="Arial"/>
                  <w:sz w:val="20"/>
                  <w:rPrChange w:id="1263" w:author="Koen Wartenberg" w:date="2018-02-09T15:17:00Z">
                    <w:rPr/>
                  </w:rPrChange>
                </w:rPr>
                <w:instrText xml:space="preserve"> HYPERLINK "http://my.kse.nl/Person.aspx?accountname=KSEGROUP%5Cmdor%2Dext" \o "Marc van Dorenmalen" </w:instrText>
              </w:r>
              <w:r w:rsidRPr="002F5301">
                <w:rPr>
                  <w:rFonts w:ascii="Arial" w:hAnsi="Arial" w:cs="Arial"/>
                  <w:sz w:val="20"/>
                  <w:rPrChange w:id="1264" w:author="Koen Wartenberg" w:date="2018-02-09T15:17:00Z">
                    <w:rPr/>
                  </w:rPrChange>
                </w:rPr>
                <w:fldChar w:fldCharType="separate"/>
              </w:r>
              <w:r w:rsidRPr="002F5301">
                <w:rPr>
                  <w:rStyle w:val="Strong"/>
                  <w:rFonts w:ascii="Arial" w:hAnsi="Arial" w:cs="Arial"/>
                  <w:b w:val="0"/>
                  <w:sz w:val="20"/>
                  <w:szCs w:val="20"/>
                  <w:rPrChange w:id="1265" w:author="Koen Wartenberg" w:date="2018-02-09T15:17:00Z">
                    <w:rPr>
                      <w:rStyle w:val="Strong"/>
                      <w:rFonts w:ascii="Segoe UI" w:hAnsi="Segoe UI" w:cs="Segoe UI"/>
                      <w:color w:val="0000FF"/>
                      <w:sz w:val="20"/>
                      <w:szCs w:val="20"/>
                      <w:u w:val="single"/>
                    </w:rPr>
                  </w:rPrChange>
                </w:rPr>
                <w:t>Marc</w:t>
              </w:r>
              <w:r w:rsidRPr="002F5301">
                <w:rPr>
                  <w:rStyle w:val="Hyperlink"/>
                  <w:rFonts w:ascii="Arial" w:hAnsi="Arial" w:cs="Arial"/>
                  <w:bCs/>
                  <w:color w:val="auto"/>
                  <w:sz w:val="20"/>
                  <w:szCs w:val="20"/>
                  <w:u w:val="none"/>
                  <w:rPrChange w:id="1266" w:author="Koen Wartenberg" w:date="2018-02-09T15:17:00Z">
                    <w:rPr>
                      <w:rStyle w:val="Hyperlink"/>
                      <w:rFonts w:ascii="Segoe UI" w:hAnsi="Segoe UI" w:cs="Segoe UI"/>
                      <w:b/>
                      <w:bCs/>
                      <w:sz w:val="20"/>
                      <w:szCs w:val="20"/>
                    </w:rPr>
                  </w:rPrChange>
                </w:rPr>
                <w:t xml:space="preserve"> van Dorenmalen</w:t>
              </w:r>
              <w:r w:rsidRPr="002F5301">
                <w:rPr>
                  <w:rFonts w:ascii="Arial" w:hAnsi="Arial" w:cs="Arial"/>
                  <w:sz w:val="20"/>
                  <w:rPrChange w:id="1267" w:author="Koen Wartenberg" w:date="2018-02-09T15:17:00Z">
                    <w:rPr/>
                  </w:rPrChange>
                </w:rPr>
                <w:fldChar w:fldCharType="end"/>
              </w:r>
            </w:ins>
          </w:p>
        </w:tc>
        <w:tc>
          <w:tcPr>
            <w:tcW w:w="5849" w:type="dxa"/>
            <w:tcBorders>
              <w:bottom w:val="single" w:sz="8" w:space="0" w:color="DDD9C3"/>
              <w:right w:val="single" w:sz="8" w:space="0" w:color="DDD9C3"/>
            </w:tcBorders>
            <w:tcMar>
              <w:top w:w="100" w:type="dxa"/>
              <w:left w:w="100" w:type="dxa"/>
              <w:bottom w:w="100" w:type="dxa"/>
              <w:right w:w="100" w:type="dxa"/>
            </w:tcMar>
            <w:tcPrChange w:id="1268"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50F6C25B" w14:textId="7B757803" w:rsidR="003D5583" w:rsidRPr="002F5301" w:rsidRDefault="003D5583" w:rsidP="004F0DDC">
            <w:pPr>
              <w:ind w:left="100" w:right="100"/>
              <w:rPr>
                <w:ins w:id="1269" w:author="Koen Wartenberg" w:date="2018-02-09T14:56:00Z"/>
                <w:rFonts w:ascii="Arial" w:hAnsi="Arial" w:cs="Arial"/>
                <w:sz w:val="20"/>
                <w:rPrChange w:id="1270" w:author="Koen Wartenberg" w:date="2018-02-09T15:17:00Z">
                  <w:rPr>
                    <w:ins w:id="1271" w:author="Koen Wartenberg" w:date="2018-02-09T14:56:00Z"/>
                  </w:rPr>
                </w:rPrChange>
              </w:rPr>
            </w:pPr>
            <w:ins w:id="1272" w:author="Koen Wartenberg" w:date="2018-02-09T15:00:00Z">
              <w:r w:rsidRPr="002F5301">
                <w:rPr>
                  <w:rFonts w:ascii="Arial" w:hAnsi="Arial" w:cs="Arial"/>
                  <w:sz w:val="20"/>
                  <w:rPrChange w:id="1273" w:author="Koen Wartenberg" w:date="2018-02-09T15:17:00Z">
                    <w:rPr/>
                  </w:rPrChange>
                </w:rPr>
                <w:t>Software engineer</w:t>
              </w:r>
            </w:ins>
          </w:p>
        </w:tc>
        <w:tc>
          <w:tcPr>
            <w:tcW w:w="1701" w:type="dxa"/>
            <w:tcBorders>
              <w:bottom w:val="single" w:sz="8" w:space="0" w:color="DDD9C3"/>
              <w:right w:val="single" w:sz="8" w:space="0" w:color="DDD9C3"/>
            </w:tcBorders>
            <w:tcPrChange w:id="1274" w:author="Koen Wartenberg" w:date="2018-03-01T10:27:00Z">
              <w:tcPr>
                <w:tcW w:w="1418" w:type="dxa"/>
                <w:tcBorders>
                  <w:bottom w:val="single" w:sz="8" w:space="0" w:color="DDD9C3"/>
                  <w:right w:val="single" w:sz="8" w:space="0" w:color="DDD9C3"/>
                </w:tcBorders>
              </w:tcPr>
            </w:tcPrChange>
          </w:tcPr>
          <w:p w14:paraId="620BA63F" w14:textId="42DBD716" w:rsidR="003D5583" w:rsidRPr="002F5301" w:rsidRDefault="003D5583" w:rsidP="004F0DDC">
            <w:pPr>
              <w:ind w:left="100" w:right="100"/>
              <w:rPr>
                <w:ins w:id="1275" w:author="Koen Wartenberg" w:date="2018-02-09T14:56:00Z"/>
                <w:rFonts w:ascii="Arial" w:hAnsi="Arial" w:cs="Arial"/>
                <w:sz w:val="20"/>
                <w:rPrChange w:id="1276" w:author="Koen Wartenberg" w:date="2018-02-09T15:17:00Z">
                  <w:rPr>
                    <w:ins w:id="1277" w:author="Koen Wartenberg" w:date="2018-02-09T14:56:00Z"/>
                  </w:rPr>
                </w:rPrChange>
              </w:rPr>
            </w:pPr>
            <w:ins w:id="1278" w:author="Koen Wartenberg" w:date="2018-02-09T14:58:00Z">
              <w:r w:rsidRPr="002F5301">
                <w:rPr>
                  <w:rFonts w:ascii="Arial" w:hAnsi="Arial" w:cs="Arial"/>
                  <w:sz w:val="20"/>
                  <w:rPrChange w:id="1279" w:author="Koen Wartenberg" w:date="2018-02-09T15:17:00Z">
                    <w:rPr/>
                  </w:rPrChange>
                </w:rPr>
                <w:t>Nee</w:t>
              </w:r>
            </w:ins>
          </w:p>
        </w:tc>
      </w:tr>
      <w:tr w:rsidR="003D5583" w14:paraId="40BD4994" w14:textId="77777777" w:rsidTr="003D5583">
        <w:trPr>
          <w:ins w:id="1280" w:author="Koen Wartenberg" w:date="2018-02-09T14:56:00Z"/>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281"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1752E34E" w14:textId="7AFEF8EE" w:rsidR="003D5583" w:rsidRPr="002F5301" w:rsidRDefault="003D5583" w:rsidP="004F0DDC">
            <w:pPr>
              <w:ind w:left="100" w:right="100"/>
              <w:rPr>
                <w:ins w:id="1282" w:author="Koen Wartenberg" w:date="2018-02-09T14:56:00Z"/>
                <w:rFonts w:ascii="Arial" w:hAnsi="Arial" w:cs="Arial"/>
                <w:sz w:val="20"/>
                <w:rPrChange w:id="1283" w:author="Koen Wartenberg" w:date="2018-02-09T15:17:00Z">
                  <w:rPr>
                    <w:ins w:id="1284" w:author="Koen Wartenberg" w:date="2018-02-09T14:56:00Z"/>
                  </w:rPr>
                </w:rPrChange>
              </w:rPr>
            </w:pPr>
            <w:ins w:id="1285" w:author="Koen Wartenberg" w:date="2018-02-09T15:02:00Z">
              <w:r w:rsidRPr="002F5301">
                <w:rPr>
                  <w:rFonts w:ascii="Arial" w:hAnsi="Arial" w:cs="Arial"/>
                  <w:sz w:val="20"/>
                  <w:rPrChange w:id="1286" w:author="Koen Wartenberg" w:date="2018-02-09T15:17:00Z">
                    <w:rPr/>
                  </w:rPrChange>
                </w:rPr>
                <w:t>Jos R</w:t>
              </w:r>
            </w:ins>
            <w:ins w:id="1287" w:author="Koen Wartenberg" w:date="2018-02-09T15:03:00Z">
              <w:r w:rsidRPr="002F5301">
                <w:rPr>
                  <w:rFonts w:ascii="Arial" w:hAnsi="Arial" w:cs="Arial"/>
                  <w:sz w:val="20"/>
                  <w:rPrChange w:id="1288" w:author="Koen Wartenberg" w:date="2018-02-09T15:17:00Z">
                    <w:rPr>
                      <w:rFonts w:ascii="Arial" w:hAnsi="Arial" w:cs="Arial"/>
                      <w:sz w:val="18"/>
                    </w:rPr>
                  </w:rPrChange>
                </w:rPr>
                <w:t>a</w:t>
              </w:r>
            </w:ins>
            <w:ins w:id="1289" w:author="Koen Wartenberg" w:date="2018-02-09T15:02:00Z">
              <w:r w:rsidRPr="002F5301">
                <w:rPr>
                  <w:rFonts w:ascii="Arial" w:hAnsi="Arial" w:cs="Arial"/>
                  <w:sz w:val="20"/>
                  <w:rPrChange w:id="1290" w:author="Koen Wartenberg" w:date="2018-02-09T15:17:00Z">
                    <w:rPr/>
                  </w:rPrChange>
                </w:rPr>
                <w:t>ijmakers</w:t>
              </w:r>
            </w:ins>
          </w:p>
        </w:tc>
        <w:tc>
          <w:tcPr>
            <w:tcW w:w="5849" w:type="dxa"/>
            <w:tcBorders>
              <w:bottom w:val="single" w:sz="8" w:space="0" w:color="DDD9C3"/>
              <w:right w:val="single" w:sz="8" w:space="0" w:color="DDD9C3"/>
            </w:tcBorders>
            <w:tcMar>
              <w:top w:w="100" w:type="dxa"/>
              <w:left w:w="100" w:type="dxa"/>
              <w:bottom w:w="100" w:type="dxa"/>
              <w:right w:w="100" w:type="dxa"/>
            </w:tcMar>
            <w:tcPrChange w:id="1291"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6F8D98EE" w14:textId="55C5D508" w:rsidR="003D5583" w:rsidRPr="002F5301" w:rsidRDefault="003D5583" w:rsidP="004F0DDC">
            <w:pPr>
              <w:ind w:left="100" w:right="100"/>
              <w:rPr>
                <w:ins w:id="1292" w:author="Koen Wartenberg" w:date="2018-02-09T14:56:00Z"/>
                <w:rFonts w:ascii="Arial" w:hAnsi="Arial" w:cs="Arial"/>
                <w:sz w:val="20"/>
                <w:rPrChange w:id="1293" w:author="Koen Wartenberg" w:date="2018-02-09T15:17:00Z">
                  <w:rPr>
                    <w:ins w:id="1294" w:author="Koen Wartenberg" w:date="2018-02-09T14:56:00Z"/>
                  </w:rPr>
                </w:rPrChange>
              </w:rPr>
            </w:pPr>
            <w:ins w:id="1295" w:author="Koen Wartenberg" w:date="2018-02-09T15:02:00Z">
              <w:r w:rsidRPr="002F5301">
                <w:rPr>
                  <w:rFonts w:ascii="Arial" w:hAnsi="Arial" w:cs="Arial"/>
                  <w:sz w:val="20"/>
                  <w:rPrChange w:id="1296" w:author="Koen Wartenberg" w:date="2018-02-09T15:17:00Z">
                    <w:rPr/>
                  </w:rPrChange>
                </w:rPr>
                <w:t>Software engineer</w:t>
              </w:r>
            </w:ins>
          </w:p>
        </w:tc>
        <w:tc>
          <w:tcPr>
            <w:tcW w:w="1701" w:type="dxa"/>
            <w:tcBorders>
              <w:bottom w:val="single" w:sz="8" w:space="0" w:color="DDD9C3"/>
              <w:right w:val="single" w:sz="8" w:space="0" w:color="DDD9C3"/>
            </w:tcBorders>
            <w:tcPrChange w:id="1297" w:author="Koen Wartenberg" w:date="2018-03-01T10:27:00Z">
              <w:tcPr>
                <w:tcW w:w="1418" w:type="dxa"/>
                <w:tcBorders>
                  <w:bottom w:val="single" w:sz="8" w:space="0" w:color="DDD9C3"/>
                  <w:right w:val="single" w:sz="8" w:space="0" w:color="DDD9C3"/>
                </w:tcBorders>
              </w:tcPr>
            </w:tcPrChange>
          </w:tcPr>
          <w:p w14:paraId="3CB6829B" w14:textId="475D661B" w:rsidR="003D5583" w:rsidRPr="002F5301" w:rsidRDefault="003D5583" w:rsidP="004F0DDC">
            <w:pPr>
              <w:ind w:left="100" w:right="100"/>
              <w:rPr>
                <w:ins w:id="1298" w:author="Koen Wartenberg" w:date="2018-02-09T14:56:00Z"/>
                <w:rFonts w:ascii="Arial" w:hAnsi="Arial" w:cs="Arial"/>
                <w:sz w:val="20"/>
                <w:rPrChange w:id="1299" w:author="Koen Wartenberg" w:date="2018-02-09T15:17:00Z">
                  <w:rPr>
                    <w:ins w:id="1300" w:author="Koen Wartenberg" w:date="2018-02-09T14:56:00Z"/>
                  </w:rPr>
                </w:rPrChange>
              </w:rPr>
            </w:pPr>
            <w:ins w:id="1301" w:author="Koen Wartenberg" w:date="2018-02-09T14:58:00Z">
              <w:r w:rsidRPr="002F5301">
                <w:rPr>
                  <w:rFonts w:ascii="Arial" w:hAnsi="Arial" w:cs="Arial"/>
                  <w:sz w:val="20"/>
                  <w:rPrChange w:id="1302" w:author="Koen Wartenberg" w:date="2018-02-09T15:17:00Z">
                    <w:rPr/>
                  </w:rPrChange>
                </w:rPr>
                <w:t>Nee</w:t>
              </w:r>
            </w:ins>
          </w:p>
        </w:tc>
      </w:tr>
      <w:tr w:rsidR="003D5583" w14:paraId="5B9AC09C" w14:textId="77777777" w:rsidTr="003D5583">
        <w:trPr>
          <w:ins w:id="1303" w:author="Koen Wartenberg" w:date="2018-02-09T14:56:00Z"/>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1304" w:author="Koen Wartenberg" w:date="2018-03-01T10:27:00Z">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38BC815E" w14:textId="47E850DB" w:rsidR="003D5583" w:rsidRPr="002F5301" w:rsidRDefault="003D5583" w:rsidP="004F0DDC">
            <w:pPr>
              <w:ind w:left="100" w:right="100"/>
              <w:rPr>
                <w:ins w:id="1305" w:author="Koen Wartenberg" w:date="2018-02-09T14:56:00Z"/>
                <w:rFonts w:ascii="Arial" w:hAnsi="Arial" w:cs="Arial"/>
                <w:sz w:val="20"/>
                <w:rPrChange w:id="1306" w:author="Koen Wartenberg" w:date="2018-02-09T15:17:00Z">
                  <w:rPr>
                    <w:ins w:id="1307" w:author="Koen Wartenberg" w:date="2018-02-09T14:56:00Z"/>
                  </w:rPr>
                </w:rPrChange>
              </w:rPr>
            </w:pPr>
            <w:ins w:id="1308" w:author="Koen Wartenberg" w:date="2018-02-09T15:05:00Z">
              <w:r w:rsidRPr="002F5301">
                <w:rPr>
                  <w:rFonts w:ascii="Arial" w:hAnsi="Arial" w:cs="Arial"/>
                  <w:sz w:val="20"/>
                  <w:rPrChange w:id="1309" w:author="Koen Wartenberg" w:date="2018-02-09T15:17:00Z">
                    <w:rPr>
                      <w:rFonts w:ascii="Arial" w:hAnsi="Arial" w:cs="Arial"/>
                      <w:sz w:val="18"/>
                    </w:rPr>
                  </w:rPrChange>
                </w:rPr>
                <w:t>Harrie Versteden</w:t>
              </w:r>
            </w:ins>
          </w:p>
        </w:tc>
        <w:tc>
          <w:tcPr>
            <w:tcW w:w="5849" w:type="dxa"/>
            <w:tcBorders>
              <w:bottom w:val="single" w:sz="8" w:space="0" w:color="DDD9C3"/>
              <w:right w:val="single" w:sz="8" w:space="0" w:color="DDD9C3"/>
            </w:tcBorders>
            <w:tcMar>
              <w:top w:w="100" w:type="dxa"/>
              <w:left w:w="100" w:type="dxa"/>
              <w:bottom w:w="100" w:type="dxa"/>
              <w:right w:w="100" w:type="dxa"/>
            </w:tcMar>
            <w:tcPrChange w:id="1310" w:author="Koen Wartenberg" w:date="2018-03-01T10:27:00Z">
              <w:tcPr>
                <w:tcW w:w="2465" w:type="dxa"/>
                <w:tcBorders>
                  <w:bottom w:val="single" w:sz="8" w:space="0" w:color="DDD9C3"/>
                  <w:right w:val="single" w:sz="8" w:space="0" w:color="DDD9C3"/>
                </w:tcBorders>
                <w:tcMar>
                  <w:top w:w="100" w:type="dxa"/>
                  <w:left w:w="100" w:type="dxa"/>
                  <w:bottom w:w="100" w:type="dxa"/>
                  <w:right w:w="100" w:type="dxa"/>
                </w:tcMar>
              </w:tcPr>
            </w:tcPrChange>
          </w:tcPr>
          <w:p w14:paraId="671055F9" w14:textId="2B839406" w:rsidR="003D5583" w:rsidRPr="002F5301" w:rsidRDefault="003D5583" w:rsidP="004F0DDC">
            <w:pPr>
              <w:ind w:left="100" w:right="100"/>
              <w:rPr>
                <w:ins w:id="1311" w:author="Koen Wartenberg" w:date="2018-02-09T14:56:00Z"/>
                <w:rFonts w:ascii="Arial" w:hAnsi="Arial" w:cs="Arial"/>
                <w:sz w:val="20"/>
                <w:rPrChange w:id="1312" w:author="Koen Wartenberg" w:date="2018-02-09T15:17:00Z">
                  <w:rPr>
                    <w:ins w:id="1313" w:author="Koen Wartenberg" w:date="2018-02-09T14:56:00Z"/>
                  </w:rPr>
                </w:rPrChange>
              </w:rPr>
            </w:pPr>
            <w:ins w:id="1314" w:author="Koen Wartenberg" w:date="2018-02-09T15:05:00Z">
              <w:r w:rsidRPr="002F5301">
                <w:rPr>
                  <w:rFonts w:ascii="Arial" w:hAnsi="Arial" w:cs="Arial"/>
                  <w:sz w:val="20"/>
                  <w:rPrChange w:id="1315" w:author="Koen Wartenberg" w:date="2018-02-09T15:17:00Z">
                    <w:rPr>
                      <w:rFonts w:ascii="Arial" w:hAnsi="Arial" w:cs="Arial"/>
                      <w:sz w:val="18"/>
                    </w:rPr>
                  </w:rPrChange>
                </w:rPr>
                <w:t>Software engineer</w:t>
              </w:r>
            </w:ins>
          </w:p>
        </w:tc>
        <w:tc>
          <w:tcPr>
            <w:tcW w:w="1701" w:type="dxa"/>
            <w:tcBorders>
              <w:bottom w:val="single" w:sz="8" w:space="0" w:color="DDD9C3"/>
              <w:right w:val="single" w:sz="8" w:space="0" w:color="DDD9C3"/>
            </w:tcBorders>
            <w:tcPrChange w:id="1316" w:author="Koen Wartenberg" w:date="2018-03-01T10:27:00Z">
              <w:tcPr>
                <w:tcW w:w="1418" w:type="dxa"/>
                <w:tcBorders>
                  <w:bottom w:val="single" w:sz="8" w:space="0" w:color="DDD9C3"/>
                  <w:right w:val="single" w:sz="8" w:space="0" w:color="DDD9C3"/>
                </w:tcBorders>
              </w:tcPr>
            </w:tcPrChange>
          </w:tcPr>
          <w:p w14:paraId="557744E4" w14:textId="28C0BD63" w:rsidR="003D5583" w:rsidRPr="002F5301" w:rsidRDefault="003D5583" w:rsidP="004F0DDC">
            <w:pPr>
              <w:ind w:left="100" w:right="100"/>
              <w:rPr>
                <w:ins w:id="1317" w:author="Koen Wartenberg" w:date="2018-02-09T14:56:00Z"/>
                <w:rFonts w:ascii="Arial" w:hAnsi="Arial" w:cs="Arial"/>
                <w:sz w:val="20"/>
                <w:rPrChange w:id="1318" w:author="Koen Wartenberg" w:date="2018-02-09T15:17:00Z">
                  <w:rPr>
                    <w:ins w:id="1319" w:author="Koen Wartenberg" w:date="2018-02-09T14:56:00Z"/>
                  </w:rPr>
                </w:rPrChange>
              </w:rPr>
            </w:pPr>
            <w:ins w:id="1320" w:author="Koen Wartenberg" w:date="2018-02-09T14:58:00Z">
              <w:r w:rsidRPr="002F5301">
                <w:rPr>
                  <w:rFonts w:ascii="Arial" w:hAnsi="Arial" w:cs="Arial"/>
                  <w:sz w:val="20"/>
                  <w:rPrChange w:id="1321" w:author="Koen Wartenberg" w:date="2018-02-09T15:17:00Z">
                    <w:rPr/>
                  </w:rPrChange>
                </w:rPr>
                <w:t>Nee</w:t>
              </w:r>
            </w:ins>
          </w:p>
        </w:tc>
      </w:tr>
      <w:tr w:rsidR="003D5583" w:rsidDel="004F0DDC" w14:paraId="7F2B7ED1" w14:textId="77777777" w:rsidTr="003D5583">
        <w:trPr>
          <w:gridAfter w:val="1"/>
          <w:wAfter w:w="1701" w:type="dxa"/>
          <w:del w:id="1322" w:author="Koen Wartenberg" w:date="2018-02-09T14:56:00Z"/>
          <w:trPrChange w:id="1323" w:author="Koen Wartenberg" w:date="2018-03-01T10:27:00Z">
            <w:trPr>
              <w:gridAfter w:val="1"/>
              <w:wAfter w:w="1418" w:type="dxa"/>
            </w:trPr>
          </w:trPrChange>
        </w:trPr>
        <w:tc>
          <w:tcPr>
            <w:tcW w:w="2221" w:type="dxa"/>
            <w:tcBorders>
              <w:left w:val="single" w:sz="8" w:space="0" w:color="DDD9C3"/>
              <w:right w:val="single" w:sz="8" w:space="0" w:color="DDD9C3"/>
            </w:tcBorders>
            <w:tcMar>
              <w:top w:w="100" w:type="dxa"/>
              <w:left w:w="100" w:type="dxa"/>
              <w:bottom w:w="100" w:type="dxa"/>
              <w:right w:w="100" w:type="dxa"/>
            </w:tcMar>
            <w:tcPrChange w:id="1324" w:author="Koen Wartenberg" w:date="2018-03-01T10:27:00Z">
              <w:tcPr>
                <w:tcW w:w="2221" w:type="dxa"/>
                <w:tcBorders>
                  <w:left w:val="single" w:sz="8" w:space="0" w:color="DDD9C3"/>
                  <w:right w:val="single" w:sz="8" w:space="0" w:color="DDD9C3"/>
                </w:tcBorders>
                <w:tcMar>
                  <w:top w:w="100" w:type="dxa"/>
                  <w:left w:w="100" w:type="dxa"/>
                  <w:bottom w:w="100" w:type="dxa"/>
                  <w:right w:w="100" w:type="dxa"/>
                </w:tcMar>
              </w:tcPr>
            </w:tcPrChange>
          </w:tcPr>
          <w:p w14:paraId="0C056E9E" w14:textId="1DC26A61" w:rsidR="003D5583" w:rsidDel="004F0DDC" w:rsidRDefault="003D5583" w:rsidP="004F0DDC">
            <w:pPr>
              <w:ind w:left="100" w:right="100"/>
              <w:rPr>
                <w:del w:id="1325" w:author="Koen Wartenberg" w:date="2018-02-09T14:56:00Z"/>
              </w:rPr>
            </w:pPr>
          </w:p>
        </w:tc>
        <w:tc>
          <w:tcPr>
            <w:tcW w:w="5849" w:type="dxa"/>
            <w:tcBorders>
              <w:right w:val="single" w:sz="8" w:space="0" w:color="DDD9C3"/>
            </w:tcBorders>
            <w:tcMar>
              <w:top w:w="100" w:type="dxa"/>
              <w:left w:w="100" w:type="dxa"/>
              <w:bottom w:w="100" w:type="dxa"/>
              <w:right w:w="100" w:type="dxa"/>
            </w:tcMar>
            <w:tcPrChange w:id="1326" w:author="Koen Wartenberg" w:date="2018-03-01T10:27:00Z">
              <w:tcPr>
                <w:tcW w:w="2465" w:type="dxa"/>
                <w:tcBorders>
                  <w:right w:val="single" w:sz="8" w:space="0" w:color="DDD9C3"/>
                </w:tcBorders>
                <w:tcMar>
                  <w:top w:w="100" w:type="dxa"/>
                  <w:left w:w="100" w:type="dxa"/>
                  <w:bottom w:w="100" w:type="dxa"/>
                  <w:right w:w="100" w:type="dxa"/>
                </w:tcMar>
              </w:tcPr>
            </w:tcPrChange>
          </w:tcPr>
          <w:p w14:paraId="636C120B" w14:textId="7B4F3EFA" w:rsidR="003D5583" w:rsidDel="004F0DDC" w:rsidRDefault="003D5583" w:rsidP="004F0DDC">
            <w:pPr>
              <w:ind w:left="100" w:right="100"/>
              <w:rPr>
                <w:del w:id="1327" w:author="Koen Wartenberg" w:date="2018-02-09T14:56:00Z"/>
              </w:rPr>
            </w:pPr>
          </w:p>
        </w:tc>
      </w:tr>
    </w:tbl>
    <w:p w14:paraId="5AB1F260" w14:textId="77777777" w:rsidR="00D0263B" w:rsidDel="007732F3" w:rsidRDefault="00D0263B" w:rsidP="00D0263B">
      <w:pPr>
        <w:spacing w:after="200" w:line="276" w:lineRule="auto"/>
        <w:rPr>
          <w:del w:id="1328" w:author="Koen Wartenberg" w:date="2018-02-09T14:53:00Z"/>
        </w:rPr>
      </w:pPr>
    </w:p>
    <w:p w14:paraId="692E97A4" w14:textId="77777777" w:rsidR="00E52D7F" w:rsidRDefault="00463AE5" w:rsidP="002A352B">
      <w:pPr>
        <w:rPr>
          <w:ins w:id="1329" w:author="Koen Wartenberg" w:date="2018-02-09T15:07:00Z"/>
        </w:rPr>
      </w:pPr>
      <w:del w:id="1330" w:author="Koen Wartenberg" w:date="2018-02-09T14:53:00Z">
        <w:r w:rsidDel="007732F3">
          <w:delText>*</w:delText>
        </w:r>
      </w:del>
      <w:ins w:id="1331" w:author="Koen Wartenberg" w:date="2018-02-09T14:53:00Z">
        <w:r w:rsidR="007732F3" w:rsidDel="007732F3">
          <w:t xml:space="preserve"> </w:t>
        </w:r>
      </w:ins>
    </w:p>
    <w:p w14:paraId="77AC3386" w14:textId="1E494CB3" w:rsidR="00D0263B" w:rsidRDefault="00463AE5" w:rsidP="002A352B">
      <w:del w:id="1332" w:author="Koen Wartenberg" w:date="2018-02-09T14:53:00Z">
        <w:r w:rsidDel="007732F3">
          <w:delText xml:space="preserve">Er moeten nog meer teamleden aangesteld </w:delText>
        </w:r>
        <w:r w:rsidR="0088565E" w:rsidDel="007732F3">
          <w:delText xml:space="preserve">worden </w:delText>
        </w:r>
        <w:r w:rsidDel="007732F3">
          <w:delText>die mij zouden kunnen begeleiden</w:delText>
        </w:r>
      </w:del>
      <w:r w:rsidR="002A352B">
        <w:br w:type="page"/>
      </w:r>
    </w:p>
    <w:p w14:paraId="2441960A" w14:textId="323CB7A6" w:rsidR="00D0263B" w:rsidRDefault="00D0263B" w:rsidP="00D0263B">
      <w:pPr>
        <w:pStyle w:val="Heading2"/>
        <w:keepNext w:val="0"/>
        <w:tabs>
          <w:tab w:val="num" w:pos="709"/>
        </w:tabs>
        <w:ind w:left="709" w:hanging="709"/>
      </w:pPr>
      <w:bookmarkStart w:id="1333" w:name="_Toc480254628"/>
      <w:bookmarkStart w:id="1334" w:name="_Toc437980087"/>
      <w:bookmarkStart w:id="1335" w:name="_Toc505599942"/>
      <w:bookmarkStart w:id="1336" w:name="_Toc507663545"/>
      <w:r w:rsidRPr="00492252">
        <w:lastRenderedPageBreak/>
        <w:t>Communicatie</w:t>
      </w:r>
      <w:bookmarkEnd w:id="1333"/>
      <w:bookmarkEnd w:id="1334"/>
      <w:bookmarkEnd w:id="1335"/>
      <w:bookmarkEnd w:id="1336"/>
    </w:p>
    <w:p w14:paraId="148C2CD8" w14:textId="43EF3585" w:rsidR="00847842" w:rsidRPr="00847842" w:rsidRDefault="00FF456C" w:rsidP="00847842">
      <w:r>
        <w:t>T</w:t>
      </w:r>
      <w:r w:rsidR="00847842">
        <w:t xml:space="preserve">ijdens het stage traject draai ik mee </w:t>
      </w:r>
      <w:r>
        <w:t>met</w:t>
      </w:r>
      <w:r w:rsidR="00847842">
        <w:t xml:space="preserve"> een scrum te</w:t>
      </w:r>
      <w:r>
        <w:t>am. Ik werk nog steeds individueel met af en toe hulp uit het team aan mijn opdracht. Hieronder is een tabel met hoe het team onder normale omstandigheden functioneert.</w:t>
      </w:r>
    </w:p>
    <w:p w14:paraId="0325C8F1" w14:textId="77777777" w:rsidR="00D0263B" w:rsidRPr="00B6071D" w:rsidRDefault="00D0263B" w:rsidP="00D0263B"/>
    <w:tbl>
      <w:tblPr>
        <w:tblW w:w="0" w:type="auto"/>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2376"/>
        <w:gridCol w:w="2268"/>
        <w:gridCol w:w="4820"/>
      </w:tblGrid>
      <w:tr w:rsidR="00D0263B" w:rsidRPr="00F51F42" w14:paraId="6D1A2A31" w14:textId="77777777" w:rsidTr="00495F9B">
        <w:trPr>
          <w:cantSplit/>
        </w:trPr>
        <w:tc>
          <w:tcPr>
            <w:tcW w:w="2376" w:type="dxa"/>
            <w:shd w:val="clear" w:color="auto" w:fill="FFFFFF" w:themeFill="background1"/>
          </w:tcPr>
          <w:p w14:paraId="5B9A67B7" w14:textId="77777777" w:rsidR="00D0263B" w:rsidRPr="00D0263B" w:rsidRDefault="00D0263B" w:rsidP="00D0263B">
            <w:pPr>
              <w:spacing w:after="240"/>
              <w:rPr>
                <w:b/>
              </w:rPr>
            </w:pPr>
            <w:r w:rsidRPr="00D0263B">
              <w:rPr>
                <w:b/>
              </w:rPr>
              <w:t>Soort overleg</w:t>
            </w:r>
          </w:p>
        </w:tc>
        <w:tc>
          <w:tcPr>
            <w:tcW w:w="2268" w:type="dxa"/>
            <w:shd w:val="clear" w:color="auto" w:fill="FFFFFF" w:themeFill="background1"/>
          </w:tcPr>
          <w:p w14:paraId="4D89D117" w14:textId="77777777" w:rsidR="00D0263B" w:rsidRPr="00D0263B" w:rsidRDefault="00D0263B" w:rsidP="00D0263B">
            <w:pPr>
              <w:spacing w:after="240"/>
              <w:rPr>
                <w:b/>
              </w:rPr>
            </w:pPr>
            <w:r w:rsidRPr="00D0263B">
              <w:rPr>
                <w:b/>
              </w:rPr>
              <w:t>Frequentie</w:t>
            </w:r>
          </w:p>
        </w:tc>
        <w:tc>
          <w:tcPr>
            <w:tcW w:w="4820" w:type="dxa"/>
            <w:shd w:val="clear" w:color="auto" w:fill="FFFFFF" w:themeFill="background1"/>
          </w:tcPr>
          <w:p w14:paraId="3B2748A1" w14:textId="77777777" w:rsidR="00D0263B" w:rsidRPr="00D0263B" w:rsidRDefault="00D0263B" w:rsidP="00D0263B">
            <w:pPr>
              <w:spacing w:after="240"/>
              <w:rPr>
                <w:b/>
              </w:rPr>
            </w:pPr>
            <w:r w:rsidRPr="00D0263B">
              <w:rPr>
                <w:b/>
              </w:rPr>
              <w:t>Aanwezig</w:t>
            </w:r>
          </w:p>
        </w:tc>
      </w:tr>
      <w:tr w:rsidR="00D0263B" w:rsidRPr="00F51F42" w14:paraId="6E192E39" w14:textId="77777777" w:rsidTr="00495F9B">
        <w:trPr>
          <w:cantSplit/>
          <w:trHeight w:val="480"/>
        </w:trPr>
        <w:tc>
          <w:tcPr>
            <w:tcW w:w="2376" w:type="dxa"/>
          </w:tcPr>
          <w:p w14:paraId="1FD1949C" w14:textId="77777777" w:rsidR="00D0263B" w:rsidRPr="002F5301" w:rsidRDefault="002A352B" w:rsidP="00495F9B">
            <w:pPr>
              <w:pStyle w:val="Tabelbody"/>
              <w:rPr>
                <w:sz w:val="20"/>
              </w:rPr>
            </w:pPr>
            <w:r w:rsidRPr="002F5301">
              <w:rPr>
                <w:sz w:val="20"/>
              </w:rPr>
              <w:t>Voortgangsbespreking met de stagebegeleider</w:t>
            </w:r>
          </w:p>
        </w:tc>
        <w:tc>
          <w:tcPr>
            <w:tcW w:w="2268" w:type="dxa"/>
          </w:tcPr>
          <w:p w14:paraId="463EF36C" w14:textId="77777777" w:rsidR="00D0263B" w:rsidRPr="002F5301" w:rsidRDefault="002A352B" w:rsidP="00495F9B">
            <w:pPr>
              <w:pStyle w:val="Tabelbody"/>
              <w:rPr>
                <w:sz w:val="20"/>
              </w:rPr>
            </w:pPr>
            <w:r w:rsidRPr="002F5301">
              <w:rPr>
                <w:sz w:val="20"/>
              </w:rPr>
              <w:t>1x per week</w:t>
            </w:r>
          </w:p>
        </w:tc>
        <w:tc>
          <w:tcPr>
            <w:tcW w:w="4820" w:type="dxa"/>
          </w:tcPr>
          <w:p w14:paraId="780D4C66" w14:textId="77777777" w:rsidR="00D0263B" w:rsidRPr="002F5301" w:rsidRDefault="002A352B" w:rsidP="00495F9B">
            <w:pPr>
              <w:pStyle w:val="Tabelbody"/>
              <w:rPr>
                <w:sz w:val="20"/>
              </w:rPr>
            </w:pPr>
            <w:r w:rsidRPr="002F5301">
              <w:rPr>
                <w:sz w:val="20"/>
              </w:rPr>
              <w:t>Stagiair</w:t>
            </w:r>
          </w:p>
          <w:p w14:paraId="3138E0EA" w14:textId="6438582B" w:rsidR="002A352B" w:rsidRPr="002F5301" w:rsidRDefault="00922EF7" w:rsidP="00495F9B">
            <w:pPr>
              <w:pStyle w:val="Tabelbody"/>
              <w:rPr>
                <w:sz w:val="20"/>
              </w:rPr>
            </w:pPr>
            <w:r w:rsidRPr="002F5301">
              <w:rPr>
                <w:sz w:val="20"/>
              </w:rPr>
              <w:t>Schoolbegeleider</w:t>
            </w:r>
          </w:p>
        </w:tc>
      </w:tr>
      <w:tr w:rsidR="00D0263B" w:rsidRPr="00F51F42" w14:paraId="7B6EC05D" w14:textId="77777777" w:rsidTr="00495F9B">
        <w:trPr>
          <w:cantSplit/>
          <w:trHeight w:val="480"/>
        </w:trPr>
        <w:tc>
          <w:tcPr>
            <w:tcW w:w="2376" w:type="dxa"/>
          </w:tcPr>
          <w:p w14:paraId="570F29E8" w14:textId="77777777" w:rsidR="00D0263B" w:rsidRPr="002F5301" w:rsidRDefault="002A352B" w:rsidP="00495F9B">
            <w:pPr>
              <w:pStyle w:val="Tabelbody"/>
              <w:rPr>
                <w:sz w:val="20"/>
              </w:rPr>
            </w:pPr>
            <w:r w:rsidRPr="002F5301">
              <w:rPr>
                <w:sz w:val="20"/>
              </w:rPr>
              <w:t>Stand up</w:t>
            </w:r>
          </w:p>
        </w:tc>
        <w:tc>
          <w:tcPr>
            <w:tcW w:w="2268" w:type="dxa"/>
          </w:tcPr>
          <w:p w14:paraId="7BC78404" w14:textId="77777777" w:rsidR="00D0263B" w:rsidRPr="002F5301" w:rsidRDefault="002A352B" w:rsidP="00495F9B">
            <w:pPr>
              <w:pStyle w:val="Tabelbody"/>
              <w:rPr>
                <w:sz w:val="20"/>
              </w:rPr>
            </w:pPr>
            <w:r w:rsidRPr="002F5301">
              <w:rPr>
                <w:sz w:val="20"/>
              </w:rPr>
              <w:t>1x per dag</w:t>
            </w:r>
          </w:p>
          <w:p w14:paraId="30208C62" w14:textId="3697119D" w:rsidR="002A352B" w:rsidRPr="002F5301" w:rsidRDefault="002A352B" w:rsidP="00495F9B">
            <w:pPr>
              <w:pStyle w:val="Tabelbody"/>
              <w:rPr>
                <w:sz w:val="20"/>
              </w:rPr>
            </w:pPr>
            <w:r w:rsidRPr="002F5301">
              <w:rPr>
                <w:sz w:val="20"/>
              </w:rPr>
              <w:t>(</w:t>
            </w:r>
            <w:r w:rsidR="00922EF7" w:rsidRPr="002F5301">
              <w:rPr>
                <w:sz w:val="20"/>
              </w:rPr>
              <w:t>Zelden</w:t>
            </w:r>
            <w:r w:rsidRPr="002F5301">
              <w:rPr>
                <w:sz w:val="20"/>
              </w:rPr>
              <w:t xml:space="preserve"> wordt die overgeslagen)</w:t>
            </w:r>
          </w:p>
        </w:tc>
        <w:tc>
          <w:tcPr>
            <w:tcW w:w="4820" w:type="dxa"/>
          </w:tcPr>
          <w:p w14:paraId="6BB65A0D" w14:textId="77777777" w:rsidR="00D0263B" w:rsidRPr="002F5301" w:rsidRDefault="00682A77" w:rsidP="00495F9B">
            <w:pPr>
              <w:pStyle w:val="Tabelbody"/>
              <w:rPr>
                <w:sz w:val="20"/>
              </w:rPr>
            </w:pPr>
            <w:r w:rsidRPr="002F5301">
              <w:rPr>
                <w:sz w:val="20"/>
              </w:rPr>
              <w:t>Scrum master</w:t>
            </w:r>
          </w:p>
          <w:p w14:paraId="4DA98561" w14:textId="77777777" w:rsidR="00682A77" w:rsidRPr="002F5301" w:rsidRDefault="00682A77" w:rsidP="00495F9B">
            <w:pPr>
              <w:pStyle w:val="Tabelbody"/>
              <w:rPr>
                <w:sz w:val="20"/>
              </w:rPr>
            </w:pPr>
            <w:r w:rsidRPr="002F5301">
              <w:rPr>
                <w:sz w:val="20"/>
              </w:rPr>
              <w:t>Scrum team</w:t>
            </w:r>
          </w:p>
        </w:tc>
      </w:tr>
      <w:tr w:rsidR="002A352B" w:rsidRPr="00F51F42" w14:paraId="50CAD895" w14:textId="77777777" w:rsidTr="00495F9B">
        <w:trPr>
          <w:cantSplit/>
          <w:trHeight w:val="480"/>
        </w:trPr>
        <w:tc>
          <w:tcPr>
            <w:tcW w:w="2376" w:type="dxa"/>
          </w:tcPr>
          <w:p w14:paraId="62D69FBA" w14:textId="77777777" w:rsidR="002A352B" w:rsidRPr="002F5301" w:rsidRDefault="002A352B" w:rsidP="00495F9B">
            <w:pPr>
              <w:pStyle w:val="Tabelbody"/>
              <w:rPr>
                <w:sz w:val="20"/>
              </w:rPr>
            </w:pPr>
            <w:r w:rsidRPr="002F5301">
              <w:rPr>
                <w:sz w:val="20"/>
              </w:rPr>
              <w:t>Sprint review</w:t>
            </w:r>
          </w:p>
        </w:tc>
        <w:tc>
          <w:tcPr>
            <w:tcW w:w="2268" w:type="dxa"/>
          </w:tcPr>
          <w:p w14:paraId="5EBA8ACB" w14:textId="77777777" w:rsidR="002A352B" w:rsidRPr="002F5301" w:rsidRDefault="00682A77" w:rsidP="00495F9B">
            <w:pPr>
              <w:pStyle w:val="Tabelbody"/>
              <w:rPr>
                <w:sz w:val="20"/>
              </w:rPr>
            </w:pPr>
            <w:r w:rsidRPr="002F5301">
              <w:rPr>
                <w:sz w:val="20"/>
              </w:rPr>
              <w:t>1x per twee weken</w:t>
            </w:r>
          </w:p>
        </w:tc>
        <w:tc>
          <w:tcPr>
            <w:tcW w:w="4820" w:type="dxa"/>
          </w:tcPr>
          <w:p w14:paraId="356B80FD" w14:textId="77777777" w:rsidR="002A352B" w:rsidRPr="002F5301" w:rsidRDefault="00682A77" w:rsidP="00495F9B">
            <w:pPr>
              <w:pStyle w:val="Tabelbody"/>
              <w:rPr>
                <w:sz w:val="20"/>
              </w:rPr>
            </w:pPr>
            <w:r w:rsidRPr="002F5301">
              <w:rPr>
                <w:sz w:val="20"/>
              </w:rPr>
              <w:t>Scrum master</w:t>
            </w:r>
          </w:p>
          <w:p w14:paraId="78402B52" w14:textId="77777777" w:rsidR="00682A77" w:rsidRPr="002F5301" w:rsidRDefault="00682A77" w:rsidP="00495F9B">
            <w:pPr>
              <w:pStyle w:val="Tabelbody"/>
              <w:rPr>
                <w:sz w:val="20"/>
              </w:rPr>
            </w:pPr>
            <w:r w:rsidRPr="002F5301">
              <w:rPr>
                <w:sz w:val="20"/>
              </w:rPr>
              <w:t>Scrum team</w:t>
            </w:r>
          </w:p>
        </w:tc>
      </w:tr>
      <w:tr w:rsidR="00682A77" w:rsidRPr="00F51F42" w14:paraId="1778F3A5" w14:textId="77777777" w:rsidTr="00495F9B">
        <w:trPr>
          <w:cantSplit/>
          <w:trHeight w:val="480"/>
        </w:trPr>
        <w:tc>
          <w:tcPr>
            <w:tcW w:w="2376" w:type="dxa"/>
          </w:tcPr>
          <w:p w14:paraId="10E3A645" w14:textId="77777777" w:rsidR="00682A77" w:rsidRPr="002F5301" w:rsidRDefault="00682A77" w:rsidP="00682A77">
            <w:pPr>
              <w:pStyle w:val="Tabelbody"/>
              <w:rPr>
                <w:sz w:val="20"/>
              </w:rPr>
            </w:pPr>
            <w:r w:rsidRPr="002F5301">
              <w:rPr>
                <w:sz w:val="20"/>
              </w:rPr>
              <w:t>Retrospective</w:t>
            </w:r>
          </w:p>
        </w:tc>
        <w:tc>
          <w:tcPr>
            <w:tcW w:w="2268" w:type="dxa"/>
          </w:tcPr>
          <w:p w14:paraId="086E6C41" w14:textId="77777777" w:rsidR="00682A77" w:rsidRPr="002F5301" w:rsidRDefault="00682A77" w:rsidP="00682A77">
            <w:pPr>
              <w:pStyle w:val="Tabelbody"/>
              <w:rPr>
                <w:sz w:val="20"/>
              </w:rPr>
            </w:pPr>
            <w:r w:rsidRPr="002F5301">
              <w:rPr>
                <w:sz w:val="20"/>
              </w:rPr>
              <w:t>1x per twee weken</w:t>
            </w:r>
          </w:p>
        </w:tc>
        <w:tc>
          <w:tcPr>
            <w:tcW w:w="4820" w:type="dxa"/>
          </w:tcPr>
          <w:p w14:paraId="0F3B9C29" w14:textId="77777777" w:rsidR="00682A77" w:rsidRPr="002F5301" w:rsidRDefault="00682A77" w:rsidP="00682A77">
            <w:pPr>
              <w:pStyle w:val="Tabelbody"/>
              <w:rPr>
                <w:sz w:val="20"/>
              </w:rPr>
            </w:pPr>
            <w:r w:rsidRPr="002F5301">
              <w:rPr>
                <w:sz w:val="20"/>
              </w:rPr>
              <w:t>Scrum master</w:t>
            </w:r>
          </w:p>
          <w:p w14:paraId="7CE27A40" w14:textId="77777777" w:rsidR="00682A77" w:rsidRPr="002F5301" w:rsidRDefault="00682A77" w:rsidP="00682A77">
            <w:pPr>
              <w:pStyle w:val="Tabelbody"/>
              <w:rPr>
                <w:sz w:val="20"/>
              </w:rPr>
            </w:pPr>
            <w:r w:rsidRPr="002F5301">
              <w:rPr>
                <w:sz w:val="20"/>
              </w:rPr>
              <w:t>Scrum team</w:t>
            </w:r>
          </w:p>
        </w:tc>
      </w:tr>
      <w:tr w:rsidR="00682A77" w:rsidRPr="00D71CAC" w14:paraId="19006C7D" w14:textId="77777777" w:rsidTr="00495F9B">
        <w:trPr>
          <w:cantSplit/>
          <w:trHeight w:val="480"/>
        </w:trPr>
        <w:tc>
          <w:tcPr>
            <w:tcW w:w="2376" w:type="dxa"/>
          </w:tcPr>
          <w:p w14:paraId="1627C74D" w14:textId="77777777" w:rsidR="00682A77" w:rsidRPr="002F5301" w:rsidRDefault="00682A77" w:rsidP="00682A77">
            <w:pPr>
              <w:pStyle w:val="Tabelbody"/>
              <w:rPr>
                <w:sz w:val="20"/>
              </w:rPr>
            </w:pPr>
            <w:r w:rsidRPr="002F5301">
              <w:rPr>
                <w:sz w:val="20"/>
              </w:rPr>
              <w:t>Sprint planning</w:t>
            </w:r>
          </w:p>
        </w:tc>
        <w:tc>
          <w:tcPr>
            <w:tcW w:w="2268" w:type="dxa"/>
          </w:tcPr>
          <w:p w14:paraId="0F159DF5" w14:textId="77777777" w:rsidR="00682A77" w:rsidRPr="002F5301" w:rsidRDefault="00682A77" w:rsidP="00682A77">
            <w:pPr>
              <w:pStyle w:val="Tabelbody"/>
              <w:rPr>
                <w:sz w:val="20"/>
              </w:rPr>
            </w:pPr>
            <w:r w:rsidRPr="002F5301">
              <w:rPr>
                <w:sz w:val="20"/>
              </w:rPr>
              <w:t>1x per week</w:t>
            </w:r>
          </w:p>
        </w:tc>
        <w:tc>
          <w:tcPr>
            <w:tcW w:w="4820" w:type="dxa"/>
          </w:tcPr>
          <w:p w14:paraId="4B597055" w14:textId="77777777" w:rsidR="00682A77" w:rsidRPr="00D71CAC" w:rsidRDefault="00682A77" w:rsidP="00682A77">
            <w:pPr>
              <w:pStyle w:val="Tabelbody"/>
              <w:rPr>
                <w:sz w:val="20"/>
                <w:lang w:val="en-US"/>
                <w:rPrChange w:id="1337" w:author="Peter Noten" w:date="2018-02-26T12:04:00Z">
                  <w:rPr>
                    <w:sz w:val="20"/>
                  </w:rPr>
                </w:rPrChange>
              </w:rPr>
            </w:pPr>
            <w:r w:rsidRPr="00D71CAC">
              <w:rPr>
                <w:sz w:val="20"/>
                <w:lang w:val="en-US"/>
                <w:rPrChange w:id="1338" w:author="Peter Noten" w:date="2018-02-26T12:04:00Z">
                  <w:rPr>
                    <w:sz w:val="20"/>
                  </w:rPr>
                </w:rPrChange>
              </w:rPr>
              <w:t>Scrum master</w:t>
            </w:r>
          </w:p>
          <w:p w14:paraId="41374CCA" w14:textId="77777777" w:rsidR="00682A77" w:rsidRPr="00D71CAC" w:rsidRDefault="00682A77" w:rsidP="00682A77">
            <w:pPr>
              <w:pStyle w:val="Tabelbody"/>
              <w:rPr>
                <w:sz w:val="20"/>
                <w:lang w:val="en-US"/>
                <w:rPrChange w:id="1339" w:author="Peter Noten" w:date="2018-02-26T12:04:00Z">
                  <w:rPr>
                    <w:sz w:val="20"/>
                  </w:rPr>
                </w:rPrChange>
              </w:rPr>
            </w:pPr>
            <w:r w:rsidRPr="00D71CAC">
              <w:rPr>
                <w:sz w:val="20"/>
                <w:lang w:val="en-US"/>
                <w:rPrChange w:id="1340" w:author="Peter Noten" w:date="2018-02-26T12:04:00Z">
                  <w:rPr>
                    <w:sz w:val="20"/>
                  </w:rPr>
                </w:rPrChange>
              </w:rPr>
              <w:t>Product owner</w:t>
            </w:r>
          </w:p>
          <w:p w14:paraId="0189A80B" w14:textId="77777777" w:rsidR="00682A77" w:rsidRPr="00D71CAC" w:rsidRDefault="00682A77" w:rsidP="00682A77">
            <w:pPr>
              <w:pStyle w:val="Tabelbody"/>
              <w:rPr>
                <w:sz w:val="20"/>
                <w:lang w:val="en-US"/>
                <w:rPrChange w:id="1341" w:author="Peter Noten" w:date="2018-02-26T12:04:00Z">
                  <w:rPr>
                    <w:sz w:val="20"/>
                  </w:rPr>
                </w:rPrChange>
              </w:rPr>
            </w:pPr>
            <w:r w:rsidRPr="00D71CAC">
              <w:rPr>
                <w:sz w:val="20"/>
                <w:lang w:val="en-US"/>
                <w:rPrChange w:id="1342" w:author="Peter Noten" w:date="2018-02-26T12:04:00Z">
                  <w:rPr>
                    <w:sz w:val="20"/>
                  </w:rPr>
                </w:rPrChange>
              </w:rPr>
              <w:t>Scrum team</w:t>
            </w:r>
          </w:p>
        </w:tc>
      </w:tr>
      <w:tr w:rsidR="00682A77" w:rsidRPr="00F51F42" w14:paraId="620E4B01" w14:textId="77777777" w:rsidTr="00495F9B">
        <w:trPr>
          <w:cantSplit/>
          <w:trHeight w:val="480"/>
        </w:trPr>
        <w:tc>
          <w:tcPr>
            <w:tcW w:w="2376" w:type="dxa"/>
          </w:tcPr>
          <w:p w14:paraId="404EBD9F" w14:textId="77777777" w:rsidR="00682A77" w:rsidRPr="002F5301" w:rsidRDefault="00682A77" w:rsidP="00682A77">
            <w:pPr>
              <w:pStyle w:val="Tabelbody"/>
              <w:rPr>
                <w:sz w:val="20"/>
              </w:rPr>
            </w:pPr>
            <w:r w:rsidRPr="002F5301">
              <w:rPr>
                <w:sz w:val="20"/>
              </w:rPr>
              <w:t>Rapportage (logboek)</w:t>
            </w:r>
          </w:p>
        </w:tc>
        <w:tc>
          <w:tcPr>
            <w:tcW w:w="2268" w:type="dxa"/>
          </w:tcPr>
          <w:p w14:paraId="27CD434F" w14:textId="77777777" w:rsidR="00682A77" w:rsidRPr="002F5301" w:rsidRDefault="00682A77" w:rsidP="00682A77">
            <w:pPr>
              <w:pStyle w:val="Tabelbody"/>
              <w:rPr>
                <w:sz w:val="20"/>
              </w:rPr>
            </w:pPr>
            <w:r w:rsidRPr="002F5301">
              <w:rPr>
                <w:sz w:val="20"/>
              </w:rPr>
              <w:t>1x per week</w:t>
            </w:r>
          </w:p>
        </w:tc>
        <w:tc>
          <w:tcPr>
            <w:tcW w:w="4820" w:type="dxa"/>
          </w:tcPr>
          <w:p w14:paraId="089BF4E3" w14:textId="2864D4EA" w:rsidR="00682A77" w:rsidRPr="002F5301" w:rsidRDefault="003B6595" w:rsidP="00682A77">
            <w:pPr>
              <w:pStyle w:val="Tabelbody"/>
              <w:rPr>
                <w:sz w:val="20"/>
              </w:rPr>
            </w:pPr>
            <w:r w:rsidRPr="002F5301">
              <w:rPr>
                <w:sz w:val="20"/>
              </w:rPr>
              <w:t>Schoolbegeleider</w:t>
            </w:r>
          </w:p>
        </w:tc>
      </w:tr>
    </w:tbl>
    <w:p w14:paraId="124452DA" w14:textId="256E9982" w:rsidR="00A17E00" w:rsidRDefault="00A17E00" w:rsidP="00A17E00"/>
    <w:p w14:paraId="1F03C68D" w14:textId="703C384C" w:rsidR="00A17E00" w:rsidRDefault="00A17E00" w:rsidP="00A17E00">
      <w:r>
        <w:t xml:space="preserve">Het </w:t>
      </w:r>
      <w:r w:rsidR="003B6595">
        <w:t>projectplan</w:t>
      </w:r>
      <w:r>
        <w:t xml:space="preserve"> zal door zowel mijn schoolbegeleider als mijn stagebegeleider ingezien worden.</w:t>
      </w:r>
    </w:p>
    <w:p w14:paraId="6A92D48E" w14:textId="45D416AC" w:rsidR="00A17E00" w:rsidRDefault="00A17E00" w:rsidP="00A17E00">
      <w:r>
        <w:t>Het nieuwe ontwerpdocument met daarin use cases</w:t>
      </w:r>
      <w:ins w:id="1343" w:author="Koen Wartenberg" w:date="2018-02-26T16:06:00Z">
        <w:r w:rsidR="00D02295">
          <w:t>,</w:t>
        </w:r>
      </w:ins>
      <w:r>
        <w:t xml:space="preserve"> een nieuwe UI en architectuur zullen door mijn stagebegeleider worden ingezien.</w:t>
      </w:r>
    </w:p>
    <w:p w14:paraId="60878512" w14:textId="54836C72" w:rsidR="00A17E00" w:rsidRDefault="00A17E00" w:rsidP="00A17E00">
      <w:r>
        <w:t>Het testplan wordt alleen door mijn stagebegeleider ontvangen.</w:t>
      </w:r>
    </w:p>
    <w:p w14:paraId="59605B73" w14:textId="339121A1" w:rsidR="002A352B" w:rsidRDefault="00A17E00" w:rsidP="00D0263B">
      <w:r>
        <w:t xml:space="preserve">Het </w:t>
      </w:r>
      <w:r w:rsidR="005B0B39">
        <w:t>stageverslag</w:t>
      </w:r>
      <w:r>
        <w:t xml:space="preserve"> wordt door de schoolbegeleider en stagebegeleider ontvangen</w:t>
      </w:r>
      <w:ins w:id="1344" w:author="Koen Wartenberg" w:date="2018-02-26T16:06:00Z">
        <w:r w:rsidR="00D02295">
          <w:t>.</w:t>
        </w:r>
      </w:ins>
    </w:p>
    <w:p w14:paraId="2C9F50F6" w14:textId="7FAE7809" w:rsidR="00DD5F89" w:rsidRPr="00492252" w:rsidRDefault="00121FE8" w:rsidP="00D0263B">
      <w:ins w:id="1345" w:author="Koen Wartenberg" w:date="2018-02-13T10:06:00Z">
        <w:r>
          <w:br w:type="page"/>
        </w:r>
      </w:ins>
    </w:p>
    <w:p w14:paraId="60A12ECE" w14:textId="77777777" w:rsidR="0061059A" w:rsidRDefault="00D0263B" w:rsidP="0061059A">
      <w:pPr>
        <w:pStyle w:val="Heading2"/>
        <w:keepNext w:val="0"/>
        <w:tabs>
          <w:tab w:val="num" w:pos="709"/>
        </w:tabs>
        <w:ind w:left="709" w:hanging="709"/>
      </w:pPr>
      <w:bookmarkStart w:id="1346" w:name="_Toc437980088"/>
      <w:bookmarkStart w:id="1347" w:name="_Toc505599943"/>
      <w:bookmarkStart w:id="1348" w:name="_Toc507663546"/>
      <w:r w:rsidRPr="00492252">
        <w:lastRenderedPageBreak/>
        <w:t>Besluitvorming</w:t>
      </w:r>
      <w:bookmarkEnd w:id="1346"/>
      <w:bookmarkEnd w:id="1347"/>
      <w:bookmarkEnd w:id="1348"/>
    </w:p>
    <w:p w14:paraId="06C3ACC0" w14:textId="1961321C" w:rsidR="00640A42" w:rsidRDefault="00640A42" w:rsidP="00682A77"/>
    <w:p w14:paraId="7A276997" w14:textId="2ED46838" w:rsidR="00640A42" w:rsidRDefault="00682A77" w:rsidP="00640A42">
      <w:pPr>
        <w:rPr>
          <w:ins w:id="1349" w:author="Koen Wartenberg" w:date="2018-02-09T15:11:00Z"/>
        </w:rPr>
      </w:pPr>
      <w:r>
        <w:t>De besluitvorming zal grotendeels door de</w:t>
      </w:r>
      <w:ins w:id="1350" w:author="Koen Wartenberg" w:date="2018-02-26T16:09:00Z">
        <w:r w:rsidR="000F2088">
          <w:t xml:space="preserve"> scrummaster &amp;</w:t>
        </w:r>
      </w:ins>
      <w:r>
        <w:t xml:space="preserve"> </w:t>
      </w:r>
      <w:ins w:id="1351" w:author="Koen Wartenberg" w:date="2018-02-09T15:09:00Z">
        <w:r w:rsidR="00640A42">
          <w:t xml:space="preserve">productowner </w:t>
        </w:r>
      </w:ins>
      <w:del w:id="1352" w:author="Koen Wartenberg" w:date="2018-02-09T15:09:00Z">
        <w:r w:rsidDel="00640A42">
          <w:delText xml:space="preserve">stagiair </w:delText>
        </w:r>
      </w:del>
      <w:ins w:id="1353" w:author="Koen Wartenberg" w:date="2018-02-09T15:09:00Z">
        <w:r w:rsidR="00640A42">
          <w:t>ingevuld worden</w:t>
        </w:r>
      </w:ins>
      <w:del w:id="1354" w:author="Koen Wartenberg" w:date="2018-02-09T15:09:00Z">
        <w:r w:rsidDel="00640A42">
          <w:delText>zelf worden ingevuld</w:delText>
        </w:r>
      </w:del>
      <w:r>
        <w:t xml:space="preserve">. </w:t>
      </w:r>
      <w:ins w:id="1355" w:author="Koen Wartenberg" w:date="2018-02-09T15:10:00Z">
        <w:r w:rsidR="00640A42">
          <w:t>Er zal worden besloten over:</w:t>
        </w:r>
      </w:ins>
    </w:p>
    <w:p w14:paraId="5048640B" w14:textId="305994B5" w:rsidR="00640A42" w:rsidRDefault="00640A42" w:rsidP="00640A42">
      <w:pPr>
        <w:pStyle w:val="ListParagraph"/>
        <w:numPr>
          <w:ilvl w:val="0"/>
          <w:numId w:val="39"/>
        </w:numPr>
        <w:rPr>
          <w:ins w:id="1356" w:author="Koen Wartenberg" w:date="2018-02-09T15:11:00Z"/>
        </w:rPr>
      </w:pPr>
      <w:ins w:id="1357" w:author="Koen Wartenberg" w:date="2018-02-09T15:11:00Z">
        <w:r>
          <w:t>Functionaliteit van de use cases</w:t>
        </w:r>
      </w:ins>
      <w:ins w:id="1358" w:author="Koen Wartenberg" w:date="2018-02-12T16:23:00Z">
        <w:r w:rsidR="00B8419A">
          <w:t>.</w:t>
        </w:r>
      </w:ins>
    </w:p>
    <w:p w14:paraId="59072AB3" w14:textId="481355CF" w:rsidR="00640A42" w:rsidRDefault="00640A42" w:rsidP="00640A42">
      <w:pPr>
        <w:pStyle w:val="ListParagraph"/>
        <w:numPr>
          <w:ilvl w:val="0"/>
          <w:numId w:val="39"/>
        </w:numPr>
        <w:rPr>
          <w:ins w:id="1359" w:author="Koen Wartenberg" w:date="2018-02-09T15:12:00Z"/>
        </w:rPr>
      </w:pPr>
      <w:ins w:id="1360" w:author="Koen Wartenberg" w:date="2018-02-09T15:11:00Z">
        <w:r>
          <w:t xml:space="preserve">Prioriteit </w:t>
        </w:r>
      </w:ins>
      <w:ins w:id="1361" w:author="Koen Wartenberg" w:date="2018-02-09T15:12:00Z">
        <w:r w:rsidR="00A93169">
          <w:t>van</w:t>
        </w:r>
      </w:ins>
      <w:ins w:id="1362" w:author="Koen Wartenberg" w:date="2018-02-09T15:11:00Z">
        <w:r>
          <w:t xml:space="preserve"> de backlog</w:t>
        </w:r>
      </w:ins>
      <w:ins w:id="1363" w:author="Koen Wartenberg" w:date="2018-02-12T16:23:00Z">
        <w:r w:rsidR="00B8419A">
          <w:t>.</w:t>
        </w:r>
      </w:ins>
    </w:p>
    <w:p w14:paraId="5311E149" w14:textId="4DB596B0" w:rsidR="00A93169" w:rsidRDefault="00A93169">
      <w:pPr>
        <w:pStyle w:val="ListParagraph"/>
        <w:numPr>
          <w:ilvl w:val="0"/>
          <w:numId w:val="39"/>
        </w:numPr>
        <w:rPr>
          <w:ins w:id="1364" w:author="Koen Wartenberg" w:date="2018-02-09T15:10:00Z"/>
        </w:rPr>
        <w:pPrChange w:id="1365" w:author="Koen Wartenberg" w:date="2018-02-09T15:11:00Z">
          <w:pPr/>
        </w:pPrChange>
      </w:pPr>
      <w:ins w:id="1366" w:author="Koen Wartenberg" w:date="2018-02-09T15:13:00Z">
        <w:r>
          <w:t>Een gedeelte van de</w:t>
        </w:r>
      </w:ins>
      <w:ins w:id="1367" w:author="Koen Wartenberg" w:date="2018-02-09T15:16:00Z">
        <w:r>
          <w:t xml:space="preserve"> u</w:t>
        </w:r>
      </w:ins>
      <w:ins w:id="1368" w:author="Koen Wartenberg" w:date="2018-02-09T15:12:00Z">
        <w:r>
          <w:t>se</w:t>
        </w:r>
      </w:ins>
      <w:ins w:id="1369" w:author="Koen Wartenberg" w:date="2018-02-12T16:15:00Z">
        <w:r w:rsidR="00106607">
          <w:t xml:space="preserve">r story’s </w:t>
        </w:r>
      </w:ins>
      <w:ins w:id="1370" w:author="Koen Wartenberg" w:date="2018-02-09T15:12:00Z">
        <w:r>
          <w:t>in de backlog</w:t>
        </w:r>
      </w:ins>
      <w:ins w:id="1371" w:author="Koen Wartenberg" w:date="2018-02-12T16:23:00Z">
        <w:r w:rsidR="00B8419A">
          <w:t>.</w:t>
        </w:r>
      </w:ins>
    </w:p>
    <w:p w14:paraId="36A06010" w14:textId="77777777" w:rsidR="00A93169" w:rsidRDefault="00A93169" w:rsidP="00640A42">
      <w:pPr>
        <w:rPr>
          <w:ins w:id="1372" w:author="Koen Wartenberg" w:date="2018-02-09T15:12:00Z"/>
        </w:rPr>
      </w:pPr>
    </w:p>
    <w:p w14:paraId="7518CC65" w14:textId="7F1B4637" w:rsidR="000F2088" w:rsidRDefault="00A93169" w:rsidP="00A93169">
      <w:pPr>
        <w:rPr>
          <w:ins w:id="1373" w:author="Koen Wartenberg" w:date="2018-02-26T16:09:00Z"/>
        </w:rPr>
      </w:pPr>
      <w:ins w:id="1374" w:author="Koen Wartenberg" w:date="2018-02-09T15:12:00Z">
        <w:r>
          <w:t>De stagiair mag zijn eigen backlog items aan make</w:t>
        </w:r>
      </w:ins>
      <w:ins w:id="1375" w:author="Koen Wartenberg" w:date="2018-02-09T15:13:00Z">
        <w:r>
          <w:t>n en inplannen.</w:t>
        </w:r>
      </w:ins>
      <w:ins w:id="1376" w:author="Koen Wartenberg" w:date="2018-02-26T16:09:00Z">
        <w:r w:rsidR="000F2088">
          <w:t xml:space="preserve"> Het is de bedoeling in komende sprint dat de stagiair </w:t>
        </w:r>
      </w:ins>
      <w:ins w:id="1377" w:author="Koen Wartenberg" w:date="2018-02-26T16:10:00Z">
        <w:r w:rsidR="000F2088">
          <w:t>het zelf plannen van backlog items zo zelfstandig mogelijk oppakt.</w:t>
        </w:r>
      </w:ins>
    </w:p>
    <w:p w14:paraId="29AD340F" w14:textId="3E689A55" w:rsidR="00682A77" w:rsidDel="00640A42" w:rsidRDefault="00682A77" w:rsidP="00A93169">
      <w:pPr>
        <w:rPr>
          <w:del w:id="1378" w:author="Koen Wartenberg" w:date="2018-02-09T15:10:00Z"/>
        </w:rPr>
      </w:pPr>
      <w:commentRangeStart w:id="1379"/>
      <w:del w:id="1380" w:author="Koen Wartenberg" w:date="2018-02-09T15:10:00Z">
        <w:r w:rsidDel="00640A42">
          <w:delText>Feedback die gegeven wordt op</w:delText>
        </w:r>
        <w:r w:rsidR="005B0B39" w:rsidDel="00640A42">
          <w:delText xml:space="preserve"> gemaakte documenten door de stagebegeleider zal opgenomen worden als veranderingen in het werk</w:delText>
        </w:r>
        <w:r w:rsidR="00632BBD" w:rsidDel="00640A42">
          <w:delText>.</w:delText>
        </w:r>
      </w:del>
    </w:p>
    <w:p w14:paraId="7B5A9D51" w14:textId="05A88EFD" w:rsidR="00632BBD" w:rsidRPr="00682A77" w:rsidRDefault="00632BBD" w:rsidP="00A93169">
      <w:del w:id="1381" w:author="Koen Wartenberg" w:date="2018-02-09T15:10:00Z">
        <w:r w:rsidDel="00640A42">
          <w:delText>Mochten er nieuwe ideeën te binnen schieten tijdens een sprint dan zullen de besproken worden met de stagebegeleider zowel onder elkaar als in een stand-up.</w:delText>
        </w:r>
      </w:del>
      <w:commentRangeEnd w:id="1379"/>
      <w:r w:rsidR="00BC6FEE">
        <w:rPr>
          <w:rStyle w:val="CommentReference"/>
        </w:rPr>
        <w:commentReference w:id="1379"/>
      </w:r>
    </w:p>
    <w:p w14:paraId="74B2FE42" w14:textId="77777777" w:rsidR="0061059A" w:rsidDel="00E47010" w:rsidRDefault="0061059A" w:rsidP="0061059A">
      <w:pPr>
        <w:rPr>
          <w:del w:id="1382" w:author="Koen Wartenberg" w:date="2018-02-09T15:17:00Z"/>
        </w:rPr>
      </w:pPr>
    </w:p>
    <w:p w14:paraId="11D12FE0" w14:textId="77777777" w:rsidR="0061059A" w:rsidDel="000F2088" w:rsidRDefault="0061059A" w:rsidP="0061059A">
      <w:pPr>
        <w:rPr>
          <w:del w:id="1383" w:author="Koen Wartenberg" w:date="2018-02-26T16:10:00Z"/>
        </w:rPr>
      </w:pPr>
    </w:p>
    <w:p w14:paraId="229512D4" w14:textId="5BC6CF58" w:rsidR="00121FE8" w:rsidRDefault="00121FE8" w:rsidP="00121FE8">
      <w:pPr>
        <w:rPr>
          <w:ins w:id="1384" w:author="Koen Wartenberg" w:date="2018-02-13T10:09:00Z"/>
        </w:rPr>
      </w:pPr>
    </w:p>
    <w:p w14:paraId="750D4BF1" w14:textId="277A6C86" w:rsidR="00121FE8" w:rsidRDefault="00121FE8">
      <w:pPr>
        <w:pStyle w:val="Heading2"/>
        <w:rPr>
          <w:ins w:id="1385" w:author="Koen Wartenberg" w:date="2018-02-13T10:09:00Z"/>
        </w:rPr>
        <w:pPrChange w:id="1386" w:author="Koen Wartenberg" w:date="2018-02-13T10:09:00Z">
          <w:pPr/>
        </w:pPrChange>
      </w:pPr>
      <w:bookmarkStart w:id="1387" w:name="_Toc507663547"/>
      <w:ins w:id="1388" w:author="Koen Wartenberg" w:date="2018-02-13T10:09:00Z">
        <w:r>
          <w:t>Contactgegevens</w:t>
        </w:r>
        <w:bookmarkEnd w:id="1387"/>
      </w:ins>
    </w:p>
    <w:p w14:paraId="5A6EF08D" w14:textId="05B48688" w:rsidR="0061059A" w:rsidDel="00E47010" w:rsidRDefault="0061059A">
      <w:pPr>
        <w:rPr>
          <w:del w:id="1389" w:author="Koen Wartenberg" w:date="2018-02-09T15:17:00Z"/>
        </w:rPr>
        <w:pPrChange w:id="1390" w:author="Koen Wartenberg" w:date="2018-02-13T10:09:00Z">
          <w:pPr>
            <w:pStyle w:val="Heading2"/>
          </w:pPr>
        </w:pPrChange>
      </w:pPr>
      <w:del w:id="1391" w:author="Koen Wartenberg" w:date="2018-02-13T10:09:00Z">
        <w:r w:rsidDel="00121FE8">
          <w:delText xml:space="preserve">Contactgegevens </w:delText>
        </w:r>
      </w:del>
    </w:p>
    <w:p w14:paraId="74DB00F2" w14:textId="77777777" w:rsidR="00934A37" w:rsidRPr="00934A37" w:rsidRDefault="00934A37"/>
    <w:tbl>
      <w:tblPr>
        <w:tblStyle w:val="TableGrid"/>
        <w:tblW w:w="0" w:type="auto"/>
        <w:tblLook w:val="04A0" w:firstRow="1" w:lastRow="0" w:firstColumn="1" w:lastColumn="0" w:noHBand="0" w:noVBand="1"/>
      </w:tblPr>
      <w:tblGrid>
        <w:gridCol w:w="1838"/>
        <w:gridCol w:w="2729"/>
        <w:gridCol w:w="3225"/>
        <w:gridCol w:w="2092"/>
      </w:tblGrid>
      <w:tr w:rsidR="00632BBD" w14:paraId="30C54031" w14:textId="77777777" w:rsidTr="00934A37">
        <w:tc>
          <w:tcPr>
            <w:tcW w:w="1838" w:type="dxa"/>
          </w:tcPr>
          <w:p w14:paraId="7C39C5FB" w14:textId="63CDEADF" w:rsidR="00632BBD" w:rsidRPr="00934A37" w:rsidRDefault="00632BBD" w:rsidP="0061059A">
            <w:pPr>
              <w:rPr>
                <w:b/>
              </w:rPr>
            </w:pPr>
            <w:r w:rsidRPr="00934A37">
              <w:rPr>
                <w:b/>
              </w:rPr>
              <w:t>Naam</w:t>
            </w:r>
          </w:p>
        </w:tc>
        <w:tc>
          <w:tcPr>
            <w:tcW w:w="2729" w:type="dxa"/>
          </w:tcPr>
          <w:p w14:paraId="4F6D3847" w14:textId="69D314AB" w:rsidR="00632BBD" w:rsidRPr="00934A37" w:rsidRDefault="00632BBD" w:rsidP="0061059A">
            <w:pPr>
              <w:rPr>
                <w:b/>
              </w:rPr>
            </w:pPr>
            <w:r w:rsidRPr="00934A37">
              <w:rPr>
                <w:b/>
              </w:rPr>
              <w:t>Rol</w:t>
            </w:r>
          </w:p>
        </w:tc>
        <w:tc>
          <w:tcPr>
            <w:tcW w:w="3225" w:type="dxa"/>
          </w:tcPr>
          <w:p w14:paraId="2C14CCA4" w14:textId="44352AAB" w:rsidR="00632BBD" w:rsidRPr="00934A37" w:rsidRDefault="00632BBD" w:rsidP="0061059A">
            <w:pPr>
              <w:rPr>
                <w:b/>
              </w:rPr>
            </w:pPr>
            <w:r w:rsidRPr="00934A37">
              <w:rPr>
                <w:b/>
              </w:rPr>
              <w:t>E-mailadres(sen)</w:t>
            </w:r>
          </w:p>
        </w:tc>
        <w:tc>
          <w:tcPr>
            <w:tcW w:w="2092" w:type="dxa"/>
          </w:tcPr>
          <w:p w14:paraId="34FB890B" w14:textId="44411AB4" w:rsidR="00632BBD" w:rsidRPr="00934A37" w:rsidRDefault="00632BBD" w:rsidP="0061059A">
            <w:pPr>
              <w:rPr>
                <w:b/>
              </w:rPr>
            </w:pPr>
            <w:r w:rsidRPr="00934A37">
              <w:rPr>
                <w:b/>
              </w:rPr>
              <w:t>Telefoonnummer</w:t>
            </w:r>
          </w:p>
        </w:tc>
      </w:tr>
      <w:tr w:rsidR="00632BBD" w14:paraId="7939A2EB" w14:textId="77777777" w:rsidTr="00934A37">
        <w:tc>
          <w:tcPr>
            <w:tcW w:w="1838" w:type="dxa"/>
          </w:tcPr>
          <w:p w14:paraId="1A3C5F6F" w14:textId="73547B75" w:rsidR="00632BBD" w:rsidRDefault="004002E4" w:rsidP="0061059A">
            <w:r>
              <w:t>Koen Wartenberg</w:t>
            </w:r>
          </w:p>
        </w:tc>
        <w:tc>
          <w:tcPr>
            <w:tcW w:w="2729" w:type="dxa"/>
          </w:tcPr>
          <w:p w14:paraId="1925F1AE" w14:textId="71E91A1A" w:rsidR="00632BBD" w:rsidRDefault="00934A37" w:rsidP="0061059A">
            <w:r>
              <w:t>Stagiair</w:t>
            </w:r>
          </w:p>
        </w:tc>
        <w:tc>
          <w:tcPr>
            <w:tcW w:w="3225" w:type="dxa"/>
          </w:tcPr>
          <w:p w14:paraId="69AFAEDC" w14:textId="77777777" w:rsidR="00632BBD" w:rsidRDefault="00934A37" w:rsidP="0061059A">
            <w:r>
              <w:t xml:space="preserve">School: </w:t>
            </w:r>
          </w:p>
          <w:p w14:paraId="4390CF07" w14:textId="206C2C68" w:rsidR="00934A37" w:rsidRPr="002E2BB0" w:rsidRDefault="00F35876" w:rsidP="0061059A">
            <w:hyperlink r:id="rId19" w:history="1">
              <w:r w:rsidR="00934A37" w:rsidRPr="002E2BB0">
                <w:rPr>
                  <w:rStyle w:val="Hyperlink"/>
                  <w:rFonts w:asciiTheme="minorHAnsi" w:hAnsiTheme="minorHAnsi"/>
                  <w:color w:val="auto"/>
                  <w:u w:val="none"/>
                </w:rPr>
                <w:t>k.wartenberg@student.fontys.nl</w:t>
              </w:r>
            </w:hyperlink>
          </w:p>
          <w:p w14:paraId="702BB1B9" w14:textId="29779176" w:rsidR="00934A37" w:rsidRDefault="00934A37" w:rsidP="0061059A">
            <w:r>
              <w:t>Stage (KSE):</w:t>
            </w:r>
          </w:p>
          <w:p w14:paraId="5FB55735" w14:textId="497F7ECF" w:rsidR="00934A37" w:rsidRDefault="00934A37" w:rsidP="0061059A">
            <w:r>
              <w:t>Koen.Wartenberg@kse.nl</w:t>
            </w:r>
          </w:p>
        </w:tc>
        <w:tc>
          <w:tcPr>
            <w:tcW w:w="2092" w:type="dxa"/>
          </w:tcPr>
          <w:p w14:paraId="4ADF7288" w14:textId="5255F8F2" w:rsidR="00632BBD" w:rsidRDefault="00934A37" w:rsidP="0061059A">
            <w:r>
              <w:t>06-20218718</w:t>
            </w:r>
          </w:p>
        </w:tc>
      </w:tr>
      <w:tr w:rsidR="00632BBD" w14:paraId="7BD06A81" w14:textId="77777777" w:rsidTr="00934A37">
        <w:tc>
          <w:tcPr>
            <w:tcW w:w="1838" w:type="dxa"/>
          </w:tcPr>
          <w:p w14:paraId="332C1792" w14:textId="184283E3" w:rsidR="00632BBD" w:rsidRDefault="004002E4" w:rsidP="0061059A">
            <w:r>
              <w:t>Peter Noten</w:t>
            </w:r>
          </w:p>
        </w:tc>
        <w:tc>
          <w:tcPr>
            <w:tcW w:w="2729" w:type="dxa"/>
          </w:tcPr>
          <w:p w14:paraId="3D90FBCE" w14:textId="171818C6" w:rsidR="00632BBD" w:rsidRDefault="004002E4" w:rsidP="0061059A">
            <w:r>
              <w:t>Stagebegeleider</w:t>
            </w:r>
          </w:p>
        </w:tc>
        <w:tc>
          <w:tcPr>
            <w:tcW w:w="3225" w:type="dxa"/>
          </w:tcPr>
          <w:p w14:paraId="7E18D769" w14:textId="032569A8" w:rsidR="00632BBD" w:rsidRDefault="00934A37" w:rsidP="0061059A">
            <w:r>
              <w:t>Peter.Noten@kse.nl</w:t>
            </w:r>
          </w:p>
        </w:tc>
        <w:tc>
          <w:tcPr>
            <w:tcW w:w="2092" w:type="dxa"/>
          </w:tcPr>
          <w:p w14:paraId="1A0CE596" w14:textId="62BC66E0" w:rsidR="00632BBD" w:rsidRDefault="00934A37" w:rsidP="0061059A">
            <w:commentRangeStart w:id="1392"/>
            <w:del w:id="1393" w:author="Koen Wartenberg" w:date="2018-02-26T16:11:00Z">
              <w:r w:rsidDel="000F2088">
                <w:delText>-</w:delText>
              </w:r>
              <w:commentRangeEnd w:id="1392"/>
              <w:r w:rsidR="00BC6FEE" w:rsidDel="000F2088">
                <w:rPr>
                  <w:rStyle w:val="CommentReference"/>
                </w:rPr>
                <w:commentReference w:id="1392"/>
              </w:r>
            </w:del>
            <w:ins w:id="1394" w:author="Koen Wartenberg" w:date="2018-02-26T16:11:00Z">
              <w:r w:rsidR="000F2088">
                <w:t>0497-383818</w:t>
              </w:r>
            </w:ins>
          </w:p>
        </w:tc>
      </w:tr>
      <w:tr w:rsidR="004002E4" w14:paraId="772E42B5" w14:textId="77777777" w:rsidTr="00934A37">
        <w:tc>
          <w:tcPr>
            <w:tcW w:w="1838" w:type="dxa"/>
          </w:tcPr>
          <w:p w14:paraId="5FA4C1D2" w14:textId="3FAEBE78" w:rsidR="004002E4" w:rsidRDefault="004002E4" w:rsidP="0061059A">
            <w:r>
              <w:t>Frens Vonken</w:t>
            </w:r>
          </w:p>
        </w:tc>
        <w:tc>
          <w:tcPr>
            <w:tcW w:w="2729" w:type="dxa"/>
          </w:tcPr>
          <w:p w14:paraId="060D5845" w14:textId="77777777" w:rsidR="004002E4" w:rsidRDefault="004002E4" w:rsidP="0061059A">
            <w:r>
              <w:t>Schoolbegeleider</w:t>
            </w:r>
          </w:p>
          <w:p w14:paraId="4EAC7652" w14:textId="5AD22E57" w:rsidR="00934A37" w:rsidRDefault="00934A37" w:rsidP="0061059A">
            <w:r>
              <w:t>(Stagebegeleider vanuit school)</w:t>
            </w:r>
          </w:p>
        </w:tc>
        <w:tc>
          <w:tcPr>
            <w:tcW w:w="3225" w:type="dxa"/>
          </w:tcPr>
          <w:p w14:paraId="49440A3F" w14:textId="1D0A4F1B" w:rsidR="004002E4" w:rsidRDefault="00934A37" w:rsidP="0061059A">
            <w:r>
              <w:t>f.vonken@fontys.nl</w:t>
            </w:r>
          </w:p>
        </w:tc>
        <w:tc>
          <w:tcPr>
            <w:tcW w:w="2092" w:type="dxa"/>
          </w:tcPr>
          <w:p w14:paraId="5249E049" w14:textId="5F64F12A" w:rsidR="004002E4" w:rsidRDefault="00934A37" w:rsidP="0061059A">
            <w:r>
              <w:t>06-53759665</w:t>
            </w:r>
          </w:p>
        </w:tc>
      </w:tr>
    </w:tbl>
    <w:p w14:paraId="6D0F37CC" w14:textId="77777777" w:rsidR="0061059A" w:rsidRDefault="0061059A" w:rsidP="0061059A"/>
    <w:p w14:paraId="7BDC807F" w14:textId="77777777" w:rsidR="0061059A" w:rsidRDefault="0061059A">
      <w:pPr>
        <w:pStyle w:val="Heading1"/>
        <w:keepNext w:val="0"/>
        <w:pageBreakBefore/>
        <w:tabs>
          <w:tab w:val="num" w:pos="709"/>
        </w:tabs>
        <w:spacing w:before="0" w:after="60" w:line="360" w:lineRule="auto"/>
        <w:ind w:left="709" w:hanging="709"/>
        <w:pPrChange w:id="1395" w:author="Koen Wartenberg" w:date="2018-02-12T16:22:00Z">
          <w:pPr>
            <w:pStyle w:val="Heading1"/>
            <w:keepNext w:val="0"/>
            <w:pageBreakBefore/>
            <w:tabs>
              <w:tab w:val="num" w:pos="709"/>
            </w:tabs>
            <w:spacing w:before="120" w:after="60" w:line="360" w:lineRule="auto"/>
            <w:ind w:left="709" w:hanging="709"/>
          </w:pPr>
        </w:pPrChange>
      </w:pPr>
      <w:bookmarkStart w:id="1396" w:name="_Toc327581053"/>
      <w:bookmarkStart w:id="1397" w:name="_Toc327581603"/>
      <w:bookmarkStart w:id="1398" w:name="_Toc327583383"/>
      <w:bookmarkStart w:id="1399" w:name="_Toc339966122"/>
      <w:bookmarkStart w:id="1400" w:name="_Toc437980089"/>
      <w:bookmarkStart w:id="1401" w:name="_Toc505599944"/>
      <w:bookmarkStart w:id="1402" w:name="_Toc507663548"/>
      <w:r w:rsidRPr="00492252">
        <w:lastRenderedPageBreak/>
        <w:t>Activiteiten en tijdplan</w:t>
      </w:r>
      <w:bookmarkEnd w:id="1396"/>
      <w:bookmarkEnd w:id="1397"/>
      <w:bookmarkEnd w:id="1398"/>
      <w:bookmarkEnd w:id="1399"/>
      <w:bookmarkEnd w:id="1400"/>
      <w:bookmarkEnd w:id="1401"/>
      <w:bookmarkEnd w:id="1402"/>
    </w:p>
    <w:p w14:paraId="553A7DD9" w14:textId="77777777" w:rsidR="0061059A" w:rsidRPr="0012034B" w:rsidRDefault="0061059A"/>
    <w:p w14:paraId="3FFAD575" w14:textId="77777777" w:rsidR="0061059A" w:rsidRPr="00492252" w:rsidRDefault="0061059A">
      <w:pPr>
        <w:pStyle w:val="Heading2"/>
        <w:keepNext w:val="0"/>
        <w:tabs>
          <w:tab w:val="num" w:pos="709"/>
        </w:tabs>
        <w:spacing w:before="0"/>
        <w:ind w:left="709" w:hanging="709"/>
        <w:pPrChange w:id="1403" w:author="Koen Wartenberg" w:date="2018-02-12T16:22:00Z">
          <w:pPr>
            <w:pStyle w:val="Heading2"/>
            <w:keepNext w:val="0"/>
            <w:tabs>
              <w:tab w:val="num" w:pos="709"/>
            </w:tabs>
            <w:ind w:left="709" w:hanging="709"/>
          </w:pPr>
        </w:pPrChange>
      </w:pPr>
      <w:bookmarkStart w:id="1404" w:name="_Toc327581054"/>
      <w:bookmarkStart w:id="1405" w:name="_Toc327581604"/>
      <w:bookmarkStart w:id="1406" w:name="_Toc327583384"/>
      <w:bookmarkStart w:id="1407" w:name="_Toc339966123"/>
      <w:bookmarkStart w:id="1408" w:name="_Toc437980090"/>
      <w:bookmarkStart w:id="1409" w:name="_Toc505599945"/>
      <w:bookmarkStart w:id="1410" w:name="_Toc507663549"/>
      <w:r w:rsidRPr="00492252">
        <w:t>Opdeling en aanpak van het project</w:t>
      </w:r>
      <w:bookmarkEnd w:id="1404"/>
      <w:bookmarkEnd w:id="1405"/>
      <w:bookmarkEnd w:id="1406"/>
      <w:bookmarkEnd w:id="1407"/>
      <w:bookmarkEnd w:id="1408"/>
      <w:bookmarkEnd w:id="1409"/>
      <w:bookmarkEnd w:id="1410"/>
    </w:p>
    <w:p w14:paraId="4ADF4A9F" w14:textId="77777777" w:rsidR="003D5583" w:rsidRDefault="003D5583" w:rsidP="0061059A">
      <w:pPr>
        <w:rPr>
          <w:ins w:id="1411" w:author="Koen Wartenberg" w:date="2018-03-01T10:29:00Z"/>
        </w:rPr>
      </w:pPr>
      <w:ins w:id="1412" w:author="Koen Wartenberg" w:date="2018-03-01T10:28:00Z">
        <w:r>
          <w:t>.Het huidige plan is om tijdens de stageperiode twee releases uit te brengen. De eerste zal ongeveer op de helft van de stage plaatsvinden en de andere tegen het einde aan. Elke traject tot de release zal gebruik maken van de methode SCRUM &amp; RUP. In RUP methode komen vier fases aan bod die ieder doorlopen moeten worden. Deze fase zullen niet strikt opgevolgd worden in het proces, maar zullen wel als rode lijn worden gebruikt om het traject vorm te geven.</w:t>
        </w:r>
      </w:ins>
    </w:p>
    <w:p w14:paraId="3F95A298" w14:textId="77777777" w:rsidR="003D5583" w:rsidRDefault="003D5583" w:rsidP="0061059A">
      <w:pPr>
        <w:rPr>
          <w:ins w:id="1413" w:author="Koen Wartenberg" w:date="2018-03-01T10:29:00Z"/>
        </w:rPr>
      </w:pPr>
      <w:ins w:id="1414" w:author="Koen Wartenberg" w:date="2018-03-01T10:28:00Z">
        <w:r>
          <w:t xml:space="preserve"> In paragraaf 4.3 zullen de RUP fases kort uitgelegd worden.</w:t>
        </w:r>
      </w:ins>
    </w:p>
    <w:p w14:paraId="6A96F719" w14:textId="77777777" w:rsidR="003D5583" w:rsidRDefault="003D5583" w:rsidP="0061059A">
      <w:pPr>
        <w:rPr>
          <w:ins w:id="1415" w:author="Koen Wartenberg" w:date="2018-03-01T10:29:00Z"/>
        </w:rPr>
      </w:pPr>
    </w:p>
    <w:p w14:paraId="50570871" w14:textId="77777777" w:rsidR="003D5583" w:rsidRDefault="003D5583" w:rsidP="0061059A">
      <w:pPr>
        <w:rPr>
          <w:ins w:id="1416" w:author="Koen Wartenberg" w:date="2018-03-01T10:29:00Z"/>
        </w:rPr>
      </w:pPr>
      <w:ins w:id="1417" w:author="Koen Wartenberg" w:date="2018-03-01T10:28:00Z">
        <w:r>
          <w:t xml:space="preserve"> Het eerste traject dus wanneer er na de eerste release wordt toegewerkt zal bestaan uit de eerste 10 weken van de stage. Hierbij is het de bedoeling dat er een functioneel werkende applicatie wordt opgeleverd die ook echt gebruikt zou kunnen worden in het bedrijf. In dit traject zullen functionele fouten die er nog inzitten opgelost worden en er zullen nieuwe functionaliteiten bijkomen. Daarna zal de applicatie gebruiksklaar worden gemaakt met behulp van unittesten en gebruikershandleiding. </w:t>
        </w:r>
      </w:ins>
    </w:p>
    <w:p w14:paraId="4EFCA636" w14:textId="77777777" w:rsidR="003D5583" w:rsidRDefault="003D5583" w:rsidP="0061059A">
      <w:pPr>
        <w:rPr>
          <w:ins w:id="1418" w:author="Koen Wartenberg" w:date="2018-03-01T10:29:00Z"/>
        </w:rPr>
      </w:pPr>
    </w:p>
    <w:p w14:paraId="14DBCB5D" w14:textId="2F4396CB" w:rsidR="0061059A" w:rsidDel="003D5583" w:rsidRDefault="003D5583" w:rsidP="0061059A">
      <w:pPr>
        <w:rPr>
          <w:del w:id="1419" w:author="Koen Wartenberg" w:date="2018-03-01T10:28:00Z"/>
          <w:szCs w:val="16"/>
        </w:rPr>
      </w:pPr>
      <w:ins w:id="1420" w:author="Koen Wartenberg" w:date="2018-03-01T10:28:00Z">
        <w:r>
          <w:t>Het tweede traject zal bestaan uit het oplossen van eventuele fouten die niet opgespoord zijn tijdens het vorige traject. Ook zal in dit traject een goede overdracht documentatie opgesteld worden. Hieronder vallen documenten zoals use cases, een SAD, acceptatie testplan en er zal door de stagiair ook vast worden gelegd (in de SAD of een ander document als dat nodig is) waar belangrijke aanpassingen zijn gemaakt in het systeem. Verder zal dit traject vooral besteed worden aan het opschonen van de code en aanpassen daarvan.</w:t>
        </w:r>
      </w:ins>
      <w:del w:id="1421" w:author="Koen Wartenberg" w:date="2018-02-22T08:28:00Z">
        <w:r w:rsidR="002F703D" w:rsidRPr="002F703D" w:rsidDel="00347592">
          <w:rPr>
            <w:szCs w:val="16"/>
          </w:rPr>
          <w:delText>Het idee</w:delText>
        </w:r>
        <w:r w:rsidR="002F703D" w:rsidDel="00347592">
          <w:rPr>
            <w:szCs w:val="16"/>
          </w:rPr>
          <w:delText xml:space="preserve"> om twee releases te kunnen uitbrengen</w:delText>
        </w:r>
      </w:del>
      <w:del w:id="1422" w:author="Koen Wartenberg" w:date="2018-03-01T10:28:00Z">
        <w:r w:rsidR="002F703D" w:rsidDel="003D5583">
          <w:rPr>
            <w:szCs w:val="16"/>
          </w:rPr>
          <w:delText>. De eerste zal ongeveer op de helft van de stage plaatsvinden en de andere tegen het einde aan. Elke traject tot de release zal gebruik maken van de methode RUP. In deze methode komen vier fases aan bod die ieder doorlopen moeten worden.</w:delText>
        </w:r>
      </w:del>
    </w:p>
    <w:p w14:paraId="6222B07D" w14:textId="55E8D498" w:rsidR="00C74EDE" w:rsidDel="003D5583" w:rsidRDefault="00C74EDE" w:rsidP="0061059A">
      <w:pPr>
        <w:rPr>
          <w:del w:id="1423" w:author="Koen Wartenberg" w:date="2018-03-01T10:28:00Z"/>
          <w:szCs w:val="16"/>
        </w:rPr>
      </w:pPr>
    </w:p>
    <w:p w14:paraId="05FA6133" w14:textId="1991BDEA" w:rsidR="008928DD" w:rsidDel="00F3471A" w:rsidRDefault="00C74EDE" w:rsidP="0061059A">
      <w:pPr>
        <w:rPr>
          <w:del w:id="1424" w:author="Koen Wartenberg" w:date="2018-02-26T16:23:00Z"/>
          <w:szCs w:val="16"/>
        </w:rPr>
      </w:pPr>
      <w:commentRangeStart w:id="1425"/>
      <w:del w:id="1426" w:author="Koen Wartenberg" w:date="2018-02-09T15:19:00Z">
        <w:r w:rsidDel="004D2CDF">
          <w:rPr>
            <w:szCs w:val="16"/>
          </w:rPr>
          <w:delText xml:space="preserve">De eerste </w:delText>
        </w:r>
        <w:commentRangeEnd w:id="1425"/>
        <w:r w:rsidR="00C87EF8" w:rsidDel="004D2CDF">
          <w:rPr>
            <w:rStyle w:val="CommentReference"/>
          </w:rPr>
          <w:commentReference w:id="1425"/>
        </w:r>
        <w:r w:rsidDel="004D2CDF">
          <w:rPr>
            <w:szCs w:val="16"/>
          </w:rPr>
          <w:delText xml:space="preserve">paar dagen </w:delText>
        </w:r>
      </w:del>
      <w:del w:id="1427" w:author="Koen Wartenberg" w:date="2018-03-01T10:28:00Z">
        <w:r w:rsidDel="003D5583">
          <w:rPr>
            <w:szCs w:val="16"/>
          </w:rPr>
          <w:delText>ben ik bezig het product en de omgang ermee te verkennen.</w:delText>
        </w:r>
      </w:del>
      <w:del w:id="1428" w:author="Koen Wartenberg" w:date="2018-02-26T16:17:00Z">
        <w:r w:rsidDel="008928DD">
          <w:rPr>
            <w:szCs w:val="16"/>
          </w:rPr>
          <w:delText xml:space="preserve"> </w:delText>
        </w:r>
      </w:del>
      <w:del w:id="1429" w:author="Koen Wartenberg" w:date="2018-02-26T16:22:00Z">
        <w:r w:rsidDel="00F3471A">
          <w:rPr>
            <w:szCs w:val="16"/>
          </w:rPr>
          <w:delText>Daarna za</w:delText>
        </w:r>
        <w:r w:rsidR="0003616C" w:rsidDel="00F3471A">
          <w:rPr>
            <w:szCs w:val="16"/>
          </w:rPr>
          <w:delText>l</w:delText>
        </w:r>
        <w:r w:rsidDel="00F3471A">
          <w:rPr>
            <w:szCs w:val="16"/>
          </w:rPr>
          <w:delText xml:space="preserve"> er documentatie opgesteld worden </w:delText>
        </w:r>
      </w:del>
      <w:del w:id="1430" w:author="Koen Wartenberg" w:date="2018-02-09T15:20:00Z">
        <w:r w:rsidDel="004D2CDF">
          <w:rPr>
            <w:szCs w:val="16"/>
          </w:rPr>
          <w:delText xml:space="preserve">van wat er allemaal precies gerealiseerd zou </w:delText>
        </w:r>
        <w:commentRangeStart w:id="1431"/>
        <w:r w:rsidDel="004D2CDF">
          <w:rPr>
            <w:szCs w:val="16"/>
          </w:rPr>
          <w:delText xml:space="preserve">kunnen </w:delText>
        </w:r>
        <w:commentRangeEnd w:id="1431"/>
        <w:r w:rsidR="000B3E6E" w:rsidDel="004D2CDF">
          <w:rPr>
            <w:rStyle w:val="CommentReference"/>
          </w:rPr>
          <w:commentReference w:id="1431"/>
        </w:r>
        <w:r w:rsidDel="004D2CDF">
          <w:rPr>
            <w:szCs w:val="16"/>
          </w:rPr>
          <w:delText xml:space="preserve">worden. </w:delText>
        </w:r>
      </w:del>
      <w:del w:id="1432" w:author="Koen Wartenberg" w:date="2018-03-01T10:28:00Z">
        <w:r w:rsidDel="003D5583">
          <w:rPr>
            <w:szCs w:val="16"/>
          </w:rPr>
          <w:delText xml:space="preserve">Dan komen we in de </w:delText>
        </w:r>
      </w:del>
      <w:del w:id="1433" w:author="Koen Wartenberg" w:date="2018-02-26T16:25:00Z">
        <w:r w:rsidDel="00607BFF">
          <w:rPr>
            <w:szCs w:val="16"/>
          </w:rPr>
          <w:delText xml:space="preserve">bouw </w:delText>
        </w:r>
      </w:del>
      <w:del w:id="1434" w:author="Koen Wartenberg" w:date="2018-03-01T10:28:00Z">
        <w:r w:rsidDel="003D5583">
          <w:rPr>
            <w:szCs w:val="16"/>
          </w:rPr>
          <w:delText xml:space="preserve">van het product te zitten waarin functionaliteiten uitgewerkt worden </w:delText>
        </w:r>
      </w:del>
      <w:del w:id="1435" w:author="Koen Wartenberg" w:date="2018-02-26T16:22:00Z">
        <w:r w:rsidDel="00F3471A">
          <w:rPr>
            <w:szCs w:val="16"/>
          </w:rPr>
          <w:delText>met behulp van SCRUM. Als laatste zal het systeem ook daadwerkelijk gereleaset worden voor gebruik.</w:delText>
        </w:r>
      </w:del>
    </w:p>
    <w:p w14:paraId="1C6F19FB" w14:textId="072F8218" w:rsidR="0003616C" w:rsidDel="003D5583" w:rsidRDefault="0003616C" w:rsidP="0061059A">
      <w:pPr>
        <w:rPr>
          <w:del w:id="1436" w:author="Koen Wartenberg" w:date="2018-03-01T10:28:00Z"/>
          <w:szCs w:val="16"/>
        </w:rPr>
      </w:pPr>
    </w:p>
    <w:p w14:paraId="3277A924" w14:textId="5DCA1C26" w:rsidR="002546CC" w:rsidRDefault="0003616C" w:rsidP="0061059A">
      <w:pPr>
        <w:rPr>
          <w:ins w:id="1437" w:author="Koen Wartenberg" w:date="2018-02-26T16:25:00Z"/>
          <w:szCs w:val="16"/>
        </w:rPr>
      </w:pPr>
      <w:del w:id="1438" w:author="Koen Wartenberg" w:date="2018-03-01T10:28:00Z">
        <w:r w:rsidDel="003D5583">
          <w:rPr>
            <w:szCs w:val="16"/>
          </w:rPr>
          <w:delText>Het beeld dat je bij het traject moet hebben is dat je eerst even goed je tijd steekt in het idee van het project en een goed basis ontwerp daar</w:delText>
        </w:r>
        <w:r w:rsidR="00021216" w:rsidDel="003D5583">
          <w:rPr>
            <w:szCs w:val="16"/>
          </w:rPr>
          <w:delText>over</w:delText>
        </w:r>
        <w:r w:rsidDel="003D5583">
          <w:rPr>
            <w:szCs w:val="16"/>
          </w:rPr>
          <w:delText xml:space="preserve">. De ontwikkelingsfase zal de meeste tijd in beslag nemen. Hierin zal </w:delText>
        </w:r>
      </w:del>
      <w:del w:id="1439" w:author="Koen Wartenberg" w:date="2018-02-09T15:25:00Z">
        <w:r w:rsidDel="00433E48">
          <w:rPr>
            <w:szCs w:val="16"/>
          </w:rPr>
          <w:delText xml:space="preserve">er om de 2 weken een </w:delText>
        </w:r>
      </w:del>
      <w:del w:id="1440" w:author="Koen Wartenberg" w:date="2018-03-01T10:28:00Z">
        <w:r w:rsidDel="003D5583">
          <w:rPr>
            <w:szCs w:val="16"/>
          </w:rPr>
          <w:delText>tussenproduct</w:delText>
        </w:r>
      </w:del>
      <w:del w:id="1441" w:author="Koen Wartenberg" w:date="2018-02-22T08:30:00Z">
        <w:r w:rsidDel="00347592">
          <w:rPr>
            <w:szCs w:val="16"/>
          </w:rPr>
          <w:delText xml:space="preserve"> </w:delText>
        </w:r>
        <w:commentRangeStart w:id="1442"/>
        <w:r w:rsidDel="00347592">
          <w:rPr>
            <w:szCs w:val="16"/>
          </w:rPr>
          <w:delText>naar voren komen</w:delText>
        </w:r>
        <w:commentRangeEnd w:id="1442"/>
        <w:r w:rsidR="00770C05" w:rsidDel="00347592">
          <w:rPr>
            <w:rStyle w:val="CommentReference"/>
          </w:rPr>
          <w:commentReference w:id="1442"/>
        </w:r>
      </w:del>
      <w:del w:id="1443" w:author="Koen Wartenberg" w:date="2018-02-09T15:25:00Z">
        <w:r w:rsidR="00021216" w:rsidDel="00433E48">
          <w:rPr>
            <w:szCs w:val="16"/>
          </w:rPr>
          <w:delText xml:space="preserve"> (</w:delText>
        </w:r>
        <w:commentRangeStart w:id="1444"/>
        <w:r w:rsidR="00021216" w:rsidDel="00433E48">
          <w:rPr>
            <w:szCs w:val="16"/>
          </w:rPr>
          <w:delText>elke sprint dus</w:delText>
        </w:r>
        <w:commentRangeEnd w:id="1444"/>
        <w:r w:rsidR="00C87EF8" w:rsidDel="00433E48">
          <w:rPr>
            <w:rStyle w:val="CommentReference"/>
          </w:rPr>
          <w:commentReference w:id="1444"/>
        </w:r>
        <w:r w:rsidR="00021216" w:rsidDel="00433E48">
          <w:rPr>
            <w:szCs w:val="16"/>
          </w:rPr>
          <w:delText>)</w:delText>
        </w:r>
        <w:r w:rsidDel="00433E48">
          <w:rPr>
            <w:szCs w:val="16"/>
          </w:rPr>
          <w:delText>.</w:delText>
        </w:r>
        <w:r w:rsidR="00021216" w:rsidDel="00433E48">
          <w:rPr>
            <w:szCs w:val="16"/>
          </w:rPr>
          <w:delText xml:space="preserve"> </w:delText>
        </w:r>
      </w:del>
      <w:del w:id="1445" w:author="Koen Wartenberg" w:date="2018-03-01T10:28:00Z">
        <w:r w:rsidR="00021216" w:rsidDel="003D5583">
          <w:rPr>
            <w:szCs w:val="16"/>
          </w:rPr>
          <w:delText>Zo doende zal het product en de documentatie daarvan steeds een stukje uitgebreider worden. Wanneer hier een bruikbaar product uit ontstaat is het tijd voor de overgangsfase (nog eventuele test &amp; integratie).</w:delText>
        </w:r>
      </w:del>
    </w:p>
    <w:p w14:paraId="51ADEF28" w14:textId="635A527F" w:rsidR="002546CC" w:rsidRDefault="002546CC" w:rsidP="0061059A">
      <w:pPr>
        <w:rPr>
          <w:ins w:id="1446" w:author="Koen Wartenberg" w:date="2018-02-26T16:25:00Z"/>
          <w:szCs w:val="16"/>
        </w:rPr>
      </w:pPr>
    </w:p>
    <w:p w14:paraId="1B1BCBE6" w14:textId="77777777" w:rsidR="002546CC" w:rsidRDefault="002546CC" w:rsidP="0061059A">
      <w:pPr>
        <w:rPr>
          <w:ins w:id="1447" w:author="Koen Wartenberg" w:date="2018-02-12T16:21:00Z"/>
          <w:szCs w:val="16"/>
        </w:rPr>
      </w:pPr>
    </w:p>
    <w:p w14:paraId="4885A8CB" w14:textId="2C6E9318" w:rsidR="00B8419A" w:rsidRDefault="00B8419A" w:rsidP="0061059A">
      <w:pPr>
        <w:rPr>
          <w:ins w:id="1448" w:author="Koen Wartenberg" w:date="2018-02-12T16:21:00Z"/>
          <w:szCs w:val="16"/>
        </w:rPr>
      </w:pPr>
    </w:p>
    <w:p w14:paraId="0F4D7155" w14:textId="00B7814D" w:rsidR="00B8419A" w:rsidRPr="002F703D" w:rsidDel="0051439A" w:rsidRDefault="0051439A" w:rsidP="0061059A">
      <w:pPr>
        <w:rPr>
          <w:del w:id="1449" w:author="Koen Wartenberg" w:date="2018-02-12T16:28:00Z"/>
          <w:szCs w:val="16"/>
        </w:rPr>
      </w:pPr>
      <w:ins w:id="1450" w:author="Koen Wartenberg" w:date="2018-02-12T16:28:00Z">
        <w:r>
          <w:rPr>
            <w:szCs w:val="16"/>
          </w:rPr>
          <w:br w:type="page"/>
        </w:r>
      </w:ins>
    </w:p>
    <w:p w14:paraId="5F1C9A5E" w14:textId="77777777" w:rsidR="0061059A" w:rsidRPr="00492252" w:rsidRDefault="0061059A" w:rsidP="0061059A"/>
    <w:p w14:paraId="03AF2746" w14:textId="7B7C6F02" w:rsidR="0061059A" w:rsidRDefault="0061059A" w:rsidP="0061059A">
      <w:pPr>
        <w:pStyle w:val="Heading2"/>
        <w:keepNext w:val="0"/>
        <w:tabs>
          <w:tab w:val="num" w:pos="709"/>
        </w:tabs>
        <w:ind w:left="709" w:hanging="709"/>
      </w:pPr>
      <w:bookmarkStart w:id="1451" w:name="_Toc327581055"/>
      <w:bookmarkStart w:id="1452" w:name="_Toc327581605"/>
      <w:bookmarkStart w:id="1453" w:name="_Toc327583385"/>
      <w:bookmarkStart w:id="1454" w:name="_Toc339966124"/>
      <w:bookmarkStart w:id="1455" w:name="_Toc437980091"/>
      <w:bookmarkStart w:id="1456" w:name="_Toc505599946"/>
      <w:bookmarkStart w:id="1457" w:name="_Toc507663550"/>
      <w:r w:rsidRPr="00492252">
        <w:t>Overall tijdplan</w:t>
      </w:r>
      <w:bookmarkEnd w:id="1451"/>
      <w:bookmarkEnd w:id="1452"/>
      <w:bookmarkEnd w:id="1453"/>
      <w:bookmarkEnd w:id="1454"/>
      <w:bookmarkEnd w:id="1455"/>
      <w:bookmarkEnd w:id="1456"/>
      <w:bookmarkEnd w:id="1457"/>
    </w:p>
    <w:p w14:paraId="37BFB536" w14:textId="3240C9D2" w:rsidR="00A42C86" w:rsidRDefault="00A42C86" w:rsidP="00610E31">
      <w:r>
        <w:t>*Feest</w:t>
      </w:r>
      <w:r w:rsidR="00ED26B5">
        <w:t>, vakantie</w:t>
      </w:r>
      <w:r>
        <w:t xml:space="preserve"> en </w:t>
      </w:r>
      <w:r w:rsidR="003B6595">
        <w:t>terugkomdagen</w:t>
      </w:r>
      <w:r>
        <w:t xml:space="preserve"> </w:t>
      </w:r>
      <w:r w:rsidRPr="00A42C86">
        <w:rPr>
          <w:b/>
        </w:rPr>
        <w:t>niet</w:t>
      </w:r>
      <w:r>
        <w:t xml:space="preserve"> inbegrepen.</w:t>
      </w:r>
    </w:p>
    <w:p w14:paraId="6FBB8D7E" w14:textId="7F5F3FA4" w:rsidR="00610E31" w:rsidRDefault="00C325E0" w:rsidP="00610E31">
      <w:pPr>
        <w:rPr>
          <w:ins w:id="1458" w:author="Koen Wartenberg" w:date="2018-02-26T16:24:00Z"/>
        </w:rPr>
      </w:pPr>
      <w:r>
        <w:br/>
        <w:t>Eerste release</w:t>
      </w:r>
      <w:r w:rsidR="00850746">
        <w:t xml:space="preserve"> (10 weken)</w:t>
      </w:r>
      <w:r>
        <w:t>:</w:t>
      </w:r>
    </w:p>
    <w:p w14:paraId="51829F67" w14:textId="43D2D8A1" w:rsidR="00F3471A" w:rsidDel="00F3471A" w:rsidRDefault="00F3471A" w:rsidP="00610E31">
      <w:pPr>
        <w:rPr>
          <w:del w:id="1459" w:author="Koen Wartenberg" w:date="2018-02-26T16:25:00Z"/>
        </w:rPr>
      </w:pPr>
    </w:p>
    <w:p w14:paraId="7C8EE092" w14:textId="77777777" w:rsidR="00850746" w:rsidRPr="00610E31" w:rsidRDefault="00850746" w:rsidP="00610E31"/>
    <w:tbl>
      <w:tblPr>
        <w:tblW w:w="9209"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71"/>
        <w:gridCol w:w="1590"/>
        <w:gridCol w:w="1332"/>
        <w:gridCol w:w="1416"/>
      </w:tblGrid>
      <w:tr w:rsidR="008E282B" w14:paraId="61597653" w14:textId="77777777" w:rsidTr="00397D0C">
        <w:tc>
          <w:tcPr>
            <w:tcW w:w="487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71825203" w14:textId="77777777" w:rsidR="008E282B" w:rsidRPr="008E282B" w:rsidRDefault="008E282B" w:rsidP="008E282B">
            <w:pPr>
              <w:rPr>
                <w:b/>
              </w:rPr>
            </w:pPr>
            <w:r w:rsidRPr="008E282B">
              <w:rPr>
                <w:b/>
                <w:highlight w:val="white"/>
              </w:rPr>
              <w:t>Fasering</w:t>
            </w:r>
          </w:p>
        </w:tc>
        <w:tc>
          <w:tcPr>
            <w:tcW w:w="1590"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2F913607" w14:textId="77777777" w:rsidR="008E282B" w:rsidRPr="008E282B" w:rsidRDefault="008E282B" w:rsidP="008E282B">
            <w:pPr>
              <w:rPr>
                <w:b/>
              </w:rPr>
            </w:pPr>
            <w:r w:rsidRPr="008E282B">
              <w:rPr>
                <w:b/>
                <w:highlight w:val="white"/>
              </w:rPr>
              <w:t>Aantal dagen</w:t>
            </w:r>
          </w:p>
        </w:tc>
        <w:tc>
          <w:tcPr>
            <w:tcW w:w="1332"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70D2649C" w14:textId="77777777" w:rsidR="008E282B" w:rsidRPr="008E282B" w:rsidRDefault="008E282B" w:rsidP="008E282B">
            <w:pPr>
              <w:rPr>
                <w:b/>
              </w:rPr>
            </w:pPr>
            <w:r w:rsidRPr="008E282B">
              <w:rPr>
                <w:b/>
                <w:highlight w:val="white"/>
              </w:rPr>
              <w:t>Start</w:t>
            </w:r>
          </w:p>
        </w:tc>
        <w:tc>
          <w:tcPr>
            <w:tcW w:w="1416"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526AAC1B" w14:textId="77777777" w:rsidR="008E282B" w:rsidRPr="008E282B" w:rsidRDefault="008E282B" w:rsidP="008E282B">
            <w:pPr>
              <w:rPr>
                <w:b/>
              </w:rPr>
            </w:pPr>
            <w:r w:rsidRPr="008E282B">
              <w:rPr>
                <w:b/>
                <w:highlight w:val="white"/>
              </w:rPr>
              <w:t>Gereed</w:t>
            </w:r>
          </w:p>
        </w:tc>
      </w:tr>
      <w:tr w:rsidR="008E282B" w14:paraId="33E565DD" w14:textId="77777777" w:rsidTr="00397D0C">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01D4B48" w14:textId="3B22FA4A" w:rsidR="008E282B" w:rsidRDefault="008E282B" w:rsidP="00850746">
            <w:pPr>
              <w:ind w:left="280"/>
            </w:pPr>
            <w:r>
              <w:rPr>
                <w:sz w:val="20"/>
                <w:szCs w:val="20"/>
              </w:rPr>
              <w:t>1</w:t>
            </w:r>
            <w:r>
              <w:rPr>
                <w:sz w:val="14"/>
                <w:szCs w:val="14"/>
              </w:rPr>
              <w:t xml:space="preserve">    </w:t>
            </w:r>
            <w:r>
              <w:rPr>
                <w:sz w:val="20"/>
                <w:szCs w:val="20"/>
              </w:rPr>
              <w:t xml:space="preserve"> </w:t>
            </w:r>
            <w:ins w:id="1460" w:author="Koen Wartenberg" w:date="2018-02-26T16:24:00Z">
              <w:r w:rsidR="00F3471A">
                <w:t>Inceptie</w:t>
              </w:r>
            </w:ins>
            <w:del w:id="1461" w:author="Koen Wartenberg" w:date="2018-02-26T16:24:00Z">
              <w:r w:rsidDel="00F3471A">
                <w:rPr>
                  <w:sz w:val="20"/>
                  <w:szCs w:val="20"/>
                </w:rPr>
                <w:delText>Aanvang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3EDDF008" w14:textId="0DD92206" w:rsidR="008E282B" w:rsidRPr="00C325E0" w:rsidRDefault="00EE084A" w:rsidP="00850746">
            <w:pPr>
              <w:rPr>
                <w:sz w:val="20"/>
                <w:szCs w:val="20"/>
              </w:rPr>
            </w:pPr>
            <w:r>
              <w:rPr>
                <w:sz w:val="20"/>
                <w:szCs w:val="20"/>
              </w:rPr>
              <w:t>10</w:t>
            </w:r>
          </w:p>
        </w:tc>
        <w:tc>
          <w:tcPr>
            <w:tcW w:w="1332" w:type="dxa"/>
            <w:tcBorders>
              <w:bottom w:val="single" w:sz="8" w:space="0" w:color="DDD9C3"/>
              <w:right w:val="single" w:sz="8" w:space="0" w:color="DDD9C3"/>
            </w:tcBorders>
            <w:tcMar>
              <w:top w:w="100" w:type="dxa"/>
              <w:left w:w="100" w:type="dxa"/>
              <w:bottom w:w="100" w:type="dxa"/>
              <w:right w:w="100" w:type="dxa"/>
            </w:tcMar>
          </w:tcPr>
          <w:p w14:paraId="634E4BCE" w14:textId="77777777" w:rsidR="008E282B" w:rsidRPr="00C325E0" w:rsidRDefault="00A45C29" w:rsidP="00850746">
            <w:pPr>
              <w:rPr>
                <w:sz w:val="20"/>
                <w:szCs w:val="20"/>
              </w:rPr>
            </w:pPr>
            <w:r w:rsidRPr="00C325E0">
              <w:rPr>
                <w:sz w:val="20"/>
                <w:szCs w:val="20"/>
              </w:rPr>
              <w:t>05-02-2018</w:t>
            </w:r>
          </w:p>
        </w:tc>
        <w:tc>
          <w:tcPr>
            <w:tcW w:w="1416" w:type="dxa"/>
            <w:tcBorders>
              <w:bottom w:val="single" w:sz="8" w:space="0" w:color="DDD9C3"/>
              <w:right w:val="single" w:sz="8" w:space="0" w:color="DDD9C3"/>
            </w:tcBorders>
            <w:tcMar>
              <w:top w:w="100" w:type="dxa"/>
              <w:left w:w="100" w:type="dxa"/>
              <w:bottom w:w="100" w:type="dxa"/>
              <w:right w:w="100" w:type="dxa"/>
            </w:tcMar>
          </w:tcPr>
          <w:p w14:paraId="4DBF0310" w14:textId="5185F7AB" w:rsidR="008E282B" w:rsidRPr="00C325E0" w:rsidRDefault="0000255A" w:rsidP="00850746">
            <w:pPr>
              <w:rPr>
                <w:sz w:val="20"/>
                <w:szCs w:val="20"/>
              </w:rPr>
            </w:pPr>
            <w:r>
              <w:rPr>
                <w:sz w:val="20"/>
                <w:szCs w:val="20"/>
              </w:rPr>
              <w:t>16</w:t>
            </w:r>
            <w:r w:rsidR="00A45C29" w:rsidRPr="00C325E0">
              <w:rPr>
                <w:sz w:val="20"/>
                <w:szCs w:val="20"/>
              </w:rPr>
              <w:t>-02-2018</w:t>
            </w:r>
          </w:p>
        </w:tc>
      </w:tr>
      <w:tr w:rsidR="008E282B" w14:paraId="0D5B57EB" w14:textId="77777777" w:rsidTr="00397D0C">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2819C17" w14:textId="75282431" w:rsidR="008E282B" w:rsidRDefault="008E282B" w:rsidP="00850746">
            <w:pPr>
              <w:ind w:left="280"/>
            </w:pPr>
            <w:r>
              <w:rPr>
                <w:sz w:val="20"/>
                <w:szCs w:val="20"/>
              </w:rPr>
              <w:t>2</w:t>
            </w:r>
            <w:r>
              <w:rPr>
                <w:sz w:val="14"/>
                <w:szCs w:val="14"/>
              </w:rPr>
              <w:t xml:space="preserve">    </w:t>
            </w:r>
            <w:r>
              <w:rPr>
                <w:sz w:val="20"/>
                <w:szCs w:val="20"/>
              </w:rPr>
              <w:t xml:space="preserve"> </w:t>
            </w:r>
            <w:ins w:id="1462" w:author="Koen Wartenberg" w:date="2018-02-26T16:24:00Z">
              <w:r w:rsidR="00F3471A">
                <w:t>Elaboriatie</w:t>
              </w:r>
            </w:ins>
            <w:del w:id="1463" w:author="Koen Wartenberg" w:date="2018-02-26T16:24:00Z">
              <w:r w:rsidDel="00F3471A">
                <w:rPr>
                  <w:sz w:val="20"/>
                  <w:szCs w:val="20"/>
                </w:rPr>
                <w:delText>Detaillering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414DD8CD" w14:textId="2B862A52" w:rsidR="008E282B" w:rsidRPr="00C325E0" w:rsidRDefault="00AA10CE" w:rsidP="00850746">
            <w:pPr>
              <w:rPr>
                <w:sz w:val="20"/>
                <w:szCs w:val="20"/>
              </w:rPr>
            </w:pPr>
            <w:r w:rsidRPr="00C325E0">
              <w:rPr>
                <w:sz w:val="20"/>
                <w:szCs w:val="20"/>
              </w:rPr>
              <w:t>10</w:t>
            </w:r>
          </w:p>
        </w:tc>
        <w:tc>
          <w:tcPr>
            <w:tcW w:w="1332" w:type="dxa"/>
            <w:tcBorders>
              <w:bottom w:val="single" w:sz="8" w:space="0" w:color="DDD9C3"/>
              <w:right w:val="single" w:sz="8" w:space="0" w:color="DDD9C3"/>
            </w:tcBorders>
            <w:tcMar>
              <w:top w:w="100" w:type="dxa"/>
              <w:left w:w="100" w:type="dxa"/>
              <w:bottom w:w="100" w:type="dxa"/>
              <w:right w:w="100" w:type="dxa"/>
            </w:tcMar>
          </w:tcPr>
          <w:p w14:paraId="6282FE06" w14:textId="7D460627" w:rsidR="008E282B" w:rsidRPr="00C325E0" w:rsidRDefault="0000255A" w:rsidP="00850746">
            <w:pPr>
              <w:rPr>
                <w:sz w:val="20"/>
                <w:szCs w:val="20"/>
              </w:rPr>
            </w:pPr>
            <w:r>
              <w:rPr>
                <w:sz w:val="20"/>
                <w:szCs w:val="20"/>
              </w:rPr>
              <w:t>18</w:t>
            </w:r>
            <w:r w:rsidR="00E255B7" w:rsidRPr="00C325E0">
              <w:rPr>
                <w:sz w:val="20"/>
                <w:szCs w:val="20"/>
              </w:rPr>
              <w:t>-02-2018</w:t>
            </w:r>
          </w:p>
        </w:tc>
        <w:tc>
          <w:tcPr>
            <w:tcW w:w="1416" w:type="dxa"/>
            <w:tcBorders>
              <w:bottom w:val="single" w:sz="8" w:space="0" w:color="DDD9C3"/>
              <w:right w:val="single" w:sz="8" w:space="0" w:color="DDD9C3"/>
            </w:tcBorders>
            <w:tcMar>
              <w:top w:w="100" w:type="dxa"/>
              <w:left w:w="100" w:type="dxa"/>
              <w:bottom w:w="100" w:type="dxa"/>
              <w:right w:w="100" w:type="dxa"/>
            </w:tcMar>
          </w:tcPr>
          <w:p w14:paraId="56581CF2" w14:textId="4264D342" w:rsidR="008E282B" w:rsidRPr="00C325E0" w:rsidRDefault="0000255A" w:rsidP="00850746">
            <w:pPr>
              <w:rPr>
                <w:sz w:val="20"/>
                <w:szCs w:val="20"/>
              </w:rPr>
            </w:pPr>
            <w:r>
              <w:rPr>
                <w:sz w:val="20"/>
                <w:szCs w:val="20"/>
              </w:rPr>
              <w:t>02</w:t>
            </w:r>
            <w:r w:rsidR="00AA10CE" w:rsidRPr="00C325E0">
              <w:rPr>
                <w:sz w:val="20"/>
                <w:szCs w:val="20"/>
              </w:rPr>
              <w:t>-</w:t>
            </w:r>
            <w:r>
              <w:rPr>
                <w:sz w:val="20"/>
                <w:szCs w:val="20"/>
              </w:rPr>
              <w:t>03</w:t>
            </w:r>
            <w:r w:rsidR="00AA10CE" w:rsidRPr="00C325E0">
              <w:rPr>
                <w:sz w:val="20"/>
                <w:szCs w:val="20"/>
              </w:rPr>
              <w:t>-2018</w:t>
            </w:r>
          </w:p>
        </w:tc>
      </w:tr>
      <w:tr w:rsidR="008E282B" w14:paraId="5AB93DDE" w14:textId="77777777" w:rsidTr="00397D0C">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4488A59" w14:textId="5A537D04" w:rsidR="008E282B" w:rsidRDefault="008E282B" w:rsidP="00850746">
            <w:pPr>
              <w:ind w:left="280"/>
            </w:pPr>
            <w:r>
              <w:rPr>
                <w:sz w:val="20"/>
                <w:szCs w:val="20"/>
              </w:rPr>
              <w:t>3</w:t>
            </w:r>
            <w:r>
              <w:rPr>
                <w:sz w:val="14"/>
                <w:szCs w:val="14"/>
              </w:rPr>
              <w:t xml:space="preserve">    </w:t>
            </w:r>
            <w:r>
              <w:rPr>
                <w:sz w:val="20"/>
                <w:szCs w:val="20"/>
              </w:rPr>
              <w:t xml:space="preserve"> </w:t>
            </w:r>
            <w:ins w:id="1464" w:author="Koen Wartenberg" w:date="2018-02-26T16:24:00Z">
              <w:r w:rsidR="00F3471A">
                <w:t>Constructie</w:t>
              </w:r>
            </w:ins>
            <w:del w:id="1465" w:author="Koen Wartenberg" w:date="2018-02-26T16:24:00Z">
              <w:r w:rsidDel="00F3471A">
                <w:rPr>
                  <w:sz w:val="20"/>
                  <w:szCs w:val="20"/>
                </w:rPr>
                <w:delText>Bouw</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6DF01FBE" w14:textId="054740A1" w:rsidR="008E282B" w:rsidRPr="00C325E0" w:rsidRDefault="00EE084A" w:rsidP="00850746">
            <w:pPr>
              <w:rPr>
                <w:sz w:val="20"/>
                <w:szCs w:val="20"/>
              </w:rPr>
            </w:pPr>
            <w:r>
              <w:rPr>
                <w:sz w:val="20"/>
                <w:szCs w:val="20"/>
              </w:rPr>
              <w:t>25</w:t>
            </w:r>
          </w:p>
        </w:tc>
        <w:tc>
          <w:tcPr>
            <w:tcW w:w="1332" w:type="dxa"/>
            <w:tcBorders>
              <w:bottom w:val="single" w:sz="8" w:space="0" w:color="DDD9C3"/>
              <w:right w:val="single" w:sz="8" w:space="0" w:color="DDD9C3"/>
            </w:tcBorders>
            <w:tcMar>
              <w:top w:w="100" w:type="dxa"/>
              <w:left w:w="100" w:type="dxa"/>
              <w:bottom w:w="100" w:type="dxa"/>
              <w:right w:w="100" w:type="dxa"/>
            </w:tcMar>
          </w:tcPr>
          <w:p w14:paraId="2FFEAAB2" w14:textId="2CFC31EF" w:rsidR="008E282B" w:rsidRPr="00C325E0" w:rsidRDefault="0000255A" w:rsidP="00850746">
            <w:pPr>
              <w:rPr>
                <w:sz w:val="20"/>
                <w:szCs w:val="20"/>
              </w:rPr>
            </w:pPr>
            <w:r>
              <w:rPr>
                <w:sz w:val="20"/>
                <w:szCs w:val="20"/>
              </w:rPr>
              <w:t>05</w:t>
            </w:r>
            <w:r w:rsidR="00AA10CE" w:rsidRPr="00C325E0">
              <w:rPr>
                <w:sz w:val="20"/>
                <w:szCs w:val="20"/>
              </w:rPr>
              <w:t>-02-2018</w:t>
            </w:r>
          </w:p>
        </w:tc>
        <w:tc>
          <w:tcPr>
            <w:tcW w:w="1416" w:type="dxa"/>
            <w:tcBorders>
              <w:bottom w:val="single" w:sz="8" w:space="0" w:color="DDD9C3"/>
              <w:right w:val="single" w:sz="8" w:space="0" w:color="DDD9C3"/>
            </w:tcBorders>
            <w:tcMar>
              <w:top w:w="100" w:type="dxa"/>
              <w:left w:w="100" w:type="dxa"/>
              <w:bottom w:w="100" w:type="dxa"/>
              <w:right w:w="100" w:type="dxa"/>
            </w:tcMar>
          </w:tcPr>
          <w:p w14:paraId="57E72D14" w14:textId="258A5C3B" w:rsidR="008E282B" w:rsidRPr="00C325E0" w:rsidRDefault="00AA10CE" w:rsidP="00850746">
            <w:pPr>
              <w:rPr>
                <w:sz w:val="20"/>
                <w:szCs w:val="20"/>
              </w:rPr>
            </w:pPr>
            <w:r w:rsidRPr="00C325E0">
              <w:rPr>
                <w:sz w:val="20"/>
                <w:szCs w:val="20"/>
              </w:rPr>
              <w:t>06-04-2018</w:t>
            </w:r>
          </w:p>
        </w:tc>
      </w:tr>
      <w:tr w:rsidR="008E282B" w14:paraId="2BAC3450" w14:textId="77777777" w:rsidTr="00397D0C">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F87532E" w14:textId="3FE94173" w:rsidR="008E282B" w:rsidRDefault="008E282B" w:rsidP="00850746">
            <w:pPr>
              <w:ind w:left="280"/>
            </w:pPr>
            <w:r>
              <w:rPr>
                <w:sz w:val="20"/>
                <w:szCs w:val="20"/>
              </w:rPr>
              <w:t xml:space="preserve">4    </w:t>
            </w:r>
            <w:ins w:id="1466" w:author="Koen Wartenberg" w:date="2018-02-26T16:24:00Z">
              <w:r w:rsidR="00F3471A">
                <w:t>Transitie</w:t>
              </w:r>
            </w:ins>
            <w:del w:id="1467" w:author="Koen Wartenberg" w:date="2018-02-26T16:24:00Z">
              <w:r w:rsidDel="00F3471A">
                <w:rPr>
                  <w:sz w:val="20"/>
                  <w:szCs w:val="20"/>
                </w:rPr>
                <w:delText>Overgang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558EC3E8" w14:textId="145E0D20" w:rsidR="008E282B" w:rsidRPr="00C325E0" w:rsidRDefault="00AA10CE" w:rsidP="00850746">
            <w:pPr>
              <w:rPr>
                <w:sz w:val="20"/>
                <w:szCs w:val="20"/>
              </w:rPr>
            </w:pPr>
            <w:r w:rsidRPr="00C325E0">
              <w:rPr>
                <w:sz w:val="20"/>
                <w:szCs w:val="20"/>
              </w:rPr>
              <w:t>5</w:t>
            </w:r>
          </w:p>
        </w:tc>
        <w:tc>
          <w:tcPr>
            <w:tcW w:w="1332" w:type="dxa"/>
            <w:tcBorders>
              <w:bottom w:val="single" w:sz="8" w:space="0" w:color="DDD9C3"/>
              <w:right w:val="single" w:sz="8" w:space="0" w:color="DDD9C3"/>
            </w:tcBorders>
            <w:tcMar>
              <w:top w:w="100" w:type="dxa"/>
              <w:left w:w="100" w:type="dxa"/>
              <w:bottom w:w="100" w:type="dxa"/>
              <w:right w:w="100" w:type="dxa"/>
            </w:tcMar>
          </w:tcPr>
          <w:p w14:paraId="60FE7DF6" w14:textId="5DEEC597" w:rsidR="008E282B" w:rsidRPr="00C325E0" w:rsidRDefault="00C325E0" w:rsidP="00850746">
            <w:pPr>
              <w:rPr>
                <w:sz w:val="20"/>
                <w:szCs w:val="20"/>
              </w:rPr>
            </w:pPr>
            <w:r>
              <w:rPr>
                <w:sz w:val="20"/>
                <w:szCs w:val="20"/>
              </w:rPr>
              <w:t>09-04-2018</w:t>
            </w:r>
          </w:p>
        </w:tc>
        <w:tc>
          <w:tcPr>
            <w:tcW w:w="1416" w:type="dxa"/>
            <w:tcBorders>
              <w:bottom w:val="single" w:sz="8" w:space="0" w:color="DDD9C3"/>
              <w:right w:val="single" w:sz="8" w:space="0" w:color="DDD9C3"/>
            </w:tcBorders>
            <w:tcMar>
              <w:top w:w="100" w:type="dxa"/>
              <w:left w:w="100" w:type="dxa"/>
              <w:bottom w:w="100" w:type="dxa"/>
              <w:right w:w="100" w:type="dxa"/>
            </w:tcMar>
          </w:tcPr>
          <w:p w14:paraId="1E3328AD" w14:textId="58B38BD7" w:rsidR="008E282B" w:rsidRPr="00C325E0" w:rsidRDefault="00C325E0" w:rsidP="00850746">
            <w:pPr>
              <w:rPr>
                <w:sz w:val="20"/>
                <w:szCs w:val="20"/>
              </w:rPr>
            </w:pPr>
            <w:r>
              <w:rPr>
                <w:sz w:val="20"/>
                <w:szCs w:val="20"/>
              </w:rPr>
              <w:t>13-04-2018</w:t>
            </w:r>
          </w:p>
        </w:tc>
      </w:tr>
    </w:tbl>
    <w:p w14:paraId="085FB523" w14:textId="2FE3EDF6" w:rsidR="0061059A" w:rsidRDefault="0061059A" w:rsidP="0061059A">
      <w:bookmarkStart w:id="1468" w:name="_Toc327581056"/>
      <w:bookmarkStart w:id="1469" w:name="_Toc327581606"/>
      <w:bookmarkStart w:id="1470" w:name="_Toc327583386"/>
    </w:p>
    <w:p w14:paraId="16333BDB" w14:textId="189279BD" w:rsidR="00C325E0" w:rsidRDefault="00C325E0" w:rsidP="0061059A">
      <w:r>
        <w:t>Tweede release</w:t>
      </w:r>
      <w:r w:rsidR="00850746">
        <w:t xml:space="preserve"> (8 weken)</w:t>
      </w:r>
      <w:r>
        <w:t>:</w:t>
      </w:r>
    </w:p>
    <w:p w14:paraId="78956EC8" w14:textId="77777777" w:rsidR="00C325E0" w:rsidRDefault="00C325E0" w:rsidP="0061059A"/>
    <w:tbl>
      <w:tblPr>
        <w:tblW w:w="9493"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71"/>
        <w:gridCol w:w="1590"/>
        <w:gridCol w:w="1614"/>
        <w:gridCol w:w="1418"/>
      </w:tblGrid>
      <w:tr w:rsidR="00C325E0" w14:paraId="6DF74BAC" w14:textId="77777777" w:rsidTr="00850746">
        <w:tc>
          <w:tcPr>
            <w:tcW w:w="487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74DDF686" w14:textId="77777777" w:rsidR="00C325E0" w:rsidRPr="008E282B" w:rsidRDefault="00C325E0" w:rsidP="00850746">
            <w:pPr>
              <w:rPr>
                <w:b/>
              </w:rPr>
            </w:pPr>
            <w:r w:rsidRPr="008E282B">
              <w:rPr>
                <w:b/>
                <w:highlight w:val="white"/>
              </w:rPr>
              <w:t>Fasering</w:t>
            </w:r>
          </w:p>
        </w:tc>
        <w:tc>
          <w:tcPr>
            <w:tcW w:w="1590"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02476759" w14:textId="77777777" w:rsidR="00C325E0" w:rsidRPr="008E282B" w:rsidRDefault="00C325E0" w:rsidP="00850746">
            <w:pPr>
              <w:rPr>
                <w:b/>
              </w:rPr>
            </w:pPr>
            <w:r w:rsidRPr="008E282B">
              <w:rPr>
                <w:b/>
                <w:highlight w:val="white"/>
              </w:rPr>
              <w:t>Aantal dagen</w:t>
            </w:r>
          </w:p>
        </w:tc>
        <w:tc>
          <w:tcPr>
            <w:tcW w:w="1614"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08546DC5" w14:textId="77777777" w:rsidR="00C325E0" w:rsidRPr="008E282B" w:rsidRDefault="00C325E0" w:rsidP="00850746">
            <w:pPr>
              <w:rPr>
                <w:b/>
              </w:rPr>
            </w:pPr>
            <w:r w:rsidRPr="008E282B">
              <w:rPr>
                <w:b/>
                <w:highlight w:val="white"/>
              </w:rPr>
              <w:t>Start</w:t>
            </w:r>
          </w:p>
        </w:tc>
        <w:tc>
          <w:tcPr>
            <w:tcW w:w="1418"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2A03C708" w14:textId="77777777" w:rsidR="00C325E0" w:rsidRPr="008E282B" w:rsidRDefault="00C325E0" w:rsidP="00850746">
            <w:pPr>
              <w:rPr>
                <w:b/>
              </w:rPr>
            </w:pPr>
            <w:r w:rsidRPr="008E282B">
              <w:rPr>
                <w:b/>
                <w:highlight w:val="white"/>
              </w:rPr>
              <w:t>Gereed</w:t>
            </w:r>
          </w:p>
        </w:tc>
      </w:tr>
      <w:tr w:rsidR="00C325E0" w14:paraId="63B7DB8D" w14:textId="77777777" w:rsidTr="00850746">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31EE4E8" w14:textId="22B6A546" w:rsidR="00C325E0" w:rsidRDefault="00C325E0" w:rsidP="00C325E0">
            <w:pPr>
              <w:ind w:left="280"/>
            </w:pPr>
            <w:r>
              <w:rPr>
                <w:sz w:val="20"/>
                <w:szCs w:val="20"/>
              </w:rPr>
              <w:t>1</w:t>
            </w:r>
            <w:r>
              <w:rPr>
                <w:sz w:val="14"/>
                <w:szCs w:val="14"/>
              </w:rPr>
              <w:t xml:space="preserve">    </w:t>
            </w:r>
            <w:r>
              <w:rPr>
                <w:sz w:val="20"/>
                <w:szCs w:val="20"/>
              </w:rPr>
              <w:t xml:space="preserve"> </w:t>
            </w:r>
            <w:ins w:id="1471" w:author="Koen Wartenberg" w:date="2018-02-26T16:24:00Z">
              <w:r w:rsidR="00F3471A">
                <w:t>Inceptie</w:t>
              </w:r>
            </w:ins>
            <w:del w:id="1472" w:author="Koen Wartenberg" w:date="2018-02-26T16:24:00Z">
              <w:r w:rsidDel="00F3471A">
                <w:rPr>
                  <w:sz w:val="20"/>
                  <w:szCs w:val="20"/>
                </w:rPr>
                <w:delText>Aanvang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13406B3B" w14:textId="0FF3756F" w:rsidR="00C325E0" w:rsidRPr="00C325E0" w:rsidRDefault="00C325E0" w:rsidP="00C325E0">
            <w:pPr>
              <w:rPr>
                <w:sz w:val="20"/>
                <w:szCs w:val="20"/>
              </w:rPr>
            </w:pPr>
            <w:r>
              <w:rPr>
                <w:sz w:val="20"/>
                <w:szCs w:val="20"/>
              </w:rPr>
              <w:t>1</w:t>
            </w:r>
          </w:p>
        </w:tc>
        <w:tc>
          <w:tcPr>
            <w:tcW w:w="1614" w:type="dxa"/>
            <w:tcBorders>
              <w:bottom w:val="single" w:sz="8" w:space="0" w:color="DDD9C3"/>
              <w:right w:val="single" w:sz="8" w:space="0" w:color="DDD9C3"/>
            </w:tcBorders>
            <w:tcMar>
              <w:top w:w="100" w:type="dxa"/>
              <w:left w:w="100" w:type="dxa"/>
              <w:bottom w:w="100" w:type="dxa"/>
              <w:right w:w="100" w:type="dxa"/>
            </w:tcMar>
          </w:tcPr>
          <w:p w14:paraId="295E6CD5" w14:textId="6CCD5C91" w:rsidR="00C325E0" w:rsidRPr="00C325E0" w:rsidRDefault="00C325E0" w:rsidP="00C325E0">
            <w:pPr>
              <w:rPr>
                <w:sz w:val="20"/>
                <w:szCs w:val="20"/>
              </w:rPr>
            </w:pPr>
            <w:r>
              <w:rPr>
                <w:sz w:val="20"/>
                <w:szCs w:val="20"/>
              </w:rPr>
              <w:t>16-04-2018</w:t>
            </w:r>
          </w:p>
        </w:tc>
        <w:tc>
          <w:tcPr>
            <w:tcW w:w="1418" w:type="dxa"/>
            <w:tcBorders>
              <w:bottom w:val="single" w:sz="8" w:space="0" w:color="DDD9C3"/>
              <w:right w:val="single" w:sz="8" w:space="0" w:color="DDD9C3"/>
            </w:tcBorders>
            <w:tcMar>
              <w:top w:w="100" w:type="dxa"/>
              <w:left w:w="100" w:type="dxa"/>
              <w:bottom w:w="100" w:type="dxa"/>
              <w:right w:w="100" w:type="dxa"/>
            </w:tcMar>
          </w:tcPr>
          <w:p w14:paraId="2681FC46" w14:textId="24814816" w:rsidR="00C325E0" w:rsidRPr="00C325E0" w:rsidRDefault="00C325E0" w:rsidP="00C325E0">
            <w:pPr>
              <w:rPr>
                <w:sz w:val="20"/>
                <w:szCs w:val="20"/>
              </w:rPr>
            </w:pPr>
            <w:r>
              <w:rPr>
                <w:sz w:val="20"/>
                <w:szCs w:val="20"/>
              </w:rPr>
              <w:t>16-04-2018</w:t>
            </w:r>
          </w:p>
        </w:tc>
      </w:tr>
      <w:tr w:rsidR="00C325E0" w14:paraId="1643FC65" w14:textId="77777777" w:rsidTr="00850746">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1F6E8D10" w14:textId="1549830F" w:rsidR="00C325E0" w:rsidRDefault="00C325E0" w:rsidP="00C325E0">
            <w:pPr>
              <w:ind w:left="280"/>
            </w:pPr>
            <w:r>
              <w:rPr>
                <w:sz w:val="20"/>
                <w:szCs w:val="20"/>
              </w:rPr>
              <w:t>2</w:t>
            </w:r>
            <w:r>
              <w:rPr>
                <w:sz w:val="14"/>
                <w:szCs w:val="14"/>
              </w:rPr>
              <w:t xml:space="preserve">    </w:t>
            </w:r>
            <w:r>
              <w:rPr>
                <w:sz w:val="20"/>
                <w:szCs w:val="20"/>
              </w:rPr>
              <w:t xml:space="preserve"> </w:t>
            </w:r>
            <w:ins w:id="1473" w:author="Koen Wartenberg" w:date="2018-02-26T16:24:00Z">
              <w:r w:rsidR="00F3471A">
                <w:t>Elaboriatie</w:t>
              </w:r>
            </w:ins>
            <w:del w:id="1474" w:author="Koen Wartenberg" w:date="2018-02-26T16:24:00Z">
              <w:r w:rsidDel="00F3471A">
                <w:rPr>
                  <w:sz w:val="20"/>
                  <w:szCs w:val="20"/>
                </w:rPr>
                <w:delText>Detaillering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6F26544F" w14:textId="5B11C2E7" w:rsidR="00C325E0" w:rsidRPr="00C325E0" w:rsidRDefault="00397D0C" w:rsidP="00C325E0">
            <w:pPr>
              <w:rPr>
                <w:sz w:val="20"/>
                <w:szCs w:val="20"/>
              </w:rPr>
            </w:pPr>
            <w:r>
              <w:rPr>
                <w:sz w:val="20"/>
                <w:szCs w:val="20"/>
              </w:rPr>
              <w:t>4-10</w:t>
            </w:r>
          </w:p>
        </w:tc>
        <w:tc>
          <w:tcPr>
            <w:tcW w:w="1614" w:type="dxa"/>
            <w:tcBorders>
              <w:bottom w:val="single" w:sz="8" w:space="0" w:color="DDD9C3"/>
              <w:right w:val="single" w:sz="8" w:space="0" w:color="DDD9C3"/>
            </w:tcBorders>
            <w:tcMar>
              <w:top w:w="100" w:type="dxa"/>
              <w:left w:w="100" w:type="dxa"/>
              <w:bottom w:w="100" w:type="dxa"/>
              <w:right w:w="100" w:type="dxa"/>
            </w:tcMar>
          </w:tcPr>
          <w:p w14:paraId="2C7D4F10" w14:textId="1894A176" w:rsidR="00C325E0" w:rsidRPr="00C325E0" w:rsidRDefault="00397D0C" w:rsidP="00C325E0">
            <w:pPr>
              <w:rPr>
                <w:sz w:val="20"/>
                <w:szCs w:val="20"/>
              </w:rPr>
            </w:pPr>
            <w:r>
              <w:rPr>
                <w:sz w:val="20"/>
                <w:szCs w:val="20"/>
              </w:rPr>
              <w:t>17-04-2018</w:t>
            </w:r>
          </w:p>
        </w:tc>
        <w:tc>
          <w:tcPr>
            <w:tcW w:w="1418" w:type="dxa"/>
            <w:tcBorders>
              <w:bottom w:val="single" w:sz="8" w:space="0" w:color="DDD9C3"/>
              <w:right w:val="single" w:sz="8" w:space="0" w:color="DDD9C3"/>
            </w:tcBorders>
            <w:tcMar>
              <w:top w:w="100" w:type="dxa"/>
              <w:left w:w="100" w:type="dxa"/>
              <w:bottom w:w="100" w:type="dxa"/>
              <w:right w:w="100" w:type="dxa"/>
            </w:tcMar>
          </w:tcPr>
          <w:p w14:paraId="5E4EF619" w14:textId="4A146D73" w:rsidR="00C325E0" w:rsidRPr="00C325E0" w:rsidRDefault="00397D0C" w:rsidP="00C325E0">
            <w:pPr>
              <w:rPr>
                <w:sz w:val="20"/>
                <w:szCs w:val="20"/>
              </w:rPr>
            </w:pPr>
            <w:r>
              <w:rPr>
                <w:sz w:val="20"/>
                <w:szCs w:val="20"/>
              </w:rPr>
              <w:t>20/27-04-2018</w:t>
            </w:r>
          </w:p>
        </w:tc>
      </w:tr>
      <w:tr w:rsidR="00C325E0" w14:paraId="492DF1A9" w14:textId="77777777" w:rsidTr="00850746">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93663F7" w14:textId="69385213" w:rsidR="00C325E0" w:rsidRDefault="00C325E0" w:rsidP="00C325E0">
            <w:pPr>
              <w:ind w:left="280"/>
            </w:pPr>
            <w:r>
              <w:rPr>
                <w:sz w:val="20"/>
                <w:szCs w:val="20"/>
              </w:rPr>
              <w:t>3</w:t>
            </w:r>
            <w:r>
              <w:rPr>
                <w:sz w:val="14"/>
                <w:szCs w:val="14"/>
              </w:rPr>
              <w:t xml:space="preserve">    </w:t>
            </w:r>
            <w:r>
              <w:rPr>
                <w:sz w:val="20"/>
                <w:szCs w:val="20"/>
              </w:rPr>
              <w:t xml:space="preserve"> </w:t>
            </w:r>
            <w:ins w:id="1475" w:author="Koen Wartenberg" w:date="2018-02-26T16:24:00Z">
              <w:r w:rsidR="00F3471A">
                <w:t>Constructie</w:t>
              </w:r>
            </w:ins>
            <w:del w:id="1476" w:author="Koen Wartenberg" w:date="2018-02-26T16:24:00Z">
              <w:r w:rsidDel="00F3471A">
                <w:rPr>
                  <w:sz w:val="20"/>
                  <w:szCs w:val="20"/>
                </w:rPr>
                <w:delText>Bouw</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46A5DA30" w14:textId="4E345464" w:rsidR="00C325E0" w:rsidRPr="00C325E0" w:rsidRDefault="00850746" w:rsidP="00C325E0">
            <w:pPr>
              <w:rPr>
                <w:sz w:val="20"/>
                <w:szCs w:val="20"/>
              </w:rPr>
            </w:pPr>
            <w:r>
              <w:rPr>
                <w:sz w:val="20"/>
                <w:szCs w:val="20"/>
              </w:rPr>
              <w:t>25-30</w:t>
            </w:r>
          </w:p>
        </w:tc>
        <w:tc>
          <w:tcPr>
            <w:tcW w:w="1614" w:type="dxa"/>
            <w:tcBorders>
              <w:bottom w:val="single" w:sz="8" w:space="0" w:color="DDD9C3"/>
              <w:right w:val="single" w:sz="8" w:space="0" w:color="DDD9C3"/>
            </w:tcBorders>
            <w:tcMar>
              <w:top w:w="100" w:type="dxa"/>
              <w:left w:w="100" w:type="dxa"/>
              <w:bottom w:w="100" w:type="dxa"/>
              <w:right w:w="100" w:type="dxa"/>
            </w:tcMar>
          </w:tcPr>
          <w:p w14:paraId="63B04D02" w14:textId="73BCA832" w:rsidR="00C325E0" w:rsidRPr="00C325E0" w:rsidRDefault="00850746" w:rsidP="00C325E0">
            <w:pPr>
              <w:rPr>
                <w:sz w:val="20"/>
                <w:szCs w:val="20"/>
              </w:rPr>
            </w:pPr>
            <w:r>
              <w:rPr>
                <w:sz w:val="20"/>
                <w:szCs w:val="20"/>
              </w:rPr>
              <w:t>23/30-04-2018</w:t>
            </w:r>
          </w:p>
        </w:tc>
        <w:tc>
          <w:tcPr>
            <w:tcW w:w="1418" w:type="dxa"/>
            <w:tcBorders>
              <w:bottom w:val="single" w:sz="8" w:space="0" w:color="DDD9C3"/>
              <w:right w:val="single" w:sz="8" w:space="0" w:color="DDD9C3"/>
            </w:tcBorders>
            <w:tcMar>
              <w:top w:w="100" w:type="dxa"/>
              <w:left w:w="100" w:type="dxa"/>
              <w:bottom w:w="100" w:type="dxa"/>
              <w:right w:w="100" w:type="dxa"/>
            </w:tcMar>
          </w:tcPr>
          <w:p w14:paraId="7D87434E" w14:textId="3011A36F" w:rsidR="00C325E0" w:rsidRPr="00C325E0" w:rsidRDefault="00850746" w:rsidP="00C325E0">
            <w:pPr>
              <w:rPr>
                <w:sz w:val="20"/>
                <w:szCs w:val="20"/>
              </w:rPr>
            </w:pPr>
            <w:r>
              <w:rPr>
                <w:sz w:val="20"/>
                <w:szCs w:val="20"/>
              </w:rPr>
              <w:t>01-06-2018</w:t>
            </w:r>
          </w:p>
        </w:tc>
      </w:tr>
      <w:tr w:rsidR="00C325E0" w14:paraId="09BD46C0" w14:textId="77777777" w:rsidTr="00850746">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29CB0A6" w14:textId="7427ADFE" w:rsidR="00C325E0" w:rsidRDefault="00C325E0" w:rsidP="00C325E0">
            <w:pPr>
              <w:ind w:left="280"/>
            </w:pPr>
            <w:r>
              <w:rPr>
                <w:sz w:val="20"/>
                <w:szCs w:val="20"/>
              </w:rPr>
              <w:t xml:space="preserve">4    </w:t>
            </w:r>
            <w:ins w:id="1477" w:author="Koen Wartenberg" w:date="2018-02-26T16:24:00Z">
              <w:r w:rsidR="00F3471A">
                <w:t>Transitie</w:t>
              </w:r>
            </w:ins>
            <w:del w:id="1478" w:author="Koen Wartenberg" w:date="2018-02-26T16:24:00Z">
              <w:r w:rsidDel="00F3471A">
                <w:rPr>
                  <w:sz w:val="20"/>
                  <w:szCs w:val="20"/>
                </w:rPr>
                <w:delText>Overgang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50317206" w14:textId="4A75389B" w:rsidR="00C325E0" w:rsidRPr="00C325E0" w:rsidRDefault="00850746" w:rsidP="00C325E0">
            <w:pPr>
              <w:rPr>
                <w:sz w:val="20"/>
                <w:szCs w:val="20"/>
              </w:rPr>
            </w:pPr>
            <w:r>
              <w:rPr>
                <w:sz w:val="20"/>
                <w:szCs w:val="20"/>
              </w:rPr>
              <w:t>5</w:t>
            </w:r>
          </w:p>
        </w:tc>
        <w:tc>
          <w:tcPr>
            <w:tcW w:w="1614" w:type="dxa"/>
            <w:tcBorders>
              <w:bottom w:val="single" w:sz="8" w:space="0" w:color="DDD9C3"/>
              <w:right w:val="single" w:sz="8" w:space="0" w:color="DDD9C3"/>
            </w:tcBorders>
            <w:tcMar>
              <w:top w:w="100" w:type="dxa"/>
              <w:left w:w="100" w:type="dxa"/>
              <w:bottom w:w="100" w:type="dxa"/>
              <w:right w:w="100" w:type="dxa"/>
            </w:tcMar>
          </w:tcPr>
          <w:p w14:paraId="13F01FFC" w14:textId="23F660C1" w:rsidR="00C325E0" w:rsidRPr="00C325E0" w:rsidRDefault="00A42C86" w:rsidP="00C325E0">
            <w:pPr>
              <w:rPr>
                <w:sz w:val="20"/>
                <w:szCs w:val="20"/>
              </w:rPr>
            </w:pPr>
            <w:r>
              <w:rPr>
                <w:sz w:val="20"/>
                <w:szCs w:val="20"/>
              </w:rPr>
              <w:t>04-06-2018</w:t>
            </w:r>
          </w:p>
        </w:tc>
        <w:tc>
          <w:tcPr>
            <w:tcW w:w="1418" w:type="dxa"/>
            <w:tcBorders>
              <w:bottom w:val="single" w:sz="8" w:space="0" w:color="DDD9C3"/>
              <w:right w:val="single" w:sz="8" w:space="0" w:color="DDD9C3"/>
            </w:tcBorders>
            <w:tcMar>
              <w:top w:w="100" w:type="dxa"/>
              <w:left w:w="100" w:type="dxa"/>
              <w:bottom w:w="100" w:type="dxa"/>
              <w:right w:w="100" w:type="dxa"/>
            </w:tcMar>
          </w:tcPr>
          <w:p w14:paraId="7E07BBD1" w14:textId="43EDE6D5" w:rsidR="00C325E0" w:rsidRPr="00C325E0" w:rsidRDefault="00A42C86" w:rsidP="00C325E0">
            <w:pPr>
              <w:rPr>
                <w:sz w:val="20"/>
                <w:szCs w:val="20"/>
              </w:rPr>
            </w:pPr>
            <w:r>
              <w:rPr>
                <w:sz w:val="20"/>
                <w:szCs w:val="20"/>
              </w:rPr>
              <w:t>08-06-2018</w:t>
            </w:r>
          </w:p>
        </w:tc>
      </w:tr>
    </w:tbl>
    <w:p w14:paraId="323A8A06" w14:textId="001B9742" w:rsidR="00C325E0" w:rsidRDefault="00C325E0" w:rsidP="0061059A"/>
    <w:p w14:paraId="57E148DC" w14:textId="57DCF445" w:rsidR="00E51E26" w:rsidRDefault="004B4BBB" w:rsidP="0061059A">
      <w:r>
        <w:t>Tijdens het project zal er met de planningsmethode RUP gewerkt worden. Dit houdt in dat elk traject tot aan een nieuwe release opgedeeld is in vier delen.</w:t>
      </w:r>
      <w:ins w:id="1479" w:author="Koen Wartenberg" w:date="2018-02-09T15:28:00Z">
        <w:r w:rsidR="008C10EE">
          <w:t xml:space="preserve"> Tijdens een geheel traject (dus niet alleen de bouw) zal Scrum gebruikt worden. In de </w:t>
        </w:r>
      </w:ins>
      <w:ins w:id="1480" w:author="Koen Wartenberg" w:date="2018-02-15T08:15:00Z">
        <w:r w:rsidR="0009139B">
          <w:t>bouwfase</w:t>
        </w:r>
      </w:ins>
      <w:ins w:id="1481" w:author="Koen Wartenberg" w:date="2018-02-09T15:28:00Z">
        <w:r w:rsidR="008C10EE">
          <w:t xml:space="preserve"> komt SCRUM alleen beter tot zijn recht </w:t>
        </w:r>
      </w:ins>
      <w:ins w:id="1482" w:author="Koen Wartenberg" w:date="2018-02-09T15:29:00Z">
        <w:r w:rsidR="008C10EE">
          <w:t xml:space="preserve">aangezien </w:t>
        </w:r>
        <w:r w:rsidR="00834364">
          <w:t xml:space="preserve">die </w:t>
        </w:r>
        <w:r w:rsidR="008C10EE">
          <w:t>langer zal duren dan twee weken.</w:t>
        </w:r>
      </w:ins>
    </w:p>
    <w:p w14:paraId="17D3BE2B" w14:textId="77777777" w:rsidR="00E51E26" w:rsidRDefault="00E51E26" w:rsidP="0061059A">
      <w:r>
        <w:rPr>
          <w:noProof/>
        </w:rPr>
        <w:drawing>
          <wp:inline distT="0" distB="0" distL="0" distR="0" wp14:anchorId="2AAC2410" wp14:editId="7258CAAD">
            <wp:extent cx="4530904" cy="1302785"/>
            <wp:effectExtent l="0" t="0" r="3175" b="0"/>
            <wp:docPr id="1" name="Picture 1" descr="RUP lifecycle en mijlp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P lifecycle en mijlpal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2821" cy="1303336"/>
                    </a:xfrm>
                    <a:prstGeom prst="rect">
                      <a:avLst/>
                    </a:prstGeom>
                    <a:noFill/>
                    <a:ln>
                      <a:noFill/>
                    </a:ln>
                  </pic:spPr>
                </pic:pic>
              </a:graphicData>
            </a:graphic>
          </wp:inline>
        </w:drawing>
      </w:r>
    </w:p>
    <w:p w14:paraId="5BA2D62A" w14:textId="3CE312B1" w:rsidR="00E51E26" w:rsidRDefault="00E51E26" w:rsidP="0061059A">
      <w:pPr>
        <w:rPr>
          <w:ins w:id="1483" w:author="Koen Wartenberg" w:date="2018-02-12T16:27:00Z"/>
        </w:rPr>
      </w:pPr>
      <w:r>
        <w:t>Figuur 3:</w:t>
      </w:r>
      <w:ins w:id="1484" w:author="Koen Wartenberg" w:date="2018-02-12T16:31:00Z">
        <w:r w:rsidR="0051439A">
          <w:t xml:space="preserve"> De 4</w:t>
        </w:r>
      </w:ins>
      <w:r>
        <w:t xml:space="preserve"> fasen</w:t>
      </w:r>
      <w:ins w:id="1485" w:author="Koen Wartenberg" w:date="2018-02-12T16:31:00Z">
        <w:r w:rsidR="0051439A">
          <w:t xml:space="preserve"> van</w:t>
        </w:r>
      </w:ins>
      <w:r>
        <w:t xml:space="preserve"> RUP</w:t>
      </w:r>
    </w:p>
    <w:p w14:paraId="2346C3B2" w14:textId="796A49C2" w:rsidR="0051439A" w:rsidRDefault="0051439A" w:rsidP="0061059A">
      <w:pPr>
        <w:rPr>
          <w:ins w:id="1486" w:author="Koen Wartenberg" w:date="2018-02-12T16:27:00Z"/>
        </w:rPr>
      </w:pPr>
    </w:p>
    <w:p w14:paraId="7D9C92CE" w14:textId="1F98D492" w:rsidR="0051439A" w:rsidRDefault="00F3471A">
      <w:pPr>
        <w:pStyle w:val="ListParagraph"/>
        <w:numPr>
          <w:ilvl w:val="0"/>
          <w:numId w:val="40"/>
        </w:numPr>
        <w:rPr>
          <w:ins w:id="1487" w:author="Koen Wartenberg" w:date="2018-02-12T16:28:00Z"/>
        </w:rPr>
        <w:pPrChange w:id="1488" w:author="Koen Wartenberg" w:date="2018-02-12T16:29:00Z">
          <w:pPr/>
        </w:pPrChange>
      </w:pPr>
      <w:ins w:id="1489" w:author="Koen Wartenberg" w:date="2018-02-26T16:24:00Z">
        <w:r>
          <w:t>Inceptie</w:t>
        </w:r>
      </w:ins>
      <w:ins w:id="1490" w:author="Koen Wartenberg" w:date="2018-02-12T16:30:00Z">
        <w:r w:rsidR="0051439A">
          <w:tab/>
          <w:t>=</w:t>
        </w:r>
        <w:r w:rsidR="0051439A">
          <w:tab/>
          <w:t>Inception</w:t>
        </w:r>
      </w:ins>
    </w:p>
    <w:p w14:paraId="7477B179" w14:textId="08611387" w:rsidR="0051439A" w:rsidRDefault="00F3471A">
      <w:pPr>
        <w:pStyle w:val="ListParagraph"/>
        <w:numPr>
          <w:ilvl w:val="0"/>
          <w:numId w:val="40"/>
        </w:numPr>
        <w:rPr>
          <w:ins w:id="1491" w:author="Koen Wartenberg" w:date="2018-02-12T16:29:00Z"/>
        </w:rPr>
        <w:pPrChange w:id="1492" w:author="Koen Wartenberg" w:date="2018-02-12T16:29:00Z">
          <w:pPr/>
        </w:pPrChange>
      </w:pPr>
      <w:ins w:id="1493" w:author="Koen Wartenberg" w:date="2018-02-26T16:24:00Z">
        <w:r>
          <w:t>Elaboriatie</w:t>
        </w:r>
      </w:ins>
      <w:ins w:id="1494" w:author="Koen Wartenberg" w:date="2018-02-12T16:30:00Z">
        <w:r w:rsidR="0051439A">
          <w:tab/>
          <w:t>=</w:t>
        </w:r>
        <w:r w:rsidR="0051439A">
          <w:tab/>
          <w:t>Elaboration</w:t>
        </w:r>
      </w:ins>
    </w:p>
    <w:p w14:paraId="22E3A327" w14:textId="6BC18BC2" w:rsidR="0051439A" w:rsidRDefault="00F3471A">
      <w:pPr>
        <w:pStyle w:val="ListParagraph"/>
        <w:numPr>
          <w:ilvl w:val="0"/>
          <w:numId w:val="40"/>
        </w:numPr>
        <w:rPr>
          <w:ins w:id="1495" w:author="Koen Wartenberg" w:date="2018-02-12T16:29:00Z"/>
        </w:rPr>
        <w:pPrChange w:id="1496" w:author="Koen Wartenberg" w:date="2018-02-12T16:29:00Z">
          <w:pPr/>
        </w:pPrChange>
      </w:pPr>
      <w:ins w:id="1497" w:author="Koen Wartenberg" w:date="2018-02-26T16:24:00Z">
        <w:r>
          <w:t>Constructie</w:t>
        </w:r>
      </w:ins>
      <w:ins w:id="1498" w:author="Koen Wartenberg" w:date="2018-02-12T16:31:00Z">
        <w:r w:rsidR="0051439A">
          <w:tab/>
          <w:t>=</w:t>
        </w:r>
        <w:r w:rsidR="0051439A">
          <w:tab/>
        </w:r>
      </w:ins>
      <w:ins w:id="1499" w:author="Koen Wartenberg" w:date="2018-02-12T16:30:00Z">
        <w:r w:rsidR="0051439A">
          <w:t>Construction</w:t>
        </w:r>
      </w:ins>
    </w:p>
    <w:p w14:paraId="6A07DBB9" w14:textId="2EE43FBF" w:rsidR="0051439A" w:rsidRDefault="00F3471A">
      <w:pPr>
        <w:pStyle w:val="ListParagraph"/>
        <w:numPr>
          <w:ilvl w:val="0"/>
          <w:numId w:val="40"/>
        </w:numPr>
        <w:pPrChange w:id="1500" w:author="Koen Wartenberg" w:date="2018-02-12T16:29:00Z">
          <w:pPr/>
        </w:pPrChange>
      </w:pPr>
      <w:ins w:id="1501" w:author="Koen Wartenberg" w:date="2018-02-26T16:24:00Z">
        <w:r>
          <w:t>Transitie</w:t>
        </w:r>
      </w:ins>
      <w:ins w:id="1502" w:author="Koen Wartenberg" w:date="2018-02-12T16:31:00Z">
        <w:r w:rsidR="0051439A">
          <w:tab/>
          <w:t>=</w:t>
        </w:r>
        <w:r w:rsidR="0051439A">
          <w:tab/>
        </w:r>
      </w:ins>
      <w:ins w:id="1503" w:author="Koen Wartenberg" w:date="2018-02-12T16:30:00Z">
        <w:r w:rsidR="0051439A">
          <w:t>Tra</w:t>
        </w:r>
      </w:ins>
      <w:ins w:id="1504" w:author="Koen Wartenberg" w:date="2018-02-12T16:34:00Z">
        <w:r w:rsidR="00A827DC">
          <w:t>n</w:t>
        </w:r>
      </w:ins>
      <w:ins w:id="1505" w:author="Koen Wartenberg" w:date="2018-02-12T16:30:00Z">
        <w:r w:rsidR="0051439A">
          <w:t>sition</w:t>
        </w:r>
      </w:ins>
    </w:p>
    <w:p w14:paraId="4D1D1ECD" w14:textId="769B42AA" w:rsidR="00E51E26" w:rsidRDefault="0051439A" w:rsidP="0061059A">
      <w:pPr>
        <w:rPr>
          <w:ins w:id="1506" w:author="Koen Wartenberg" w:date="2018-02-09T14:10:00Z"/>
        </w:rPr>
      </w:pPr>
      <w:ins w:id="1507" w:author="Koen Wartenberg" w:date="2018-02-12T16:28:00Z">
        <w:r>
          <w:br w:type="page"/>
        </w:r>
      </w:ins>
    </w:p>
    <w:p w14:paraId="0F02177D" w14:textId="04E0CD73" w:rsidR="00C96E13" w:rsidRDefault="00607BFF" w:rsidP="009F7749">
      <w:pPr>
        <w:pStyle w:val="Heading2"/>
        <w:rPr>
          <w:ins w:id="1508" w:author="Koen Wartenberg" w:date="2018-02-22T08:34:00Z"/>
        </w:rPr>
      </w:pPr>
      <w:bookmarkStart w:id="1509" w:name="_Toc507663551"/>
      <w:ins w:id="1510" w:author="Koen Wartenberg" w:date="2018-02-26T16:27:00Z">
        <w:r>
          <w:lastRenderedPageBreak/>
          <w:t>Beschrijving RUP fases</w:t>
        </w:r>
      </w:ins>
      <w:bookmarkEnd w:id="1509"/>
    </w:p>
    <w:p w14:paraId="77791366" w14:textId="078182C2" w:rsidR="009F7749" w:rsidRPr="009F7749" w:rsidRDefault="00E34DFC">
      <w:pPr>
        <w:rPr>
          <w:ins w:id="1511" w:author="Koen Wartenberg" w:date="2018-02-22T08:31:00Z"/>
        </w:rPr>
      </w:pPr>
      <w:ins w:id="1512" w:author="Koen Wartenberg" w:date="2018-02-22T08:39:00Z">
        <w:r>
          <w:t>Hieronder zullen de rupfases en welke taken er per fase plaatsvinden</w:t>
        </w:r>
      </w:ins>
      <w:ins w:id="1513" w:author="Koen Wartenberg" w:date="2018-02-22T08:40:00Z">
        <w:r>
          <w:t xml:space="preserve"> verder beschreven worden. </w:t>
        </w:r>
      </w:ins>
    </w:p>
    <w:p w14:paraId="43DE3566" w14:textId="77777777" w:rsidR="009F7749" w:rsidRDefault="009F7749" w:rsidP="0061059A"/>
    <w:p w14:paraId="6D5D9215" w14:textId="171FE3CD" w:rsidR="009A0BFE" w:rsidRDefault="00E51E26" w:rsidP="00223271">
      <w:pPr>
        <w:pStyle w:val="ListParagraph"/>
        <w:numPr>
          <w:ilvl w:val="0"/>
          <w:numId w:val="27"/>
        </w:numPr>
      </w:pPr>
      <w:del w:id="1514" w:author="Koen Wartenberg" w:date="2018-02-12T16:21:00Z">
        <w:r w:rsidRPr="00BF54BA" w:rsidDel="00B8419A">
          <w:rPr>
            <w:b/>
          </w:rPr>
          <w:delText>Inception</w:delText>
        </w:r>
      </w:del>
      <w:del w:id="1515" w:author="Koen Wartenberg" w:date="2018-02-09T14:18:00Z">
        <w:r w:rsidRPr="00C40FA3" w:rsidDel="00C40FA3">
          <w:rPr>
            <w:b/>
            <w:rPrChange w:id="1516" w:author="Koen Wartenberg" w:date="2018-02-09T14:18:00Z">
              <w:rPr/>
            </w:rPrChange>
          </w:rPr>
          <w:delText xml:space="preserve"> (</w:delText>
        </w:r>
      </w:del>
      <w:ins w:id="1517" w:author="Koen Wartenberg" w:date="2018-02-26T16:26:00Z">
        <w:r w:rsidR="00607BFF" w:rsidRPr="00607BFF">
          <w:rPr>
            <w:b/>
            <w:rPrChange w:id="1518" w:author="Koen Wartenberg" w:date="2018-02-26T16:26:00Z">
              <w:rPr/>
            </w:rPrChange>
          </w:rPr>
          <w:t>Inceptie</w:t>
        </w:r>
        <w:r w:rsidR="00607BFF" w:rsidRPr="00C40FA3" w:rsidDel="00C40FA3">
          <w:rPr>
            <w:b/>
          </w:rPr>
          <w:t xml:space="preserve"> </w:t>
        </w:r>
      </w:ins>
      <w:del w:id="1519" w:author="Koen Wartenberg" w:date="2018-02-09T14:19:00Z">
        <w:r w:rsidRPr="00C40FA3" w:rsidDel="00C40FA3">
          <w:rPr>
            <w:b/>
            <w:rPrChange w:id="1520" w:author="Koen Wartenberg" w:date="2018-02-09T14:18:00Z">
              <w:rPr/>
            </w:rPrChange>
          </w:rPr>
          <w:delText>a</w:delText>
        </w:r>
      </w:del>
      <w:del w:id="1521" w:author="Koen Wartenberg" w:date="2018-02-26T16:26:00Z">
        <w:r w:rsidRPr="00C40FA3" w:rsidDel="00607BFF">
          <w:rPr>
            <w:b/>
            <w:rPrChange w:id="1522" w:author="Koen Wartenberg" w:date="2018-02-09T14:18:00Z">
              <w:rPr/>
            </w:rPrChange>
          </w:rPr>
          <w:delText>anvang</w:delText>
        </w:r>
      </w:del>
      <w:del w:id="1523" w:author="Koen Wartenberg" w:date="2018-02-09T14:18:00Z">
        <w:r w:rsidRPr="00C40FA3" w:rsidDel="00C40FA3">
          <w:rPr>
            <w:b/>
            <w:rPrChange w:id="1524" w:author="Koen Wartenberg" w:date="2018-02-09T14:18:00Z">
              <w:rPr/>
            </w:rPrChange>
          </w:rPr>
          <w:delText>)</w:delText>
        </w:r>
      </w:del>
      <w:del w:id="1525" w:author="Koen Wartenberg" w:date="2018-02-26T16:26:00Z">
        <w:r w:rsidDel="00607BFF">
          <w:delText xml:space="preserve"> </w:delText>
        </w:r>
      </w:del>
      <w:r>
        <w:t xml:space="preserve">– Tijdens deze fase wordt er </w:t>
      </w:r>
      <w:r w:rsidR="00BF54BA">
        <w:t>eigenlijk</w:t>
      </w:r>
      <w:r>
        <w:t xml:space="preserve"> bepaald of het product dat te verwezenlijken is</w:t>
      </w:r>
      <w:ins w:id="1526" w:author="Frens Vonken" w:date="2018-02-08T20:48:00Z">
        <w:r w:rsidR="00C87EF8">
          <w:t>,</w:t>
        </w:r>
      </w:ins>
      <w:r>
        <w:t xml:space="preserve"> past binnen de tijd die er beschikbaar is.</w:t>
      </w:r>
    </w:p>
    <w:p w14:paraId="11ED7ED8" w14:textId="49A24DA2" w:rsidR="00C579E6" w:rsidRDefault="000C1C45" w:rsidP="008163A1">
      <w:pPr>
        <w:pStyle w:val="ListParagraph"/>
      </w:pPr>
      <w:r>
        <w:t>Gedurende</w:t>
      </w:r>
      <w:r w:rsidR="00E51E26">
        <w:t xml:space="preserve"> de fas</w:t>
      </w:r>
      <w:r>
        <w:t>e wordt er dus vooral veel vooruit gepland. Er wordt bijvoorbeeld gekeken naar of</w:t>
      </w:r>
      <w:r w:rsidR="008163A1">
        <w:t>:</w:t>
      </w:r>
    </w:p>
    <w:p w14:paraId="0BBE97F7" w14:textId="6C0EB3D6" w:rsidR="00C40FA3" w:rsidRDefault="00076EF0" w:rsidP="00DE3A46">
      <w:pPr>
        <w:pStyle w:val="ListParagraph"/>
        <w:numPr>
          <w:ilvl w:val="1"/>
          <w:numId w:val="27"/>
        </w:numPr>
        <w:rPr>
          <w:ins w:id="1527" w:author="Koen Wartenberg" w:date="2018-02-09T14:16:00Z"/>
        </w:rPr>
      </w:pPr>
      <w:ins w:id="1528" w:author="Koen Wartenberg" w:date="2018-02-12T16:35:00Z">
        <w:r w:rsidRPr="00076EF0">
          <w:rPr>
            <w:rPrChange w:id="1529" w:author="Koen Wartenberg" w:date="2018-02-12T16:35:00Z">
              <w:rPr>
                <w:u w:val="single"/>
              </w:rPr>
            </w:rPrChange>
          </w:rPr>
          <w:t>De</w:t>
        </w:r>
      </w:ins>
      <w:del w:id="1530" w:author="Koen Wartenberg" w:date="2018-02-12T16:35:00Z">
        <w:r w:rsidR="003B6595" w:rsidRPr="00076EF0" w:rsidDel="00076EF0">
          <w:delText>Het</w:delText>
        </w:r>
        <w:r w:rsidR="000C1C45" w:rsidRPr="00076EF0" w:rsidDel="00076EF0">
          <w:delText xml:space="preserve"> </w:delText>
        </w:r>
        <w:commentRangeStart w:id="1531"/>
        <w:r w:rsidR="000C1C45" w:rsidRPr="00076EF0" w:rsidDel="00076EF0">
          <w:delText xml:space="preserve">team </w:delText>
        </w:r>
        <w:commentRangeEnd w:id="1531"/>
        <w:r w:rsidR="00C87EF8" w:rsidRPr="00076EF0" w:rsidDel="00076EF0">
          <w:rPr>
            <w:rStyle w:val="CommentReference"/>
          </w:rPr>
          <w:commentReference w:id="1531"/>
        </w:r>
      </w:del>
      <w:ins w:id="1532" w:author="Koen Wartenberg" w:date="2018-02-09T14:12:00Z">
        <w:r w:rsidR="00DE3A46" w:rsidRPr="00076EF0">
          <w:t xml:space="preserve"> stagebegeleider</w:t>
        </w:r>
        <w:r w:rsidR="00DE3A46">
          <w:t xml:space="preserve"> en de stagiair</w:t>
        </w:r>
      </w:ins>
      <w:ins w:id="1533" w:author="Koen Wartenberg" w:date="2018-02-12T16:35:00Z">
        <w:r>
          <w:t xml:space="preserve"> zijn</w:t>
        </w:r>
      </w:ins>
      <w:ins w:id="1534" w:author="Koen Wartenberg" w:date="2018-02-09T14:13:00Z">
        <w:r w:rsidR="00DE3A46">
          <w:t xml:space="preserve"> het </w:t>
        </w:r>
      </w:ins>
      <w:del w:id="1535" w:author="Koen Wartenberg" w:date="2018-02-09T14:13:00Z">
        <w:r w:rsidR="000C1C45" w:rsidDel="00DE3A46">
          <w:delText xml:space="preserve">het </w:delText>
        </w:r>
      </w:del>
      <w:r w:rsidR="000C1C45">
        <w:t>een</w:t>
      </w:r>
      <w:ins w:id="1536" w:author="Koen Wartenberg" w:date="2018-02-09T14:13:00Z">
        <w:r w:rsidR="00DE3A46">
          <w:t>s</w:t>
        </w:r>
      </w:ins>
      <w:del w:id="1537" w:author="Koen Wartenberg" w:date="2018-02-09T14:13:00Z">
        <w:r w:rsidR="000C1C45" w:rsidDel="00DE3A46">
          <w:delText xml:space="preserve"> is</w:delText>
        </w:r>
      </w:del>
      <w:r w:rsidR="000C1C45">
        <w:t xml:space="preserve"> over de scope van het project</w:t>
      </w:r>
      <w:ins w:id="1538" w:author="Koen Wartenberg" w:date="2018-02-09T14:16:00Z">
        <w:r w:rsidR="00C40FA3">
          <w:t>.</w:t>
        </w:r>
      </w:ins>
    </w:p>
    <w:p w14:paraId="574C86A5" w14:textId="728613AA" w:rsidR="00C579E6" w:rsidRDefault="000C1C45" w:rsidP="00A93169">
      <w:pPr>
        <w:pStyle w:val="ListParagraph"/>
        <w:numPr>
          <w:ilvl w:val="1"/>
          <w:numId w:val="27"/>
        </w:numPr>
      </w:pPr>
      <w:del w:id="1539" w:author="Koen Wartenberg" w:date="2018-02-09T14:16:00Z">
        <w:r w:rsidDel="00C40FA3">
          <w:delText>,</w:delText>
        </w:r>
      </w:del>
      <w:ins w:id="1540" w:author="Koen Wartenberg" w:date="2018-02-09T14:16:00Z">
        <w:r w:rsidR="00C40FA3">
          <w:t>E</w:t>
        </w:r>
      </w:ins>
      <w:del w:id="1541" w:author="Koen Wartenberg" w:date="2018-02-09T14:16:00Z">
        <w:r w:rsidDel="00C40FA3">
          <w:delText xml:space="preserve"> e</w:delText>
        </w:r>
      </w:del>
      <w:r>
        <w:t>r al oplossingen bekend zijn voor te verwachte problemen</w:t>
      </w:r>
      <w:r w:rsidR="00824F19">
        <w:t>.</w:t>
      </w:r>
    </w:p>
    <w:p w14:paraId="7C25B0B8" w14:textId="581602A2" w:rsidR="000401E8" w:rsidRDefault="003B6595" w:rsidP="00223271">
      <w:pPr>
        <w:pStyle w:val="ListParagraph"/>
        <w:numPr>
          <w:ilvl w:val="1"/>
          <w:numId w:val="27"/>
        </w:numPr>
      </w:pPr>
      <w:r>
        <w:t>Er</w:t>
      </w:r>
      <w:r w:rsidR="000C1C45">
        <w:t xml:space="preserve"> een overeenkomst is over de wensen en eisen van het product (use cases en acceptatieplan)</w:t>
      </w:r>
    </w:p>
    <w:p w14:paraId="7372BC9E" w14:textId="177D4453" w:rsidR="00E40CC8" w:rsidRDefault="003B6595" w:rsidP="00C87EF8">
      <w:pPr>
        <w:pStyle w:val="ListParagraph"/>
        <w:numPr>
          <w:ilvl w:val="1"/>
          <w:numId w:val="27"/>
        </w:numPr>
      </w:pPr>
      <w:r>
        <w:t>Welke</w:t>
      </w:r>
      <w:r w:rsidR="000C1C45">
        <w:t xml:space="preserve"> risico’s het project met zich mee</w:t>
      </w:r>
      <w:del w:id="1542" w:author="Frens Vonken" w:date="2018-02-08T20:49:00Z">
        <w:r w:rsidR="000C1C45" w:rsidDel="00C87EF8">
          <w:delText xml:space="preserve"> </w:delText>
        </w:r>
      </w:del>
      <w:r w:rsidR="000C1C45">
        <w:t xml:space="preserve">brengt en welke tegen maatregelen hiervoor nodig </w:t>
      </w:r>
      <w:r w:rsidR="00BF54BA">
        <w:t xml:space="preserve">zijn </w:t>
      </w:r>
      <w:r w:rsidR="000C1C45">
        <w:t>(risicolijst)</w:t>
      </w:r>
      <w:r w:rsidR="00824F19">
        <w:t>.</w:t>
      </w:r>
    </w:p>
    <w:p w14:paraId="6D285762" w14:textId="25772A40" w:rsidR="00824F19" w:rsidRDefault="003B6595" w:rsidP="00223271">
      <w:pPr>
        <w:pStyle w:val="ListParagraph"/>
        <w:numPr>
          <w:ilvl w:val="1"/>
          <w:numId w:val="27"/>
        </w:numPr>
      </w:pPr>
      <w:r>
        <w:t>Is</w:t>
      </w:r>
      <w:r w:rsidR="00BF54BA">
        <w:t xml:space="preserve"> iedereen het eens met de globale planning van het project en zijn de kosten realistisch (kosten zijn van toepassing op dit project)</w:t>
      </w:r>
      <w:r w:rsidR="00824F19">
        <w:t>.</w:t>
      </w:r>
      <w:r w:rsidR="00BF54BA">
        <w:t xml:space="preserve"> </w:t>
      </w:r>
    </w:p>
    <w:p w14:paraId="460952B6" w14:textId="0B15AB73" w:rsidR="00E51E26" w:rsidRDefault="003B6595" w:rsidP="00223271">
      <w:pPr>
        <w:pStyle w:val="ListParagraph"/>
        <w:numPr>
          <w:ilvl w:val="1"/>
          <w:numId w:val="27"/>
        </w:numPr>
      </w:pPr>
      <w:r>
        <w:t>Of</w:t>
      </w:r>
      <w:r w:rsidR="00BF54BA">
        <w:t xml:space="preserve"> iedereen het eens is met welke tools dit project tot stand zal moeten komen</w:t>
      </w:r>
      <w:r w:rsidR="00824F19">
        <w:t>.</w:t>
      </w:r>
    </w:p>
    <w:p w14:paraId="25409BEB" w14:textId="77777777" w:rsidR="009A0BFE" w:rsidRDefault="009A0BFE" w:rsidP="009A0BFE">
      <w:pPr>
        <w:pStyle w:val="ListParagraph"/>
      </w:pPr>
    </w:p>
    <w:p w14:paraId="64585F7D" w14:textId="5382900F" w:rsidR="00BF54BA" w:rsidRDefault="00BF54BA" w:rsidP="00223271">
      <w:pPr>
        <w:pStyle w:val="ListParagraph"/>
        <w:numPr>
          <w:ilvl w:val="0"/>
          <w:numId w:val="27"/>
        </w:numPr>
      </w:pPr>
      <w:del w:id="1543" w:author="Koen Wartenberg" w:date="2018-02-12T16:21:00Z">
        <w:r w:rsidDel="00B8419A">
          <w:rPr>
            <w:b/>
          </w:rPr>
          <w:delText>Elaboration</w:delText>
        </w:r>
      </w:del>
      <w:del w:id="1544" w:author="Koen Wartenberg" w:date="2018-02-09T14:18:00Z">
        <w:r w:rsidRPr="00A93169" w:rsidDel="00C40FA3">
          <w:rPr>
            <w:b/>
          </w:rPr>
          <w:delText xml:space="preserve"> </w:delText>
        </w:r>
        <w:r w:rsidRPr="00C40FA3" w:rsidDel="00C40FA3">
          <w:rPr>
            <w:b/>
            <w:rPrChange w:id="1545" w:author="Koen Wartenberg" w:date="2018-02-09T14:19:00Z">
              <w:rPr/>
            </w:rPrChange>
          </w:rPr>
          <w:delText>(</w:delText>
        </w:r>
      </w:del>
      <w:ins w:id="1546" w:author="Koen Wartenberg" w:date="2018-02-26T16:26:00Z">
        <w:r w:rsidR="00607BFF" w:rsidRPr="00607BFF">
          <w:rPr>
            <w:b/>
            <w:rPrChange w:id="1547" w:author="Koen Wartenberg" w:date="2018-02-26T16:26:00Z">
              <w:rPr/>
            </w:rPrChange>
          </w:rPr>
          <w:t>Elaboriatie</w:t>
        </w:r>
        <w:r w:rsidR="00607BFF" w:rsidRPr="00C40FA3" w:rsidDel="00C40FA3">
          <w:rPr>
            <w:b/>
          </w:rPr>
          <w:t xml:space="preserve"> </w:t>
        </w:r>
      </w:ins>
      <w:del w:id="1548" w:author="Koen Wartenberg" w:date="2018-02-09T14:19:00Z">
        <w:r w:rsidRPr="00C40FA3" w:rsidDel="00C40FA3">
          <w:rPr>
            <w:b/>
            <w:rPrChange w:id="1549" w:author="Koen Wartenberg" w:date="2018-02-09T14:19:00Z">
              <w:rPr/>
            </w:rPrChange>
          </w:rPr>
          <w:delText>d</w:delText>
        </w:r>
      </w:del>
      <w:del w:id="1550" w:author="Koen Wartenberg" w:date="2018-02-26T16:26:00Z">
        <w:r w:rsidRPr="00C40FA3" w:rsidDel="00607BFF">
          <w:rPr>
            <w:b/>
            <w:rPrChange w:id="1551" w:author="Koen Wartenberg" w:date="2018-02-09T14:19:00Z">
              <w:rPr/>
            </w:rPrChange>
          </w:rPr>
          <w:delText>etaillering</w:delText>
        </w:r>
      </w:del>
      <w:del w:id="1552" w:author="Koen Wartenberg" w:date="2018-02-09T14:18:00Z">
        <w:r w:rsidRPr="00C40FA3" w:rsidDel="00C40FA3">
          <w:rPr>
            <w:b/>
            <w:rPrChange w:id="1553" w:author="Koen Wartenberg" w:date="2018-02-09T14:19:00Z">
              <w:rPr/>
            </w:rPrChange>
          </w:rPr>
          <w:delText>)</w:delText>
        </w:r>
      </w:del>
      <w:del w:id="1554" w:author="Koen Wartenberg" w:date="2018-02-26T16:26:00Z">
        <w:r w:rsidDel="00607BFF">
          <w:delText xml:space="preserve"> </w:delText>
        </w:r>
      </w:del>
      <w:r>
        <w:t>– Tijdens deze fase</w:t>
      </w:r>
      <w:r w:rsidR="009A0BFE">
        <w:t xml:space="preserve"> Wordt er vooral gekeken wat de eerste bevindingen van het project hebben opgeleverd en er wordt daarna gekeken op welke manier het project daarna op de beste manier gehaald kan worden.</w:t>
      </w:r>
    </w:p>
    <w:p w14:paraId="06A3EAC2" w14:textId="394130A1" w:rsidR="008163A1" w:rsidRDefault="006071D7" w:rsidP="009A0BFE">
      <w:pPr>
        <w:pStyle w:val="ListParagraph"/>
      </w:pPr>
      <w:r w:rsidRPr="006071D7">
        <w:t>In deze fase</w:t>
      </w:r>
      <w:r>
        <w:t xml:space="preserve"> wordt</w:t>
      </w:r>
      <w:r w:rsidR="008163A1">
        <w:t>:</w:t>
      </w:r>
    </w:p>
    <w:p w14:paraId="10EB72E2" w14:textId="5C7DFA34" w:rsidR="008163A1" w:rsidRDefault="003B6595" w:rsidP="00223271">
      <w:pPr>
        <w:pStyle w:val="ListParagraph"/>
        <w:numPr>
          <w:ilvl w:val="1"/>
          <w:numId w:val="27"/>
        </w:numPr>
      </w:pPr>
      <w:r>
        <w:t>Er</w:t>
      </w:r>
      <w:r w:rsidR="006071D7">
        <w:t xml:space="preserve"> gekeken gewerkt aan een gedetailleerder beeld van de meest kritische requirements (enkele use case </w:t>
      </w:r>
      <w:del w:id="1555" w:author="Koen Wartenberg" w:date="2018-02-15T08:15:00Z">
        <w:r w:rsidR="006071D7" w:rsidDel="0009139B">
          <w:delText>specifications</w:delText>
        </w:r>
      </w:del>
      <w:ins w:id="1556" w:author="Koen Wartenberg" w:date="2018-02-15T08:15:00Z">
        <w:r w:rsidR="0009139B">
          <w:t>specificaties</w:t>
        </w:r>
      </w:ins>
      <w:r w:rsidR="006071D7">
        <w:t xml:space="preserve"> uitgewerkt waaronder diegene met een GUI)</w:t>
      </w:r>
      <w:r w:rsidR="008163A1">
        <w:t>.</w:t>
      </w:r>
    </w:p>
    <w:p w14:paraId="4C1DD3A4" w14:textId="02BF60B9" w:rsidR="008163A1" w:rsidRDefault="003B6595" w:rsidP="00223271">
      <w:pPr>
        <w:pStyle w:val="ListParagraph"/>
        <w:numPr>
          <w:ilvl w:val="1"/>
          <w:numId w:val="27"/>
        </w:numPr>
      </w:pPr>
      <w:r>
        <w:t>Is</w:t>
      </w:r>
      <w:r w:rsidR="006071D7">
        <w:t xml:space="preserve"> er een stabiele architectuur in werkende code (software architectuur document)</w:t>
      </w:r>
      <w:r w:rsidR="008163A1">
        <w:t>?</w:t>
      </w:r>
    </w:p>
    <w:p w14:paraId="24CA2DDC" w14:textId="1F41A19F" w:rsidR="008163A1" w:rsidRDefault="003B6595" w:rsidP="00223271">
      <w:pPr>
        <w:pStyle w:val="ListParagraph"/>
        <w:numPr>
          <w:ilvl w:val="1"/>
          <w:numId w:val="27"/>
        </w:numPr>
      </w:pPr>
      <w:r>
        <w:t>Is</w:t>
      </w:r>
      <w:r w:rsidR="006071D7">
        <w:t xml:space="preserve"> de </w:t>
      </w:r>
      <w:r>
        <w:t>ontwikkelomgeving</w:t>
      </w:r>
      <w:r w:rsidR="006071D7">
        <w:t xml:space="preserve"> ingericht en </w:t>
      </w:r>
      <w:r w:rsidR="00C579E6">
        <w:t>functioneert die naar behoren</w:t>
      </w:r>
      <w:r w:rsidR="008163A1">
        <w:t>?</w:t>
      </w:r>
    </w:p>
    <w:p w14:paraId="088EBD75" w14:textId="2294C24A" w:rsidR="009A0BFE" w:rsidRDefault="008163A1" w:rsidP="00223271">
      <w:pPr>
        <w:pStyle w:val="ListParagraph"/>
        <w:numPr>
          <w:ilvl w:val="1"/>
          <w:numId w:val="27"/>
        </w:numPr>
      </w:pPr>
      <w:r>
        <w:t>Op welke manier trotseren wij de belangrijkste risico’s (proof of concept)?</w:t>
      </w:r>
    </w:p>
    <w:p w14:paraId="17CCDD2A" w14:textId="5DD1D18C" w:rsidR="008163A1" w:rsidRDefault="00D12610" w:rsidP="00223271">
      <w:pPr>
        <w:pStyle w:val="ListParagraph"/>
        <w:numPr>
          <w:ilvl w:val="1"/>
          <w:numId w:val="27"/>
        </w:numPr>
      </w:pPr>
      <w:r>
        <w:t>Wat is precies het idee over de kosten, planning en scope van het project?</w:t>
      </w:r>
      <w:ins w:id="1557" w:author="Koen Wartenberg" w:date="2018-02-22T08:40:00Z">
        <w:r w:rsidR="00E34DFC">
          <w:t xml:space="preserve"> (</w:t>
        </w:r>
      </w:ins>
      <w:ins w:id="1558" w:author="Koen Wartenberg" w:date="2018-02-22T08:41:00Z">
        <w:r w:rsidR="00E34DFC">
          <w:t>kosten spelen natuurlijk geen rol bij dit project</w:t>
        </w:r>
      </w:ins>
      <w:ins w:id="1559" w:author="Koen Wartenberg" w:date="2018-02-22T08:40:00Z">
        <w:r w:rsidR="00E34DFC">
          <w:t>)</w:t>
        </w:r>
      </w:ins>
    </w:p>
    <w:p w14:paraId="6DEC2A6D" w14:textId="7B544B01" w:rsidR="00D12610" w:rsidRDefault="00D12610" w:rsidP="00223271">
      <w:pPr>
        <w:pStyle w:val="ListParagraph"/>
        <w:numPr>
          <w:ilvl w:val="1"/>
          <w:numId w:val="27"/>
        </w:numPr>
      </w:pPr>
      <w:r>
        <w:t>Wordt de oorspronkelijke business case gehaald.</w:t>
      </w:r>
    </w:p>
    <w:p w14:paraId="1BBEECF5" w14:textId="77777777" w:rsidR="009A0BFE" w:rsidRDefault="009A0BFE" w:rsidP="00D12610"/>
    <w:p w14:paraId="3E484440" w14:textId="1259724F" w:rsidR="00D12610" w:rsidRDefault="00D12610" w:rsidP="00223271">
      <w:pPr>
        <w:pStyle w:val="ListParagraph"/>
        <w:numPr>
          <w:ilvl w:val="0"/>
          <w:numId w:val="27"/>
        </w:numPr>
      </w:pPr>
      <w:del w:id="1560" w:author="Koen Wartenberg" w:date="2018-02-12T16:21:00Z">
        <w:r w:rsidRPr="00607BFF" w:rsidDel="00B8419A">
          <w:rPr>
            <w:b/>
          </w:rPr>
          <w:delText>Construction</w:delText>
        </w:r>
      </w:del>
      <w:del w:id="1561" w:author="Koen Wartenberg" w:date="2018-02-09T14:19:00Z">
        <w:r w:rsidRPr="00607BFF" w:rsidDel="00C40FA3">
          <w:rPr>
            <w:b/>
            <w:rPrChange w:id="1562" w:author="Koen Wartenberg" w:date="2018-02-26T16:26:00Z">
              <w:rPr/>
            </w:rPrChange>
          </w:rPr>
          <w:delText xml:space="preserve"> (</w:delText>
        </w:r>
      </w:del>
      <w:ins w:id="1563" w:author="Koen Wartenberg" w:date="2018-02-26T16:26:00Z">
        <w:r w:rsidR="00607BFF" w:rsidRPr="00607BFF">
          <w:rPr>
            <w:b/>
            <w:rPrChange w:id="1564" w:author="Koen Wartenberg" w:date="2018-02-26T16:26:00Z">
              <w:rPr/>
            </w:rPrChange>
          </w:rPr>
          <w:t>Constructie</w:t>
        </w:r>
        <w:r w:rsidR="00607BFF" w:rsidRPr="00C40FA3" w:rsidDel="00607BFF">
          <w:rPr>
            <w:b/>
          </w:rPr>
          <w:t xml:space="preserve"> </w:t>
        </w:r>
      </w:ins>
      <w:del w:id="1565" w:author="Koen Wartenberg" w:date="2018-02-26T16:26:00Z">
        <w:r w:rsidRPr="00C40FA3" w:rsidDel="00607BFF">
          <w:rPr>
            <w:b/>
            <w:rPrChange w:id="1566" w:author="Koen Wartenberg" w:date="2018-02-09T14:19:00Z">
              <w:rPr/>
            </w:rPrChange>
          </w:rPr>
          <w:delText>Bouw</w:delText>
        </w:r>
      </w:del>
      <w:del w:id="1567" w:author="Koen Wartenberg" w:date="2018-02-09T14:19:00Z">
        <w:r w:rsidRPr="00C40FA3" w:rsidDel="00C40FA3">
          <w:rPr>
            <w:b/>
            <w:rPrChange w:id="1568" w:author="Koen Wartenberg" w:date="2018-02-09T14:19:00Z">
              <w:rPr/>
            </w:rPrChange>
          </w:rPr>
          <w:delText>)</w:delText>
        </w:r>
      </w:del>
      <w:del w:id="1569" w:author="Koen Wartenberg" w:date="2018-02-26T16:26:00Z">
        <w:r w:rsidDel="00607BFF">
          <w:delText xml:space="preserve"> </w:delText>
        </w:r>
      </w:del>
      <w:r>
        <w:t>– Tijdens deze fase wordt het product doormiddel van het werkt uit de vorige fases gerealiseerd.</w:t>
      </w:r>
    </w:p>
    <w:p w14:paraId="2BAA37F9" w14:textId="77777777" w:rsidR="00D12610" w:rsidRPr="00D12610" w:rsidRDefault="00D12610" w:rsidP="00D12610">
      <w:pPr>
        <w:ind w:firstLine="720"/>
      </w:pPr>
      <w:r w:rsidRPr="00D12610">
        <w:t>In deze fase wordt:</w:t>
      </w:r>
    </w:p>
    <w:p w14:paraId="247B2CF4" w14:textId="3689D324" w:rsidR="00BF54BA" w:rsidRDefault="00D12610" w:rsidP="00223271">
      <w:pPr>
        <w:pStyle w:val="ListParagraph"/>
        <w:numPr>
          <w:ilvl w:val="1"/>
          <w:numId w:val="27"/>
        </w:numPr>
      </w:pPr>
      <w:r>
        <w:t xml:space="preserve">De functionaliteit </w:t>
      </w:r>
      <w:r w:rsidR="00A508DD">
        <w:t>gerealiseerd.</w:t>
      </w:r>
    </w:p>
    <w:p w14:paraId="0B5CBB5B" w14:textId="4F56B0A1" w:rsidR="00D12610" w:rsidRDefault="00A508DD" w:rsidP="00223271">
      <w:pPr>
        <w:pStyle w:val="ListParagraph"/>
        <w:numPr>
          <w:ilvl w:val="1"/>
          <w:numId w:val="27"/>
        </w:numPr>
      </w:pPr>
      <w:r>
        <w:t>Het product gereed gemaakt voor Bèta testen.</w:t>
      </w:r>
    </w:p>
    <w:p w14:paraId="51F47FFF" w14:textId="6A02F5EA" w:rsidR="00A508DD" w:rsidRDefault="00A508DD" w:rsidP="00223271">
      <w:pPr>
        <w:pStyle w:val="ListParagraph"/>
        <w:numPr>
          <w:ilvl w:val="1"/>
          <w:numId w:val="27"/>
        </w:numPr>
      </w:pPr>
      <w:r>
        <w:t>Worden trainingsmateriaal en handleidingen geschreven.</w:t>
      </w:r>
    </w:p>
    <w:p w14:paraId="0EA113C9" w14:textId="77777777" w:rsidR="00A508DD" w:rsidRDefault="00A508DD" w:rsidP="00A508DD">
      <w:pPr>
        <w:pStyle w:val="ListParagraph"/>
        <w:ind w:left="1440"/>
      </w:pPr>
    </w:p>
    <w:p w14:paraId="14FE4029" w14:textId="2C225D43" w:rsidR="00A508DD" w:rsidRDefault="00A508DD" w:rsidP="00223271">
      <w:pPr>
        <w:pStyle w:val="ListParagraph"/>
        <w:numPr>
          <w:ilvl w:val="0"/>
          <w:numId w:val="27"/>
        </w:numPr>
      </w:pPr>
      <w:del w:id="1570" w:author="Koen Wartenberg" w:date="2018-02-12T16:21:00Z">
        <w:r w:rsidRPr="00A508DD" w:rsidDel="00B8419A">
          <w:rPr>
            <w:b/>
          </w:rPr>
          <w:delText>Transition</w:delText>
        </w:r>
      </w:del>
      <w:del w:id="1571" w:author="Koen Wartenberg" w:date="2018-02-09T14:19:00Z">
        <w:r w:rsidRPr="00C40FA3" w:rsidDel="00C40FA3">
          <w:rPr>
            <w:b/>
            <w:rPrChange w:id="1572" w:author="Koen Wartenberg" w:date="2018-02-09T14:19:00Z">
              <w:rPr/>
            </w:rPrChange>
          </w:rPr>
          <w:delText xml:space="preserve"> (</w:delText>
        </w:r>
      </w:del>
      <w:ins w:id="1573" w:author="Koen Wartenberg" w:date="2018-02-26T16:26:00Z">
        <w:r w:rsidR="00607BFF" w:rsidRPr="00607BFF">
          <w:rPr>
            <w:b/>
            <w:rPrChange w:id="1574" w:author="Koen Wartenberg" w:date="2018-02-26T16:27:00Z">
              <w:rPr/>
            </w:rPrChange>
          </w:rPr>
          <w:t>Transitie</w:t>
        </w:r>
        <w:r w:rsidR="00607BFF" w:rsidRPr="00C40FA3" w:rsidDel="00607BFF">
          <w:rPr>
            <w:b/>
          </w:rPr>
          <w:t xml:space="preserve"> </w:t>
        </w:r>
      </w:ins>
      <w:del w:id="1575" w:author="Koen Wartenberg" w:date="2018-02-26T16:26:00Z">
        <w:r w:rsidRPr="00C40FA3" w:rsidDel="00607BFF">
          <w:rPr>
            <w:b/>
            <w:rPrChange w:id="1576" w:author="Koen Wartenberg" w:date="2018-02-09T14:19:00Z">
              <w:rPr/>
            </w:rPrChange>
          </w:rPr>
          <w:delText>Overgang</w:delText>
        </w:r>
      </w:del>
      <w:del w:id="1577" w:author="Koen Wartenberg" w:date="2018-02-09T14:19:00Z">
        <w:r w:rsidRPr="00C40FA3" w:rsidDel="00C40FA3">
          <w:rPr>
            <w:b/>
            <w:rPrChange w:id="1578" w:author="Koen Wartenberg" w:date="2018-02-09T14:19:00Z">
              <w:rPr/>
            </w:rPrChange>
          </w:rPr>
          <w:delText>)</w:delText>
        </w:r>
      </w:del>
      <w:del w:id="1579" w:author="Koen Wartenberg" w:date="2018-02-26T16:26:00Z">
        <w:r w:rsidDel="00607BFF">
          <w:delText xml:space="preserve"> </w:delText>
        </w:r>
      </w:del>
      <w:r>
        <w:t xml:space="preserve">– Tijdens deze fase wordt de applicatie toepasselijk gemaakt voor de eindgebruikers ervan. </w:t>
      </w:r>
    </w:p>
    <w:p w14:paraId="5C3CB21D" w14:textId="55CFEF45" w:rsidR="00A02EFC" w:rsidRDefault="00A02EFC" w:rsidP="00A02EFC">
      <w:pPr>
        <w:pStyle w:val="ListParagraph"/>
      </w:pPr>
      <w:r w:rsidRPr="00A02EFC">
        <w:t xml:space="preserve">In deze fase wordt: </w:t>
      </w:r>
    </w:p>
    <w:p w14:paraId="251AFFA3" w14:textId="04D3933A" w:rsidR="00A02EFC" w:rsidRDefault="000144E9" w:rsidP="00223271">
      <w:pPr>
        <w:pStyle w:val="ListParagraph"/>
        <w:numPr>
          <w:ilvl w:val="1"/>
          <w:numId w:val="27"/>
        </w:numPr>
      </w:pPr>
      <w:r>
        <w:t xml:space="preserve">Worden gerapporteerde bugs </w:t>
      </w:r>
      <w:del w:id="1580" w:author="Koen Wartenberg" w:date="2018-02-15T08:16:00Z">
        <w:r w:rsidDel="0009139B">
          <w:delText>gefixed</w:delText>
        </w:r>
      </w:del>
      <w:ins w:id="1581" w:author="Koen Wartenberg" w:date="2018-02-15T08:16:00Z">
        <w:r w:rsidR="0009139B">
          <w:t>gefikst</w:t>
        </w:r>
      </w:ins>
      <w:r>
        <w:t>.</w:t>
      </w:r>
    </w:p>
    <w:p w14:paraId="103545FC" w14:textId="060BD1FF" w:rsidR="000144E9" w:rsidRDefault="000144E9" w:rsidP="00223271">
      <w:pPr>
        <w:pStyle w:val="ListParagraph"/>
        <w:numPr>
          <w:ilvl w:val="1"/>
          <w:numId w:val="27"/>
        </w:numPr>
      </w:pPr>
      <w:r>
        <w:t>Gebruikers en beheerder getraind om de applicatie te gaan gebruiken.</w:t>
      </w:r>
    </w:p>
    <w:p w14:paraId="0E83D458" w14:textId="455A6AE0" w:rsidR="000144E9" w:rsidRPr="00A02EFC" w:rsidRDefault="000144E9" w:rsidP="00223271">
      <w:pPr>
        <w:pStyle w:val="ListParagraph"/>
        <w:numPr>
          <w:ilvl w:val="1"/>
          <w:numId w:val="27"/>
        </w:numPr>
      </w:pPr>
      <w:r>
        <w:t>Gekeken of belanghebbenden het eens zijn of de applicatie voldoet aan de gestelde eisen.</w:t>
      </w:r>
    </w:p>
    <w:p w14:paraId="34BC8A76" w14:textId="77777777" w:rsidR="00C04FEB" w:rsidRDefault="00C04FEB" w:rsidP="0061059A"/>
    <w:p w14:paraId="5522E4AA" w14:textId="77777777" w:rsidR="00B8419A" w:rsidRDefault="00B8419A" w:rsidP="0061059A">
      <w:pPr>
        <w:rPr>
          <w:ins w:id="1582" w:author="Koen Wartenberg" w:date="2018-02-12T16:21:00Z"/>
          <w:b/>
        </w:rPr>
      </w:pPr>
    </w:p>
    <w:p w14:paraId="7A209C19" w14:textId="404FEC24" w:rsidR="00E51E26" w:rsidRPr="00D71CAC" w:rsidRDefault="00E51E26" w:rsidP="0061059A">
      <w:pPr>
        <w:rPr>
          <w:lang w:val="en-US"/>
          <w:rPrChange w:id="1583" w:author="Peter Noten" w:date="2018-02-26T12:06:00Z">
            <w:rPr/>
          </w:rPrChange>
        </w:rPr>
      </w:pPr>
      <w:r w:rsidRPr="00D71CAC">
        <w:rPr>
          <w:b/>
          <w:lang w:val="en-US"/>
          <w:rPrChange w:id="1584" w:author="Peter Noten" w:date="2018-02-26T12:06:00Z">
            <w:rPr>
              <w:b/>
            </w:rPr>
          </w:rPrChange>
        </w:rPr>
        <w:t>Bron</w:t>
      </w:r>
      <w:r w:rsidRPr="00D71CAC">
        <w:rPr>
          <w:lang w:val="en-US"/>
          <w:rPrChange w:id="1585" w:author="Peter Noten" w:date="2018-02-26T12:06:00Z">
            <w:rPr/>
          </w:rPrChange>
        </w:rPr>
        <w:t xml:space="preserve">: </w:t>
      </w:r>
    </w:p>
    <w:p w14:paraId="7F5F4945" w14:textId="77777777" w:rsidR="00E555EA" w:rsidRDefault="00E555EA" w:rsidP="00E555EA">
      <w:pPr>
        <w:pStyle w:val="Bibliography"/>
        <w:rPr>
          <w:noProof/>
          <w:sz w:val="24"/>
          <w:szCs w:val="24"/>
          <w:lang w:val="en-US"/>
        </w:rPr>
      </w:pPr>
      <w:r>
        <w:fldChar w:fldCharType="begin"/>
      </w:r>
      <w:r>
        <w:rPr>
          <w:lang w:val="en-US"/>
        </w:rPr>
        <w:instrText xml:space="preserve"> BIBLIOGRAPHY  \l 1033 </w:instrText>
      </w:r>
      <w:r>
        <w:fldChar w:fldCharType="separate"/>
      </w:r>
      <w:r>
        <w:rPr>
          <w:noProof/>
          <w:lang w:val="en-US"/>
        </w:rPr>
        <w:t xml:space="preserve">Dekker, E. (2010, march). </w:t>
      </w:r>
      <w:r>
        <w:rPr>
          <w:i/>
          <w:iCs/>
          <w:noProof/>
          <w:lang w:val="en-US"/>
        </w:rPr>
        <w:t>fasen</w:t>
      </w:r>
      <w:r>
        <w:rPr>
          <w:noProof/>
          <w:lang w:val="en-US"/>
        </w:rPr>
        <w:t>. Retrieved from rupopmaat: http://www.rupopmaat.nl/naslagsite2011/</w:t>
      </w:r>
    </w:p>
    <w:p w14:paraId="1C9BBC71" w14:textId="77777777" w:rsidR="0051439A" w:rsidRPr="00D71CAC" w:rsidRDefault="00E555EA" w:rsidP="00E555EA">
      <w:pPr>
        <w:rPr>
          <w:ins w:id="1586" w:author="Koen Wartenberg" w:date="2018-02-12T16:28:00Z"/>
          <w:lang w:val="en-US"/>
          <w:rPrChange w:id="1587" w:author="Peter Noten" w:date="2018-02-26T12:06:00Z">
            <w:rPr>
              <w:ins w:id="1588" w:author="Koen Wartenberg" w:date="2018-02-12T16:28:00Z"/>
            </w:rPr>
          </w:rPrChange>
        </w:rPr>
      </w:pPr>
      <w:r>
        <w:fldChar w:fldCharType="end"/>
      </w:r>
    </w:p>
    <w:p w14:paraId="00A5B2B9" w14:textId="6641C5BC" w:rsidR="00A42C86" w:rsidRPr="00D71CAC" w:rsidRDefault="0051439A" w:rsidP="00E555EA">
      <w:pPr>
        <w:rPr>
          <w:lang w:val="en-US"/>
          <w:rPrChange w:id="1589" w:author="Peter Noten" w:date="2018-02-26T12:06:00Z">
            <w:rPr/>
          </w:rPrChange>
        </w:rPr>
      </w:pPr>
      <w:ins w:id="1590" w:author="Koen Wartenberg" w:date="2018-02-12T16:28:00Z">
        <w:r w:rsidRPr="00D71CAC">
          <w:rPr>
            <w:lang w:val="en-US"/>
            <w:rPrChange w:id="1591" w:author="Peter Noten" w:date="2018-02-26T12:06:00Z">
              <w:rPr/>
            </w:rPrChange>
          </w:rPr>
          <w:br w:type="page"/>
        </w:r>
      </w:ins>
      <w:del w:id="1592" w:author="Koen Wartenberg" w:date="2018-02-09T14:20:00Z">
        <w:r w:rsidR="00D6196B" w:rsidRPr="00D71CAC" w:rsidDel="00C61C70">
          <w:rPr>
            <w:lang w:val="en-US"/>
            <w:rPrChange w:id="1593" w:author="Peter Noten" w:date="2018-02-26T12:06:00Z">
              <w:rPr/>
            </w:rPrChange>
          </w:rPr>
          <w:br w:type="page"/>
        </w:r>
      </w:del>
    </w:p>
    <w:p w14:paraId="5AB4AB8C" w14:textId="552AA7FB" w:rsidR="0061059A" w:rsidRDefault="00C04FEB" w:rsidP="0061059A">
      <w:pPr>
        <w:pStyle w:val="Heading2"/>
        <w:keepNext w:val="0"/>
        <w:tabs>
          <w:tab w:val="num" w:pos="709"/>
        </w:tabs>
        <w:ind w:left="709" w:hanging="709"/>
      </w:pPr>
      <w:bookmarkStart w:id="1594" w:name="_Toc507663552"/>
      <w:bookmarkEnd w:id="1468"/>
      <w:bookmarkEnd w:id="1469"/>
      <w:bookmarkEnd w:id="1470"/>
      <w:r>
        <w:lastRenderedPageBreak/>
        <w:t>Aanvang fase</w:t>
      </w:r>
      <w:bookmarkEnd w:id="1594"/>
    </w:p>
    <w:p w14:paraId="607B3713" w14:textId="77777777" w:rsidR="00F256FA" w:rsidRPr="00F256FA" w:rsidRDefault="00F256FA" w:rsidP="00F256FA"/>
    <w:p w14:paraId="6025FDAA" w14:textId="77777777" w:rsidR="0061059A" w:rsidRPr="00492252" w:rsidRDefault="0061059A" w:rsidP="0061059A">
      <w:pPr>
        <w:pStyle w:val="Heading3"/>
        <w:keepNext w:val="0"/>
        <w:tabs>
          <w:tab w:val="num" w:pos="709"/>
        </w:tabs>
        <w:spacing w:before="120" w:after="0"/>
        <w:ind w:left="1701" w:hanging="1701"/>
      </w:pPr>
      <w:bookmarkStart w:id="1595" w:name="_Toc327581057"/>
      <w:bookmarkStart w:id="1596" w:name="_Toc327581607"/>
      <w:bookmarkStart w:id="1597" w:name="_Toc327583387"/>
      <w:bookmarkStart w:id="1598" w:name="_Toc339966126"/>
      <w:bookmarkStart w:id="1599" w:name="_Toc505599948"/>
      <w:bookmarkStart w:id="1600" w:name="_Toc507663553"/>
      <w:r w:rsidRPr="00EF465E">
        <w:t>Omschrijving</w:t>
      </w:r>
      <w:r w:rsidRPr="00492252">
        <w:t xml:space="preserve"> en aanpak</w:t>
      </w:r>
      <w:bookmarkEnd w:id="1595"/>
      <w:bookmarkEnd w:id="1596"/>
      <w:bookmarkEnd w:id="1597"/>
      <w:bookmarkEnd w:id="1598"/>
      <w:bookmarkEnd w:id="1599"/>
      <w:bookmarkEnd w:id="1600"/>
    </w:p>
    <w:p w14:paraId="0E60CC1B" w14:textId="0AA11B77" w:rsidR="00C76DA1" w:rsidRDefault="00C76DA1" w:rsidP="0061059A">
      <w:r>
        <w:t xml:space="preserve">In deze fase wordt er gekeken naar de omvang </w:t>
      </w:r>
      <w:r w:rsidR="00241389">
        <w:t xml:space="preserve">van het project (de scope). Verder worden er begrenzingen en risico’s opgesteld en vastgelegd in het projectplan. Er kan hiermee bepaald worden of het project doorgezet of stopgezet moet worden. </w:t>
      </w:r>
    </w:p>
    <w:p w14:paraId="61A7603F" w14:textId="77777777" w:rsidR="00F256FA" w:rsidRPr="00492252" w:rsidRDefault="00F256FA" w:rsidP="0061059A"/>
    <w:p w14:paraId="74AE0EDF" w14:textId="34C0F53C" w:rsidR="0061059A" w:rsidRDefault="0061059A" w:rsidP="0061059A">
      <w:pPr>
        <w:pStyle w:val="Heading3"/>
        <w:keepNext w:val="0"/>
        <w:tabs>
          <w:tab w:val="num" w:pos="709"/>
        </w:tabs>
        <w:spacing w:before="120" w:after="0"/>
        <w:ind w:left="1701" w:hanging="1701"/>
      </w:pPr>
      <w:bookmarkStart w:id="1601" w:name="_Toc327581058"/>
      <w:bookmarkStart w:id="1602" w:name="_Toc327581608"/>
      <w:bookmarkStart w:id="1603" w:name="_Toc327583388"/>
      <w:bookmarkStart w:id="1604" w:name="_Toc339966127"/>
      <w:bookmarkStart w:id="1605" w:name="_Toc505599949"/>
      <w:bookmarkStart w:id="1606" w:name="_Toc507663554"/>
      <w:r w:rsidRPr="00492252">
        <w:t>Eindproducten</w:t>
      </w:r>
      <w:bookmarkEnd w:id="1601"/>
      <w:bookmarkEnd w:id="1602"/>
      <w:bookmarkEnd w:id="1603"/>
      <w:bookmarkEnd w:id="1604"/>
      <w:bookmarkEnd w:id="1605"/>
      <w:bookmarkEnd w:id="1606"/>
    </w:p>
    <w:p w14:paraId="547D8110" w14:textId="723621A8" w:rsidR="0061059A" w:rsidRDefault="00241389" w:rsidP="0061059A">
      <w:r>
        <w:t xml:space="preserve">Het eindproduct voor deze fase is het </w:t>
      </w:r>
      <w:r w:rsidR="003B6595">
        <w:t>projectplan</w:t>
      </w:r>
      <w:r>
        <w:t xml:space="preserve">. Hierin </w:t>
      </w:r>
      <w:r w:rsidR="003B6595">
        <w:t>wordt</w:t>
      </w:r>
      <w:r>
        <w:t xml:space="preserve"> een grove schets gemaakt van de planning en enkele functionaliteiten</w:t>
      </w:r>
      <w:r w:rsidR="00D25A73">
        <w:t xml:space="preserve"> (en/of verbeteringen)</w:t>
      </w:r>
      <w:r>
        <w:t xml:space="preserve"> en risico’s. </w:t>
      </w:r>
      <w:r w:rsidR="00F256FA">
        <w:t>Deze zal worden ingezien door de stagebegeleider en de schoolbegeleider</w:t>
      </w:r>
    </w:p>
    <w:p w14:paraId="37EAD7E8" w14:textId="77777777" w:rsidR="00F256FA" w:rsidRPr="00492252" w:rsidRDefault="00F256FA" w:rsidP="0061059A"/>
    <w:p w14:paraId="6DCD2CFC" w14:textId="3E30E0E4" w:rsidR="0061059A" w:rsidRDefault="0061059A" w:rsidP="0061059A">
      <w:pPr>
        <w:pStyle w:val="Heading3"/>
        <w:keepNext w:val="0"/>
        <w:tabs>
          <w:tab w:val="num" w:pos="709"/>
        </w:tabs>
        <w:spacing w:before="120" w:after="0"/>
        <w:ind w:left="1701" w:hanging="1701"/>
      </w:pPr>
      <w:bookmarkStart w:id="1607" w:name="_Toc327581059"/>
      <w:bookmarkStart w:id="1608" w:name="_Toc327581609"/>
      <w:bookmarkStart w:id="1609" w:name="_Toc327583389"/>
      <w:bookmarkStart w:id="1610" w:name="_Toc339966128"/>
      <w:bookmarkStart w:id="1611" w:name="_Toc505599950"/>
      <w:bookmarkStart w:id="1612" w:name="_Toc507663555"/>
      <w:r w:rsidRPr="00492252">
        <w:t>Startvoorwaarden</w:t>
      </w:r>
      <w:bookmarkEnd w:id="1607"/>
      <w:bookmarkEnd w:id="1608"/>
      <w:bookmarkEnd w:id="1609"/>
      <w:bookmarkEnd w:id="1610"/>
      <w:bookmarkEnd w:id="1611"/>
      <w:bookmarkEnd w:id="1612"/>
    </w:p>
    <w:p w14:paraId="7343A825" w14:textId="0CF4A2D4" w:rsidR="0061059A" w:rsidRDefault="00F256FA" w:rsidP="0061059A">
      <w:r>
        <w:t>De opdracht om tijdens de stage uit te voeren.</w:t>
      </w:r>
    </w:p>
    <w:p w14:paraId="20174C93" w14:textId="77777777" w:rsidR="00F256FA" w:rsidRPr="00492252" w:rsidRDefault="00F256FA" w:rsidP="0061059A"/>
    <w:p w14:paraId="0596832A" w14:textId="34129F78" w:rsidR="0061059A" w:rsidRDefault="0061059A" w:rsidP="0061059A">
      <w:pPr>
        <w:pStyle w:val="Heading3"/>
        <w:keepNext w:val="0"/>
        <w:tabs>
          <w:tab w:val="num" w:pos="709"/>
        </w:tabs>
        <w:spacing w:before="120" w:after="0"/>
        <w:ind w:left="1701" w:hanging="1701"/>
      </w:pPr>
      <w:bookmarkStart w:id="1613" w:name="_Toc327581060"/>
      <w:bookmarkStart w:id="1614" w:name="_Toc327581610"/>
      <w:bookmarkStart w:id="1615" w:name="_Toc327583390"/>
      <w:bookmarkStart w:id="1616" w:name="_Toc339966129"/>
      <w:bookmarkStart w:id="1617" w:name="_Toc505599951"/>
      <w:bookmarkStart w:id="1618" w:name="_Toc507663556"/>
      <w:r w:rsidRPr="00492252">
        <w:t>Activiteitenlijst</w:t>
      </w:r>
      <w:bookmarkEnd w:id="1613"/>
      <w:bookmarkEnd w:id="1614"/>
      <w:bookmarkEnd w:id="1615"/>
      <w:bookmarkEnd w:id="1616"/>
      <w:bookmarkEnd w:id="1617"/>
      <w:bookmarkEnd w:id="1618"/>
    </w:p>
    <w:p w14:paraId="497C8540" w14:textId="45EEF3F5" w:rsidR="00F256FA" w:rsidRPr="00F256FA" w:rsidRDefault="00F256FA" w:rsidP="00F256FA">
      <w:r>
        <w:t>*Dit is een grove schets gebaseerd op paragraaf 4.2</w:t>
      </w:r>
    </w:p>
    <w:p w14:paraId="7A328F23" w14:textId="77777777" w:rsidR="0061059A" w:rsidRPr="00B6071D" w:rsidRDefault="0061059A" w:rsidP="0061059A"/>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C04FEB" w:rsidRPr="00C63FDB" w14:paraId="2C71F6E8" w14:textId="77777777" w:rsidTr="00C76DA1">
        <w:trPr>
          <w:cantSplit/>
        </w:trPr>
        <w:tc>
          <w:tcPr>
            <w:tcW w:w="4361" w:type="dxa"/>
            <w:shd w:val="clear" w:color="auto" w:fill="FFFFFF" w:themeFill="background1"/>
          </w:tcPr>
          <w:p w14:paraId="00AA2A5B" w14:textId="77777777" w:rsidR="00C04FEB" w:rsidRPr="00A92186" w:rsidRDefault="00C04FEB" w:rsidP="0061059A">
            <w:pPr>
              <w:rPr>
                <w:b/>
              </w:rPr>
            </w:pPr>
            <w:r w:rsidRPr="00A92186">
              <w:rPr>
                <w:b/>
              </w:rPr>
              <w:t>Activiteit</w:t>
            </w:r>
          </w:p>
        </w:tc>
        <w:tc>
          <w:tcPr>
            <w:tcW w:w="1417" w:type="dxa"/>
            <w:shd w:val="clear" w:color="auto" w:fill="FFFFFF" w:themeFill="background1"/>
          </w:tcPr>
          <w:p w14:paraId="55E3362C" w14:textId="77777777" w:rsidR="00C04FEB" w:rsidRPr="00A92186" w:rsidRDefault="00C04FEB" w:rsidP="0061059A">
            <w:pPr>
              <w:rPr>
                <w:b/>
              </w:rPr>
            </w:pPr>
            <w:r w:rsidRPr="00A92186">
              <w:rPr>
                <w:b/>
              </w:rPr>
              <w:t>Totaal aantal dagen</w:t>
            </w:r>
          </w:p>
        </w:tc>
        <w:tc>
          <w:tcPr>
            <w:tcW w:w="1276" w:type="dxa"/>
            <w:shd w:val="clear" w:color="auto" w:fill="FFFFFF" w:themeFill="background1"/>
          </w:tcPr>
          <w:p w14:paraId="08A207FF" w14:textId="77777777" w:rsidR="00C04FEB" w:rsidRPr="00A92186" w:rsidRDefault="00C04FEB" w:rsidP="0061059A">
            <w:pPr>
              <w:rPr>
                <w:b/>
              </w:rPr>
            </w:pPr>
            <w:r w:rsidRPr="00A92186">
              <w:rPr>
                <w:b/>
              </w:rPr>
              <w:t>Start</w:t>
            </w:r>
          </w:p>
        </w:tc>
        <w:tc>
          <w:tcPr>
            <w:tcW w:w="1446" w:type="dxa"/>
            <w:shd w:val="clear" w:color="auto" w:fill="FFFFFF" w:themeFill="background1"/>
          </w:tcPr>
          <w:p w14:paraId="4B1980E0" w14:textId="77777777" w:rsidR="00C04FEB" w:rsidRPr="00A92186" w:rsidRDefault="00C04FEB" w:rsidP="0061059A">
            <w:pPr>
              <w:rPr>
                <w:b/>
              </w:rPr>
            </w:pPr>
            <w:r w:rsidRPr="00A92186">
              <w:rPr>
                <w:b/>
              </w:rPr>
              <w:t>Gereed</w:t>
            </w:r>
          </w:p>
        </w:tc>
      </w:tr>
      <w:tr w:rsidR="008C2534" w:rsidRPr="00C63FDB" w14:paraId="5C91A9BD" w14:textId="77777777" w:rsidTr="00C76DA1">
        <w:trPr>
          <w:cantSplit/>
          <w:trHeight w:val="397"/>
        </w:trPr>
        <w:tc>
          <w:tcPr>
            <w:tcW w:w="4361" w:type="dxa"/>
            <w:vAlign w:val="center"/>
          </w:tcPr>
          <w:p w14:paraId="65F9BD45" w14:textId="334B3689" w:rsidR="008C2534" w:rsidRPr="004A6FB9" w:rsidRDefault="003B6595" w:rsidP="00A92186">
            <w:pPr>
              <w:pStyle w:val="Tabelbody"/>
              <w:spacing w:after="0"/>
              <w:rPr>
                <w:sz w:val="20"/>
                <w:rPrChange w:id="1619" w:author="Koen Wartenberg" w:date="2018-02-09T15:37:00Z">
                  <w:rPr/>
                </w:rPrChange>
              </w:rPr>
            </w:pPr>
            <w:r w:rsidRPr="004A6FB9">
              <w:rPr>
                <w:sz w:val="20"/>
                <w:rPrChange w:id="1620" w:author="Koen Wartenberg" w:date="2018-02-09T15:37:00Z">
                  <w:rPr/>
                </w:rPrChange>
              </w:rPr>
              <w:t>Projectplan</w:t>
            </w:r>
            <w:r w:rsidR="008C2534" w:rsidRPr="004A6FB9">
              <w:rPr>
                <w:sz w:val="20"/>
                <w:rPrChange w:id="1621" w:author="Koen Wartenberg" w:date="2018-02-09T15:37:00Z">
                  <w:rPr/>
                </w:rPrChange>
              </w:rPr>
              <w:t xml:space="preserve">: opzet en eerste </w:t>
            </w:r>
            <w:r w:rsidR="00F256FA" w:rsidRPr="004A6FB9">
              <w:rPr>
                <w:sz w:val="20"/>
                <w:rPrChange w:id="1622" w:author="Koen Wartenberg" w:date="2018-02-09T15:37:00Z">
                  <w:rPr/>
                </w:rPrChange>
              </w:rPr>
              <w:t>invulling</w:t>
            </w:r>
          </w:p>
        </w:tc>
        <w:tc>
          <w:tcPr>
            <w:tcW w:w="1417" w:type="dxa"/>
            <w:vAlign w:val="center"/>
          </w:tcPr>
          <w:p w14:paraId="38DEEA64" w14:textId="57E0BCC1" w:rsidR="008C2534" w:rsidRPr="004A6FB9" w:rsidRDefault="00C76DA1" w:rsidP="00495F9B">
            <w:pPr>
              <w:pStyle w:val="Tabelbody"/>
              <w:spacing w:after="0"/>
              <w:rPr>
                <w:sz w:val="20"/>
                <w:rPrChange w:id="1623" w:author="Koen Wartenberg" w:date="2018-02-09T15:37:00Z">
                  <w:rPr/>
                </w:rPrChange>
              </w:rPr>
            </w:pPr>
            <w:r w:rsidRPr="004A6FB9">
              <w:rPr>
                <w:sz w:val="20"/>
                <w:rPrChange w:id="1624" w:author="Koen Wartenberg" w:date="2018-02-09T15:37:00Z">
                  <w:rPr/>
                </w:rPrChange>
              </w:rPr>
              <w:t>1</w:t>
            </w:r>
          </w:p>
        </w:tc>
        <w:tc>
          <w:tcPr>
            <w:tcW w:w="1276" w:type="dxa"/>
            <w:vAlign w:val="center"/>
          </w:tcPr>
          <w:p w14:paraId="5AD2CE80" w14:textId="3349B969" w:rsidR="008C2534" w:rsidRPr="004A6FB9" w:rsidRDefault="00C76DA1" w:rsidP="00495F9B">
            <w:pPr>
              <w:pStyle w:val="Tabelbody"/>
              <w:spacing w:after="0"/>
              <w:rPr>
                <w:sz w:val="20"/>
                <w:rPrChange w:id="1625" w:author="Koen Wartenberg" w:date="2018-02-09T15:37:00Z">
                  <w:rPr/>
                </w:rPrChange>
              </w:rPr>
            </w:pPr>
            <w:r w:rsidRPr="004A6FB9">
              <w:rPr>
                <w:sz w:val="20"/>
                <w:rPrChange w:id="1626" w:author="Koen Wartenberg" w:date="2018-02-09T15:37:00Z">
                  <w:rPr/>
                </w:rPrChange>
              </w:rPr>
              <w:t>05-02-2018</w:t>
            </w:r>
          </w:p>
        </w:tc>
        <w:tc>
          <w:tcPr>
            <w:tcW w:w="1446" w:type="dxa"/>
            <w:vAlign w:val="center"/>
          </w:tcPr>
          <w:p w14:paraId="6448EBF9" w14:textId="7D1185C8" w:rsidR="008C2534" w:rsidRPr="004A6FB9" w:rsidRDefault="00C76DA1" w:rsidP="00495F9B">
            <w:pPr>
              <w:pStyle w:val="Tabelbody"/>
              <w:spacing w:after="0"/>
              <w:rPr>
                <w:sz w:val="20"/>
                <w:rPrChange w:id="1627" w:author="Koen Wartenberg" w:date="2018-02-09T15:37:00Z">
                  <w:rPr/>
                </w:rPrChange>
              </w:rPr>
            </w:pPr>
            <w:r w:rsidRPr="004A6FB9">
              <w:rPr>
                <w:sz w:val="20"/>
                <w:rPrChange w:id="1628" w:author="Koen Wartenberg" w:date="2018-02-09T15:37:00Z">
                  <w:rPr/>
                </w:rPrChange>
              </w:rPr>
              <w:t>05-02-2018</w:t>
            </w:r>
          </w:p>
        </w:tc>
      </w:tr>
      <w:tr w:rsidR="00C04FEB" w:rsidRPr="00C63FDB" w14:paraId="1A47C8DD" w14:textId="77777777" w:rsidTr="00C76DA1">
        <w:trPr>
          <w:cantSplit/>
          <w:trHeight w:val="397"/>
        </w:trPr>
        <w:tc>
          <w:tcPr>
            <w:tcW w:w="4361" w:type="dxa"/>
            <w:vAlign w:val="center"/>
          </w:tcPr>
          <w:p w14:paraId="2B19DA7B" w14:textId="78ED04A9" w:rsidR="00C04FEB" w:rsidRPr="004A6FB9" w:rsidRDefault="003B6595" w:rsidP="00A92186">
            <w:pPr>
              <w:pStyle w:val="Tabelbody"/>
              <w:spacing w:after="0"/>
              <w:rPr>
                <w:sz w:val="20"/>
                <w:rPrChange w:id="1629" w:author="Koen Wartenberg" w:date="2018-02-09T15:37:00Z">
                  <w:rPr/>
                </w:rPrChange>
              </w:rPr>
            </w:pPr>
            <w:r w:rsidRPr="004A6FB9">
              <w:rPr>
                <w:sz w:val="20"/>
                <w:rPrChange w:id="1630" w:author="Koen Wartenberg" w:date="2018-02-09T15:37:00Z">
                  <w:rPr/>
                </w:rPrChange>
              </w:rPr>
              <w:t>Projectplan:</w:t>
            </w:r>
            <w:r w:rsidR="008C2534" w:rsidRPr="004A6FB9">
              <w:rPr>
                <w:sz w:val="20"/>
                <w:rPrChange w:id="1631" w:author="Koen Wartenberg" w:date="2018-02-09T15:37:00Z">
                  <w:rPr/>
                </w:rPrChange>
              </w:rPr>
              <w:t xml:space="preserve"> </w:t>
            </w:r>
            <w:r w:rsidRPr="004A6FB9">
              <w:rPr>
                <w:sz w:val="20"/>
                <w:rPrChange w:id="1632" w:author="Koen Wartenberg" w:date="2018-02-09T15:37:00Z">
                  <w:rPr/>
                </w:rPrChange>
              </w:rPr>
              <w:t>projectopdracht</w:t>
            </w:r>
          </w:p>
        </w:tc>
        <w:tc>
          <w:tcPr>
            <w:tcW w:w="1417" w:type="dxa"/>
            <w:vAlign w:val="center"/>
          </w:tcPr>
          <w:p w14:paraId="28FFAB4F" w14:textId="3816C54C" w:rsidR="00C04FEB" w:rsidRPr="004A6FB9" w:rsidRDefault="00C76DA1" w:rsidP="00495F9B">
            <w:pPr>
              <w:pStyle w:val="Tabelbody"/>
              <w:spacing w:after="0"/>
              <w:rPr>
                <w:sz w:val="20"/>
                <w:rPrChange w:id="1633" w:author="Koen Wartenberg" w:date="2018-02-09T15:37:00Z">
                  <w:rPr/>
                </w:rPrChange>
              </w:rPr>
            </w:pPr>
            <w:r w:rsidRPr="004A6FB9">
              <w:rPr>
                <w:sz w:val="20"/>
                <w:rPrChange w:id="1634" w:author="Koen Wartenberg" w:date="2018-02-09T15:37:00Z">
                  <w:rPr/>
                </w:rPrChange>
              </w:rPr>
              <w:t>2</w:t>
            </w:r>
          </w:p>
        </w:tc>
        <w:tc>
          <w:tcPr>
            <w:tcW w:w="1276" w:type="dxa"/>
            <w:vAlign w:val="center"/>
          </w:tcPr>
          <w:p w14:paraId="735BB529" w14:textId="135E85F9" w:rsidR="00C04FEB" w:rsidRPr="004A6FB9" w:rsidRDefault="00C76DA1" w:rsidP="00495F9B">
            <w:pPr>
              <w:pStyle w:val="Tabelbody"/>
              <w:spacing w:after="0"/>
              <w:rPr>
                <w:sz w:val="20"/>
                <w:rPrChange w:id="1635" w:author="Koen Wartenberg" w:date="2018-02-09T15:37:00Z">
                  <w:rPr/>
                </w:rPrChange>
              </w:rPr>
            </w:pPr>
            <w:r w:rsidRPr="004A6FB9">
              <w:rPr>
                <w:sz w:val="20"/>
                <w:rPrChange w:id="1636" w:author="Koen Wartenberg" w:date="2018-02-09T15:37:00Z">
                  <w:rPr/>
                </w:rPrChange>
              </w:rPr>
              <w:t>06-02-2018</w:t>
            </w:r>
          </w:p>
        </w:tc>
        <w:tc>
          <w:tcPr>
            <w:tcW w:w="1446" w:type="dxa"/>
            <w:vAlign w:val="center"/>
          </w:tcPr>
          <w:p w14:paraId="2041E054" w14:textId="40F5F19C" w:rsidR="00C04FEB" w:rsidRPr="004A6FB9" w:rsidRDefault="00C76DA1" w:rsidP="00495F9B">
            <w:pPr>
              <w:pStyle w:val="Tabelbody"/>
              <w:spacing w:after="0"/>
              <w:rPr>
                <w:sz w:val="20"/>
                <w:rPrChange w:id="1637" w:author="Koen Wartenberg" w:date="2018-02-09T15:37:00Z">
                  <w:rPr/>
                </w:rPrChange>
              </w:rPr>
            </w:pPr>
            <w:r w:rsidRPr="004A6FB9">
              <w:rPr>
                <w:sz w:val="20"/>
                <w:rPrChange w:id="1638" w:author="Koen Wartenberg" w:date="2018-02-09T15:37:00Z">
                  <w:rPr/>
                </w:rPrChange>
              </w:rPr>
              <w:t>07-02-2018</w:t>
            </w:r>
          </w:p>
        </w:tc>
      </w:tr>
      <w:tr w:rsidR="00C04FEB" w:rsidRPr="00C63FDB" w14:paraId="454C41B0" w14:textId="77777777" w:rsidTr="00C76DA1">
        <w:trPr>
          <w:cantSplit/>
          <w:trHeight w:val="397"/>
        </w:trPr>
        <w:tc>
          <w:tcPr>
            <w:tcW w:w="4361" w:type="dxa"/>
            <w:vAlign w:val="center"/>
          </w:tcPr>
          <w:p w14:paraId="4EF191AA" w14:textId="7DEFB866" w:rsidR="00C04FEB" w:rsidRPr="004A6FB9" w:rsidRDefault="008C2534" w:rsidP="00A92186">
            <w:pPr>
              <w:pStyle w:val="Tabelbody"/>
              <w:spacing w:after="0"/>
              <w:rPr>
                <w:sz w:val="20"/>
                <w:rPrChange w:id="1639" w:author="Koen Wartenberg" w:date="2018-02-09T15:37:00Z">
                  <w:rPr/>
                </w:rPrChange>
              </w:rPr>
            </w:pPr>
            <w:r w:rsidRPr="004A6FB9">
              <w:rPr>
                <w:sz w:val="20"/>
                <w:rPrChange w:id="1640" w:author="Koen Wartenberg" w:date="2018-02-09T15:37:00Z">
                  <w:rPr/>
                </w:rPrChange>
              </w:rPr>
              <w:t>Projectplan: Activiteiten en planning</w:t>
            </w:r>
          </w:p>
        </w:tc>
        <w:tc>
          <w:tcPr>
            <w:tcW w:w="1417" w:type="dxa"/>
            <w:vAlign w:val="center"/>
          </w:tcPr>
          <w:p w14:paraId="298D111A" w14:textId="69018925" w:rsidR="00C04FEB" w:rsidRPr="004A6FB9" w:rsidRDefault="00C76DA1" w:rsidP="00495F9B">
            <w:pPr>
              <w:pStyle w:val="Tabelbody"/>
              <w:spacing w:after="0"/>
              <w:rPr>
                <w:sz w:val="20"/>
                <w:rPrChange w:id="1641" w:author="Koen Wartenberg" w:date="2018-02-09T15:37:00Z">
                  <w:rPr/>
                </w:rPrChange>
              </w:rPr>
            </w:pPr>
            <w:r w:rsidRPr="004A6FB9">
              <w:rPr>
                <w:sz w:val="20"/>
                <w:rPrChange w:id="1642" w:author="Koen Wartenberg" w:date="2018-02-09T15:37:00Z">
                  <w:rPr/>
                </w:rPrChange>
              </w:rPr>
              <w:t>2</w:t>
            </w:r>
          </w:p>
        </w:tc>
        <w:tc>
          <w:tcPr>
            <w:tcW w:w="1276" w:type="dxa"/>
            <w:vAlign w:val="center"/>
          </w:tcPr>
          <w:p w14:paraId="23D5E518" w14:textId="5077F477" w:rsidR="00C04FEB" w:rsidRPr="004A6FB9" w:rsidRDefault="00C76DA1" w:rsidP="00495F9B">
            <w:pPr>
              <w:pStyle w:val="Tabelbody"/>
              <w:spacing w:after="0"/>
              <w:rPr>
                <w:sz w:val="20"/>
                <w:rPrChange w:id="1643" w:author="Koen Wartenberg" w:date="2018-02-09T15:37:00Z">
                  <w:rPr/>
                </w:rPrChange>
              </w:rPr>
            </w:pPr>
            <w:r w:rsidRPr="004A6FB9">
              <w:rPr>
                <w:sz w:val="20"/>
                <w:rPrChange w:id="1644" w:author="Koen Wartenberg" w:date="2018-02-09T15:37:00Z">
                  <w:rPr/>
                </w:rPrChange>
              </w:rPr>
              <w:t>08-02-2018</w:t>
            </w:r>
          </w:p>
        </w:tc>
        <w:tc>
          <w:tcPr>
            <w:tcW w:w="1446" w:type="dxa"/>
            <w:vAlign w:val="center"/>
          </w:tcPr>
          <w:p w14:paraId="5FC28A9B" w14:textId="451924A8" w:rsidR="00C04FEB" w:rsidRPr="004A6FB9" w:rsidRDefault="00C76DA1" w:rsidP="00495F9B">
            <w:pPr>
              <w:pStyle w:val="Tabelbody"/>
              <w:spacing w:after="0"/>
              <w:rPr>
                <w:sz w:val="20"/>
                <w:rPrChange w:id="1645" w:author="Koen Wartenberg" w:date="2018-02-09T15:37:00Z">
                  <w:rPr/>
                </w:rPrChange>
              </w:rPr>
            </w:pPr>
            <w:r w:rsidRPr="004A6FB9">
              <w:rPr>
                <w:sz w:val="20"/>
                <w:rPrChange w:id="1646" w:author="Koen Wartenberg" w:date="2018-02-09T15:37:00Z">
                  <w:rPr/>
                </w:rPrChange>
              </w:rPr>
              <w:t>05-02-2018</w:t>
            </w:r>
          </w:p>
        </w:tc>
      </w:tr>
      <w:tr w:rsidR="00C04FEB" w:rsidRPr="00C63FDB" w14:paraId="2D099D87" w14:textId="77777777" w:rsidTr="00C76DA1">
        <w:trPr>
          <w:cantSplit/>
          <w:trHeight w:val="397"/>
        </w:trPr>
        <w:tc>
          <w:tcPr>
            <w:tcW w:w="4361" w:type="dxa"/>
            <w:vAlign w:val="center"/>
          </w:tcPr>
          <w:p w14:paraId="1980CD90" w14:textId="422643D0" w:rsidR="00C04FEB" w:rsidRPr="004A6FB9" w:rsidRDefault="008C2534" w:rsidP="00A92186">
            <w:pPr>
              <w:pStyle w:val="Tabelbody"/>
              <w:spacing w:after="0"/>
              <w:rPr>
                <w:sz w:val="20"/>
                <w:rPrChange w:id="1647" w:author="Koen Wartenberg" w:date="2018-02-09T15:37:00Z">
                  <w:rPr/>
                </w:rPrChange>
              </w:rPr>
            </w:pPr>
            <w:r w:rsidRPr="004A6FB9">
              <w:rPr>
                <w:sz w:val="20"/>
                <w:rPrChange w:id="1648" w:author="Koen Wartenberg" w:date="2018-02-09T15:37:00Z">
                  <w:rPr/>
                </w:rPrChange>
              </w:rPr>
              <w:t>Projectplan: Feedback verwerken</w:t>
            </w:r>
          </w:p>
        </w:tc>
        <w:tc>
          <w:tcPr>
            <w:tcW w:w="1417" w:type="dxa"/>
            <w:vAlign w:val="center"/>
          </w:tcPr>
          <w:p w14:paraId="20323992" w14:textId="4ABCD7F9" w:rsidR="00C04FEB" w:rsidRPr="004A6FB9" w:rsidRDefault="008C2534" w:rsidP="00495F9B">
            <w:pPr>
              <w:pStyle w:val="Tabelbody"/>
              <w:spacing w:after="0"/>
              <w:rPr>
                <w:sz w:val="20"/>
                <w:rPrChange w:id="1649" w:author="Koen Wartenberg" w:date="2018-02-09T15:37:00Z">
                  <w:rPr/>
                </w:rPrChange>
              </w:rPr>
            </w:pPr>
            <w:r w:rsidRPr="004A6FB9">
              <w:rPr>
                <w:sz w:val="20"/>
                <w:rPrChange w:id="1650" w:author="Koen Wartenberg" w:date="2018-02-09T15:37:00Z">
                  <w:rPr/>
                </w:rPrChange>
              </w:rPr>
              <w:t>1</w:t>
            </w:r>
            <w:r w:rsidR="00C76DA1" w:rsidRPr="004A6FB9">
              <w:rPr>
                <w:sz w:val="20"/>
                <w:rPrChange w:id="1651" w:author="Koen Wartenberg" w:date="2018-02-09T15:37:00Z">
                  <w:rPr/>
                </w:rPrChange>
              </w:rPr>
              <w:t>-2</w:t>
            </w:r>
          </w:p>
        </w:tc>
        <w:tc>
          <w:tcPr>
            <w:tcW w:w="1276" w:type="dxa"/>
            <w:vAlign w:val="center"/>
          </w:tcPr>
          <w:p w14:paraId="41D75CB2" w14:textId="117870BE" w:rsidR="00C04FEB" w:rsidRPr="004A6FB9" w:rsidRDefault="00C76DA1" w:rsidP="00495F9B">
            <w:pPr>
              <w:pStyle w:val="Tabelbody"/>
              <w:spacing w:after="0"/>
              <w:rPr>
                <w:sz w:val="20"/>
                <w:rPrChange w:id="1652" w:author="Koen Wartenberg" w:date="2018-02-09T15:37:00Z">
                  <w:rPr/>
                </w:rPrChange>
              </w:rPr>
            </w:pPr>
            <w:r w:rsidRPr="004A6FB9">
              <w:rPr>
                <w:sz w:val="20"/>
                <w:rPrChange w:id="1653" w:author="Koen Wartenberg" w:date="2018-02-09T15:37:00Z">
                  <w:rPr/>
                </w:rPrChange>
              </w:rPr>
              <w:t>?</w:t>
            </w:r>
          </w:p>
        </w:tc>
        <w:tc>
          <w:tcPr>
            <w:tcW w:w="1446" w:type="dxa"/>
            <w:vAlign w:val="center"/>
          </w:tcPr>
          <w:p w14:paraId="7E0BFD84" w14:textId="698B1D2B" w:rsidR="00C04FEB" w:rsidRPr="004A6FB9" w:rsidRDefault="00C76DA1" w:rsidP="00495F9B">
            <w:pPr>
              <w:pStyle w:val="Tabelbody"/>
              <w:spacing w:after="0"/>
              <w:rPr>
                <w:sz w:val="20"/>
                <w:rPrChange w:id="1654" w:author="Koen Wartenberg" w:date="2018-02-09T15:37:00Z">
                  <w:rPr/>
                </w:rPrChange>
              </w:rPr>
            </w:pPr>
            <w:r w:rsidRPr="004A6FB9">
              <w:rPr>
                <w:sz w:val="20"/>
                <w:rPrChange w:id="1655" w:author="Koen Wartenberg" w:date="2018-02-09T15:37:00Z">
                  <w:rPr/>
                </w:rPrChange>
              </w:rPr>
              <w:t>?</w:t>
            </w:r>
          </w:p>
        </w:tc>
      </w:tr>
      <w:tr w:rsidR="008C2534" w:rsidRPr="00C63FDB" w14:paraId="0C7660E1" w14:textId="77777777" w:rsidTr="00B8258D">
        <w:trPr>
          <w:cantSplit/>
          <w:trHeight w:val="636"/>
        </w:trPr>
        <w:tc>
          <w:tcPr>
            <w:tcW w:w="4361" w:type="dxa"/>
            <w:vAlign w:val="center"/>
          </w:tcPr>
          <w:p w14:paraId="595D46D6" w14:textId="77777777" w:rsidR="008C2534" w:rsidRPr="004A6FB9" w:rsidRDefault="008C2534" w:rsidP="00A92186">
            <w:pPr>
              <w:pStyle w:val="Tabelbody"/>
              <w:spacing w:after="0"/>
              <w:rPr>
                <w:sz w:val="20"/>
                <w:rPrChange w:id="1656" w:author="Koen Wartenberg" w:date="2018-02-09T15:37:00Z">
                  <w:rPr/>
                </w:rPrChange>
              </w:rPr>
            </w:pPr>
            <w:r w:rsidRPr="004A6FB9">
              <w:rPr>
                <w:sz w:val="20"/>
                <w:rPrChange w:id="1657" w:author="Koen Wartenberg" w:date="2018-02-09T15:37:00Z">
                  <w:rPr/>
                </w:rPrChange>
              </w:rPr>
              <w:t>Bestuderen applicatie vorige stag</w:t>
            </w:r>
            <w:r w:rsidR="00F256FA" w:rsidRPr="004A6FB9">
              <w:rPr>
                <w:sz w:val="20"/>
                <w:rPrChange w:id="1658" w:author="Koen Wartenberg" w:date="2018-02-09T15:37:00Z">
                  <w:rPr/>
                </w:rPrChange>
              </w:rPr>
              <w:t>i</w:t>
            </w:r>
            <w:r w:rsidRPr="004A6FB9">
              <w:rPr>
                <w:sz w:val="20"/>
                <w:rPrChange w:id="1659" w:author="Koen Wartenberg" w:date="2018-02-09T15:37:00Z">
                  <w:rPr/>
                </w:rPrChange>
              </w:rPr>
              <w:t>air</w:t>
            </w:r>
          </w:p>
          <w:p w14:paraId="4BBEB2DD" w14:textId="4827D9BD" w:rsidR="00A92186" w:rsidRPr="004A6FB9" w:rsidRDefault="00A92186" w:rsidP="00A92186">
            <w:pPr>
              <w:pStyle w:val="Tabelbody"/>
              <w:spacing w:after="0"/>
              <w:rPr>
                <w:sz w:val="20"/>
                <w:rPrChange w:id="1660" w:author="Koen Wartenberg" w:date="2018-02-09T15:37:00Z">
                  <w:rPr/>
                </w:rPrChange>
              </w:rPr>
            </w:pPr>
            <w:r w:rsidRPr="004A6FB9">
              <w:rPr>
                <w:sz w:val="20"/>
                <w:rPrChange w:id="1661" w:author="Koen Wartenberg" w:date="2018-02-09T15:37:00Z">
                  <w:rPr/>
                </w:rPrChange>
              </w:rPr>
              <w:t>(t</w:t>
            </w:r>
            <w:r w:rsidR="00BB05D3" w:rsidRPr="004A6FB9">
              <w:rPr>
                <w:sz w:val="20"/>
                <w:rPrChange w:id="1662" w:author="Koen Wartenberg" w:date="2018-02-09T15:37:00Z">
                  <w:rPr/>
                </w:rPrChange>
              </w:rPr>
              <w:t>ijdens het projectplan schrijven</w:t>
            </w:r>
            <w:r w:rsidRPr="004A6FB9">
              <w:rPr>
                <w:sz w:val="20"/>
                <w:rPrChange w:id="1663" w:author="Koen Wartenberg" w:date="2018-02-09T15:37:00Z">
                  <w:rPr/>
                </w:rPrChange>
              </w:rPr>
              <w:t>)</w:t>
            </w:r>
          </w:p>
        </w:tc>
        <w:tc>
          <w:tcPr>
            <w:tcW w:w="1417" w:type="dxa"/>
            <w:vAlign w:val="center"/>
          </w:tcPr>
          <w:p w14:paraId="6DE0B077" w14:textId="398A1A87" w:rsidR="008C2534" w:rsidRPr="004A6FB9" w:rsidRDefault="00C76DA1" w:rsidP="00495F9B">
            <w:pPr>
              <w:pStyle w:val="Tabelbody"/>
              <w:spacing w:after="0"/>
              <w:rPr>
                <w:sz w:val="20"/>
                <w:rPrChange w:id="1664" w:author="Koen Wartenberg" w:date="2018-02-09T15:37:00Z">
                  <w:rPr/>
                </w:rPrChange>
              </w:rPr>
            </w:pPr>
            <w:r w:rsidRPr="004A6FB9">
              <w:rPr>
                <w:sz w:val="20"/>
                <w:rPrChange w:id="1665" w:author="Koen Wartenberg" w:date="2018-02-09T15:37:00Z">
                  <w:rPr/>
                </w:rPrChange>
              </w:rPr>
              <w:t>4</w:t>
            </w:r>
          </w:p>
        </w:tc>
        <w:tc>
          <w:tcPr>
            <w:tcW w:w="1276" w:type="dxa"/>
            <w:vAlign w:val="center"/>
          </w:tcPr>
          <w:p w14:paraId="5FDEC090" w14:textId="400D7CE7" w:rsidR="008C2534" w:rsidRPr="004A6FB9" w:rsidRDefault="00C76DA1" w:rsidP="00495F9B">
            <w:pPr>
              <w:pStyle w:val="Tabelbody"/>
              <w:spacing w:after="0"/>
              <w:rPr>
                <w:sz w:val="20"/>
                <w:rPrChange w:id="1666" w:author="Koen Wartenberg" w:date="2018-02-09T15:37:00Z">
                  <w:rPr/>
                </w:rPrChange>
              </w:rPr>
            </w:pPr>
            <w:r w:rsidRPr="004A6FB9">
              <w:rPr>
                <w:sz w:val="20"/>
                <w:rPrChange w:id="1667" w:author="Koen Wartenberg" w:date="2018-02-09T15:37:00Z">
                  <w:rPr/>
                </w:rPrChange>
              </w:rPr>
              <w:t>05-02-2018</w:t>
            </w:r>
          </w:p>
        </w:tc>
        <w:tc>
          <w:tcPr>
            <w:tcW w:w="1446" w:type="dxa"/>
            <w:vAlign w:val="center"/>
          </w:tcPr>
          <w:p w14:paraId="7F8E2D8C" w14:textId="6E016715" w:rsidR="008C2534" w:rsidRPr="004A6FB9" w:rsidRDefault="00C76DA1" w:rsidP="00495F9B">
            <w:pPr>
              <w:pStyle w:val="Tabelbody"/>
              <w:spacing w:after="0"/>
              <w:rPr>
                <w:sz w:val="20"/>
                <w:rPrChange w:id="1668" w:author="Koen Wartenberg" w:date="2018-02-09T15:37:00Z">
                  <w:rPr/>
                </w:rPrChange>
              </w:rPr>
            </w:pPr>
            <w:r w:rsidRPr="004A6FB9">
              <w:rPr>
                <w:sz w:val="20"/>
                <w:rPrChange w:id="1669" w:author="Koen Wartenberg" w:date="2018-02-09T15:37:00Z">
                  <w:rPr/>
                </w:rPrChange>
              </w:rPr>
              <w:t>16-02-2018</w:t>
            </w:r>
          </w:p>
        </w:tc>
      </w:tr>
    </w:tbl>
    <w:p w14:paraId="64ECFF29" w14:textId="77777777" w:rsidR="0061059A" w:rsidRPr="00195CBF" w:rsidRDefault="0061059A" w:rsidP="0061059A">
      <w:pPr>
        <w:rPr>
          <w:sz w:val="2"/>
          <w:szCs w:val="2"/>
        </w:rPr>
      </w:pPr>
    </w:p>
    <w:p w14:paraId="790B9F94" w14:textId="77777777" w:rsidR="00BB05D3" w:rsidRDefault="00BB05D3" w:rsidP="0061059A"/>
    <w:p w14:paraId="6688DAA2" w14:textId="1E8AB7E4" w:rsidR="0061059A" w:rsidRDefault="00BB05D3" w:rsidP="00BB05D3">
      <w:r>
        <w:t xml:space="preserve">*Het bestuderen van de vorige applicatie zal speciaal tijd vooruit getrokken worden. Dit betekent niet dat er daarna niet nog een keer wordt teruggekeken naar de Huidige </w:t>
      </w:r>
      <w:r w:rsidR="003B6595">
        <w:t>configuratietool</w:t>
      </w:r>
      <w:r>
        <w:t xml:space="preserve"> mocht dat nodig zijn.</w:t>
      </w:r>
      <w:r w:rsidR="00F256FA">
        <w:br w:type="page"/>
      </w:r>
    </w:p>
    <w:p w14:paraId="042A19C3" w14:textId="7C819D29" w:rsidR="0061059A" w:rsidRDefault="00F256FA" w:rsidP="0061059A">
      <w:pPr>
        <w:pStyle w:val="Heading2"/>
        <w:keepNext w:val="0"/>
        <w:tabs>
          <w:tab w:val="num" w:pos="709"/>
        </w:tabs>
        <w:ind w:left="709" w:hanging="709"/>
      </w:pPr>
      <w:bookmarkStart w:id="1670" w:name="_Toc507663557"/>
      <w:bookmarkStart w:id="1671" w:name="_Toc437980093"/>
      <w:bookmarkStart w:id="1672" w:name="_Toc505599952"/>
      <w:r>
        <w:lastRenderedPageBreak/>
        <w:t xml:space="preserve">Detaillering </w:t>
      </w:r>
      <w:r w:rsidR="0061059A" w:rsidRPr="00492252">
        <w:t>Fase</w:t>
      </w:r>
      <w:bookmarkEnd w:id="1670"/>
      <w:r w:rsidR="0061059A" w:rsidRPr="00492252">
        <w:t xml:space="preserve"> </w:t>
      </w:r>
      <w:bookmarkEnd w:id="1671"/>
      <w:bookmarkEnd w:id="1672"/>
    </w:p>
    <w:p w14:paraId="1377167F" w14:textId="77777777" w:rsidR="00A92186" w:rsidRPr="00A92186" w:rsidRDefault="00A92186" w:rsidP="00A92186"/>
    <w:p w14:paraId="2D6AF72C" w14:textId="77777777" w:rsidR="00F256FA" w:rsidRPr="00492252" w:rsidRDefault="00F256FA" w:rsidP="00F256FA">
      <w:pPr>
        <w:pStyle w:val="Heading3"/>
        <w:keepNext w:val="0"/>
        <w:tabs>
          <w:tab w:val="num" w:pos="709"/>
        </w:tabs>
        <w:spacing w:before="120" w:after="0"/>
        <w:ind w:left="1701" w:hanging="1701"/>
      </w:pPr>
      <w:bookmarkStart w:id="1673" w:name="_Toc507663558"/>
      <w:r w:rsidRPr="00EF465E">
        <w:t>Omschrijving</w:t>
      </w:r>
      <w:r w:rsidRPr="00492252">
        <w:t xml:space="preserve"> en aanpak</w:t>
      </w:r>
      <w:bookmarkEnd w:id="1673"/>
    </w:p>
    <w:p w14:paraId="3C0F06B5" w14:textId="29787E30" w:rsidR="00F256FA" w:rsidRDefault="005F74AA" w:rsidP="00F256FA">
      <w:r>
        <w:t>In deze fase worden functionele requirements uitgewerkt en bijgesteld (van de vorige stagiair)</w:t>
      </w:r>
      <w:r w:rsidR="009C035C">
        <w:t>. Hiermee zullen de verdere specificaties van de applicatie verduidelijkt worden. Er wordt in deze fase gecontroleerd of het huidige Software architectuur document (SAD) voldoet en of er aanpassingen in plaats moeten vinden vanwege nieuwe functionaliteiten.</w:t>
      </w:r>
    </w:p>
    <w:p w14:paraId="0E8DC06C" w14:textId="5A52EC93" w:rsidR="009C035C" w:rsidRDefault="009C035C" w:rsidP="00F256FA">
      <w:r>
        <w:t>Ook zal het projectplan definitief worden gemaakt en er zullen verbeteringen aan komen mocht dit nog nodig zijn.</w:t>
      </w:r>
    </w:p>
    <w:p w14:paraId="1E613A65" w14:textId="77777777" w:rsidR="00A92186" w:rsidRPr="00492252" w:rsidRDefault="00A92186" w:rsidP="00F256FA"/>
    <w:p w14:paraId="27812400" w14:textId="7B93263B" w:rsidR="00F256FA" w:rsidRDefault="00F256FA" w:rsidP="00F256FA">
      <w:pPr>
        <w:pStyle w:val="Heading3"/>
        <w:keepNext w:val="0"/>
        <w:tabs>
          <w:tab w:val="num" w:pos="709"/>
        </w:tabs>
        <w:spacing w:before="120" w:after="0"/>
        <w:ind w:left="1701" w:hanging="1701"/>
      </w:pPr>
      <w:bookmarkStart w:id="1674" w:name="_Toc507663559"/>
      <w:r w:rsidRPr="00492252">
        <w:t>Eindproducten</w:t>
      </w:r>
      <w:bookmarkEnd w:id="1674"/>
    </w:p>
    <w:p w14:paraId="663D2B12" w14:textId="1F6D4FCB" w:rsidR="000401E8" w:rsidRDefault="009C035C" w:rsidP="00223271">
      <w:pPr>
        <w:pStyle w:val="ListParagraph"/>
        <w:numPr>
          <w:ilvl w:val="0"/>
          <w:numId w:val="28"/>
        </w:numPr>
      </w:pPr>
      <w:r>
        <w:t>Nieuw use cases document</w:t>
      </w:r>
      <w:r w:rsidR="000401E8">
        <w:tab/>
      </w:r>
      <w:r w:rsidR="000401E8">
        <w:tab/>
        <w:t>(geüpdatete versie)</w:t>
      </w:r>
    </w:p>
    <w:p w14:paraId="572E8DA8" w14:textId="2E1EB380" w:rsidR="009C035C" w:rsidRDefault="000401E8" w:rsidP="00223271">
      <w:pPr>
        <w:pStyle w:val="ListParagraph"/>
        <w:numPr>
          <w:ilvl w:val="0"/>
          <w:numId w:val="28"/>
        </w:numPr>
      </w:pPr>
      <w:r>
        <w:t>Nieuw requirement document</w:t>
      </w:r>
      <w:r>
        <w:tab/>
      </w:r>
    </w:p>
    <w:p w14:paraId="633C4E9C" w14:textId="648B00AD" w:rsidR="009C035C" w:rsidRDefault="001D57B1" w:rsidP="00223271">
      <w:pPr>
        <w:pStyle w:val="ListParagraph"/>
        <w:numPr>
          <w:ilvl w:val="0"/>
          <w:numId w:val="28"/>
        </w:numPr>
      </w:pPr>
      <w:r>
        <w:t>Verbeterd projectplan</w:t>
      </w:r>
      <w:r w:rsidR="00A53AA8">
        <w:tab/>
      </w:r>
      <w:r w:rsidR="00A53AA8">
        <w:tab/>
      </w:r>
      <w:r w:rsidR="00A53AA8">
        <w:tab/>
      </w:r>
      <w:r>
        <w:t>(mocht dit nog nodig zijn)</w:t>
      </w:r>
    </w:p>
    <w:p w14:paraId="20A91D4A" w14:textId="0C4F3BC1" w:rsidR="001D57B1" w:rsidRDefault="001D57B1" w:rsidP="00223271">
      <w:pPr>
        <w:pStyle w:val="ListParagraph"/>
        <w:numPr>
          <w:ilvl w:val="0"/>
          <w:numId w:val="28"/>
        </w:numPr>
      </w:pPr>
      <w:r>
        <w:t xml:space="preserve">Software architectuur document </w:t>
      </w:r>
      <w:r w:rsidR="000401E8">
        <w:tab/>
      </w:r>
      <w:r>
        <w:t>(geüpdatete versie)</w:t>
      </w:r>
    </w:p>
    <w:p w14:paraId="38B197FA" w14:textId="5CBDD8AE" w:rsidR="00BB05D3" w:rsidRPr="009C035C" w:rsidRDefault="003B6595" w:rsidP="00223271">
      <w:pPr>
        <w:pStyle w:val="ListParagraph"/>
        <w:numPr>
          <w:ilvl w:val="0"/>
          <w:numId w:val="28"/>
        </w:numPr>
      </w:pPr>
      <w:r>
        <w:t>GUI-design</w:t>
      </w:r>
      <w:r w:rsidR="00BB05D3">
        <w:tab/>
      </w:r>
      <w:r w:rsidR="00BB05D3">
        <w:tab/>
      </w:r>
      <w:r w:rsidR="00BB05D3">
        <w:tab/>
      </w:r>
      <w:r w:rsidR="00BB05D3">
        <w:tab/>
        <w:t>(geüpdatete versie)</w:t>
      </w:r>
    </w:p>
    <w:p w14:paraId="09AC0078" w14:textId="77777777" w:rsidR="00F256FA" w:rsidRPr="00492252" w:rsidRDefault="00F256FA" w:rsidP="00F256FA"/>
    <w:p w14:paraId="269AB7D7" w14:textId="0759E393" w:rsidR="00F256FA" w:rsidRDefault="00F256FA" w:rsidP="00F256FA">
      <w:pPr>
        <w:pStyle w:val="Heading3"/>
        <w:keepNext w:val="0"/>
        <w:tabs>
          <w:tab w:val="num" w:pos="709"/>
        </w:tabs>
        <w:spacing w:before="120" w:after="0"/>
        <w:ind w:left="1701" w:hanging="1701"/>
      </w:pPr>
      <w:bookmarkStart w:id="1675" w:name="_Toc507663560"/>
      <w:r w:rsidRPr="00492252">
        <w:t>Startvoorwaarden</w:t>
      </w:r>
      <w:bookmarkEnd w:id="1675"/>
    </w:p>
    <w:p w14:paraId="1E7C4609" w14:textId="1E1179E8" w:rsidR="000401E8" w:rsidRDefault="000401E8" w:rsidP="00223271">
      <w:pPr>
        <w:pStyle w:val="ListParagraph"/>
        <w:numPr>
          <w:ilvl w:val="0"/>
          <w:numId w:val="29"/>
        </w:numPr>
      </w:pPr>
      <w:r>
        <w:t>Stagiair heeft goed de vorige stagiair zijn werk bestudeerd.</w:t>
      </w:r>
    </w:p>
    <w:p w14:paraId="1F7E7BF8" w14:textId="13967567" w:rsidR="00F40048" w:rsidRDefault="00F40048" w:rsidP="00223271">
      <w:pPr>
        <w:pStyle w:val="ListParagraph"/>
        <w:numPr>
          <w:ilvl w:val="0"/>
          <w:numId w:val="29"/>
        </w:numPr>
      </w:pPr>
      <w:r>
        <w:t>Juiste tools zijn geïnstalleerd</w:t>
      </w:r>
    </w:p>
    <w:p w14:paraId="7D39502B" w14:textId="1E79E45E" w:rsidR="00F40048" w:rsidRDefault="00F40048" w:rsidP="00F40048">
      <w:pPr>
        <w:pStyle w:val="ListParagraph"/>
        <w:numPr>
          <w:ilvl w:val="1"/>
          <w:numId w:val="29"/>
        </w:numPr>
      </w:pPr>
      <w:r>
        <w:t xml:space="preserve">Visio </w:t>
      </w:r>
    </w:p>
    <w:p w14:paraId="453ABEAB" w14:textId="475902FC" w:rsidR="00F40048" w:rsidRPr="000401E8" w:rsidDel="00607BFF" w:rsidRDefault="00F40048" w:rsidP="00F40048">
      <w:pPr>
        <w:pStyle w:val="ListParagraph"/>
        <w:numPr>
          <w:ilvl w:val="1"/>
          <w:numId w:val="29"/>
        </w:numPr>
        <w:rPr>
          <w:del w:id="1676" w:author="Koen Wartenberg" w:date="2018-02-26T16:28:00Z"/>
        </w:rPr>
      </w:pPr>
      <w:commentRangeStart w:id="1677"/>
      <w:del w:id="1678" w:author="Koen Wartenberg" w:date="2018-02-26T16:28:00Z">
        <w:r w:rsidDel="00607BFF">
          <w:delText>Visual paradigm</w:delText>
        </w:r>
        <w:commentRangeEnd w:id="1677"/>
        <w:r w:rsidR="00221CB2" w:rsidDel="00607BFF">
          <w:rPr>
            <w:rStyle w:val="CommentReference"/>
          </w:rPr>
          <w:commentReference w:id="1677"/>
        </w:r>
      </w:del>
    </w:p>
    <w:p w14:paraId="3724B137" w14:textId="77777777" w:rsidR="00F256FA" w:rsidRPr="00492252" w:rsidRDefault="00F256FA" w:rsidP="00F256FA"/>
    <w:p w14:paraId="15AF5EAE" w14:textId="77777777" w:rsidR="00F256FA" w:rsidRDefault="00F256FA" w:rsidP="00F256FA">
      <w:pPr>
        <w:pStyle w:val="Heading3"/>
        <w:keepNext w:val="0"/>
        <w:tabs>
          <w:tab w:val="num" w:pos="709"/>
        </w:tabs>
        <w:spacing w:before="120" w:after="0"/>
        <w:ind w:left="1701" w:hanging="1701"/>
      </w:pPr>
      <w:bookmarkStart w:id="1679" w:name="_Toc507663561"/>
      <w:r w:rsidRPr="00492252">
        <w:t>Activiteitenlijst</w:t>
      </w:r>
      <w:bookmarkEnd w:id="1679"/>
    </w:p>
    <w:p w14:paraId="03CFE892" w14:textId="77777777" w:rsidR="00F256FA" w:rsidRPr="00F256FA" w:rsidRDefault="00F256FA" w:rsidP="00F256FA">
      <w:r>
        <w:t>*Dit is een grove schets gebaseerd op paragraaf 4.2</w:t>
      </w:r>
    </w:p>
    <w:p w14:paraId="5A19D4B9" w14:textId="77777777" w:rsidR="00F256FA" w:rsidRPr="00B6071D" w:rsidRDefault="00F256FA" w:rsidP="00F256FA"/>
    <w:tbl>
      <w:tblPr>
        <w:tblW w:w="8926"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588"/>
        <w:gridCol w:w="1560"/>
      </w:tblGrid>
      <w:tr w:rsidR="00F256FA" w:rsidRPr="00C63FDB" w14:paraId="416ADCF0" w14:textId="77777777" w:rsidTr="00AF5115">
        <w:trPr>
          <w:cantSplit/>
        </w:trPr>
        <w:tc>
          <w:tcPr>
            <w:tcW w:w="4361" w:type="dxa"/>
            <w:shd w:val="clear" w:color="auto" w:fill="FFFFFF" w:themeFill="background1"/>
          </w:tcPr>
          <w:p w14:paraId="2C029314" w14:textId="77777777" w:rsidR="00F256FA" w:rsidRPr="00A92186" w:rsidRDefault="00F256FA" w:rsidP="000401E8">
            <w:pPr>
              <w:rPr>
                <w:b/>
              </w:rPr>
            </w:pPr>
            <w:r w:rsidRPr="00A92186">
              <w:rPr>
                <w:b/>
              </w:rPr>
              <w:t>Activiteit</w:t>
            </w:r>
          </w:p>
        </w:tc>
        <w:tc>
          <w:tcPr>
            <w:tcW w:w="1417" w:type="dxa"/>
            <w:shd w:val="clear" w:color="auto" w:fill="FFFFFF" w:themeFill="background1"/>
          </w:tcPr>
          <w:p w14:paraId="79D11FE2" w14:textId="77777777" w:rsidR="00F256FA" w:rsidRPr="00A92186" w:rsidRDefault="00F256FA" w:rsidP="000401E8">
            <w:pPr>
              <w:rPr>
                <w:b/>
              </w:rPr>
            </w:pPr>
            <w:r w:rsidRPr="00A92186">
              <w:rPr>
                <w:b/>
              </w:rPr>
              <w:t>Totaal aantal dagen</w:t>
            </w:r>
          </w:p>
        </w:tc>
        <w:tc>
          <w:tcPr>
            <w:tcW w:w="1588" w:type="dxa"/>
            <w:shd w:val="clear" w:color="auto" w:fill="FFFFFF" w:themeFill="background1"/>
          </w:tcPr>
          <w:p w14:paraId="66C11517" w14:textId="77777777" w:rsidR="00F256FA" w:rsidRPr="00A92186" w:rsidRDefault="00F256FA" w:rsidP="000401E8">
            <w:pPr>
              <w:rPr>
                <w:b/>
              </w:rPr>
            </w:pPr>
            <w:r w:rsidRPr="00A92186">
              <w:rPr>
                <w:b/>
              </w:rPr>
              <w:t>Start</w:t>
            </w:r>
          </w:p>
        </w:tc>
        <w:tc>
          <w:tcPr>
            <w:tcW w:w="1560" w:type="dxa"/>
            <w:shd w:val="clear" w:color="auto" w:fill="FFFFFF" w:themeFill="background1"/>
          </w:tcPr>
          <w:p w14:paraId="1852F417" w14:textId="77777777" w:rsidR="00F256FA" w:rsidRPr="00A92186" w:rsidRDefault="00F256FA" w:rsidP="000401E8">
            <w:pPr>
              <w:rPr>
                <w:b/>
              </w:rPr>
            </w:pPr>
            <w:r w:rsidRPr="00A92186">
              <w:rPr>
                <w:b/>
              </w:rPr>
              <w:t>Gereed</w:t>
            </w:r>
          </w:p>
        </w:tc>
      </w:tr>
      <w:tr w:rsidR="007E1F27" w:rsidRPr="00C63FDB" w14:paraId="3B13E057" w14:textId="77777777" w:rsidTr="00AF5115">
        <w:trPr>
          <w:cantSplit/>
          <w:trHeight w:val="397"/>
        </w:trPr>
        <w:tc>
          <w:tcPr>
            <w:tcW w:w="4361" w:type="dxa"/>
            <w:vAlign w:val="center"/>
          </w:tcPr>
          <w:p w14:paraId="3BAAC113" w14:textId="76A4DD31" w:rsidR="007E1F27" w:rsidRPr="004A6FB9" w:rsidRDefault="003B6595" w:rsidP="007E1F27">
            <w:pPr>
              <w:pStyle w:val="Tabelbody"/>
              <w:spacing w:after="0"/>
              <w:rPr>
                <w:sz w:val="20"/>
                <w:rPrChange w:id="1680" w:author="Koen Wartenberg" w:date="2018-02-09T15:38:00Z">
                  <w:rPr/>
                </w:rPrChange>
              </w:rPr>
            </w:pPr>
            <w:r w:rsidRPr="004A6FB9">
              <w:rPr>
                <w:sz w:val="20"/>
                <w:rPrChange w:id="1681" w:author="Koen Wartenberg" w:date="2018-02-09T15:38:00Z">
                  <w:rPr/>
                </w:rPrChange>
              </w:rPr>
              <w:t>Projectplan:</w:t>
            </w:r>
            <w:r w:rsidR="007E1F27" w:rsidRPr="004A6FB9">
              <w:rPr>
                <w:sz w:val="20"/>
                <w:rPrChange w:id="1682" w:author="Koen Wartenberg" w:date="2018-02-09T15:38:00Z">
                  <w:rPr/>
                </w:rPrChange>
              </w:rPr>
              <w:t xml:space="preserve"> verbeteren</w:t>
            </w:r>
          </w:p>
        </w:tc>
        <w:tc>
          <w:tcPr>
            <w:tcW w:w="1417" w:type="dxa"/>
            <w:vAlign w:val="center"/>
          </w:tcPr>
          <w:p w14:paraId="20BDC03C" w14:textId="35098CEE" w:rsidR="007E1F27" w:rsidRPr="004A6FB9" w:rsidRDefault="007E1F27" w:rsidP="007E1F27">
            <w:pPr>
              <w:pStyle w:val="Tabelbody"/>
              <w:spacing w:after="0"/>
              <w:rPr>
                <w:sz w:val="20"/>
                <w:rPrChange w:id="1683" w:author="Koen Wartenberg" w:date="2018-02-09T15:38:00Z">
                  <w:rPr/>
                </w:rPrChange>
              </w:rPr>
            </w:pPr>
            <w:del w:id="1684" w:author="Koen Wartenberg" w:date="2018-02-26T16:28:00Z">
              <w:r w:rsidRPr="004A6FB9" w:rsidDel="00607BFF">
                <w:rPr>
                  <w:sz w:val="20"/>
                  <w:rPrChange w:id="1685" w:author="Koen Wartenberg" w:date="2018-02-09T15:38:00Z">
                    <w:rPr/>
                  </w:rPrChange>
                </w:rPr>
                <w:delText>0-</w:delText>
              </w:r>
            </w:del>
            <w:r w:rsidRPr="004A6FB9">
              <w:rPr>
                <w:sz w:val="20"/>
                <w:rPrChange w:id="1686" w:author="Koen Wartenberg" w:date="2018-02-09T15:38:00Z">
                  <w:rPr/>
                </w:rPrChange>
              </w:rPr>
              <w:t>1</w:t>
            </w:r>
          </w:p>
        </w:tc>
        <w:tc>
          <w:tcPr>
            <w:tcW w:w="1588" w:type="dxa"/>
            <w:vAlign w:val="center"/>
          </w:tcPr>
          <w:p w14:paraId="2A847878" w14:textId="33C86D2D" w:rsidR="007E1F27" w:rsidRPr="004A6FB9" w:rsidRDefault="007E1F27" w:rsidP="007E1F27">
            <w:pPr>
              <w:pStyle w:val="Tabelbody"/>
              <w:spacing w:after="0"/>
              <w:rPr>
                <w:sz w:val="20"/>
                <w:rPrChange w:id="1687" w:author="Koen Wartenberg" w:date="2018-02-09T15:38:00Z">
                  <w:rPr/>
                </w:rPrChange>
              </w:rPr>
            </w:pPr>
            <w:r w:rsidRPr="004A6FB9">
              <w:rPr>
                <w:sz w:val="20"/>
                <w:rPrChange w:id="1688" w:author="Koen Wartenberg" w:date="2018-02-09T15:38:00Z">
                  <w:rPr/>
                </w:rPrChange>
              </w:rPr>
              <w:t>1</w:t>
            </w:r>
            <w:r w:rsidR="00CB1BC6" w:rsidRPr="004A6FB9">
              <w:rPr>
                <w:sz w:val="20"/>
                <w:rPrChange w:id="1689" w:author="Koen Wartenberg" w:date="2018-02-09T15:38:00Z">
                  <w:rPr/>
                </w:rPrChange>
              </w:rPr>
              <w:t>9</w:t>
            </w:r>
            <w:r w:rsidRPr="004A6FB9">
              <w:rPr>
                <w:sz w:val="20"/>
                <w:rPrChange w:id="1690" w:author="Koen Wartenberg" w:date="2018-02-09T15:38:00Z">
                  <w:rPr/>
                </w:rPrChange>
              </w:rPr>
              <w:t>-02-2018</w:t>
            </w:r>
          </w:p>
        </w:tc>
        <w:tc>
          <w:tcPr>
            <w:tcW w:w="1560" w:type="dxa"/>
            <w:vAlign w:val="center"/>
          </w:tcPr>
          <w:p w14:paraId="370E4FB0" w14:textId="3828632D" w:rsidR="007E1F27" w:rsidRPr="004A6FB9" w:rsidRDefault="007E1F27" w:rsidP="007E1F27">
            <w:pPr>
              <w:pStyle w:val="Tabelbody"/>
              <w:spacing w:after="0"/>
              <w:rPr>
                <w:sz w:val="20"/>
                <w:rPrChange w:id="1691" w:author="Koen Wartenberg" w:date="2018-02-09T15:38:00Z">
                  <w:rPr/>
                </w:rPrChange>
              </w:rPr>
            </w:pPr>
            <w:r w:rsidRPr="004A6FB9">
              <w:rPr>
                <w:sz w:val="20"/>
                <w:rPrChange w:id="1692" w:author="Koen Wartenberg" w:date="2018-02-09T15:38:00Z">
                  <w:rPr/>
                </w:rPrChange>
              </w:rPr>
              <w:t>1</w:t>
            </w:r>
            <w:r w:rsidR="00CB1BC6" w:rsidRPr="004A6FB9">
              <w:rPr>
                <w:sz w:val="20"/>
                <w:rPrChange w:id="1693" w:author="Koen Wartenberg" w:date="2018-02-09T15:38:00Z">
                  <w:rPr/>
                </w:rPrChange>
              </w:rPr>
              <w:t>9</w:t>
            </w:r>
            <w:r w:rsidRPr="004A6FB9">
              <w:rPr>
                <w:sz w:val="20"/>
                <w:rPrChange w:id="1694" w:author="Koen Wartenberg" w:date="2018-02-09T15:38:00Z">
                  <w:rPr/>
                </w:rPrChange>
              </w:rPr>
              <w:t>-02-2018</w:t>
            </w:r>
          </w:p>
        </w:tc>
      </w:tr>
      <w:tr w:rsidR="00E1647A" w:rsidRPr="00C63FDB" w14:paraId="3A8B8F0E" w14:textId="77777777" w:rsidTr="00AF5115">
        <w:trPr>
          <w:cantSplit/>
          <w:trHeight w:val="397"/>
        </w:trPr>
        <w:tc>
          <w:tcPr>
            <w:tcW w:w="4361" w:type="dxa"/>
            <w:vAlign w:val="center"/>
          </w:tcPr>
          <w:p w14:paraId="62ECFDB1" w14:textId="7DEAD3C6" w:rsidR="00E1647A" w:rsidRPr="004A6FB9" w:rsidRDefault="00E1647A" w:rsidP="00E1647A">
            <w:pPr>
              <w:pStyle w:val="Tabelbody"/>
              <w:spacing w:after="0"/>
              <w:rPr>
                <w:sz w:val="20"/>
                <w:rPrChange w:id="1695" w:author="Koen Wartenberg" w:date="2018-02-09T15:38:00Z">
                  <w:rPr/>
                </w:rPrChange>
              </w:rPr>
            </w:pPr>
            <w:r w:rsidRPr="004A6FB9">
              <w:rPr>
                <w:sz w:val="20"/>
                <w:rPrChange w:id="1696" w:author="Koen Wartenberg" w:date="2018-02-09T15:38:00Z">
                  <w:rPr/>
                </w:rPrChange>
              </w:rPr>
              <w:t>MoSCoW: requirement document opstellen</w:t>
            </w:r>
          </w:p>
        </w:tc>
        <w:tc>
          <w:tcPr>
            <w:tcW w:w="1417" w:type="dxa"/>
            <w:vAlign w:val="center"/>
          </w:tcPr>
          <w:p w14:paraId="38CD62EA" w14:textId="4E80342C" w:rsidR="00E1647A" w:rsidRPr="004A6FB9" w:rsidRDefault="00E1647A" w:rsidP="00E1647A">
            <w:pPr>
              <w:pStyle w:val="Tabelbody"/>
              <w:spacing w:after="0"/>
              <w:rPr>
                <w:sz w:val="20"/>
                <w:rPrChange w:id="1697" w:author="Koen Wartenberg" w:date="2018-02-09T15:38:00Z">
                  <w:rPr/>
                </w:rPrChange>
              </w:rPr>
            </w:pPr>
            <w:r w:rsidRPr="004A6FB9">
              <w:rPr>
                <w:sz w:val="20"/>
                <w:rPrChange w:id="1698" w:author="Koen Wartenberg" w:date="2018-02-09T15:38:00Z">
                  <w:rPr/>
                </w:rPrChange>
              </w:rPr>
              <w:t>1</w:t>
            </w:r>
          </w:p>
        </w:tc>
        <w:tc>
          <w:tcPr>
            <w:tcW w:w="1588" w:type="dxa"/>
            <w:vAlign w:val="center"/>
          </w:tcPr>
          <w:p w14:paraId="3A588F43" w14:textId="6C581B55" w:rsidR="00E1647A" w:rsidRPr="004A6FB9" w:rsidRDefault="00E1647A" w:rsidP="00E1647A">
            <w:pPr>
              <w:pStyle w:val="Tabelbody"/>
              <w:spacing w:after="0"/>
              <w:rPr>
                <w:sz w:val="20"/>
                <w:rPrChange w:id="1699" w:author="Koen Wartenberg" w:date="2018-02-09T15:38:00Z">
                  <w:rPr/>
                </w:rPrChange>
              </w:rPr>
            </w:pPr>
            <w:r w:rsidRPr="004A6FB9">
              <w:rPr>
                <w:sz w:val="20"/>
                <w:rPrChange w:id="1700" w:author="Koen Wartenberg" w:date="2018-02-09T15:38:00Z">
                  <w:rPr/>
                </w:rPrChange>
              </w:rPr>
              <w:t>1</w:t>
            </w:r>
            <w:r w:rsidR="00CB1BC6" w:rsidRPr="004A6FB9">
              <w:rPr>
                <w:sz w:val="20"/>
                <w:rPrChange w:id="1701" w:author="Koen Wartenberg" w:date="2018-02-09T15:38:00Z">
                  <w:rPr/>
                </w:rPrChange>
              </w:rPr>
              <w:t>9</w:t>
            </w:r>
            <w:r w:rsidRPr="004A6FB9">
              <w:rPr>
                <w:sz w:val="20"/>
                <w:rPrChange w:id="1702" w:author="Koen Wartenberg" w:date="2018-02-09T15:38:00Z">
                  <w:rPr/>
                </w:rPrChange>
              </w:rPr>
              <w:t>-02-2018</w:t>
            </w:r>
          </w:p>
        </w:tc>
        <w:tc>
          <w:tcPr>
            <w:tcW w:w="1560" w:type="dxa"/>
            <w:vAlign w:val="center"/>
          </w:tcPr>
          <w:p w14:paraId="727CD886" w14:textId="7FFC4602" w:rsidR="00E1647A" w:rsidRPr="004A6FB9" w:rsidRDefault="00AF0D55" w:rsidP="00E1647A">
            <w:pPr>
              <w:pStyle w:val="Tabelbody"/>
              <w:spacing w:after="0"/>
              <w:rPr>
                <w:sz w:val="20"/>
                <w:rPrChange w:id="1703" w:author="Koen Wartenberg" w:date="2018-02-09T15:38:00Z">
                  <w:rPr/>
                </w:rPrChange>
              </w:rPr>
            </w:pPr>
            <w:r w:rsidRPr="004A6FB9">
              <w:rPr>
                <w:sz w:val="20"/>
                <w:rPrChange w:id="1704" w:author="Koen Wartenberg" w:date="2018-02-09T15:38:00Z">
                  <w:rPr/>
                </w:rPrChange>
              </w:rPr>
              <w:t>20</w:t>
            </w:r>
            <w:r w:rsidR="00E1647A" w:rsidRPr="004A6FB9">
              <w:rPr>
                <w:sz w:val="20"/>
                <w:rPrChange w:id="1705" w:author="Koen Wartenberg" w:date="2018-02-09T15:38:00Z">
                  <w:rPr/>
                </w:rPrChange>
              </w:rPr>
              <w:t>-02-2018</w:t>
            </w:r>
          </w:p>
        </w:tc>
      </w:tr>
      <w:tr w:rsidR="00E1647A" w:rsidRPr="00C63FDB" w14:paraId="34A8AA82" w14:textId="77777777" w:rsidTr="00AF5115">
        <w:trPr>
          <w:cantSplit/>
          <w:trHeight w:val="397"/>
        </w:trPr>
        <w:tc>
          <w:tcPr>
            <w:tcW w:w="4361" w:type="dxa"/>
            <w:vAlign w:val="center"/>
          </w:tcPr>
          <w:p w14:paraId="04923570" w14:textId="44026B31" w:rsidR="00E1647A" w:rsidRPr="004A6FB9" w:rsidRDefault="00E1647A" w:rsidP="00E1647A">
            <w:pPr>
              <w:pStyle w:val="Tabelbody"/>
              <w:spacing w:after="0"/>
              <w:rPr>
                <w:sz w:val="20"/>
                <w:rPrChange w:id="1706" w:author="Koen Wartenberg" w:date="2018-02-09T15:38:00Z">
                  <w:rPr/>
                </w:rPrChange>
              </w:rPr>
            </w:pPr>
            <w:r w:rsidRPr="004A6FB9">
              <w:rPr>
                <w:sz w:val="20"/>
                <w:rPrChange w:id="1707" w:author="Koen Wartenberg" w:date="2018-02-09T15:38:00Z">
                  <w:rPr/>
                </w:rPrChange>
              </w:rPr>
              <w:t xml:space="preserve">Use case document: </w:t>
            </w:r>
            <w:r w:rsidR="003B6595" w:rsidRPr="004A6FB9">
              <w:rPr>
                <w:sz w:val="20"/>
                <w:rPrChange w:id="1708" w:author="Koen Wartenberg" w:date="2018-02-09T15:38:00Z">
                  <w:rPr/>
                </w:rPrChange>
              </w:rPr>
              <w:t>verbeteren/</w:t>
            </w:r>
            <w:r w:rsidRPr="004A6FB9">
              <w:rPr>
                <w:sz w:val="20"/>
                <w:rPrChange w:id="1709" w:author="Koen Wartenberg" w:date="2018-02-09T15:38:00Z">
                  <w:rPr/>
                </w:rPrChange>
              </w:rPr>
              <w:t xml:space="preserve"> herinrichten</w:t>
            </w:r>
          </w:p>
        </w:tc>
        <w:tc>
          <w:tcPr>
            <w:tcW w:w="1417" w:type="dxa"/>
            <w:vAlign w:val="center"/>
          </w:tcPr>
          <w:p w14:paraId="7818B644" w14:textId="3C32C4EC" w:rsidR="00E1647A" w:rsidRPr="004A6FB9" w:rsidRDefault="00E1647A" w:rsidP="00E1647A">
            <w:pPr>
              <w:pStyle w:val="Tabelbody"/>
              <w:spacing w:after="0"/>
              <w:rPr>
                <w:sz w:val="20"/>
                <w:rPrChange w:id="1710" w:author="Koen Wartenberg" w:date="2018-02-09T15:38:00Z">
                  <w:rPr/>
                </w:rPrChange>
              </w:rPr>
            </w:pPr>
            <w:r w:rsidRPr="004A6FB9">
              <w:rPr>
                <w:sz w:val="20"/>
                <w:rPrChange w:id="1711" w:author="Koen Wartenberg" w:date="2018-02-09T15:38:00Z">
                  <w:rPr/>
                </w:rPrChange>
              </w:rPr>
              <w:t>1</w:t>
            </w:r>
          </w:p>
        </w:tc>
        <w:tc>
          <w:tcPr>
            <w:tcW w:w="1588" w:type="dxa"/>
            <w:vAlign w:val="center"/>
          </w:tcPr>
          <w:p w14:paraId="671551D3" w14:textId="7F1D4417" w:rsidR="00E1647A" w:rsidRPr="004A6FB9" w:rsidRDefault="00AF0D55" w:rsidP="00E1647A">
            <w:pPr>
              <w:pStyle w:val="Tabelbody"/>
              <w:spacing w:after="0"/>
              <w:rPr>
                <w:sz w:val="20"/>
                <w:rPrChange w:id="1712" w:author="Koen Wartenberg" w:date="2018-02-09T15:38:00Z">
                  <w:rPr/>
                </w:rPrChange>
              </w:rPr>
            </w:pPr>
            <w:r w:rsidRPr="004A6FB9">
              <w:rPr>
                <w:sz w:val="20"/>
                <w:rPrChange w:id="1713" w:author="Koen Wartenberg" w:date="2018-02-09T15:38:00Z">
                  <w:rPr/>
                </w:rPrChange>
              </w:rPr>
              <w:t>21</w:t>
            </w:r>
            <w:r w:rsidR="00E1647A" w:rsidRPr="004A6FB9">
              <w:rPr>
                <w:sz w:val="20"/>
                <w:rPrChange w:id="1714" w:author="Koen Wartenberg" w:date="2018-02-09T15:38:00Z">
                  <w:rPr/>
                </w:rPrChange>
              </w:rPr>
              <w:t>-02-2018</w:t>
            </w:r>
          </w:p>
        </w:tc>
        <w:tc>
          <w:tcPr>
            <w:tcW w:w="1560" w:type="dxa"/>
            <w:vAlign w:val="center"/>
          </w:tcPr>
          <w:p w14:paraId="37F1070F" w14:textId="56279C04" w:rsidR="00E1647A" w:rsidRPr="004A6FB9" w:rsidRDefault="00AF0D55" w:rsidP="00E1647A">
            <w:pPr>
              <w:pStyle w:val="Tabelbody"/>
              <w:spacing w:after="0"/>
              <w:rPr>
                <w:sz w:val="20"/>
                <w:rPrChange w:id="1715" w:author="Koen Wartenberg" w:date="2018-02-09T15:38:00Z">
                  <w:rPr/>
                </w:rPrChange>
              </w:rPr>
            </w:pPr>
            <w:r w:rsidRPr="004A6FB9">
              <w:rPr>
                <w:sz w:val="20"/>
                <w:rPrChange w:id="1716" w:author="Koen Wartenberg" w:date="2018-02-09T15:38:00Z">
                  <w:rPr/>
                </w:rPrChange>
              </w:rPr>
              <w:t>23</w:t>
            </w:r>
            <w:r w:rsidR="00E1647A" w:rsidRPr="004A6FB9">
              <w:rPr>
                <w:sz w:val="20"/>
                <w:rPrChange w:id="1717" w:author="Koen Wartenberg" w:date="2018-02-09T15:38:00Z">
                  <w:rPr/>
                </w:rPrChange>
              </w:rPr>
              <w:t>-02-2018</w:t>
            </w:r>
          </w:p>
        </w:tc>
      </w:tr>
      <w:tr w:rsidR="00E1647A" w:rsidRPr="00C63FDB" w14:paraId="6398F69E" w14:textId="77777777" w:rsidTr="00AF5115">
        <w:trPr>
          <w:cantSplit/>
          <w:trHeight w:val="397"/>
        </w:trPr>
        <w:tc>
          <w:tcPr>
            <w:tcW w:w="4361" w:type="dxa"/>
            <w:vAlign w:val="center"/>
          </w:tcPr>
          <w:p w14:paraId="45A211D2" w14:textId="0357374D" w:rsidR="00E1647A" w:rsidRPr="004A6FB9" w:rsidRDefault="00E1647A" w:rsidP="00E1647A">
            <w:pPr>
              <w:pStyle w:val="Tabelbody"/>
              <w:spacing w:after="0"/>
              <w:rPr>
                <w:sz w:val="20"/>
                <w:rPrChange w:id="1718" w:author="Koen Wartenberg" w:date="2018-02-09T15:38:00Z">
                  <w:rPr/>
                </w:rPrChange>
              </w:rPr>
            </w:pPr>
            <w:r w:rsidRPr="004A6FB9">
              <w:rPr>
                <w:sz w:val="20"/>
                <w:rPrChange w:id="1719" w:author="Koen Wartenberg" w:date="2018-02-09T15:38:00Z">
                  <w:rPr/>
                </w:rPrChange>
              </w:rPr>
              <w:t>Use case document: nieuwe requirement opstellen</w:t>
            </w:r>
          </w:p>
        </w:tc>
        <w:tc>
          <w:tcPr>
            <w:tcW w:w="1417" w:type="dxa"/>
            <w:vAlign w:val="center"/>
          </w:tcPr>
          <w:p w14:paraId="759281E6" w14:textId="28702EAE" w:rsidR="00E1647A" w:rsidRPr="004A6FB9" w:rsidRDefault="00E1647A" w:rsidP="00E1647A">
            <w:pPr>
              <w:pStyle w:val="Tabelbody"/>
              <w:spacing w:after="0"/>
              <w:rPr>
                <w:sz w:val="20"/>
                <w:rPrChange w:id="1720" w:author="Koen Wartenberg" w:date="2018-02-09T15:38:00Z">
                  <w:rPr/>
                </w:rPrChange>
              </w:rPr>
            </w:pPr>
            <w:r w:rsidRPr="004A6FB9">
              <w:rPr>
                <w:sz w:val="20"/>
                <w:rPrChange w:id="1721" w:author="Koen Wartenberg" w:date="2018-02-09T15:38:00Z">
                  <w:rPr/>
                </w:rPrChange>
              </w:rPr>
              <w:t>1</w:t>
            </w:r>
          </w:p>
        </w:tc>
        <w:tc>
          <w:tcPr>
            <w:tcW w:w="1588" w:type="dxa"/>
            <w:vAlign w:val="center"/>
          </w:tcPr>
          <w:p w14:paraId="108E41E1" w14:textId="0FBC38EF" w:rsidR="00E1647A" w:rsidRPr="004A6FB9" w:rsidRDefault="00AF0D55" w:rsidP="00E1647A">
            <w:pPr>
              <w:pStyle w:val="Tabelbody"/>
              <w:spacing w:after="0"/>
              <w:rPr>
                <w:sz w:val="20"/>
                <w:rPrChange w:id="1722" w:author="Koen Wartenberg" w:date="2018-02-09T15:38:00Z">
                  <w:rPr/>
                </w:rPrChange>
              </w:rPr>
            </w:pPr>
            <w:r w:rsidRPr="004A6FB9">
              <w:rPr>
                <w:sz w:val="20"/>
                <w:rPrChange w:id="1723" w:author="Koen Wartenberg" w:date="2018-02-09T15:38:00Z">
                  <w:rPr/>
                </w:rPrChange>
              </w:rPr>
              <w:t>26</w:t>
            </w:r>
            <w:r w:rsidR="00E1647A" w:rsidRPr="004A6FB9">
              <w:rPr>
                <w:sz w:val="20"/>
                <w:rPrChange w:id="1724" w:author="Koen Wartenberg" w:date="2018-02-09T15:38:00Z">
                  <w:rPr/>
                </w:rPrChange>
              </w:rPr>
              <w:t>-02-2018</w:t>
            </w:r>
          </w:p>
        </w:tc>
        <w:tc>
          <w:tcPr>
            <w:tcW w:w="1560" w:type="dxa"/>
            <w:vAlign w:val="center"/>
          </w:tcPr>
          <w:p w14:paraId="3C8208D0" w14:textId="08233A21" w:rsidR="00E1647A" w:rsidRPr="004A6FB9" w:rsidRDefault="00AF0D55" w:rsidP="00E1647A">
            <w:pPr>
              <w:pStyle w:val="Tabelbody"/>
              <w:spacing w:after="0"/>
              <w:rPr>
                <w:sz w:val="20"/>
                <w:rPrChange w:id="1725" w:author="Koen Wartenberg" w:date="2018-02-09T15:38:00Z">
                  <w:rPr/>
                </w:rPrChange>
              </w:rPr>
            </w:pPr>
            <w:r w:rsidRPr="004A6FB9">
              <w:rPr>
                <w:sz w:val="20"/>
                <w:rPrChange w:id="1726" w:author="Koen Wartenberg" w:date="2018-02-09T15:38:00Z">
                  <w:rPr/>
                </w:rPrChange>
              </w:rPr>
              <w:t>26</w:t>
            </w:r>
            <w:r w:rsidR="00E1647A" w:rsidRPr="004A6FB9">
              <w:rPr>
                <w:sz w:val="20"/>
                <w:rPrChange w:id="1727" w:author="Koen Wartenberg" w:date="2018-02-09T15:38:00Z">
                  <w:rPr/>
                </w:rPrChange>
              </w:rPr>
              <w:t>-02-2018</w:t>
            </w:r>
          </w:p>
        </w:tc>
      </w:tr>
      <w:tr w:rsidR="00E1647A" w:rsidRPr="00C63FDB" w14:paraId="2C6B86DB" w14:textId="77777777" w:rsidTr="00AF5115">
        <w:trPr>
          <w:cantSplit/>
          <w:trHeight w:val="397"/>
        </w:trPr>
        <w:tc>
          <w:tcPr>
            <w:tcW w:w="4361" w:type="dxa"/>
            <w:vAlign w:val="center"/>
          </w:tcPr>
          <w:p w14:paraId="7E39EA2E" w14:textId="3A7FBBAC" w:rsidR="00E1647A" w:rsidRPr="004A6FB9" w:rsidRDefault="003B6595" w:rsidP="00E1647A">
            <w:pPr>
              <w:pStyle w:val="Tabelbody"/>
              <w:spacing w:after="0"/>
              <w:rPr>
                <w:sz w:val="20"/>
                <w:rPrChange w:id="1728" w:author="Koen Wartenberg" w:date="2018-02-09T15:38:00Z">
                  <w:rPr/>
                </w:rPrChange>
              </w:rPr>
            </w:pPr>
            <w:r w:rsidRPr="004A6FB9">
              <w:rPr>
                <w:sz w:val="20"/>
                <w:rPrChange w:id="1729" w:author="Koen Wartenberg" w:date="2018-02-09T15:38:00Z">
                  <w:rPr/>
                </w:rPrChange>
              </w:rPr>
              <w:t xml:space="preserve">SAD: </w:t>
            </w:r>
            <w:ins w:id="1730" w:author="Koen Wartenberg" w:date="2018-02-09T14:21:00Z">
              <w:r w:rsidR="00445509" w:rsidRPr="004A6FB9">
                <w:rPr>
                  <w:sz w:val="20"/>
                  <w:rPrChange w:id="1731" w:author="Koen Wartenberg" w:date="2018-02-09T15:38:00Z">
                    <w:rPr/>
                  </w:rPrChange>
                </w:rPr>
                <w:t>Nieuw</w:t>
              </w:r>
            </w:ins>
            <w:del w:id="1732" w:author="Koen Wartenberg" w:date="2018-02-09T14:21:00Z">
              <w:r w:rsidRPr="004A6FB9" w:rsidDel="00445509">
                <w:rPr>
                  <w:sz w:val="20"/>
                  <w:rPrChange w:id="1733" w:author="Koen Wartenberg" w:date="2018-02-09T15:38:00Z">
                    <w:rPr/>
                  </w:rPrChange>
                </w:rPr>
                <w:delText>Alternatief</w:delText>
              </w:r>
            </w:del>
            <w:r w:rsidR="00E1647A" w:rsidRPr="004A6FB9">
              <w:rPr>
                <w:sz w:val="20"/>
                <w:rPrChange w:id="1734" w:author="Koen Wartenberg" w:date="2018-02-09T15:38:00Z">
                  <w:rPr/>
                </w:rPrChange>
              </w:rPr>
              <w:t xml:space="preserve"> document opstellen met verbeteringen</w:t>
            </w:r>
            <w:ins w:id="1735" w:author="Koen Wartenberg" w:date="2018-02-09T14:21:00Z">
              <w:r w:rsidR="00445509" w:rsidRPr="004A6FB9">
                <w:rPr>
                  <w:sz w:val="20"/>
                  <w:rPrChange w:id="1736" w:author="Koen Wartenberg" w:date="2018-02-09T15:38:00Z">
                    <w:rPr/>
                  </w:rPrChange>
                </w:rPr>
                <w:t xml:space="preserve">. </w:t>
              </w:r>
            </w:ins>
            <w:ins w:id="1737" w:author="Koen Wartenberg" w:date="2018-02-12T16:39:00Z">
              <w:r w:rsidR="002E1736" w:rsidRPr="004A6FB9">
                <w:rPr>
                  <w:sz w:val="20"/>
                </w:rPr>
                <w:t>Afgeleid</w:t>
              </w:r>
            </w:ins>
            <w:ins w:id="1738" w:author="Koen Wartenberg" w:date="2018-02-09T14:21:00Z">
              <w:r w:rsidR="00445509" w:rsidRPr="004A6FB9">
                <w:rPr>
                  <w:sz w:val="20"/>
                  <w:rPrChange w:id="1739" w:author="Koen Wartenberg" w:date="2018-02-09T15:38:00Z">
                    <w:rPr/>
                  </w:rPrChange>
                </w:rPr>
                <w:t xml:space="preserve"> vanuit </w:t>
              </w:r>
            </w:ins>
            <w:ins w:id="1740" w:author="Koen Wartenberg" w:date="2018-02-09T14:22:00Z">
              <w:r w:rsidR="00445509" w:rsidRPr="004A6FB9">
                <w:rPr>
                  <w:sz w:val="20"/>
                  <w:rPrChange w:id="1741" w:author="Koen Wartenberg" w:date="2018-02-09T15:38:00Z">
                    <w:rPr/>
                  </w:rPrChange>
                </w:rPr>
                <w:t>de huidige SAD</w:t>
              </w:r>
            </w:ins>
            <w:del w:id="1742" w:author="Koen Wartenberg" w:date="2018-02-09T14:21:00Z">
              <w:r w:rsidR="00E1647A" w:rsidRPr="004A6FB9" w:rsidDel="00445509">
                <w:rPr>
                  <w:sz w:val="20"/>
                  <w:rPrChange w:id="1743" w:author="Koen Wartenberg" w:date="2018-02-09T15:38:00Z">
                    <w:rPr/>
                  </w:rPrChange>
                </w:rPr>
                <w:delText xml:space="preserve"> (</w:delText>
              </w:r>
              <w:r w:rsidRPr="004A6FB9" w:rsidDel="00445509">
                <w:rPr>
                  <w:sz w:val="20"/>
                  <w:rPrChange w:id="1744" w:author="Koen Wartenberg" w:date="2018-02-09T15:38:00Z">
                    <w:rPr/>
                  </w:rPrChange>
                </w:rPr>
                <w:delText>kopiëren</w:delText>
              </w:r>
              <w:r w:rsidR="00E1647A" w:rsidRPr="004A6FB9" w:rsidDel="00445509">
                <w:rPr>
                  <w:sz w:val="20"/>
                  <w:rPrChange w:id="1745" w:author="Koen Wartenberg" w:date="2018-02-09T15:38:00Z">
                    <w:rPr/>
                  </w:rPrChange>
                </w:rPr>
                <w:delText xml:space="preserve"> en daarna eigen ingeving erop toepassen)</w:delText>
              </w:r>
            </w:del>
          </w:p>
        </w:tc>
        <w:tc>
          <w:tcPr>
            <w:tcW w:w="1417" w:type="dxa"/>
            <w:vAlign w:val="center"/>
          </w:tcPr>
          <w:p w14:paraId="0ED9DE4D" w14:textId="38AA9C10" w:rsidR="00E1647A" w:rsidRPr="004A6FB9" w:rsidRDefault="007D76A5" w:rsidP="00E1647A">
            <w:pPr>
              <w:pStyle w:val="Tabelbody"/>
              <w:spacing w:after="0"/>
              <w:rPr>
                <w:sz w:val="20"/>
                <w:rPrChange w:id="1746" w:author="Koen Wartenberg" w:date="2018-02-09T15:38:00Z">
                  <w:rPr/>
                </w:rPrChange>
              </w:rPr>
            </w:pPr>
            <w:r w:rsidRPr="004A6FB9">
              <w:rPr>
                <w:sz w:val="20"/>
                <w:rPrChange w:id="1747" w:author="Koen Wartenberg" w:date="2018-02-09T15:38:00Z">
                  <w:rPr/>
                </w:rPrChange>
              </w:rPr>
              <w:t>4-6</w:t>
            </w:r>
          </w:p>
        </w:tc>
        <w:tc>
          <w:tcPr>
            <w:tcW w:w="1588" w:type="dxa"/>
            <w:vAlign w:val="center"/>
          </w:tcPr>
          <w:p w14:paraId="5731DF8D" w14:textId="2A794435" w:rsidR="00E1647A" w:rsidRPr="004A6FB9" w:rsidRDefault="00AF0D55" w:rsidP="00E1647A">
            <w:pPr>
              <w:pStyle w:val="Tabelbody"/>
              <w:spacing w:after="0"/>
              <w:rPr>
                <w:sz w:val="20"/>
                <w:rPrChange w:id="1748" w:author="Koen Wartenberg" w:date="2018-02-09T15:38:00Z">
                  <w:rPr/>
                </w:rPrChange>
              </w:rPr>
            </w:pPr>
            <w:r w:rsidRPr="004A6FB9">
              <w:rPr>
                <w:sz w:val="20"/>
                <w:rPrChange w:id="1749" w:author="Koen Wartenberg" w:date="2018-02-09T15:38:00Z">
                  <w:rPr/>
                </w:rPrChange>
              </w:rPr>
              <w:t>27</w:t>
            </w:r>
            <w:r w:rsidR="00E1647A" w:rsidRPr="004A6FB9">
              <w:rPr>
                <w:sz w:val="20"/>
                <w:rPrChange w:id="1750" w:author="Koen Wartenberg" w:date="2018-02-09T15:38:00Z">
                  <w:rPr/>
                </w:rPrChange>
              </w:rPr>
              <w:t>-02-2018</w:t>
            </w:r>
          </w:p>
        </w:tc>
        <w:tc>
          <w:tcPr>
            <w:tcW w:w="1560" w:type="dxa"/>
            <w:vAlign w:val="center"/>
          </w:tcPr>
          <w:p w14:paraId="2F5A0B2D" w14:textId="1310DBD7" w:rsidR="00E1647A" w:rsidRPr="004A6FB9" w:rsidRDefault="00AF0D55" w:rsidP="00E1647A">
            <w:pPr>
              <w:pStyle w:val="Tabelbody"/>
              <w:spacing w:after="0"/>
              <w:rPr>
                <w:sz w:val="20"/>
                <w:rPrChange w:id="1751" w:author="Koen Wartenberg" w:date="2018-02-09T15:38:00Z">
                  <w:rPr/>
                </w:rPrChange>
              </w:rPr>
            </w:pPr>
            <w:r w:rsidRPr="004A6FB9">
              <w:rPr>
                <w:sz w:val="20"/>
                <w:rPrChange w:id="1752" w:author="Koen Wartenberg" w:date="2018-02-09T15:38:00Z">
                  <w:rPr/>
                </w:rPrChange>
              </w:rPr>
              <w:t>2/6</w:t>
            </w:r>
            <w:r w:rsidR="007D76A5" w:rsidRPr="004A6FB9">
              <w:rPr>
                <w:sz w:val="20"/>
                <w:rPrChange w:id="1753" w:author="Koen Wartenberg" w:date="2018-02-09T15:38:00Z">
                  <w:rPr/>
                </w:rPrChange>
              </w:rPr>
              <w:t>-0</w:t>
            </w:r>
            <w:r w:rsidRPr="004A6FB9">
              <w:rPr>
                <w:sz w:val="20"/>
                <w:rPrChange w:id="1754" w:author="Koen Wartenberg" w:date="2018-02-09T15:38:00Z">
                  <w:rPr/>
                </w:rPrChange>
              </w:rPr>
              <w:t>3</w:t>
            </w:r>
            <w:r w:rsidR="007D76A5" w:rsidRPr="004A6FB9">
              <w:rPr>
                <w:sz w:val="20"/>
                <w:rPrChange w:id="1755" w:author="Koen Wartenberg" w:date="2018-02-09T15:38:00Z">
                  <w:rPr/>
                </w:rPrChange>
              </w:rPr>
              <w:t>-2018</w:t>
            </w:r>
          </w:p>
        </w:tc>
      </w:tr>
      <w:tr w:rsidR="00AF5115" w:rsidRPr="00C63FDB" w14:paraId="5B6BBE73" w14:textId="77777777" w:rsidTr="00AF5115">
        <w:trPr>
          <w:cantSplit/>
          <w:trHeight w:val="397"/>
        </w:trPr>
        <w:tc>
          <w:tcPr>
            <w:tcW w:w="4361" w:type="dxa"/>
            <w:vAlign w:val="center"/>
          </w:tcPr>
          <w:p w14:paraId="71AC840E" w14:textId="0B2FBD8E" w:rsidR="00AF5115" w:rsidRPr="004A6FB9" w:rsidRDefault="00AF5115" w:rsidP="00AF5115">
            <w:pPr>
              <w:pStyle w:val="Tabelbody"/>
              <w:spacing w:after="0"/>
              <w:rPr>
                <w:sz w:val="20"/>
                <w:rPrChange w:id="1756" w:author="Koen Wartenberg" w:date="2018-02-09T15:38:00Z">
                  <w:rPr/>
                </w:rPrChange>
              </w:rPr>
            </w:pPr>
            <w:r w:rsidRPr="004A6FB9">
              <w:rPr>
                <w:sz w:val="20"/>
                <w:rPrChange w:id="1757" w:author="Koen Wartenberg" w:date="2018-02-09T15:38:00Z">
                  <w:rPr/>
                </w:rPrChange>
              </w:rPr>
              <w:t xml:space="preserve">GUI: </w:t>
            </w:r>
            <w:r w:rsidR="003B6595" w:rsidRPr="004A6FB9">
              <w:rPr>
                <w:sz w:val="20"/>
                <w:rPrChange w:id="1758" w:author="Koen Wartenberg" w:date="2018-02-09T15:38:00Z">
                  <w:rPr/>
                </w:rPrChange>
              </w:rPr>
              <w:t>re</w:t>
            </w:r>
            <w:ins w:id="1759" w:author="Koen Wartenberg" w:date="2018-02-09T14:23:00Z">
              <w:r w:rsidR="00445509" w:rsidRPr="004A6FB9">
                <w:rPr>
                  <w:sz w:val="20"/>
                  <w:rPrChange w:id="1760" w:author="Koen Wartenberg" w:date="2018-02-09T15:38:00Z">
                    <w:rPr/>
                  </w:rPrChange>
                </w:rPr>
                <w:t>-</w:t>
              </w:r>
            </w:ins>
            <w:del w:id="1761" w:author="Koen Wartenberg" w:date="2018-02-09T14:23:00Z">
              <w:r w:rsidR="003B6595" w:rsidRPr="004A6FB9" w:rsidDel="00445509">
                <w:rPr>
                  <w:sz w:val="20"/>
                  <w:rPrChange w:id="1762" w:author="Koen Wartenberg" w:date="2018-02-09T15:38:00Z">
                    <w:rPr/>
                  </w:rPrChange>
                </w:rPr>
                <w:delText xml:space="preserve"> </w:delText>
              </w:r>
            </w:del>
            <w:r w:rsidR="003B6595" w:rsidRPr="004A6FB9">
              <w:rPr>
                <w:sz w:val="20"/>
                <w:rPrChange w:id="1763" w:author="Koen Wartenberg" w:date="2018-02-09T15:38:00Z">
                  <w:rPr/>
                </w:rPrChange>
              </w:rPr>
              <w:t>design</w:t>
            </w:r>
            <w:r w:rsidRPr="004A6FB9">
              <w:rPr>
                <w:sz w:val="20"/>
                <w:rPrChange w:id="1764" w:author="Koen Wartenberg" w:date="2018-02-09T15:38:00Z">
                  <w:rPr/>
                </w:rPrChange>
              </w:rPr>
              <w:t xml:space="preserve"> op basis requirements</w:t>
            </w:r>
            <w:ins w:id="1765" w:author="Koen Wartenberg" w:date="2018-02-09T14:23:00Z">
              <w:r w:rsidR="00445509" w:rsidRPr="004A6FB9">
                <w:rPr>
                  <w:sz w:val="20"/>
                  <w:rPrChange w:id="1766" w:author="Koen Wartenberg" w:date="2018-02-09T15:38:00Z">
                    <w:rPr/>
                  </w:rPrChange>
                </w:rPr>
                <w:t xml:space="preserve"> en vooral op gebruiksvriendelijkheid</w:t>
              </w:r>
            </w:ins>
          </w:p>
        </w:tc>
        <w:tc>
          <w:tcPr>
            <w:tcW w:w="1417" w:type="dxa"/>
            <w:vAlign w:val="center"/>
          </w:tcPr>
          <w:p w14:paraId="0252FDA2" w14:textId="6805C88E" w:rsidR="00AF5115" w:rsidRPr="004A6FB9" w:rsidRDefault="00AF5115" w:rsidP="00AF5115">
            <w:pPr>
              <w:pStyle w:val="Tabelbody"/>
              <w:spacing w:after="0"/>
              <w:rPr>
                <w:sz w:val="20"/>
                <w:rPrChange w:id="1767" w:author="Koen Wartenberg" w:date="2018-02-09T15:38:00Z">
                  <w:rPr/>
                </w:rPrChange>
              </w:rPr>
            </w:pPr>
            <w:r w:rsidRPr="004A6FB9">
              <w:rPr>
                <w:sz w:val="20"/>
                <w:rPrChange w:id="1768" w:author="Koen Wartenberg" w:date="2018-02-09T15:38:00Z">
                  <w:rPr/>
                </w:rPrChange>
              </w:rPr>
              <w:t>1</w:t>
            </w:r>
          </w:p>
        </w:tc>
        <w:tc>
          <w:tcPr>
            <w:tcW w:w="1588" w:type="dxa"/>
            <w:vAlign w:val="center"/>
          </w:tcPr>
          <w:p w14:paraId="44D8DCBC" w14:textId="608993DB" w:rsidR="00AF5115" w:rsidRPr="004A6FB9" w:rsidRDefault="00AF0D55" w:rsidP="00AF5115">
            <w:pPr>
              <w:pStyle w:val="Tabelbody"/>
              <w:spacing w:after="0"/>
              <w:rPr>
                <w:sz w:val="20"/>
                <w:rPrChange w:id="1769" w:author="Koen Wartenberg" w:date="2018-02-09T15:38:00Z">
                  <w:rPr/>
                </w:rPrChange>
              </w:rPr>
            </w:pPr>
            <w:r w:rsidRPr="004A6FB9">
              <w:rPr>
                <w:sz w:val="20"/>
                <w:rPrChange w:id="1770" w:author="Koen Wartenberg" w:date="2018-02-09T15:38:00Z">
                  <w:rPr/>
                </w:rPrChange>
              </w:rPr>
              <w:t>5/7</w:t>
            </w:r>
            <w:r w:rsidR="00AF5115" w:rsidRPr="004A6FB9">
              <w:rPr>
                <w:sz w:val="20"/>
                <w:rPrChange w:id="1771" w:author="Koen Wartenberg" w:date="2018-02-09T15:38:00Z">
                  <w:rPr/>
                </w:rPrChange>
              </w:rPr>
              <w:t>-02-2018</w:t>
            </w:r>
          </w:p>
        </w:tc>
        <w:tc>
          <w:tcPr>
            <w:tcW w:w="1560" w:type="dxa"/>
            <w:vAlign w:val="center"/>
          </w:tcPr>
          <w:p w14:paraId="4E98EA92" w14:textId="464FDEA9" w:rsidR="00AF5115" w:rsidRPr="004A6FB9" w:rsidRDefault="00AF0D55" w:rsidP="00AF5115">
            <w:pPr>
              <w:pStyle w:val="Tabelbody"/>
              <w:spacing w:after="0"/>
              <w:rPr>
                <w:sz w:val="20"/>
                <w:rPrChange w:id="1772" w:author="Koen Wartenberg" w:date="2018-02-09T15:38:00Z">
                  <w:rPr/>
                </w:rPrChange>
              </w:rPr>
            </w:pPr>
            <w:r w:rsidRPr="004A6FB9">
              <w:rPr>
                <w:sz w:val="20"/>
                <w:rPrChange w:id="1773" w:author="Koen Wartenberg" w:date="2018-02-09T15:38:00Z">
                  <w:rPr/>
                </w:rPrChange>
              </w:rPr>
              <w:t>0</w:t>
            </w:r>
            <w:r w:rsidR="00AF5115" w:rsidRPr="004A6FB9">
              <w:rPr>
                <w:sz w:val="20"/>
                <w:rPrChange w:id="1774" w:author="Koen Wartenberg" w:date="2018-02-09T15:38:00Z">
                  <w:rPr/>
                </w:rPrChange>
              </w:rPr>
              <w:t>7-0</w:t>
            </w:r>
            <w:r w:rsidRPr="004A6FB9">
              <w:rPr>
                <w:sz w:val="20"/>
                <w:rPrChange w:id="1775" w:author="Koen Wartenberg" w:date="2018-02-09T15:38:00Z">
                  <w:rPr/>
                </w:rPrChange>
              </w:rPr>
              <w:t>3</w:t>
            </w:r>
            <w:r w:rsidR="00AF5115" w:rsidRPr="004A6FB9">
              <w:rPr>
                <w:sz w:val="20"/>
                <w:rPrChange w:id="1776" w:author="Koen Wartenberg" w:date="2018-02-09T15:38:00Z">
                  <w:rPr/>
                </w:rPrChange>
              </w:rPr>
              <w:t>-2018</w:t>
            </w:r>
          </w:p>
        </w:tc>
      </w:tr>
    </w:tbl>
    <w:p w14:paraId="77F98A4A" w14:textId="77777777" w:rsidR="00F256FA" w:rsidRPr="00F256FA" w:rsidRDefault="00F256FA" w:rsidP="00F256FA"/>
    <w:p w14:paraId="5E2B1000" w14:textId="6CEAEEBA" w:rsidR="00905612" w:rsidRDefault="00905612">
      <w:r>
        <w:br w:type="page"/>
      </w:r>
    </w:p>
    <w:p w14:paraId="0BD538A1" w14:textId="77777777" w:rsidR="0061059A" w:rsidRDefault="0061059A" w:rsidP="0061059A"/>
    <w:p w14:paraId="3511B8C0" w14:textId="1D9D1BE9" w:rsidR="0061059A" w:rsidRDefault="00905612" w:rsidP="0061059A">
      <w:pPr>
        <w:pStyle w:val="Heading2"/>
        <w:keepNext w:val="0"/>
        <w:tabs>
          <w:tab w:val="num" w:pos="709"/>
        </w:tabs>
        <w:ind w:left="709" w:hanging="709"/>
      </w:pPr>
      <w:bookmarkStart w:id="1777" w:name="_Toc507663562"/>
      <w:r>
        <w:t xml:space="preserve">Bouw </w:t>
      </w:r>
      <w:r w:rsidR="0061059A" w:rsidRPr="00492252">
        <w:t>Fase</w:t>
      </w:r>
      <w:bookmarkEnd w:id="1777"/>
      <w:r w:rsidR="0061059A" w:rsidRPr="00492252">
        <w:t xml:space="preserve"> </w:t>
      </w:r>
    </w:p>
    <w:p w14:paraId="2F446B53" w14:textId="0CCC44D8" w:rsidR="00905612" w:rsidRDefault="00905612" w:rsidP="00905612"/>
    <w:p w14:paraId="44FB0BDB" w14:textId="3511FAD6" w:rsidR="00905612" w:rsidRDefault="00905612" w:rsidP="00905612">
      <w:pPr>
        <w:pStyle w:val="Heading3"/>
        <w:keepNext w:val="0"/>
        <w:tabs>
          <w:tab w:val="num" w:pos="709"/>
        </w:tabs>
        <w:spacing w:before="120" w:after="0"/>
        <w:ind w:left="1701" w:hanging="1701"/>
        <w:rPr>
          <w:ins w:id="1778" w:author="Koen Wartenberg" w:date="2018-02-09T14:27:00Z"/>
        </w:rPr>
      </w:pPr>
      <w:bookmarkStart w:id="1779" w:name="_Toc507663563"/>
      <w:r w:rsidRPr="00EF465E">
        <w:t>Omschrijving</w:t>
      </w:r>
      <w:r w:rsidRPr="00492252">
        <w:t xml:space="preserve"> en aanpak</w:t>
      </w:r>
      <w:bookmarkEnd w:id="1779"/>
    </w:p>
    <w:p w14:paraId="0DD0B292" w14:textId="77D149C3" w:rsidR="00AA6CC2" w:rsidRDefault="00AA6CC2" w:rsidP="00AA6CC2">
      <w:pPr>
        <w:rPr>
          <w:ins w:id="1780" w:author="Koen Wartenberg" w:date="2018-02-09T14:27:00Z"/>
        </w:rPr>
      </w:pPr>
    </w:p>
    <w:p w14:paraId="3307A9F6" w14:textId="4588A7B8" w:rsidR="00AA6CC2" w:rsidRDefault="00AA6CC2" w:rsidP="00AA6CC2">
      <w:pPr>
        <w:rPr>
          <w:ins w:id="1781" w:author="Koen Wartenberg" w:date="2018-02-09T14:31:00Z"/>
        </w:rPr>
      </w:pPr>
      <w:ins w:id="1782" w:author="Koen Wartenberg" w:date="2018-02-09T14:30:00Z">
        <w:r>
          <w:t xml:space="preserve">Omdat RUP toegepast wordt in dit project is het opgedeeld in fases. In de </w:t>
        </w:r>
      </w:ins>
      <w:ins w:id="1783" w:author="Koen Wartenberg" w:date="2018-02-15T08:16:00Z">
        <w:r w:rsidR="0009139B">
          <w:t>bouwfase</w:t>
        </w:r>
      </w:ins>
      <w:ins w:id="1784" w:author="Koen Wartenberg" w:date="2018-02-09T14:31:00Z">
        <w:r>
          <w:t xml:space="preserve"> komt </w:t>
        </w:r>
      </w:ins>
      <w:ins w:id="1785" w:author="Frens Vonken" w:date="2018-02-21T16:27:00Z">
        <w:r w:rsidR="00494159">
          <w:t>h</w:t>
        </w:r>
      </w:ins>
      <w:ins w:id="1786" w:author="Koen Wartenberg" w:date="2018-02-09T14:31:00Z">
        <w:del w:id="1787" w:author="Frens Vonken" w:date="2018-02-21T16:27:00Z">
          <w:r w:rsidDel="00494159">
            <w:delText>g</w:delText>
          </w:r>
        </w:del>
        <w:r>
          <w:t>et scrum gedeelte vooral naar voren toe</w:t>
        </w:r>
      </w:ins>
      <w:ins w:id="1788" w:author="Koen Wartenberg" w:date="2018-02-09T15:31:00Z">
        <w:r w:rsidR="00834364">
          <w:t xml:space="preserve">, aangezien deze fase meer dan 2 weken in beslag zal nemen. Na elke </w:t>
        </w:r>
      </w:ins>
      <w:ins w:id="1789" w:author="Koen Wartenberg" w:date="2018-02-09T15:32:00Z">
        <w:r w:rsidR="00834364">
          <w:t xml:space="preserve">sprint zal </w:t>
        </w:r>
      </w:ins>
      <w:ins w:id="1790" w:author="Koen Wartenberg" w:date="2018-02-09T15:31:00Z">
        <w:r w:rsidR="00834364">
          <w:t>er een functione</w:t>
        </w:r>
      </w:ins>
      <w:ins w:id="1791" w:author="Koen Wartenberg" w:date="2018-02-09T15:32:00Z">
        <w:r w:rsidR="00834364">
          <w:t>le demo</w:t>
        </w:r>
      </w:ins>
      <w:ins w:id="1792" w:author="Koen Wartenberg" w:date="2018-02-09T15:34:00Z">
        <w:r w:rsidR="00652C81">
          <w:t xml:space="preserve"> kunnen worden gepresenteerd</w:t>
        </w:r>
      </w:ins>
      <w:ins w:id="1793" w:author="Koen Wartenberg" w:date="2018-02-09T15:32:00Z">
        <w:r w:rsidR="00834364">
          <w:t>.</w:t>
        </w:r>
      </w:ins>
    </w:p>
    <w:p w14:paraId="7ECF9050" w14:textId="0EB5C8C7" w:rsidR="00FD56AE" w:rsidRDefault="00FD56AE" w:rsidP="00AA6CC2">
      <w:pPr>
        <w:rPr>
          <w:ins w:id="1794" w:author="Koen Wartenberg" w:date="2018-02-09T14:27:00Z"/>
        </w:rPr>
      </w:pPr>
    </w:p>
    <w:p w14:paraId="367CB5C6" w14:textId="111F4B14" w:rsidR="00AA6CC2" w:rsidRDefault="00652C81" w:rsidP="00AA6CC2">
      <w:pPr>
        <w:rPr>
          <w:ins w:id="1795" w:author="Koen Wartenberg" w:date="2018-02-09T14:27:00Z"/>
        </w:rPr>
      </w:pPr>
      <w:ins w:id="1796" w:author="Koen Wartenberg" w:date="2018-02-09T15:35:00Z">
        <w:r>
          <w:t xml:space="preserve">Mochten er onverwachte dingen naar voren komen zoals: Bugs, </w:t>
        </w:r>
      </w:ins>
      <w:ins w:id="1797" w:author="Koen Wartenberg" w:date="2018-02-09T15:36:00Z">
        <w:r>
          <w:t>Spikes of andere zaken waardoor een of meerdere user story’s niet of maar gedeeltelijk afkomen.</w:t>
        </w:r>
      </w:ins>
      <w:ins w:id="1798" w:author="Koen Wartenberg" w:date="2018-02-09T15:37:00Z">
        <w:r>
          <w:t xml:space="preserve"> Dan </w:t>
        </w:r>
      </w:ins>
      <w:ins w:id="1799" w:author="Koen Wartenberg" w:date="2018-02-15T08:16:00Z">
        <w:r w:rsidR="0009139B">
          <w:t>wordt</w:t>
        </w:r>
      </w:ins>
      <w:ins w:id="1800" w:author="Koen Wartenberg" w:date="2018-02-09T15:37:00Z">
        <w:r>
          <w:t xml:space="preserve"> dit meegenomen in de planning van de volgende sprint.</w:t>
        </w:r>
      </w:ins>
    </w:p>
    <w:p w14:paraId="10D1B90A" w14:textId="77777777" w:rsidR="00AA6CC2" w:rsidRPr="00A93169" w:rsidDel="00652C81" w:rsidRDefault="00AA6CC2">
      <w:pPr>
        <w:rPr>
          <w:del w:id="1801" w:author="Koen Wartenberg" w:date="2018-02-09T15:35:00Z"/>
        </w:rPr>
        <w:pPrChange w:id="1802" w:author="Koen Wartenberg" w:date="2018-02-09T14:27:00Z">
          <w:pPr>
            <w:pStyle w:val="Heading3"/>
            <w:keepNext w:val="0"/>
            <w:tabs>
              <w:tab w:val="num" w:pos="709"/>
            </w:tabs>
            <w:spacing w:before="120" w:after="0"/>
            <w:ind w:left="1701" w:hanging="1701"/>
          </w:pPr>
        </w:pPrChange>
      </w:pPr>
    </w:p>
    <w:p w14:paraId="556F355D" w14:textId="614C843F" w:rsidR="00905612" w:rsidDel="00652C81" w:rsidRDefault="00905612" w:rsidP="00905612">
      <w:pPr>
        <w:rPr>
          <w:del w:id="1803" w:author="Koen Wartenberg" w:date="2018-02-09T15:35:00Z"/>
        </w:rPr>
      </w:pPr>
      <w:del w:id="1804" w:author="Koen Wartenberg" w:date="2018-02-09T15:35:00Z">
        <w:r w:rsidDel="00652C81">
          <w:delText xml:space="preserve">In deze fase zal er </w:delText>
        </w:r>
        <w:r w:rsidR="00BB05D3" w:rsidDel="00652C81">
          <w:delText xml:space="preserve">aan de code begonnen worden. Ook zal er </w:delText>
        </w:r>
        <w:r w:rsidR="00E17064" w:rsidDel="00652C81">
          <w:delText xml:space="preserve">een aanpassing aan het design worden gemaakt </w:delText>
        </w:r>
        <w:commentRangeStart w:id="1805"/>
        <w:r w:rsidR="00F70BD2" w:rsidDel="00652C81">
          <w:delText>mocht dit nodig zijn</w:delText>
        </w:r>
        <w:commentRangeEnd w:id="1805"/>
        <w:r w:rsidR="00846BCA" w:rsidDel="00652C81">
          <w:rPr>
            <w:rStyle w:val="CommentReference"/>
          </w:rPr>
          <w:commentReference w:id="1805"/>
        </w:r>
        <w:r w:rsidR="00F70BD2" w:rsidDel="00652C81">
          <w:delText xml:space="preserve">. </w:delText>
        </w:r>
      </w:del>
    </w:p>
    <w:p w14:paraId="625561BD" w14:textId="54414C96" w:rsidR="00F70BD2" w:rsidDel="00652C81" w:rsidRDefault="00F70BD2" w:rsidP="00905612">
      <w:pPr>
        <w:rPr>
          <w:del w:id="1806" w:author="Koen Wartenberg" w:date="2018-02-09T15:35:00Z"/>
        </w:rPr>
      </w:pPr>
      <w:del w:id="1807" w:author="Koen Wartenberg" w:date="2018-02-09T15:35:00Z">
        <w:r w:rsidDel="00652C81">
          <w:delText xml:space="preserve">Er is door de stagiair al door de huidige code heen gekeken en er is vernomen dat de kwaliteit van de code </w:delText>
        </w:r>
        <w:r w:rsidR="003B6595" w:rsidDel="00652C81">
          <w:delText>nog wat</w:delText>
        </w:r>
        <w:r w:rsidDel="00652C81">
          <w:delText xml:space="preserve"> werk kan gebruiken. Ook is er vernomen dat de tool in gebruik is, maar dat er nog een paar bugs inzitten die er als eerste uitgehaald zouden moeten worden.</w:delText>
        </w:r>
      </w:del>
    </w:p>
    <w:p w14:paraId="48AA9EA5" w14:textId="68240648" w:rsidR="00F70BD2" w:rsidDel="00652C81" w:rsidRDefault="00F70BD2" w:rsidP="00905612">
      <w:pPr>
        <w:rPr>
          <w:del w:id="1808" w:author="Koen Wartenberg" w:date="2018-02-09T15:35:00Z"/>
        </w:rPr>
      </w:pPr>
      <w:del w:id="1809" w:author="Koen Wartenberg" w:date="2018-02-09T15:35:00Z">
        <w:r w:rsidDel="00652C81">
          <w:delText>Daarna zouden nieuwe functionaliteiten geïmplementeerd kunnen worden.</w:delText>
        </w:r>
      </w:del>
    </w:p>
    <w:p w14:paraId="4450895D" w14:textId="517D3293" w:rsidR="004C0DE4" w:rsidDel="00652C81" w:rsidRDefault="004C0DE4" w:rsidP="00905612">
      <w:pPr>
        <w:rPr>
          <w:del w:id="1810" w:author="Koen Wartenberg" w:date="2018-02-09T15:37:00Z"/>
        </w:rPr>
      </w:pPr>
      <w:del w:id="1811" w:author="Koen Wartenberg" w:date="2018-02-09T15:35:00Z">
        <w:r w:rsidDel="00652C81">
          <w:delText>Ook moet er een nieuw testplan opgesteld worden waarmee de nieuwe functionaliteiten getest kunnen worden.</w:delText>
        </w:r>
      </w:del>
    </w:p>
    <w:p w14:paraId="228B9388" w14:textId="77777777" w:rsidR="00905612" w:rsidRPr="00492252" w:rsidRDefault="00905612" w:rsidP="00905612"/>
    <w:p w14:paraId="265F1C9C" w14:textId="0D2D6B69" w:rsidR="00905612" w:rsidRDefault="00905612" w:rsidP="00905612">
      <w:pPr>
        <w:pStyle w:val="Heading3"/>
        <w:keepNext w:val="0"/>
        <w:tabs>
          <w:tab w:val="num" w:pos="709"/>
        </w:tabs>
        <w:spacing w:before="120" w:after="0"/>
        <w:ind w:left="1701" w:hanging="1701"/>
      </w:pPr>
      <w:bookmarkStart w:id="1812" w:name="_Toc507663564"/>
      <w:r w:rsidRPr="00492252">
        <w:t>Eindproducten</w:t>
      </w:r>
      <w:bookmarkEnd w:id="1812"/>
    </w:p>
    <w:p w14:paraId="227E440F" w14:textId="29321AA9" w:rsidR="007B05F6" w:rsidRDefault="003B6595" w:rsidP="00223271">
      <w:pPr>
        <w:pStyle w:val="ListParagraph"/>
        <w:numPr>
          <w:ilvl w:val="0"/>
          <w:numId w:val="29"/>
        </w:numPr>
      </w:pPr>
      <w:r>
        <w:t>Bèta</w:t>
      </w:r>
      <w:r w:rsidR="007B05F6">
        <w:t xml:space="preserve"> code </w:t>
      </w:r>
      <w:r w:rsidR="007B05F6">
        <w:tab/>
      </w:r>
      <w:r w:rsidR="007B05F6">
        <w:tab/>
      </w:r>
      <w:del w:id="1813" w:author="Koen Wartenberg" w:date="2018-02-09T14:24:00Z">
        <w:r w:rsidR="007B05F6" w:rsidDel="0012453F">
          <w:delText>(Testbaar)</w:delText>
        </w:r>
      </w:del>
    </w:p>
    <w:p w14:paraId="79E56FF3" w14:textId="492B7B92" w:rsidR="002A0760" w:rsidRDefault="002A0760" w:rsidP="00223271">
      <w:pPr>
        <w:pStyle w:val="ListParagraph"/>
        <w:numPr>
          <w:ilvl w:val="0"/>
          <w:numId w:val="29"/>
        </w:numPr>
      </w:pPr>
      <w:r>
        <w:t>Opgeschoonde code</w:t>
      </w:r>
    </w:p>
    <w:p w14:paraId="1695B453" w14:textId="5B4009F0" w:rsidR="007B05F6" w:rsidRDefault="007B05F6" w:rsidP="00223271">
      <w:pPr>
        <w:pStyle w:val="ListParagraph"/>
        <w:numPr>
          <w:ilvl w:val="0"/>
          <w:numId w:val="29"/>
        </w:numPr>
      </w:pPr>
      <w:r>
        <w:t>Nieuw UI Desig</w:t>
      </w:r>
      <w:ins w:id="1814" w:author="Koen Wartenberg" w:date="2018-02-09T14:24:00Z">
        <w:r w:rsidR="0012453F">
          <w:t xml:space="preserve">n </w:t>
        </w:r>
      </w:ins>
      <w:del w:id="1815" w:author="Koen Wartenberg" w:date="2018-02-09T14:24:00Z">
        <w:r w:rsidDel="0012453F">
          <w:delText>n</w:delText>
        </w:r>
        <w:r w:rsidDel="0012453F">
          <w:tab/>
          <w:delText>(Mocht dit nodig zijn)</w:delText>
        </w:r>
      </w:del>
    </w:p>
    <w:p w14:paraId="4AD738B6" w14:textId="604A2596" w:rsidR="002A0760" w:rsidRPr="007B05F6" w:rsidRDefault="002A0760" w:rsidP="002A0760">
      <w:pPr>
        <w:pStyle w:val="ListParagraph"/>
        <w:numPr>
          <w:ilvl w:val="0"/>
          <w:numId w:val="29"/>
        </w:numPr>
      </w:pPr>
      <w:r>
        <w:t>Testplan</w:t>
      </w:r>
    </w:p>
    <w:p w14:paraId="67C504AC" w14:textId="77777777" w:rsidR="00905612" w:rsidRPr="00492252" w:rsidRDefault="00905612" w:rsidP="00905612"/>
    <w:p w14:paraId="0C5136F2" w14:textId="2890A666" w:rsidR="00905612" w:rsidRDefault="00905612" w:rsidP="00905612">
      <w:pPr>
        <w:pStyle w:val="Heading3"/>
        <w:keepNext w:val="0"/>
        <w:tabs>
          <w:tab w:val="num" w:pos="709"/>
        </w:tabs>
        <w:spacing w:before="120" w:after="0"/>
        <w:ind w:left="1701" w:hanging="1701"/>
      </w:pPr>
      <w:bookmarkStart w:id="1816" w:name="_Toc507663565"/>
      <w:r w:rsidRPr="00492252">
        <w:t>Startvoorwaarden</w:t>
      </w:r>
      <w:bookmarkEnd w:id="1816"/>
    </w:p>
    <w:p w14:paraId="504C6FFE" w14:textId="1E633E25" w:rsidR="002A0760" w:rsidRDefault="002A0760" w:rsidP="00F40048">
      <w:pPr>
        <w:pStyle w:val="ListParagraph"/>
        <w:numPr>
          <w:ilvl w:val="0"/>
          <w:numId w:val="30"/>
        </w:numPr>
      </w:pPr>
      <w:r>
        <w:t>De detailfase moet door de stagebegeleider goedgekeurd zijn.</w:t>
      </w:r>
    </w:p>
    <w:p w14:paraId="6053D8B2" w14:textId="523DEA7D" w:rsidR="00F40048" w:rsidRDefault="00F40048" w:rsidP="00F40048">
      <w:pPr>
        <w:pStyle w:val="ListParagraph"/>
        <w:numPr>
          <w:ilvl w:val="0"/>
          <w:numId w:val="30"/>
        </w:numPr>
      </w:pPr>
      <w:r>
        <w:t>Juiste tools moeten geïnstalleerd zijn en er is een testomgeving beschikbaar.</w:t>
      </w:r>
    </w:p>
    <w:p w14:paraId="297EE288" w14:textId="77777777" w:rsidR="00905612" w:rsidRPr="00492252" w:rsidRDefault="00905612" w:rsidP="00905612"/>
    <w:p w14:paraId="03C536E7" w14:textId="77777777" w:rsidR="00905612" w:rsidRDefault="00905612" w:rsidP="00905612">
      <w:pPr>
        <w:pStyle w:val="Heading3"/>
        <w:keepNext w:val="0"/>
        <w:tabs>
          <w:tab w:val="num" w:pos="709"/>
        </w:tabs>
        <w:spacing w:before="120" w:after="0"/>
        <w:ind w:left="1701" w:hanging="1701"/>
      </w:pPr>
      <w:bookmarkStart w:id="1817" w:name="_Toc507663566"/>
      <w:r w:rsidRPr="00492252">
        <w:t>Activiteitenlijst</w:t>
      </w:r>
      <w:bookmarkEnd w:id="1817"/>
    </w:p>
    <w:p w14:paraId="3FD7F7F0" w14:textId="77777777" w:rsidR="00905612" w:rsidRPr="00F256FA" w:rsidRDefault="00905612" w:rsidP="00905612">
      <w:r>
        <w:t>*Dit is een grove schets gebaseerd op paragraaf 4.2</w:t>
      </w:r>
    </w:p>
    <w:p w14:paraId="5B4F789E" w14:textId="77777777" w:rsidR="00905612" w:rsidRPr="00B6071D" w:rsidRDefault="00905612" w:rsidP="00905612"/>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905612" w:rsidRPr="00C63FDB" w14:paraId="05220AB9" w14:textId="77777777" w:rsidTr="00E17064">
        <w:trPr>
          <w:cantSplit/>
        </w:trPr>
        <w:tc>
          <w:tcPr>
            <w:tcW w:w="4361" w:type="dxa"/>
            <w:shd w:val="clear" w:color="auto" w:fill="FFFFFF" w:themeFill="background1"/>
          </w:tcPr>
          <w:p w14:paraId="12D33BB7" w14:textId="77777777" w:rsidR="00905612" w:rsidRPr="00A92186" w:rsidRDefault="00905612" w:rsidP="00E17064">
            <w:pPr>
              <w:rPr>
                <w:b/>
              </w:rPr>
            </w:pPr>
            <w:r w:rsidRPr="00A92186">
              <w:rPr>
                <w:b/>
              </w:rPr>
              <w:t>Activiteit</w:t>
            </w:r>
          </w:p>
        </w:tc>
        <w:tc>
          <w:tcPr>
            <w:tcW w:w="1417" w:type="dxa"/>
            <w:shd w:val="clear" w:color="auto" w:fill="FFFFFF" w:themeFill="background1"/>
          </w:tcPr>
          <w:p w14:paraId="4CA687B0" w14:textId="77777777" w:rsidR="00905612" w:rsidRPr="00A92186" w:rsidRDefault="00905612" w:rsidP="00E17064">
            <w:pPr>
              <w:rPr>
                <w:b/>
              </w:rPr>
            </w:pPr>
            <w:r w:rsidRPr="00A92186">
              <w:rPr>
                <w:b/>
              </w:rPr>
              <w:t>Totaal aantal dagen</w:t>
            </w:r>
          </w:p>
        </w:tc>
        <w:tc>
          <w:tcPr>
            <w:tcW w:w="1276" w:type="dxa"/>
            <w:shd w:val="clear" w:color="auto" w:fill="FFFFFF" w:themeFill="background1"/>
          </w:tcPr>
          <w:p w14:paraId="2BB04B39" w14:textId="77777777" w:rsidR="00905612" w:rsidRPr="00A92186" w:rsidRDefault="00905612" w:rsidP="00E17064">
            <w:pPr>
              <w:rPr>
                <w:b/>
              </w:rPr>
            </w:pPr>
            <w:r w:rsidRPr="00A92186">
              <w:rPr>
                <w:b/>
              </w:rPr>
              <w:t>Start</w:t>
            </w:r>
          </w:p>
        </w:tc>
        <w:tc>
          <w:tcPr>
            <w:tcW w:w="1446" w:type="dxa"/>
            <w:shd w:val="clear" w:color="auto" w:fill="FFFFFF" w:themeFill="background1"/>
          </w:tcPr>
          <w:p w14:paraId="25428CD8" w14:textId="77777777" w:rsidR="00905612" w:rsidRPr="00A92186" w:rsidRDefault="00905612" w:rsidP="00E17064">
            <w:pPr>
              <w:rPr>
                <w:b/>
              </w:rPr>
            </w:pPr>
            <w:r w:rsidRPr="00A92186">
              <w:rPr>
                <w:b/>
              </w:rPr>
              <w:t>Gereed</w:t>
            </w:r>
          </w:p>
        </w:tc>
      </w:tr>
      <w:tr w:rsidR="00AA2272" w:rsidRPr="00C63FDB" w14:paraId="33FAB4A0" w14:textId="77777777" w:rsidTr="00E17064">
        <w:trPr>
          <w:cantSplit/>
          <w:trHeight w:val="397"/>
        </w:trPr>
        <w:tc>
          <w:tcPr>
            <w:tcW w:w="4361" w:type="dxa"/>
            <w:vAlign w:val="center"/>
          </w:tcPr>
          <w:p w14:paraId="00DB8630" w14:textId="6667E0F1" w:rsidR="00AA2272" w:rsidRPr="00DA5FB6" w:rsidRDefault="00AA2272" w:rsidP="00AA2272">
            <w:pPr>
              <w:pStyle w:val="Tabelbody"/>
              <w:spacing w:after="0"/>
              <w:rPr>
                <w:sz w:val="20"/>
                <w:rPrChange w:id="1818" w:author="Koen Wartenberg" w:date="2018-02-22T08:45:00Z">
                  <w:rPr/>
                </w:rPrChange>
              </w:rPr>
            </w:pPr>
            <w:r w:rsidRPr="00DA5FB6">
              <w:rPr>
                <w:sz w:val="20"/>
                <w:rPrChange w:id="1819" w:author="Koen Wartenberg" w:date="2018-02-22T08:45:00Z">
                  <w:rPr/>
                </w:rPrChange>
              </w:rPr>
              <w:t>Acceptatie testplan</w:t>
            </w:r>
          </w:p>
        </w:tc>
        <w:tc>
          <w:tcPr>
            <w:tcW w:w="1417" w:type="dxa"/>
            <w:vAlign w:val="center"/>
          </w:tcPr>
          <w:p w14:paraId="00B7A0B4" w14:textId="3A2D7BE1" w:rsidR="00AA2272" w:rsidRPr="00DA5FB6" w:rsidRDefault="00AA2272" w:rsidP="00AA2272">
            <w:pPr>
              <w:pStyle w:val="Tabelbody"/>
              <w:spacing w:after="0"/>
              <w:rPr>
                <w:sz w:val="20"/>
                <w:rPrChange w:id="1820" w:author="Koen Wartenberg" w:date="2018-02-22T08:45:00Z">
                  <w:rPr/>
                </w:rPrChange>
              </w:rPr>
            </w:pPr>
            <w:r w:rsidRPr="00DA5FB6">
              <w:rPr>
                <w:sz w:val="20"/>
                <w:rPrChange w:id="1821" w:author="Koen Wartenberg" w:date="2018-02-22T08:45:00Z">
                  <w:rPr/>
                </w:rPrChange>
              </w:rPr>
              <w:t>2</w:t>
            </w:r>
          </w:p>
        </w:tc>
        <w:tc>
          <w:tcPr>
            <w:tcW w:w="1276" w:type="dxa"/>
            <w:vAlign w:val="center"/>
          </w:tcPr>
          <w:p w14:paraId="1F9CD4E3" w14:textId="6FA45493" w:rsidR="00AA2272" w:rsidRPr="00DA5FB6" w:rsidRDefault="00AF0D55" w:rsidP="00AA2272">
            <w:pPr>
              <w:pStyle w:val="Tabelbody"/>
              <w:spacing w:after="0"/>
              <w:rPr>
                <w:sz w:val="20"/>
                <w:rPrChange w:id="1822" w:author="Koen Wartenberg" w:date="2018-02-22T08:45:00Z">
                  <w:rPr/>
                </w:rPrChange>
              </w:rPr>
            </w:pPr>
            <w:r w:rsidRPr="00DA5FB6">
              <w:rPr>
                <w:sz w:val="20"/>
                <w:rPrChange w:id="1823" w:author="Koen Wartenberg" w:date="2018-02-22T08:45:00Z">
                  <w:rPr/>
                </w:rPrChange>
              </w:rPr>
              <w:t>05</w:t>
            </w:r>
            <w:r w:rsidR="00AA2272" w:rsidRPr="00DA5FB6">
              <w:rPr>
                <w:sz w:val="20"/>
                <w:rPrChange w:id="1824" w:author="Koen Wartenberg" w:date="2018-02-22T08:45:00Z">
                  <w:rPr/>
                </w:rPrChange>
              </w:rPr>
              <w:t>-0</w:t>
            </w:r>
            <w:r w:rsidRPr="00DA5FB6">
              <w:rPr>
                <w:sz w:val="20"/>
                <w:rPrChange w:id="1825" w:author="Koen Wartenberg" w:date="2018-02-22T08:45:00Z">
                  <w:rPr/>
                </w:rPrChange>
              </w:rPr>
              <w:t>3</w:t>
            </w:r>
            <w:r w:rsidR="00AA2272" w:rsidRPr="00DA5FB6">
              <w:rPr>
                <w:sz w:val="20"/>
                <w:rPrChange w:id="1826" w:author="Koen Wartenberg" w:date="2018-02-22T08:45:00Z">
                  <w:rPr/>
                </w:rPrChange>
              </w:rPr>
              <w:t>-2018</w:t>
            </w:r>
          </w:p>
        </w:tc>
        <w:tc>
          <w:tcPr>
            <w:tcW w:w="1446" w:type="dxa"/>
            <w:vAlign w:val="center"/>
          </w:tcPr>
          <w:p w14:paraId="5E9FCFFB" w14:textId="613741F7" w:rsidR="00AA2272" w:rsidRPr="00DA5FB6" w:rsidRDefault="00AF0D55" w:rsidP="00AA2272">
            <w:pPr>
              <w:pStyle w:val="Tabelbody"/>
              <w:spacing w:after="0"/>
              <w:rPr>
                <w:sz w:val="20"/>
                <w:rPrChange w:id="1827" w:author="Koen Wartenberg" w:date="2018-02-22T08:45:00Z">
                  <w:rPr/>
                </w:rPrChange>
              </w:rPr>
            </w:pPr>
            <w:r w:rsidRPr="00DA5FB6">
              <w:rPr>
                <w:sz w:val="20"/>
                <w:rPrChange w:id="1828" w:author="Koen Wartenberg" w:date="2018-02-22T08:45:00Z">
                  <w:rPr/>
                </w:rPrChange>
              </w:rPr>
              <w:t>06</w:t>
            </w:r>
            <w:r w:rsidR="00AA2272" w:rsidRPr="00DA5FB6">
              <w:rPr>
                <w:sz w:val="20"/>
                <w:rPrChange w:id="1829" w:author="Koen Wartenberg" w:date="2018-02-22T08:45:00Z">
                  <w:rPr/>
                </w:rPrChange>
              </w:rPr>
              <w:t>-0</w:t>
            </w:r>
            <w:r w:rsidRPr="00DA5FB6">
              <w:rPr>
                <w:sz w:val="20"/>
                <w:rPrChange w:id="1830" w:author="Koen Wartenberg" w:date="2018-02-22T08:45:00Z">
                  <w:rPr/>
                </w:rPrChange>
              </w:rPr>
              <w:t>3</w:t>
            </w:r>
            <w:r w:rsidR="00AA2272" w:rsidRPr="00DA5FB6">
              <w:rPr>
                <w:sz w:val="20"/>
                <w:rPrChange w:id="1831" w:author="Koen Wartenberg" w:date="2018-02-22T08:45:00Z">
                  <w:rPr/>
                </w:rPrChange>
              </w:rPr>
              <w:t>-2018</w:t>
            </w:r>
          </w:p>
        </w:tc>
      </w:tr>
      <w:tr w:rsidR="00AA2272" w:rsidRPr="00C63FDB" w14:paraId="4E63521E" w14:textId="77777777" w:rsidTr="00E17064">
        <w:trPr>
          <w:cantSplit/>
          <w:trHeight w:val="397"/>
        </w:trPr>
        <w:tc>
          <w:tcPr>
            <w:tcW w:w="4361" w:type="dxa"/>
            <w:vAlign w:val="center"/>
          </w:tcPr>
          <w:p w14:paraId="0601FCEE" w14:textId="0FB10BFE" w:rsidR="00AA2272" w:rsidRPr="00DA5FB6" w:rsidRDefault="00AA2272" w:rsidP="00AA2272">
            <w:pPr>
              <w:pStyle w:val="Tabelbody"/>
              <w:spacing w:after="0"/>
              <w:rPr>
                <w:sz w:val="20"/>
                <w:rPrChange w:id="1832" w:author="Koen Wartenberg" w:date="2018-02-22T08:45:00Z">
                  <w:rPr/>
                </w:rPrChange>
              </w:rPr>
            </w:pPr>
            <w:r w:rsidRPr="00DA5FB6">
              <w:rPr>
                <w:sz w:val="20"/>
                <w:rPrChange w:id="1833" w:author="Koen Wartenberg" w:date="2018-02-22T08:45:00Z">
                  <w:rPr/>
                </w:rPrChange>
              </w:rPr>
              <w:t>Code: Clean-up</w:t>
            </w:r>
          </w:p>
        </w:tc>
        <w:tc>
          <w:tcPr>
            <w:tcW w:w="1417" w:type="dxa"/>
            <w:vAlign w:val="center"/>
          </w:tcPr>
          <w:p w14:paraId="1550DFE6" w14:textId="01F26A7C" w:rsidR="00AA2272" w:rsidRPr="00DA5FB6" w:rsidRDefault="00AA2272" w:rsidP="00AA2272">
            <w:pPr>
              <w:pStyle w:val="Tabelbody"/>
              <w:spacing w:after="0"/>
              <w:rPr>
                <w:sz w:val="20"/>
                <w:rPrChange w:id="1834" w:author="Koen Wartenberg" w:date="2018-02-22T08:45:00Z">
                  <w:rPr/>
                </w:rPrChange>
              </w:rPr>
            </w:pPr>
            <w:r w:rsidRPr="00DA5FB6">
              <w:rPr>
                <w:sz w:val="20"/>
                <w:rPrChange w:id="1835" w:author="Koen Wartenberg" w:date="2018-02-22T08:45:00Z">
                  <w:rPr/>
                </w:rPrChange>
              </w:rPr>
              <w:t>5</w:t>
            </w:r>
          </w:p>
        </w:tc>
        <w:tc>
          <w:tcPr>
            <w:tcW w:w="1276" w:type="dxa"/>
            <w:vAlign w:val="center"/>
          </w:tcPr>
          <w:p w14:paraId="5AAA3F30" w14:textId="7E443AC5" w:rsidR="00AA2272" w:rsidRPr="00DA5FB6" w:rsidRDefault="00AF0D55" w:rsidP="00AA2272">
            <w:pPr>
              <w:pStyle w:val="Tabelbody"/>
              <w:spacing w:after="0"/>
              <w:rPr>
                <w:sz w:val="20"/>
                <w:rPrChange w:id="1836" w:author="Koen Wartenberg" w:date="2018-02-22T08:45:00Z">
                  <w:rPr/>
                </w:rPrChange>
              </w:rPr>
            </w:pPr>
            <w:r w:rsidRPr="00DA5FB6">
              <w:rPr>
                <w:sz w:val="20"/>
                <w:rPrChange w:id="1837" w:author="Koen Wartenberg" w:date="2018-02-22T08:45:00Z">
                  <w:rPr/>
                </w:rPrChange>
              </w:rPr>
              <w:t>07</w:t>
            </w:r>
            <w:r w:rsidR="00AA2272" w:rsidRPr="00DA5FB6">
              <w:rPr>
                <w:sz w:val="20"/>
                <w:rPrChange w:id="1838" w:author="Koen Wartenberg" w:date="2018-02-22T08:45:00Z">
                  <w:rPr/>
                </w:rPrChange>
              </w:rPr>
              <w:t>-0</w:t>
            </w:r>
            <w:r w:rsidRPr="00DA5FB6">
              <w:rPr>
                <w:sz w:val="20"/>
                <w:rPrChange w:id="1839" w:author="Koen Wartenberg" w:date="2018-02-22T08:45:00Z">
                  <w:rPr/>
                </w:rPrChange>
              </w:rPr>
              <w:t>3</w:t>
            </w:r>
            <w:r w:rsidR="00AA2272" w:rsidRPr="00DA5FB6">
              <w:rPr>
                <w:sz w:val="20"/>
                <w:rPrChange w:id="1840" w:author="Koen Wartenberg" w:date="2018-02-22T08:45:00Z">
                  <w:rPr/>
                </w:rPrChange>
              </w:rPr>
              <w:t>-2018</w:t>
            </w:r>
          </w:p>
        </w:tc>
        <w:tc>
          <w:tcPr>
            <w:tcW w:w="1446" w:type="dxa"/>
            <w:vAlign w:val="center"/>
          </w:tcPr>
          <w:p w14:paraId="5046FCF6" w14:textId="126CB2BA" w:rsidR="00AA2272" w:rsidRPr="00DA5FB6" w:rsidRDefault="00AF0D55" w:rsidP="00AA2272">
            <w:pPr>
              <w:pStyle w:val="Tabelbody"/>
              <w:spacing w:after="0"/>
              <w:rPr>
                <w:sz w:val="20"/>
                <w:rPrChange w:id="1841" w:author="Koen Wartenberg" w:date="2018-02-22T08:45:00Z">
                  <w:rPr/>
                </w:rPrChange>
              </w:rPr>
            </w:pPr>
            <w:r w:rsidRPr="00DA5FB6">
              <w:rPr>
                <w:sz w:val="20"/>
                <w:rPrChange w:id="1842" w:author="Koen Wartenberg" w:date="2018-02-22T08:45:00Z">
                  <w:rPr/>
                </w:rPrChange>
              </w:rPr>
              <w:t>13</w:t>
            </w:r>
            <w:r w:rsidR="00AA2272" w:rsidRPr="00DA5FB6">
              <w:rPr>
                <w:sz w:val="20"/>
                <w:rPrChange w:id="1843" w:author="Koen Wartenberg" w:date="2018-02-22T08:45:00Z">
                  <w:rPr/>
                </w:rPrChange>
              </w:rPr>
              <w:t>-0</w:t>
            </w:r>
            <w:r w:rsidR="00121445" w:rsidRPr="00DA5FB6">
              <w:rPr>
                <w:sz w:val="20"/>
                <w:rPrChange w:id="1844" w:author="Koen Wartenberg" w:date="2018-02-22T08:45:00Z">
                  <w:rPr/>
                </w:rPrChange>
              </w:rPr>
              <w:t>3</w:t>
            </w:r>
            <w:r w:rsidR="00AA2272" w:rsidRPr="00DA5FB6">
              <w:rPr>
                <w:sz w:val="20"/>
                <w:rPrChange w:id="1845" w:author="Koen Wartenberg" w:date="2018-02-22T08:45:00Z">
                  <w:rPr/>
                </w:rPrChange>
              </w:rPr>
              <w:t>-2018</w:t>
            </w:r>
          </w:p>
        </w:tc>
      </w:tr>
      <w:tr w:rsidR="00AA2272" w:rsidRPr="00C63FDB" w14:paraId="3F201B74" w14:textId="77777777" w:rsidTr="00E17064">
        <w:trPr>
          <w:cantSplit/>
          <w:trHeight w:val="397"/>
        </w:trPr>
        <w:tc>
          <w:tcPr>
            <w:tcW w:w="4361" w:type="dxa"/>
            <w:vAlign w:val="center"/>
          </w:tcPr>
          <w:p w14:paraId="53522030" w14:textId="3CC8F9F8" w:rsidR="00AA2272" w:rsidRPr="00DA5FB6" w:rsidRDefault="00AA2272" w:rsidP="00AA2272">
            <w:pPr>
              <w:pStyle w:val="Tabelbody"/>
              <w:spacing w:after="0"/>
              <w:rPr>
                <w:sz w:val="20"/>
                <w:rPrChange w:id="1846" w:author="Koen Wartenberg" w:date="2018-02-22T08:45:00Z">
                  <w:rPr/>
                </w:rPrChange>
              </w:rPr>
            </w:pPr>
            <w:r w:rsidRPr="00DA5FB6">
              <w:rPr>
                <w:sz w:val="20"/>
                <w:rPrChange w:id="1847" w:author="Koen Wartenberg" w:date="2018-02-22T08:45:00Z">
                  <w:rPr/>
                </w:rPrChange>
              </w:rPr>
              <w:t>UI: re-design</w:t>
            </w:r>
          </w:p>
        </w:tc>
        <w:tc>
          <w:tcPr>
            <w:tcW w:w="1417" w:type="dxa"/>
            <w:vAlign w:val="center"/>
          </w:tcPr>
          <w:p w14:paraId="10A9C2BB" w14:textId="012E5183" w:rsidR="00AA2272" w:rsidRPr="00DA5FB6" w:rsidRDefault="00AA2272" w:rsidP="00AA2272">
            <w:pPr>
              <w:pStyle w:val="Tabelbody"/>
              <w:spacing w:after="0"/>
              <w:rPr>
                <w:sz w:val="20"/>
                <w:rPrChange w:id="1848" w:author="Koen Wartenberg" w:date="2018-02-22T08:45:00Z">
                  <w:rPr/>
                </w:rPrChange>
              </w:rPr>
            </w:pPr>
            <w:r w:rsidRPr="00DA5FB6">
              <w:rPr>
                <w:sz w:val="20"/>
                <w:rPrChange w:id="1849" w:author="Koen Wartenberg" w:date="2018-02-22T08:45:00Z">
                  <w:rPr/>
                </w:rPrChange>
              </w:rPr>
              <w:t>1</w:t>
            </w:r>
          </w:p>
        </w:tc>
        <w:tc>
          <w:tcPr>
            <w:tcW w:w="1276" w:type="dxa"/>
            <w:vAlign w:val="center"/>
          </w:tcPr>
          <w:p w14:paraId="5BA04BFC" w14:textId="61669A97" w:rsidR="00AA2272" w:rsidRPr="00DA5FB6" w:rsidRDefault="00AF0D55" w:rsidP="00AA2272">
            <w:pPr>
              <w:pStyle w:val="Tabelbody"/>
              <w:spacing w:after="0"/>
              <w:rPr>
                <w:sz w:val="20"/>
                <w:rPrChange w:id="1850" w:author="Koen Wartenberg" w:date="2018-02-22T08:45:00Z">
                  <w:rPr/>
                </w:rPrChange>
              </w:rPr>
            </w:pPr>
            <w:r w:rsidRPr="00DA5FB6">
              <w:rPr>
                <w:sz w:val="20"/>
                <w:rPrChange w:id="1851" w:author="Koen Wartenberg" w:date="2018-02-22T08:45:00Z">
                  <w:rPr/>
                </w:rPrChange>
              </w:rPr>
              <w:t>14</w:t>
            </w:r>
            <w:r w:rsidR="00AA2272" w:rsidRPr="00DA5FB6">
              <w:rPr>
                <w:sz w:val="20"/>
                <w:rPrChange w:id="1852" w:author="Koen Wartenberg" w:date="2018-02-22T08:45:00Z">
                  <w:rPr/>
                </w:rPrChange>
              </w:rPr>
              <w:t>-03-2018</w:t>
            </w:r>
          </w:p>
        </w:tc>
        <w:tc>
          <w:tcPr>
            <w:tcW w:w="1446" w:type="dxa"/>
            <w:vAlign w:val="center"/>
          </w:tcPr>
          <w:p w14:paraId="2F8FEA66" w14:textId="57A93AC0" w:rsidR="00AA2272" w:rsidRPr="00DA5FB6" w:rsidRDefault="00121445" w:rsidP="00AA2272">
            <w:pPr>
              <w:pStyle w:val="Tabelbody"/>
              <w:spacing w:after="0"/>
              <w:rPr>
                <w:sz w:val="20"/>
                <w:rPrChange w:id="1853" w:author="Koen Wartenberg" w:date="2018-02-22T08:45:00Z">
                  <w:rPr/>
                </w:rPrChange>
              </w:rPr>
            </w:pPr>
            <w:r w:rsidRPr="00DA5FB6">
              <w:rPr>
                <w:sz w:val="20"/>
                <w:rPrChange w:id="1854" w:author="Koen Wartenberg" w:date="2018-02-22T08:45:00Z">
                  <w:rPr/>
                </w:rPrChange>
              </w:rPr>
              <w:t>14</w:t>
            </w:r>
            <w:r w:rsidR="00AA2272" w:rsidRPr="00DA5FB6">
              <w:rPr>
                <w:sz w:val="20"/>
                <w:rPrChange w:id="1855" w:author="Koen Wartenberg" w:date="2018-02-22T08:45:00Z">
                  <w:rPr/>
                </w:rPrChange>
              </w:rPr>
              <w:t>-03-2018</w:t>
            </w:r>
          </w:p>
        </w:tc>
      </w:tr>
      <w:tr w:rsidR="00AA2272" w:rsidRPr="00C63FDB" w14:paraId="7F875ACB" w14:textId="77777777" w:rsidTr="00E17064">
        <w:trPr>
          <w:cantSplit/>
          <w:trHeight w:val="397"/>
        </w:trPr>
        <w:tc>
          <w:tcPr>
            <w:tcW w:w="4361" w:type="dxa"/>
            <w:vAlign w:val="center"/>
          </w:tcPr>
          <w:p w14:paraId="4DCA0728" w14:textId="21DF64D2" w:rsidR="00AA2272" w:rsidRPr="00DA5FB6" w:rsidRDefault="00AA2272" w:rsidP="00AA2272">
            <w:pPr>
              <w:pStyle w:val="Tabelbody"/>
              <w:spacing w:after="0"/>
              <w:rPr>
                <w:sz w:val="20"/>
                <w:rPrChange w:id="1856" w:author="Koen Wartenberg" w:date="2018-02-22T08:45:00Z">
                  <w:rPr/>
                </w:rPrChange>
              </w:rPr>
            </w:pPr>
            <w:r w:rsidRPr="00DA5FB6">
              <w:rPr>
                <w:sz w:val="20"/>
                <w:rPrChange w:id="1857" w:author="Koen Wartenberg" w:date="2018-02-22T08:45:00Z">
                  <w:rPr/>
                </w:rPrChange>
              </w:rPr>
              <w:t>Code: Functionaliteit</w:t>
            </w:r>
          </w:p>
        </w:tc>
        <w:tc>
          <w:tcPr>
            <w:tcW w:w="1417" w:type="dxa"/>
            <w:vAlign w:val="center"/>
          </w:tcPr>
          <w:p w14:paraId="5A817773" w14:textId="574357A8" w:rsidR="00AA2272" w:rsidRPr="00DA5FB6" w:rsidRDefault="00121445" w:rsidP="00AA2272">
            <w:pPr>
              <w:pStyle w:val="Tabelbody"/>
              <w:spacing w:after="0"/>
              <w:rPr>
                <w:sz w:val="20"/>
                <w:rPrChange w:id="1858" w:author="Koen Wartenberg" w:date="2018-02-22T08:45:00Z">
                  <w:rPr/>
                </w:rPrChange>
              </w:rPr>
            </w:pPr>
            <w:r w:rsidRPr="00DA5FB6">
              <w:rPr>
                <w:sz w:val="20"/>
                <w:rPrChange w:id="1859" w:author="Koen Wartenberg" w:date="2018-02-22T08:45:00Z">
                  <w:rPr/>
                </w:rPrChange>
              </w:rPr>
              <w:t>16</w:t>
            </w:r>
          </w:p>
        </w:tc>
        <w:tc>
          <w:tcPr>
            <w:tcW w:w="1276" w:type="dxa"/>
            <w:vAlign w:val="center"/>
          </w:tcPr>
          <w:p w14:paraId="33D06286" w14:textId="07C05241" w:rsidR="00AA2272" w:rsidRPr="00DA5FB6" w:rsidRDefault="00121445" w:rsidP="00AA2272">
            <w:pPr>
              <w:pStyle w:val="Tabelbody"/>
              <w:spacing w:after="0"/>
              <w:rPr>
                <w:sz w:val="20"/>
                <w:rPrChange w:id="1860" w:author="Koen Wartenberg" w:date="2018-02-22T08:45:00Z">
                  <w:rPr/>
                </w:rPrChange>
              </w:rPr>
            </w:pPr>
            <w:r w:rsidRPr="00DA5FB6">
              <w:rPr>
                <w:sz w:val="20"/>
                <w:rPrChange w:id="1861" w:author="Koen Wartenberg" w:date="2018-02-22T08:45:00Z">
                  <w:rPr/>
                </w:rPrChange>
              </w:rPr>
              <w:t>15</w:t>
            </w:r>
            <w:r w:rsidR="00AA2272" w:rsidRPr="00DA5FB6">
              <w:rPr>
                <w:sz w:val="20"/>
                <w:rPrChange w:id="1862" w:author="Koen Wartenberg" w:date="2018-02-22T08:45:00Z">
                  <w:rPr/>
                </w:rPrChange>
              </w:rPr>
              <w:t>-03-2018</w:t>
            </w:r>
          </w:p>
        </w:tc>
        <w:tc>
          <w:tcPr>
            <w:tcW w:w="1446" w:type="dxa"/>
            <w:vAlign w:val="center"/>
          </w:tcPr>
          <w:p w14:paraId="5C609029" w14:textId="50A293B8" w:rsidR="00AA2272" w:rsidRPr="00DA5FB6" w:rsidRDefault="00ED26B5" w:rsidP="00AA2272">
            <w:pPr>
              <w:pStyle w:val="Tabelbody"/>
              <w:spacing w:after="0"/>
              <w:rPr>
                <w:sz w:val="20"/>
                <w:rPrChange w:id="1863" w:author="Koen Wartenberg" w:date="2018-02-22T08:45:00Z">
                  <w:rPr/>
                </w:rPrChange>
              </w:rPr>
            </w:pPr>
            <w:r w:rsidRPr="00DA5FB6">
              <w:rPr>
                <w:sz w:val="20"/>
                <w:rPrChange w:id="1864" w:author="Koen Wartenberg" w:date="2018-02-22T08:45:00Z">
                  <w:rPr/>
                </w:rPrChange>
              </w:rPr>
              <w:t>05-04-2018</w:t>
            </w:r>
          </w:p>
        </w:tc>
      </w:tr>
      <w:tr w:rsidR="00AA2272" w:rsidRPr="00C63FDB" w14:paraId="16D64D32" w14:textId="77777777" w:rsidTr="00E17064">
        <w:trPr>
          <w:cantSplit/>
          <w:trHeight w:val="397"/>
        </w:trPr>
        <w:tc>
          <w:tcPr>
            <w:tcW w:w="4361" w:type="dxa"/>
            <w:vAlign w:val="center"/>
          </w:tcPr>
          <w:p w14:paraId="06B31F27" w14:textId="4C64BB60" w:rsidR="00AA2272" w:rsidRPr="00DA5FB6" w:rsidRDefault="00ED26B5" w:rsidP="00AA2272">
            <w:pPr>
              <w:pStyle w:val="Tabelbody"/>
              <w:spacing w:after="0"/>
              <w:rPr>
                <w:sz w:val="20"/>
                <w:rPrChange w:id="1865" w:author="Koen Wartenberg" w:date="2018-02-22T08:45:00Z">
                  <w:rPr/>
                </w:rPrChange>
              </w:rPr>
            </w:pPr>
            <w:r w:rsidRPr="00DA5FB6">
              <w:rPr>
                <w:sz w:val="20"/>
                <w:rPrChange w:id="1866" w:author="Koen Wartenberg" w:date="2018-02-22T08:45:00Z">
                  <w:rPr/>
                </w:rPrChange>
              </w:rPr>
              <w:t>Testplan uitvoeren</w:t>
            </w:r>
          </w:p>
        </w:tc>
        <w:tc>
          <w:tcPr>
            <w:tcW w:w="1417" w:type="dxa"/>
            <w:vAlign w:val="center"/>
          </w:tcPr>
          <w:p w14:paraId="20BEC2F5" w14:textId="5E84ACE2" w:rsidR="00AA2272" w:rsidRPr="00DA5FB6" w:rsidRDefault="00ED26B5" w:rsidP="00AA2272">
            <w:pPr>
              <w:pStyle w:val="Tabelbody"/>
              <w:spacing w:after="0"/>
              <w:rPr>
                <w:sz w:val="20"/>
                <w:rPrChange w:id="1867" w:author="Koen Wartenberg" w:date="2018-02-22T08:45:00Z">
                  <w:rPr/>
                </w:rPrChange>
              </w:rPr>
            </w:pPr>
            <w:r w:rsidRPr="00DA5FB6">
              <w:rPr>
                <w:sz w:val="20"/>
                <w:rPrChange w:id="1868" w:author="Koen Wartenberg" w:date="2018-02-22T08:45:00Z">
                  <w:rPr/>
                </w:rPrChange>
              </w:rPr>
              <w:t>1</w:t>
            </w:r>
          </w:p>
        </w:tc>
        <w:tc>
          <w:tcPr>
            <w:tcW w:w="1276" w:type="dxa"/>
            <w:vAlign w:val="center"/>
          </w:tcPr>
          <w:p w14:paraId="5149F5CA" w14:textId="7B09AFEC" w:rsidR="00AA2272" w:rsidRPr="00DA5FB6" w:rsidRDefault="00ED26B5" w:rsidP="00AA2272">
            <w:pPr>
              <w:pStyle w:val="Tabelbody"/>
              <w:spacing w:after="0"/>
              <w:rPr>
                <w:sz w:val="20"/>
                <w:rPrChange w:id="1869" w:author="Koen Wartenberg" w:date="2018-02-22T08:45:00Z">
                  <w:rPr/>
                </w:rPrChange>
              </w:rPr>
            </w:pPr>
            <w:r w:rsidRPr="00DA5FB6">
              <w:rPr>
                <w:sz w:val="20"/>
                <w:rPrChange w:id="1870" w:author="Koen Wartenberg" w:date="2018-02-22T08:45:00Z">
                  <w:rPr/>
                </w:rPrChange>
              </w:rPr>
              <w:t>06-04-2018</w:t>
            </w:r>
          </w:p>
        </w:tc>
        <w:tc>
          <w:tcPr>
            <w:tcW w:w="1446" w:type="dxa"/>
            <w:vAlign w:val="center"/>
          </w:tcPr>
          <w:p w14:paraId="1D67167C" w14:textId="732605A9" w:rsidR="00AA2272" w:rsidRPr="00DA5FB6" w:rsidRDefault="00ED26B5" w:rsidP="00AA2272">
            <w:pPr>
              <w:pStyle w:val="Tabelbody"/>
              <w:spacing w:after="0"/>
              <w:rPr>
                <w:sz w:val="20"/>
                <w:rPrChange w:id="1871" w:author="Koen Wartenberg" w:date="2018-02-22T08:45:00Z">
                  <w:rPr/>
                </w:rPrChange>
              </w:rPr>
            </w:pPr>
            <w:r w:rsidRPr="00DA5FB6">
              <w:rPr>
                <w:sz w:val="20"/>
                <w:rPrChange w:id="1872" w:author="Koen Wartenberg" w:date="2018-02-22T08:45:00Z">
                  <w:rPr/>
                </w:rPrChange>
              </w:rPr>
              <w:t>06-04-2018</w:t>
            </w:r>
          </w:p>
        </w:tc>
      </w:tr>
    </w:tbl>
    <w:p w14:paraId="3195342C" w14:textId="77777777" w:rsidR="00121445" w:rsidRDefault="00121445" w:rsidP="00905612"/>
    <w:p w14:paraId="1379BB28" w14:textId="0708BE4D" w:rsidR="00905612" w:rsidRPr="00905612" w:rsidRDefault="00121445" w:rsidP="00905612">
      <w:r>
        <w:t>Misschien wordt de code opnieuw opgebouwd. In dit geval zal de clean-up tijd bij de “code: Functionaliteit” toegevoegd worden.</w:t>
      </w:r>
    </w:p>
    <w:p w14:paraId="3DB60F6B" w14:textId="60B9CDEE" w:rsidR="0061059A" w:rsidRPr="0061059A" w:rsidRDefault="00905612" w:rsidP="0061059A">
      <w:r>
        <w:br w:type="page"/>
      </w:r>
    </w:p>
    <w:p w14:paraId="4CBCDD26" w14:textId="2057DE6B" w:rsidR="0061059A" w:rsidRPr="0061059A" w:rsidRDefault="00905612" w:rsidP="00E17064">
      <w:pPr>
        <w:pStyle w:val="Heading2"/>
        <w:keepNext w:val="0"/>
        <w:tabs>
          <w:tab w:val="num" w:pos="709"/>
        </w:tabs>
        <w:ind w:left="709" w:hanging="709"/>
      </w:pPr>
      <w:bookmarkStart w:id="1873" w:name="_Toc507663567"/>
      <w:r>
        <w:lastRenderedPageBreak/>
        <w:t xml:space="preserve">Overgang </w:t>
      </w:r>
      <w:r w:rsidR="0061059A" w:rsidRPr="00492252">
        <w:t>Fas</w:t>
      </w:r>
      <w:r>
        <w:t>e</w:t>
      </w:r>
      <w:bookmarkEnd w:id="1873"/>
    </w:p>
    <w:p w14:paraId="047CE2A9" w14:textId="77777777" w:rsidR="0061059A" w:rsidRDefault="0061059A" w:rsidP="0061059A"/>
    <w:p w14:paraId="07B0378C" w14:textId="6323D3FD" w:rsidR="00905612" w:rsidRDefault="00905612" w:rsidP="00905612">
      <w:pPr>
        <w:pStyle w:val="Heading3"/>
        <w:keepNext w:val="0"/>
        <w:tabs>
          <w:tab w:val="num" w:pos="709"/>
        </w:tabs>
        <w:spacing w:before="120" w:after="0"/>
        <w:ind w:left="1701" w:hanging="1701"/>
      </w:pPr>
      <w:bookmarkStart w:id="1874" w:name="_Toc507663568"/>
      <w:r w:rsidRPr="00EF465E">
        <w:t>Omschrijving</w:t>
      </w:r>
      <w:r w:rsidRPr="00492252">
        <w:t xml:space="preserve"> en aanpak</w:t>
      </w:r>
      <w:bookmarkEnd w:id="1874"/>
    </w:p>
    <w:p w14:paraId="7088790F" w14:textId="1CDF928C" w:rsidR="00ED26B5" w:rsidRDefault="00ED26B5" w:rsidP="00ED26B5">
      <w:r>
        <w:t>In deze fase zal er uitdrukkelijk getest gaan worden en een release gedaan worden van de huidige applicatie.</w:t>
      </w:r>
    </w:p>
    <w:p w14:paraId="4805B4BD" w14:textId="1B28DD49" w:rsidR="00ED26B5" w:rsidRPr="00ED26B5" w:rsidRDefault="00ED26B5" w:rsidP="00ED26B5">
      <w:r>
        <w:t>Verder zal er een evaluatie</w:t>
      </w:r>
      <w:r w:rsidR="00B43773">
        <w:t xml:space="preserve"> document geschreven worden tot dan toe.</w:t>
      </w:r>
    </w:p>
    <w:p w14:paraId="0E4FA13F" w14:textId="77777777" w:rsidR="00905612" w:rsidRPr="00492252" w:rsidRDefault="00905612" w:rsidP="00905612"/>
    <w:p w14:paraId="1FE9A7E2" w14:textId="725950EC" w:rsidR="00905612" w:rsidRDefault="00905612" w:rsidP="00905612">
      <w:pPr>
        <w:pStyle w:val="Heading3"/>
        <w:keepNext w:val="0"/>
        <w:tabs>
          <w:tab w:val="num" w:pos="709"/>
        </w:tabs>
        <w:spacing w:before="120" w:after="0"/>
        <w:ind w:left="1701" w:hanging="1701"/>
      </w:pPr>
      <w:bookmarkStart w:id="1875" w:name="_Toc507663569"/>
      <w:r w:rsidRPr="00492252">
        <w:t>Eindproducten</w:t>
      </w:r>
      <w:bookmarkEnd w:id="1875"/>
    </w:p>
    <w:p w14:paraId="678262EC" w14:textId="7FA5DADE" w:rsidR="00B43773" w:rsidRDefault="00B43773" w:rsidP="00B43773">
      <w:pPr>
        <w:pStyle w:val="ListParagraph"/>
        <w:numPr>
          <w:ilvl w:val="0"/>
          <w:numId w:val="31"/>
        </w:numPr>
      </w:pPr>
      <w:r>
        <w:t>Testrapport</w:t>
      </w:r>
    </w:p>
    <w:p w14:paraId="18CA72E2" w14:textId="532DB240" w:rsidR="00B43773" w:rsidRPr="00B43773" w:rsidRDefault="00B43773" w:rsidP="00B43773">
      <w:pPr>
        <w:pStyle w:val="ListParagraph"/>
        <w:numPr>
          <w:ilvl w:val="0"/>
          <w:numId w:val="31"/>
        </w:numPr>
      </w:pPr>
      <w:r>
        <w:t>Evaluatie document</w:t>
      </w:r>
    </w:p>
    <w:p w14:paraId="61DA5334" w14:textId="77777777" w:rsidR="00905612" w:rsidRPr="00492252" w:rsidRDefault="00905612" w:rsidP="00905612"/>
    <w:p w14:paraId="0FB6E462" w14:textId="77C4A39F" w:rsidR="00905612" w:rsidRDefault="00905612" w:rsidP="00905612">
      <w:pPr>
        <w:pStyle w:val="Heading3"/>
        <w:keepNext w:val="0"/>
        <w:tabs>
          <w:tab w:val="num" w:pos="709"/>
        </w:tabs>
        <w:spacing w:before="120" w:after="0"/>
        <w:ind w:left="1701" w:hanging="1701"/>
      </w:pPr>
      <w:bookmarkStart w:id="1876" w:name="_Toc507663570"/>
      <w:r w:rsidRPr="00492252">
        <w:t>Startvoorwaarden</w:t>
      </w:r>
      <w:bookmarkEnd w:id="1876"/>
    </w:p>
    <w:p w14:paraId="76644C0E" w14:textId="4F36B981" w:rsidR="00905612" w:rsidRDefault="00CD4B22" w:rsidP="00B43773">
      <w:pPr>
        <w:pStyle w:val="ListParagraph"/>
        <w:numPr>
          <w:ilvl w:val="0"/>
          <w:numId w:val="33"/>
        </w:numPr>
      </w:pPr>
      <w:r>
        <w:t>Bèta</w:t>
      </w:r>
      <w:r w:rsidR="00B43773">
        <w:t xml:space="preserve"> code</w:t>
      </w:r>
      <w:r w:rsidR="00B43773">
        <w:tab/>
      </w:r>
      <w:r w:rsidR="00B43773">
        <w:tab/>
      </w:r>
      <w:del w:id="1877" w:author="Koen Wartenberg" w:date="2018-02-09T14:27:00Z">
        <w:r w:rsidR="00B43773" w:rsidDel="00AA6CC2">
          <w:delText xml:space="preserve"> (</w:delText>
        </w:r>
        <w:r w:rsidDel="00AA6CC2">
          <w:delText>T</w:delText>
        </w:r>
        <w:r w:rsidR="00B43773" w:rsidDel="00AA6CC2">
          <w:delText>estbaar)</w:delText>
        </w:r>
      </w:del>
    </w:p>
    <w:p w14:paraId="013458CB" w14:textId="213842BE" w:rsidR="00B43773" w:rsidRDefault="00B43773" w:rsidP="00B43773">
      <w:pPr>
        <w:pStyle w:val="ListParagraph"/>
        <w:numPr>
          <w:ilvl w:val="0"/>
          <w:numId w:val="33"/>
        </w:numPr>
      </w:pPr>
      <w:r>
        <w:t>Evaluatie document</w:t>
      </w:r>
    </w:p>
    <w:p w14:paraId="066526E1" w14:textId="77777777" w:rsidR="00B43773" w:rsidRPr="00492252" w:rsidRDefault="00B43773" w:rsidP="00B43773">
      <w:pPr>
        <w:pStyle w:val="ListParagraph"/>
      </w:pPr>
    </w:p>
    <w:p w14:paraId="00C6A7BB" w14:textId="77777777" w:rsidR="00905612" w:rsidRDefault="00905612" w:rsidP="00905612">
      <w:pPr>
        <w:pStyle w:val="Heading3"/>
        <w:keepNext w:val="0"/>
        <w:tabs>
          <w:tab w:val="num" w:pos="709"/>
        </w:tabs>
        <w:spacing w:before="120" w:after="0"/>
        <w:ind w:left="1701" w:hanging="1701"/>
      </w:pPr>
      <w:bookmarkStart w:id="1878" w:name="_Toc507663571"/>
      <w:r w:rsidRPr="00492252">
        <w:t>Activiteitenlijst</w:t>
      </w:r>
      <w:bookmarkEnd w:id="1878"/>
    </w:p>
    <w:p w14:paraId="601D611C" w14:textId="77777777" w:rsidR="00905612" w:rsidRPr="00F256FA" w:rsidRDefault="00905612" w:rsidP="00905612">
      <w:r>
        <w:t>*Dit is een grove schets gebaseerd op paragraaf 4.2</w:t>
      </w:r>
    </w:p>
    <w:p w14:paraId="62236782" w14:textId="77777777" w:rsidR="00905612" w:rsidRPr="00B6071D" w:rsidRDefault="00905612" w:rsidP="00905612"/>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905612" w:rsidRPr="00C63FDB" w14:paraId="18D64F76" w14:textId="77777777" w:rsidTr="00E17064">
        <w:trPr>
          <w:cantSplit/>
        </w:trPr>
        <w:tc>
          <w:tcPr>
            <w:tcW w:w="4361" w:type="dxa"/>
            <w:shd w:val="clear" w:color="auto" w:fill="FFFFFF" w:themeFill="background1"/>
          </w:tcPr>
          <w:p w14:paraId="0346C098" w14:textId="77777777" w:rsidR="00905612" w:rsidRPr="006A7AF3" w:rsidRDefault="00905612" w:rsidP="00E17064">
            <w:pPr>
              <w:rPr>
                <w:b/>
                <w:sz w:val="20"/>
                <w:szCs w:val="20"/>
              </w:rPr>
            </w:pPr>
            <w:r w:rsidRPr="006A7AF3">
              <w:rPr>
                <w:b/>
                <w:sz w:val="20"/>
                <w:szCs w:val="20"/>
              </w:rPr>
              <w:t>Activiteit</w:t>
            </w:r>
          </w:p>
        </w:tc>
        <w:tc>
          <w:tcPr>
            <w:tcW w:w="1417" w:type="dxa"/>
            <w:shd w:val="clear" w:color="auto" w:fill="FFFFFF" w:themeFill="background1"/>
          </w:tcPr>
          <w:p w14:paraId="4C573CF1" w14:textId="77777777" w:rsidR="00905612" w:rsidRPr="006A7AF3" w:rsidRDefault="00905612" w:rsidP="00E17064">
            <w:pPr>
              <w:rPr>
                <w:b/>
                <w:sz w:val="20"/>
                <w:szCs w:val="20"/>
              </w:rPr>
            </w:pPr>
            <w:r w:rsidRPr="006A7AF3">
              <w:rPr>
                <w:b/>
                <w:sz w:val="20"/>
                <w:szCs w:val="20"/>
              </w:rPr>
              <w:t>Totaal aantal dagen</w:t>
            </w:r>
          </w:p>
        </w:tc>
        <w:tc>
          <w:tcPr>
            <w:tcW w:w="1276" w:type="dxa"/>
            <w:shd w:val="clear" w:color="auto" w:fill="FFFFFF" w:themeFill="background1"/>
          </w:tcPr>
          <w:p w14:paraId="49C9CC75" w14:textId="77777777" w:rsidR="00905612" w:rsidRPr="006A7AF3" w:rsidRDefault="00905612" w:rsidP="00E17064">
            <w:pPr>
              <w:rPr>
                <w:b/>
                <w:sz w:val="20"/>
                <w:szCs w:val="20"/>
              </w:rPr>
            </w:pPr>
            <w:r w:rsidRPr="006A7AF3">
              <w:rPr>
                <w:b/>
                <w:sz w:val="20"/>
                <w:szCs w:val="20"/>
              </w:rPr>
              <w:t>Start</w:t>
            </w:r>
          </w:p>
        </w:tc>
        <w:tc>
          <w:tcPr>
            <w:tcW w:w="1446" w:type="dxa"/>
            <w:shd w:val="clear" w:color="auto" w:fill="FFFFFF" w:themeFill="background1"/>
          </w:tcPr>
          <w:p w14:paraId="5DB58C5A" w14:textId="77777777" w:rsidR="00905612" w:rsidRPr="006A7AF3" w:rsidRDefault="00905612" w:rsidP="00E17064">
            <w:pPr>
              <w:rPr>
                <w:b/>
                <w:sz w:val="20"/>
                <w:szCs w:val="20"/>
              </w:rPr>
            </w:pPr>
            <w:r w:rsidRPr="006A7AF3">
              <w:rPr>
                <w:b/>
                <w:sz w:val="20"/>
                <w:szCs w:val="20"/>
              </w:rPr>
              <w:t>Gereed</w:t>
            </w:r>
          </w:p>
        </w:tc>
      </w:tr>
      <w:tr w:rsidR="00905612" w:rsidRPr="00C63FDB" w14:paraId="635AA59D" w14:textId="77777777" w:rsidTr="00E17064">
        <w:trPr>
          <w:cantSplit/>
          <w:trHeight w:val="397"/>
        </w:trPr>
        <w:tc>
          <w:tcPr>
            <w:tcW w:w="4361" w:type="dxa"/>
            <w:vAlign w:val="center"/>
          </w:tcPr>
          <w:p w14:paraId="70B31185" w14:textId="1C4F6F42" w:rsidR="00905612" w:rsidRPr="00DA5FB6" w:rsidRDefault="00944202" w:rsidP="00E17064">
            <w:pPr>
              <w:pStyle w:val="Tabelbody"/>
              <w:spacing w:after="0"/>
              <w:rPr>
                <w:sz w:val="20"/>
              </w:rPr>
            </w:pPr>
            <w:r w:rsidRPr="00DA5FB6">
              <w:rPr>
                <w:sz w:val="20"/>
              </w:rPr>
              <w:t>Testplan uitvoeren</w:t>
            </w:r>
          </w:p>
        </w:tc>
        <w:tc>
          <w:tcPr>
            <w:tcW w:w="1417" w:type="dxa"/>
            <w:vAlign w:val="center"/>
          </w:tcPr>
          <w:p w14:paraId="20B4093D" w14:textId="431FA5EA" w:rsidR="00905612" w:rsidRPr="00DA5FB6" w:rsidRDefault="00944202" w:rsidP="00E17064">
            <w:pPr>
              <w:pStyle w:val="Tabelbody"/>
              <w:spacing w:after="0"/>
              <w:rPr>
                <w:sz w:val="20"/>
              </w:rPr>
            </w:pPr>
            <w:r w:rsidRPr="00DA5FB6">
              <w:rPr>
                <w:sz w:val="20"/>
              </w:rPr>
              <w:t>1</w:t>
            </w:r>
          </w:p>
        </w:tc>
        <w:tc>
          <w:tcPr>
            <w:tcW w:w="1276" w:type="dxa"/>
            <w:vAlign w:val="center"/>
          </w:tcPr>
          <w:p w14:paraId="35D32E9F" w14:textId="06B51243" w:rsidR="00905612" w:rsidRPr="00DA5FB6" w:rsidRDefault="00944202" w:rsidP="00E17064">
            <w:pPr>
              <w:pStyle w:val="Tabelbody"/>
              <w:spacing w:after="0"/>
              <w:rPr>
                <w:sz w:val="20"/>
              </w:rPr>
            </w:pPr>
            <w:r w:rsidRPr="00DA5FB6">
              <w:rPr>
                <w:sz w:val="20"/>
              </w:rPr>
              <w:t>09-04-2018</w:t>
            </w:r>
          </w:p>
        </w:tc>
        <w:tc>
          <w:tcPr>
            <w:tcW w:w="1446" w:type="dxa"/>
            <w:vAlign w:val="center"/>
          </w:tcPr>
          <w:p w14:paraId="01B04BDA" w14:textId="5A1D88FB" w:rsidR="00905612" w:rsidRPr="00DA5FB6" w:rsidRDefault="00250697" w:rsidP="00E17064">
            <w:pPr>
              <w:pStyle w:val="Tabelbody"/>
              <w:spacing w:after="0"/>
              <w:rPr>
                <w:sz w:val="20"/>
              </w:rPr>
            </w:pPr>
            <w:r w:rsidRPr="00DA5FB6">
              <w:rPr>
                <w:sz w:val="20"/>
              </w:rPr>
              <w:t>09-04-2018</w:t>
            </w:r>
          </w:p>
        </w:tc>
      </w:tr>
      <w:tr w:rsidR="00905612" w:rsidRPr="00C63FDB" w14:paraId="29CE1F93" w14:textId="77777777" w:rsidTr="00E17064">
        <w:trPr>
          <w:cantSplit/>
          <w:trHeight w:val="397"/>
        </w:trPr>
        <w:tc>
          <w:tcPr>
            <w:tcW w:w="4361" w:type="dxa"/>
            <w:vAlign w:val="center"/>
          </w:tcPr>
          <w:p w14:paraId="27905374" w14:textId="07A5F4EE" w:rsidR="00905612" w:rsidRPr="00DA5FB6" w:rsidRDefault="00944202" w:rsidP="00E17064">
            <w:pPr>
              <w:pStyle w:val="Tabelbody"/>
              <w:spacing w:after="0"/>
              <w:rPr>
                <w:sz w:val="20"/>
              </w:rPr>
            </w:pPr>
            <w:r w:rsidRPr="00DA5FB6">
              <w:rPr>
                <w:sz w:val="20"/>
              </w:rPr>
              <w:t>Gefaalde testen debuggen en oplossen</w:t>
            </w:r>
          </w:p>
        </w:tc>
        <w:tc>
          <w:tcPr>
            <w:tcW w:w="1417" w:type="dxa"/>
            <w:vAlign w:val="center"/>
          </w:tcPr>
          <w:p w14:paraId="66DE4455" w14:textId="796BBBC5" w:rsidR="00905612" w:rsidRPr="00DA5FB6" w:rsidRDefault="00944202" w:rsidP="00E17064">
            <w:pPr>
              <w:pStyle w:val="Tabelbody"/>
              <w:spacing w:after="0"/>
              <w:rPr>
                <w:sz w:val="20"/>
              </w:rPr>
            </w:pPr>
            <w:r w:rsidRPr="00DA5FB6">
              <w:rPr>
                <w:sz w:val="20"/>
              </w:rPr>
              <w:t>3</w:t>
            </w:r>
          </w:p>
        </w:tc>
        <w:tc>
          <w:tcPr>
            <w:tcW w:w="1276" w:type="dxa"/>
            <w:vAlign w:val="center"/>
          </w:tcPr>
          <w:p w14:paraId="77F05DBF" w14:textId="5A9829F4" w:rsidR="00905612" w:rsidRPr="00DA5FB6" w:rsidRDefault="00250697" w:rsidP="00E17064">
            <w:pPr>
              <w:pStyle w:val="Tabelbody"/>
              <w:spacing w:after="0"/>
              <w:rPr>
                <w:sz w:val="20"/>
              </w:rPr>
            </w:pPr>
            <w:r w:rsidRPr="00DA5FB6">
              <w:rPr>
                <w:sz w:val="20"/>
              </w:rPr>
              <w:t>10-04-2018</w:t>
            </w:r>
          </w:p>
        </w:tc>
        <w:tc>
          <w:tcPr>
            <w:tcW w:w="1446" w:type="dxa"/>
            <w:vAlign w:val="center"/>
          </w:tcPr>
          <w:p w14:paraId="5B4965AA" w14:textId="430720EF" w:rsidR="00905612" w:rsidRPr="00DA5FB6" w:rsidRDefault="00250697" w:rsidP="00E17064">
            <w:pPr>
              <w:pStyle w:val="Tabelbody"/>
              <w:spacing w:after="0"/>
              <w:rPr>
                <w:sz w:val="20"/>
              </w:rPr>
            </w:pPr>
            <w:r w:rsidRPr="00DA5FB6">
              <w:rPr>
                <w:sz w:val="20"/>
              </w:rPr>
              <w:t>12-04-2018</w:t>
            </w:r>
          </w:p>
        </w:tc>
      </w:tr>
      <w:tr w:rsidR="00905612" w:rsidRPr="00C63FDB" w14:paraId="2542A8F8" w14:textId="77777777" w:rsidTr="00E17064">
        <w:trPr>
          <w:cantSplit/>
          <w:trHeight w:val="397"/>
        </w:trPr>
        <w:tc>
          <w:tcPr>
            <w:tcW w:w="4361" w:type="dxa"/>
            <w:vAlign w:val="center"/>
          </w:tcPr>
          <w:p w14:paraId="639E04B2" w14:textId="672E3F3B" w:rsidR="00905612" w:rsidRPr="00DA5FB6" w:rsidRDefault="00944202" w:rsidP="00E17064">
            <w:pPr>
              <w:pStyle w:val="Tabelbody"/>
              <w:spacing w:after="0"/>
              <w:rPr>
                <w:sz w:val="20"/>
              </w:rPr>
            </w:pPr>
            <w:r w:rsidRPr="00DA5FB6">
              <w:rPr>
                <w:sz w:val="20"/>
              </w:rPr>
              <w:t>Evaluatie document opstellen</w:t>
            </w:r>
          </w:p>
        </w:tc>
        <w:tc>
          <w:tcPr>
            <w:tcW w:w="1417" w:type="dxa"/>
            <w:vAlign w:val="center"/>
          </w:tcPr>
          <w:p w14:paraId="402706A4" w14:textId="12D875EA" w:rsidR="00905612" w:rsidRPr="00DA5FB6" w:rsidRDefault="00944202" w:rsidP="00E17064">
            <w:pPr>
              <w:pStyle w:val="Tabelbody"/>
              <w:spacing w:after="0"/>
              <w:rPr>
                <w:sz w:val="20"/>
              </w:rPr>
            </w:pPr>
            <w:r w:rsidRPr="00DA5FB6">
              <w:rPr>
                <w:sz w:val="20"/>
              </w:rPr>
              <w:t>1</w:t>
            </w:r>
          </w:p>
        </w:tc>
        <w:tc>
          <w:tcPr>
            <w:tcW w:w="1276" w:type="dxa"/>
            <w:vAlign w:val="center"/>
          </w:tcPr>
          <w:p w14:paraId="3436A396" w14:textId="548647CC" w:rsidR="00905612" w:rsidRPr="00DA5FB6" w:rsidRDefault="00250697" w:rsidP="00E17064">
            <w:pPr>
              <w:pStyle w:val="Tabelbody"/>
              <w:spacing w:after="0"/>
              <w:rPr>
                <w:sz w:val="20"/>
              </w:rPr>
            </w:pPr>
            <w:r w:rsidRPr="00DA5FB6">
              <w:rPr>
                <w:sz w:val="20"/>
              </w:rPr>
              <w:t>13-04-2018</w:t>
            </w:r>
          </w:p>
        </w:tc>
        <w:tc>
          <w:tcPr>
            <w:tcW w:w="1446" w:type="dxa"/>
            <w:vAlign w:val="center"/>
          </w:tcPr>
          <w:p w14:paraId="2F2E7B73" w14:textId="35C3C5C9" w:rsidR="00905612" w:rsidRPr="00DA5FB6" w:rsidRDefault="00250697" w:rsidP="00E17064">
            <w:pPr>
              <w:pStyle w:val="Tabelbody"/>
              <w:spacing w:after="0"/>
              <w:rPr>
                <w:sz w:val="20"/>
              </w:rPr>
            </w:pPr>
            <w:r w:rsidRPr="00DA5FB6">
              <w:rPr>
                <w:sz w:val="20"/>
              </w:rPr>
              <w:t>13-04-2018</w:t>
            </w:r>
          </w:p>
        </w:tc>
      </w:tr>
    </w:tbl>
    <w:p w14:paraId="1CD1AD72" w14:textId="77777777" w:rsidR="00460D6C" w:rsidRDefault="00460D6C"/>
    <w:p w14:paraId="30C5E5F1" w14:textId="77777777" w:rsidR="00460D6C" w:rsidRDefault="00460D6C"/>
    <w:p w14:paraId="2B17A41D" w14:textId="77777777" w:rsidR="00460D6C" w:rsidRDefault="00460D6C"/>
    <w:p w14:paraId="6A4199F3" w14:textId="77777777" w:rsidR="00460D6C" w:rsidRDefault="00460D6C"/>
    <w:p w14:paraId="6EE64C3C" w14:textId="77777777" w:rsidR="00460D6C" w:rsidRDefault="00460D6C"/>
    <w:p w14:paraId="445464D7" w14:textId="21585C3B" w:rsidR="00460D6C" w:rsidRDefault="00460D6C"/>
    <w:p w14:paraId="55D719AD" w14:textId="697CC47C" w:rsidR="00A40F60" w:rsidRDefault="00A40F60"/>
    <w:p w14:paraId="728AC73A" w14:textId="43D784DD" w:rsidR="00A40F60" w:rsidRDefault="00A40F60"/>
    <w:p w14:paraId="3E10FAE3" w14:textId="320A4E3B" w:rsidR="00A40F60" w:rsidRDefault="00A40F60"/>
    <w:p w14:paraId="5067FF68" w14:textId="1F7FF7B4" w:rsidR="00A40F60" w:rsidRDefault="00A40F60"/>
    <w:p w14:paraId="0B4E8744" w14:textId="7BF9562A" w:rsidR="00A40F60" w:rsidRDefault="00A40F60"/>
    <w:p w14:paraId="276B8AA9" w14:textId="1F509652" w:rsidR="00A40F60" w:rsidRDefault="00A40F60"/>
    <w:p w14:paraId="71A37EC9" w14:textId="5B29FCE9" w:rsidR="00A40F60" w:rsidRDefault="00A40F60"/>
    <w:p w14:paraId="74D86B74" w14:textId="2BE3DF5C" w:rsidR="00A40F60" w:rsidRDefault="00A40F60"/>
    <w:p w14:paraId="5FFC9267" w14:textId="4B0540E5" w:rsidR="00A40F60" w:rsidRDefault="00A40F60"/>
    <w:p w14:paraId="239779DE" w14:textId="5D9A8047" w:rsidR="00A40F60" w:rsidRDefault="00A40F60"/>
    <w:p w14:paraId="0B38098D" w14:textId="2CD6B7A5" w:rsidR="00A40F60" w:rsidRDefault="00A40F60"/>
    <w:p w14:paraId="444FF71A" w14:textId="4F068C7B" w:rsidR="00A40F60" w:rsidRDefault="00A40F60"/>
    <w:p w14:paraId="49482905" w14:textId="3DDC9F72" w:rsidR="00A40F60" w:rsidRDefault="00A40F60"/>
    <w:p w14:paraId="53DDAA16" w14:textId="7A2F5197" w:rsidR="00A40F60" w:rsidRDefault="00A40F60"/>
    <w:p w14:paraId="045A15B4" w14:textId="77777777" w:rsidR="00A40F60" w:rsidRDefault="00A40F60"/>
    <w:p w14:paraId="4610176E" w14:textId="19109FEC" w:rsidR="0061059A" w:rsidRDefault="00460D6C">
      <w:r>
        <w:t>*de stagebegeleider</w:t>
      </w:r>
      <w:del w:id="1879" w:author="Koen Wartenberg" w:date="2018-02-22T08:44:00Z">
        <w:r w:rsidDel="00DA5FB6">
          <w:delText>/opdrachtgever</w:delText>
        </w:r>
      </w:del>
      <w:r>
        <w:t xml:space="preserve"> wil twee releases van dit product hebben. </w:t>
      </w:r>
      <w:r w:rsidR="00A40F60">
        <w:t xml:space="preserve">Dus de fases zullen allemaal nog een keer gedaan worden zoals in paragraaf 4.2 ook beschreven staat. In dit traject zullen zaken zoals verdieping van het project en het </w:t>
      </w:r>
      <w:ins w:id="1880" w:author="Koen Wartenberg" w:date="2018-02-22T08:45:00Z">
        <w:r w:rsidR="00DA5FB6">
          <w:t xml:space="preserve">bestuderen </w:t>
        </w:r>
      </w:ins>
      <w:del w:id="1881" w:author="Koen Wartenberg" w:date="2018-02-22T08:45:00Z">
        <w:r w:rsidR="00A40F60" w:rsidDel="00DA5FB6">
          <w:delText xml:space="preserve">leren </w:delText>
        </w:r>
      </w:del>
      <w:r w:rsidR="00A40F60">
        <w:t>ervan minder tijd kosten waardoor er minder tijds besteed hoeft te worden aan de documentatie.</w:t>
      </w:r>
      <w:r w:rsidR="0061059A">
        <w:br w:type="page"/>
      </w:r>
    </w:p>
    <w:p w14:paraId="725FACFA" w14:textId="77777777" w:rsidR="0061059A" w:rsidRPr="00492252" w:rsidRDefault="0061059A" w:rsidP="0061059A">
      <w:pPr>
        <w:pStyle w:val="Heading1"/>
        <w:keepNext w:val="0"/>
        <w:pageBreakBefore/>
        <w:tabs>
          <w:tab w:val="num" w:pos="709"/>
        </w:tabs>
        <w:spacing w:before="120" w:after="60" w:line="360" w:lineRule="auto"/>
        <w:ind w:left="709" w:hanging="709"/>
      </w:pPr>
      <w:bookmarkStart w:id="1882" w:name="_Toc327581061"/>
      <w:bookmarkStart w:id="1883" w:name="_Toc327581611"/>
      <w:bookmarkStart w:id="1884" w:name="_Toc327583391"/>
      <w:bookmarkStart w:id="1885" w:name="_Toc339966130"/>
      <w:bookmarkStart w:id="1886" w:name="_Toc437980094"/>
      <w:bookmarkStart w:id="1887" w:name="_Toc505599953"/>
      <w:bookmarkStart w:id="1888" w:name="_Toc507663572"/>
      <w:r w:rsidRPr="00492252">
        <w:lastRenderedPageBreak/>
        <w:t>Kwaliteit</w:t>
      </w:r>
      <w:bookmarkEnd w:id="1882"/>
      <w:bookmarkEnd w:id="1883"/>
      <w:bookmarkEnd w:id="1884"/>
      <w:r w:rsidRPr="00492252">
        <w:t>sbewakin</w:t>
      </w:r>
      <w:bookmarkEnd w:id="1885"/>
      <w:bookmarkEnd w:id="1886"/>
      <w:r>
        <w:t>g, Testen, Configuratiemanagement</w:t>
      </w:r>
      <w:bookmarkEnd w:id="1887"/>
      <w:bookmarkEnd w:id="1888"/>
    </w:p>
    <w:p w14:paraId="5B7BE0BD" w14:textId="77777777" w:rsidR="0061059A" w:rsidRPr="006F3A82" w:rsidRDefault="0061059A" w:rsidP="0061059A">
      <w:bookmarkStart w:id="1889" w:name="_Toc327581062"/>
      <w:bookmarkStart w:id="1890" w:name="_Toc327581612"/>
      <w:bookmarkStart w:id="1891" w:name="_Toc327583392"/>
      <w:bookmarkStart w:id="1892" w:name="_Toc339966131"/>
      <w:bookmarkStart w:id="1893" w:name="_Toc437980095"/>
    </w:p>
    <w:p w14:paraId="3A699E7C" w14:textId="77777777" w:rsidR="0061059A" w:rsidRPr="0061059A" w:rsidRDefault="0061059A" w:rsidP="0061059A">
      <w:pPr>
        <w:pStyle w:val="Heading2"/>
        <w:keepNext w:val="0"/>
        <w:tabs>
          <w:tab w:val="num" w:pos="709"/>
        </w:tabs>
        <w:ind w:left="709" w:hanging="709"/>
      </w:pPr>
      <w:bookmarkStart w:id="1894" w:name="_Toc437980096"/>
      <w:bookmarkStart w:id="1895" w:name="_Toc505599954"/>
      <w:bookmarkStart w:id="1896" w:name="_Toc507663573"/>
      <w:r w:rsidRPr="00492252">
        <w:t>Goedkeuringen</w:t>
      </w:r>
      <w:bookmarkEnd w:id="1894"/>
      <w:bookmarkEnd w:id="1895"/>
      <w:bookmarkEnd w:id="1896"/>
    </w:p>
    <w:p w14:paraId="00F1BD23" w14:textId="77777777" w:rsidR="0061059A" w:rsidRPr="007A2666" w:rsidRDefault="0061059A" w:rsidP="0061059A"/>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5665"/>
        <w:gridCol w:w="2381"/>
        <w:gridCol w:w="1418"/>
      </w:tblGrid>
      <w:tr w:rsidR="0061059A" w:rsidRPr="00C63FDB" w14:paraId="54D78D43" w14:textId="77777777" w:rsidTr="00125162">
        <w:tc>
          <w:tcPr>
            <w:tcW w:w="5665" w:type="dxa"/>
            <w:shd w:val="clear" w:color="auto" w:fill="FFFFFF" w:themeFill="background1"/>
          </w:tcPr>
          <w:p w14:paraId="54F1A322" w14:textId="77777777" w:rsidR="0061059A" w:rsidRPr="006A7AF3" w:rsidRDefault="0061059A" w:rsidP="00495F9B">
            <w:pPr>
              <w:rPr>
                <w:b/>
                <w:sz w:val="20"/>
                <w:szCs w:val="20"/>
              </w:rPr>
            </w:pPr>
            <w:r w:rsidRPr="006A7AF3">
              <w:rPr>
                <w:b/>
                <w:sz w:val="20"/>
                <w:szCs w:val="20"/>
              </w:rPr>
              <w:t>Wat</w:t>
            </w:r>
          </w:p>
        </w:tc>
        <w:tc>
          <w:tcPr>
            <w:tcW w:w="2381" w:type="dxa"/>
            <w:shd w:val="clear" w:color="auto" w:fill="FFFFFF" w:themeFill="background1"/>
          </w:tcPr>
          <w:p w14:paraId="550C2AC4" w14:textId="77777777" w:rsidR="0061059A" w:rsidRPr="006A7AF3" w:rsidRDefault="0061059A" w:rsidP="00495F9B">
            <w:pPr>
              <w:rPr>
                <w:b/>
                <w:sz w:val="20"/>
                <w:szCs w:val="20"/>
              </w:rPr>
            </w:pPr>
            <w:r w:rsidRPr="006A7AF3">
              <w:rPr>
                <w:b/>
                <w:sz w:val="20"/>
                <w:szCs w:val="20"/>
              </w:rPr>
              <w:t>Wie</w:t>
            </w:r>
          </w:p>
        </w:tc>
        <w:tc>
          <w:tcPr>
            <w:tcW w:w="1418" w:type="dxa"/>
            <w:shd w:val="clear" w:color="auto" w:fill="FFFFFF" w:themeFill="background1"/>
          </w:tcPr>
          <w:p w14:paraId="4ED17738" w14:textId="77777777" w:rsidR="0061059A" w:rsidRPr="006A7AF3" w:rsidRDefault="0061059A" w:rsidP="00495F9B">
            <w:pPr>
              <w:rPr>
                <w:b/>
                <w:sz w:val="20"/>
                <w:szCs w:val="20"/>
              </w:rPr>
            </w:pPr>
            <w:r w:rsidRPr="006A7AF3">
              <w:rPr>
                <w:b/>
                <w:sz w:val="20"/>
                <w:szCs w:val="20"/>
              </w:rPr>
              <w:t>Wanneer</w:t>
            </w:r>
          </w:p>
        </w:tc>
      </w:tr>
      <w:tr w:rsidR="0061059A" w:rsidRPr="00E97AAE" w14:paraId="2BC47DD5" w14:textId="77777777" w:rsidTr="00125162">
        <w:trPr>
          <w:trHeight w:val="228"/>
        </w:trPr>
        <w:tc>
          <w:tcPr>
            <w:tcW w:w="5665" w:type="dxa"/>
            <w:vAlign w:val="center"/>
          </w:tcPr>
          <w:p w14:paraId="6C532F16" w14:textId="057E9B45" w:rsidR="0061059A" w:rsidRPr="006A7AF3" w:rsidRDefault="00125162" w:rsidP="00125162">
            <w:pPr>
              <w:pStyle w:val="Tabelbody"/>
              <w:rPr>
                <w:sz w:val="20"/>
              </w:rPr>
            </w:pPr>
            <w:r w:rsidRPr="006A7AF3">
              <w:rPr>
                <w:sz w:val="20"/>
              </w:rPr>
              <w:t>Projectplan</w:t>
            </w:r>
          </w:p>
        </w:tc>
        <w:tc>
          <w:tcPr>
            <w:tcW w:w="2381" w:type="dxa"/>
            <w:vAlign w:val="center"/>
          </w:tcPr>
          <w:p w14:paraId="294D8D20" w14:textId="77777777" w:rsidR="0061059A" w:rsidRPr="006A7AF3" w:rsidRDefault="00125162" w:rsidP="00495F9B">
            <w:pPr>
              <w:pStyle w:val="Tabelbody"/>
              <w:rPr>
                <w:sz w:val="20"/>
              </w:rPr>
            </w:pPr>
            <w:r w:rsidRPr="006A7AF3">
              <w:rPr>
                <w:sz w:val="20"/>
              </w:rPr>
              <w:t>Peter Noten &amp;</w:t>
            </w:r>
          </w:p>
          <w:p w14:paraId="4E424079" w14:textId="7F10105B" w:rsidR="00125162" w:rsidRPr="006A7AF3" w:rsidRDefault="00125162" w:rsidP="00495F9B">
            <w:pPr>
              <w:pStyle w:val="Tabelbody"/>
              <w:rPr>
                <w:sz w:val="20"/>
              </w:rPr>
            </w:pPr>
            <w:r w:rsidRPr="006A7AF3">
              <w:rPr>
                <w:sz w:val="20"/>
              </w:rPr>
              <w:t>Frens Vonken</w:t>
            </w:r>
          </w:p>
        </w:tc>
        <w:tc>
          <w:tcPr>
            <w:tcW w:w="1418" w:type="dxa"/>
            <w:vAlign w:val="center"/>
          </w:tcPr>
          <w:p w14:paraId="20CD48D5" w14:textId="77777777" w:rsidR="0061059A" w:rsidRPr="006A7AF3" w:rsidRDefault="00945838" w:rsidP="00495F9B">
            <w:pPr>
              <w:pStyle w:val="Tabelbody"/>
              <w:rPr>
                <w:sz w:val="20"/>
              </w:rPr>
            </w:pPr>
            <w:r w:rsidRPr="006A7AF3">
              <w:rPr>
                <w:sz w:val="20"/>
              </w:rPr>
              <w:t>Uiterlijk:</w:t>
            </w:r>
          </w:p>
          <w:p w14:paraId="5EB047EF" w14:textId="4EAEBD95" w:rsidR="00945838" w:rsidRPr="006A7AF3" w:rsidRDefault="00945838" w:rsidP="00495F9B">
            <w:pPr>
              <w:pStyle w:val="Tabelbody"/>
              <w:rPr>
                <w:sz w:val="20"/>
              </w:rPr>
            </w:pPr>
            <w:r w:rsidRPr="006A7AF3">
              <w:rPr>
                <w:sz w:val="20"/>
              </w:rPr>
              <w:t>02-03-2018</w:t>
            </w:r>
          </w:p>
        </w:tc>
      </w:tr>
      <w:tr w:rsidR="0061059A" w:rsidRPr="00E97AAE" w14:paraId="33CB77B5" w14:textId="77777777" w:rsidTr="00125162">
        <w:trPr>
          <w:trHeight w:val="74"/>
        </w:trPr>
        <w:tc>
          <w:tcPr>
            <w:tcW w:w="5665" w:type="dxa"/>
            <w:vAlign w:val="center"/>
          </w:tcPr>
          <w:p w14:paraId="2C1C1E56" w14:textId="7752D8E5" w:rsidR="0061059A" w:rsidRPr="006A7AF3" w:rsidRDefault="00125162" w:rsidP="00125162">
            <w:pPr>
              <w:pStyle w:val="Tabelbody"/>
              <w:rPr>
                <w:sz w:val="20"/>
              </w:rPr>
            </w:pPr>
            <w:r w:rsidRPr="006A7AF3">
              <w:rPr>
                <w:sz w:val="20"/>
              </w:rPr>
              <w:t>Use cases</w:t>
            </w:r>
          </w:p>
        </w:tc>
        <w:tc>
          <w:tcPr>
            <w:tcW w:w="2381" w:type="dxa"/>
            <w:vAlign w:val="center"/>
          </w:tcPr>
          <w:p w14:paraId="4DC4876F" w14:textId="2555BBB6" w:rsidR="0061059A" w:rsidRPr="006A7AF3" w:rsidRDefault="00125162" w:rsidP="00495F9B">
            <w:pPr>
              <w:pStyle w:val="Tabelbody"/>
              <w:rPr>
                <w:sz w:val="20"/>
              </w:rPr>
            </w:pPr>
            <w:r w:rsidRPr="006A7AF3">
              <w:rPr>
                <w:sz w:val="20"/>
              </w:rPr>
              <w:t>Peter Noten</w:t>
            </w:r>
          </w:p>
        </w:tc>
        <w:tc>
          <w:tcPr>
            <w:tcW w:w="1418" w:type="dxa"/>
            <w:vAlign w:val="center"/>
          </w:tcPr>
          <w:p w14:paraId="078C7E07" w14:textId="295B873D" w:rsidR="0061059A" w:rsidRPr="006A7AF3" w:rsidRDefault="00945838" w:rsidP="00495F9B">
            <w:pPr>
              <w:pStyle w:val="Tabelbody"/>
              <w:rPr>
                <w:sz w:val="20"/>
              </w:rPr>
            </w:pPr>
            <w:r w:rsidRPr="006A7AF3">
              <w:rPr>
                <w:sz w:val="20"/>
              </w:rPr>
              <w:t>23-02-2018</w:t>
            </w:r>
          </w:p>
        </w:tc>
      </w:tr>
      <w:tr w:rsidR="0061059A" w:rsidRPr="00E97AAE" w14:paraId="15880C4E" w14:textId="77777777" w:rsidTr="00125162">
        <w:trPr>
          <w:trHeight w:val="97"/>
        </w:trPr>
        <w:tc>
          <w:tcPr>
            <w:tcW w:w="5665" w:type="dxa"/>
            <w:vAlign w:val="center"/>
          </w:tcPr>
          <w:p w14:paraId="1FBC3831" w14:textId="63D75F00" w:rsidR="0061059A" w:rsidRPr="006A7AF3" w:rsidRDefault="00125162" w:rsidP="00125162">
            <w:pPr>
              <w:pStyle w:val="Tabelbody"/>
              <w:rPr>
                <w:sz w:val="20"/>
              </w:rPr>
            </w:pPr>
            <w:r w:rsidRPr="006A7AF3">
              <w:rPr>
                <w:sz w:val="20"/>
              </w:rPr>
              <w:t>UI design</w:t>
            </w:r>
          </w:p>
        </w:tc>
        <w:tc>
          <w:tcPr>
            <w:tcW w:w="2381" w:type="dxa"/>
            <w:vAlign w:val="center"/>
          </w:tcPr>
          <w:p w14:paraId="12C476B0" w14:textId="3B9C09B2" w:rsidR="0061059A" w:rsidRPr="006A7AF3" w:rsidRDefault="00125162" w:rsidP="00495F9B">
            <w:pPr>
              <w:pStyle w:val="Tabelbody"/>
              <w:rPr>
                <w:sz w:val="20"/>
              </w:rPr>
            </w:pPr>
            <w:r w:rsidRPr="006A7AF3">
              <w:rPr>
                <w:sz w:val="20"/>
              </w:rPr>
              <w:t>Peter Noten</w:t>
            </w:r>
          </w:p>
        </w:tc>
        <w:tc>
          <w:tcPr>
            <w:tcW w:w="1418" w:type="dxa"/>
            <w:vAlign w:val="center"/>
          </w:tcPr>
          <w:p w14:paraId="1609EAF9" w14:textId="196B02BD" w:rsidR="0061059A" w:rsidRPr="006A7AF3" w:rsidRDefault="00945838" w:rsidP="00495F9B">
            <w:pPr>
              <w:pStyle w:val="Tabelbody"/>
              <w:rPr>
                <w:sz w:val="20"/>
              </w:rPr>
            </w:pPr>
            <w:r w:rsidRPr="006A7AF3">
              <w:rPr>
                <w:sz w:val="20"/>
              </w:rPr>
              <w:t>27-02-2018</w:t>
            </w:r>
          </w:p>
        </w:tc>
      </w:tr>
      <w:tr w:rsidR="0061059A" w:rsidRPr="00E97AAE" w14:paraId="3F8BD22F" w14:textId="77777777" w:rsidTr="00125162">
        <w:trPr>
          <w:trHeight w:val="74"/>
        </w:trPr>
        <w:tc>
          <w:tcPr>
            <w:tcW w:w="5665" w:type="dxa"/>
            <w:vAlign w:val="center"/>
          </w:tcPr>
          <w:p w14:paraId="1F4CC881" w14:textId="78A82576" w:rsidR="0061059A" w:rsidRPr="006A7AF3" w:rsidRDefault="006A7AF3" w:rsidP="00125162">
            <w:pPr>
              <w:pStyle w:val="Tabelbody"/>
              <w:rPr>
                <w:sz w:val="20"/>
              </w:rPr>
            </w:pPr>
            <w:r>
              <w:rPr>
                <w:sz w:val="20"/>
              </w:rPr>
              <w:t>Acceptatie t</w:t>
            </w:r>
            <w:r w:rsidR="00125162" w:rsidRPr="006A7AF3">
              <w:rPr>
                <w:sz w:val="20"/>
              </w:rPr>
              <w:t>estplan</w:t>
            </w:r>
          </w:p>
        </w:tc>
        <w:tc>
          <w:tcPr>
            <w:tcW w:w="2381" w:type="dxa"/>
            <w:vAlign w:val="center"/>
          </w:tcPr>
          <w:p w14:paraId="5FB4D13B" w14:textId="5BA9391C" w:rsidR="0061059A" w:rsidRPr="006A7AF3" w:rsidRDefault="00125162" w:rsidP="00495F9B">
            <w:pPr>
              <w:pStyle w:val="Tabelbody"/>
              <w:rPr>
                <w:sz w:val="20"/>
              </w:rPr>
            </w:pPr>
            <w:r w:rsidRPr="006A7AF3">
              <w:rPr>
                <w:sz w:val="20"/>
              </w:rPr>
              <w:t>Peter Noten</w:t>
            </w:r>
          </w:p>
        </w:tc>
        <w:tc>
          <w:tcPr>
            <w:tcW w:w="1418" w:type="dxa"/>
            <w:vAlign w:val="center"/>
          </w:tcPr>
          <w:p w14:paraId="36CBB281" w14:textId="4602D48B" w:rsidR="0061059A" w:rsidRPr="006A7AF3" w:rsidRDefault="00945838" w:rsidP="00495F9B">
            <w:pPr>
              <w:pStyle w:val="Tabelbody"/>
              <w:rPr>
                <w:sz w:val="20"/>
              </w:rPr>
            </w:pPr>
            <w:r w:rsidRPr="006A7AF3">
              <w:rPr>
                <w:sz w:val="20"/>
              </w:rPr>
              <w:t>28-02-2018</w:t>
            </w:r>
          </w:p>
        </w:tc>
      </w:tr>
      <w:tr w:rsidR="00125162" w:rsidRPr="00E97AAE" w14:paraId="3A5A6870" w14:textId="77777777" w:rsidTr="00125162">
        <w:trPr>
          <w:trHeight w:val="74"/>
        </w:trPr>
        <w:tc>
          <w:tcPr>
            <w:tcW w:w="5665" w:type="dxa"/>
            <w:vAlign w:val="center"/>
          </w:tcPr>
          <w:p w14:paraId="4919DD5D" w14:textId="4D17AA96" w:rsidR="00125162" w:rsidRPr="006A7AF3" w:rsidRDefault="00125162" w:rsidP="00125162">
            <w:pPr>
              <w:pStyle w:val="Tabelbody"/>
              <w:rPr>
                <w:sz w:val="20"/>
              </w:rPr>
            </w:pPr>
            <w:r w:rsidRPr="006A7AF3">
              <w:rPr>
                <w:sz w:val="20"/>
              </w:rPr>
              <w:t>Stageverslag</w:t>
            </w:r>
          </w:p>
        </w:tc>
        <w:tc>
          <w:tcPr>
            <w:tcW w:w="2381" w:type="dxa"/>
            <w:vAlign w:val="center"/>
          </w:tcPr>
          <w:p w14:paraId="004E0FEE" w14:textId="7F3092E0" w:rsidR="00125162" w:rsidRPr="006A7AF3" w:rsidRDefault="00125162" w:rsidP="00495F9B">
            <w:pPr>
              <w:pStyle w:val="Tabelbody"/>
              <w:rPr>
                <w:sz w:val="20"/>
              </w:rPr>
            </w:pPr>
            <w:r w:rsidRPr="006A7AF3">
              <w:rPr>
                <w:sz w:val="20"/>
              </w:rPr>
              <w:t>Frens Vonken &amp; tweede assessor</w:t>
            </w:r>
          </w:p>
        </w:tc>
        <w:tc>
          <w:tcPr>
            <w:tcW w:w="1418" w:type="dxa"/>
            <w:vAlign w:val="center"/>
          </w:tcPr>
          <w:p w14:paraId="4DC5DA74" w14:textId="4C2E7C7B" w:rsidR="00125162" w:rsidRPr="006A7AF3" w:rsidRDefault="00125162" w:rsidP="00495F9B">
            <w:pPr>
              <w:pStyle w:val="Tabelbody"/>
              <w:rPr>
                <w:sz w:val="20"/>
              </w:rPr>
            </w:pPr>
            <w:r w:rsidRPr="006A7AF3">
              <w:rPr>
                <w:rFonts w:ascii="Helvetica" w:hAnsi="Helvetica" w:cs="Helvetica"/>
                <w:color w:val="2D3B45"/>
                <w:sz w:val="20"/>
                <w:shd w:val="clear" w:color="auto" w:fill="FFFFFF"/>
              </w:rPr>
              <w:t>18-06-2018</w:t>
            </w:r>
          </w:p>
        </w:tc>
      </w:tr>
    </w:tbl>
    <w:p w14:paraId="720B2E50" w14:textId="77777777" w:rsidR="0061059A" w:rsidRPr="00195CBF" w:rsidRDefault="0061059A" w:rsidP="0061059A">
      <w:pPr>
        <w:rPr>
          <w:sz w:val="2"/>
          <w:szCs w:val="2"/>
        </w:rPr>
      </w:pPr>
    </w:p>
    <w:p w14:paraId="31FC99B7" w14:textId="77777777" w:rsidR="0061059A" w:rsidRPr="00492252" w:rsidRDefault="0061059A" w:rsidP="0061059A"/>
    <w:p w14:paraId="42A1D5A0" w14:textId="77777777" w:rsidR="0061059A" w:rsidRPr="00D4484C" w:rsidRDefault="0061059A" w:rsidP="0061059A"/>
    <w:p w14:paraId="558D344A" w14:textId="03D07AE1" w:rsidR="0061059A" w:rsidRDefault="0061059A" w:rsidP="0061059A">
      <w:pPr>
        <w:pStyle w:val="Heading2"/>
        <w:keepNext w:val="0"/>
        <w:tabs>
          <w:tab w:val="num" w:pos="709"/>
        </w:tabs>
        <w:ind w:left="709" w:hanging="709"/>
        <w:rPr>
          <w:ins w:id="1897" w:author="Koen Wartenberg" w:date="2018-02-09T15:41:00Z"/>
        </w:rPr>
      </w:pPr>
      <w:bookmarkStart w:id="1898" w:name="_Toc437980099"/>
      <w:bookmarkStart w:id="1899" w:name="_Toc505599955"/>
      <w:bookmarkStart w:id="1900" w:name="_Toc507663574"/>
      <w:r>
        <w:t>Testaanpak/strategie</w:t>
      </w:r>
      <w:bookmarkEnd w:id="1898"/>
      <w:bookmarkEnd w:id="1899"/>
      <w:bookmarkEnd w:id="1900"/>
    </w:p>
    <w:p w14:paraId="7006C335" w14:textId="153DE773" w:rsidR="00EA6AB9" w:rsidRDefault="00EA6AB9" w:rsidP="00EA6AB9">
      <w:pPr>
        <w:rPr>
          <w:ins w:id="1901" w:author="Koen Wartenberg" w:date="2018-02-09T15:41:00Z"/>
        </w:rPr>
      </w:pPr>
      <w:ins w:id="1902" w:author="Koen Wartenberg" w:date="2018-02-09T15:41:00Z">
        <w:r>
          <w:t>Het is de bedoeling dat het bedrijf he</w:t>
        </w:r>
      </w:ins>
      <w:ins w:id="1903" w:author="Koen Wartenberg" w:date="2018-02-09T15:42:00Z">
        <w:r>
          <w:t xml:space="preserve">t eindproduct zal gaan gebruiken in de praktijk. </w:t>
        </w:r>
      </w:ins>
      <w:ins w:id="1904" w:author="Koen Wartenberg" w:date="2018-02-09T15:43:00Z">
        <w:r>
          <w:t xml:space="preserve">Daarom </w:t>
        </w:r>
      </w:ins>
      <w:ins w:id="1905" w:author="Koen Wartenberg" w:date="2018-02-09T15:42:00Z">
        <w:r>
          <w:t xml:space="preserve">is het noodzakelijk dat de functionaliteiten van de applicatie </w:t>
        </w:r>
      </w:ins>
      <w:ins w:id="1906" w:author="Koen Wartenberg" w:date="2018-02-09T15:43:00Z">
        <w:r>
          <w:t>zorgvuldig en doorgrondig getest worden.</w:t>
        </w:r>
      </w:ins>
    </w:p>
    <w:p w14:paraId="59ADFCFA" w14:textId="77777777" w:rsidR="00EA6AB9" w:rsidRPr="00770C05" w:rsidRDefault="00EA6AB9">
      <w:pPr>
        <w:pPrChange w:id="1907" w:author="Koen Wartenberg" w:date="2018-02-09T15:41:00Z">
          <w:pPr>
            <w:pStyle w:val="Heading2"/>
            <w:keepNext w:val="0"/>
            <w:tabs>
              <w:tab w:val="num" w:pos="709"/>
            </w:tabs>
            <w:ind w:left="709" w:hanging="709"/>
          </w:pPr>
        </w:pPrChange>
      </w:pPr>
    </w:p>
    <w:p w14:paraId="749CD75B" w14:textId="4554A407" w:rsidR="00360B57" w:rsidRDefault="005D3B5B" w:rsidP="00360B57">
      <w:r>
        <w:t>Er zal een Acceptatie testplan geschreven op basis van de functionele requirements. Dit zal worden gedaan voordat er aan het programmeren begonnen wordt. Elke functionaliteit zal een a twee testen krijgen afhankelijk van de complexiteit ervan.</w:t>
      </w:r>
    </w:p>
    <w:p w14:paraId="5B258A6A" w14:textId="76F348A9" w:rsidR="005D3B5B" w:rsidRDefault="005D3B5B" w:rsidP="00360B57"/>
    <w:p w14:paraId="6E376694" w14:textId="55616676" w:rsidR="005D3B5B" w:rsidRDefault="005D3B5B" w:rsidP="00360B57">
      <w:r>
        <w:t>Nadat er de nieuwe functionaliteiten inzitten zal er een testrapport worden opgesteld op basis van het acceptatie testplan. Hierin komt te staan welke test</w:t>
      </w:r>
      <w:ins w:id="1908" w:author="Koen Wartenberg" w:date="2018-02-09T15:44:00Z">
        <w:r w:rsidR="00EA6AB9">
          <w:t>s</w:t>
        </w:r>
      </w:ins>
      <w:r>
        <w:t xml:space="preserve"> er doorheen kwamen welke niet en welke functionaliteiten niet meer zijn geïmplementeerd. </w:t>
      </w:r>
    </w:p>
    <w:p w14:paraId="77FE093A" w14:textId="74CC2EDC" w:rsidR="005D3B5B" w:rsidRDefault="005D3B5B" w:rsidP="00360B57"/>
    <w:p w14:paraId="582EA43C" w14:textId="52643A67" w:rsidR="005D3B5B" w:rsidRPr="00360B57" w:rsidRDefault="005D3B5B" w:rsidP="00360B57">
      <w:r>
        <w:t>Voor testen die gefaald zijn en niet meer gerepareerd kunnen worden of functionaliteiten die niet meer aan een implementatie toekwamen zullen mee worden genomen op</w:t>
      </w:r>
      <w:r w:rsidR="002653F8">
        <w:t xml:space="preserve"> </w:t>
      </w:r>
      <w:r>
        <w:t>weg naar de volgende release</w:t>
      </w:r>
      <w:r w:rsidR="002653F8">
        <w:t>. Tenzij het einde van de stage nadert.</w:t>
      </w:r>
    </w:p>
    <w:p w14:paraId="251BDA91" w14:textId="2D0D74E2" w:rsidR="00B12D1C" w:rsidRDefault="00B12D1C">
      <w:r>
        <w:br w:type="page"/>
      </w:r>
    </w:p>
    <w:p w14:paraId="7849D438" w14:textId="77777777" w:rsidR="0061059A" w:rsidRPr="00D4484C" w:rsidRDefault="0061059A" w:rsidP="00495F9B"/>
    <w:p w14:paraId="389CC4CB" w14:textId="66BF6DC0" w:rsidR="0061059A" w:rsidRDefault="0061059A" w:rsidP="0061059A">
      <w:pPr>
        <w:pStyle w:val="Heading2"/>
        <w:keepNext w:val="0"/>
        <w:tabs>
          <w:tab w:val="num" w:pos="709"/>
        </w:tabs>
        <w:ind w:left="709" w:hanging="709"/>
      </w:pPr>
      <w:bookmarkStart w:id="1909" w:name="_Toc437980101"/>
      <w:bookmarkStart w:id="1910" w:name="_Toc505599956"/>
      <w:bookmarkStart w:id="1911" w:name="_Toc507663575"/>
      <w:r>
        <w:t>Testomgeving en benodigdheden</w:t>
      </w:r>
      <w:bookmarkEnd w:id="1909"/>
      <w:bookmarkEnd w:id="1910"/>
      <w:bookmarkEnd w:id="1911"/>
    </w:p>
    <w:p w14:paraId="58E25D74" w14:textId="374627DE" w:rsidR="002653F8" w:rsidRDefault="002653F8" w:rsidP="002653F8">
      <w:r>
        <w:t>De computer waarop getest zal worden heeft de volgende spec</w:t>
      </w:r>
      <w:r w:rsidR="00FB168A">
        <w:t>ificaties</w:t>
      </w:r>
    </w:p>
    <w:p w14:paraId="1C097778" w14:textId="18997505" w:rsidR="00B12D1C" w:rsidRDefault="00B12D1C" w:rsidP="002653F8"/>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B12D1C" w:rsidRPr="00C63FDB" w14:paraId="01FF8534" w14:textId="77777777" w:rsidTr="00B12D1C">
        <w:trPr>
          <w:trHeight w:val="158"/>
        </w:trPr>
        <w:tc>
          <w:tcPr>
            <w:tcW w:w="4481" w:type="dxa"/>
            <w:vAlign w:val="center"/>
          </w:tcPr>
          <w:p w14:paraId="10463A66" w14:textId="5967EB7E" w:rsidR="00B12D1C" w:rsidRPr="004144D0" w:rsidRDefault="00B12D1C" w:rsidP="006D3B8A">
            <w:pPr>
              <w:pStyle w:val="Tabelbody"/>
              <w:rPr>
                <w:rFonts w:cs="Arial"/>
                <w:sz w:val="20"/>
                <w:rPrChange w:id="1912" w:author="Koen Wartenberg" w:date="2018-02-22T08:46:00Z">
                  <w:rPr>
                    <w:sz w:val="20"/>
                  </w:rPr>
                </w:rPrChange>
              </w:rPr>
            </w:pPr>
            <w:r w:rsidRPr="004144D0">
              <w:rPr>
                <w:rFonts w:cs="Arial"/>
                <w:sz w:val="20"/>
                <w:rPrChange w:id="1913" w:author="Koen Wartenberg" w:date="2018-02-22T08:46:00Z">
                  <w:rPr>
                    <w:sz w:val="20"/>
                  </w:rPr>
                </w:rPrChange>
              </w:rPr>
              <w:t>Besturingssysteem</w:t>
            </w:r>
          </w:p>
        </w:tc>
        <w:tc>
          <w:tcPr>
            <w:tcW w:w="4983" w:type="dxa"/>
            <w:vAlign w:val="center"/>
          </w:tcPr>
          <w:p w14:paraId="713B10C7" w14:textId="1C797609" w:rsidR="00B12D1C" w:rsidRPr="004144D0" w:rsidRDefault="00B12D1C" w:rsidP="006D3B8A">
            <w:pPr>
              <w:pStyle w:val="Tabelbody"/>
              <w:rPr>
                <w:rFonts w:cs="Arial"/>
                <w:sz w:val="20"/>
                <w:rPrChange w:id="1914" w:author="Koen Wartenberg" w:date="2018-02-22T08:46:00Z">
                  <w:rPr>
                    <w:sz w:val="20"/>
                  </w:rPr>
                </w:rPrChange>
              </w:rPr>
            </w:pPr>
            <w:r w:rsidRPr="004144D0">
              <w:rPr>
                <w:rFonts w:cs="Arial"/>
                <w:sz w:val="20"/>
                <w:rPrChange w:id="1915" w:author="Koen Wartenberg" w:date="2018-02-22T08:46:00Z">
                  <w:rPr>
                    <w:sz w:val="20"/>
                  </w:rPr>
                </w:rPrChange>
              </w:rPr>
              <w:t>Microsoft Windows 7 professional</w:t>
            </w:r>
          </w:p>
        </w:tc>
      </w:tr>
      <w:tr w:rsidR="00B12D1C" w:rsidRPr="00C63FDB" w14:paraId="5AFA908D" w14:textId="77777777" w:rsidTr="00B12D1C">
        <w:trPr>
          <w:trHeight w:val="158"/>
        </w:trPr>
        <w:tc>
          <w:tcPr>
            <w:tcW w:w="4481" w:type="dxa"/>
            <w:vAlign w:val="center"/>
          </w:tcPr>
          <w:p w14:paraId="436CED7E" w14:textId="206366BE" w:rsidR="00B12D1C" w:rsidRPr="004144D0" w:rsidRDefault="00B12D1C" w:rsidP="006D3B8A">
            <w:pPr>
              <w:pStyle w:val="Tabelbody"/>
              <w:rPr>
                <w:rFonts w:cs="Arial"/>
                <w:sz w:val="20"/>
                <w:rPrChange w:id="1916" w:author="Koen Wartenberg" w:date="2018-02-22T08:46:00Z">
                  <w:rPr>
                    <w:sz w:val="20"/>
                  </w:rPr>
                </w:rPrChange>
              </w:rPr>
            </w:pPr>
            <w:r w:rsidRPr="004144D0">
              <w:rPr>
                <w:rFonts w:cs="Arial"/>
                <w:sz w:val="20"/>
                <w:rPrChange w:id="1917" w:author="Koen Wartenberg" w:date="2018-02-22T08:46:00Z">
                  <w:rPr>
                    <w:sz w:val="20"/>
                  </w:rPr>
                </w:rPrChange>
              </w:rPr>
              <w:t>Versie</w:t>
            </w:r>
          </w:p>
        </w:tc>
        <w:tc>
          <w:tcPr>
            <w:tcW w:w="4983" w:type="dxa"/>
            <w:vAlign w:val="center"/>
          </w:tcPr>
          <w:p w14:paraId="44DFDBA8" w14:textId="342330C6" w:rsidR="00B12D1C" w:rsidRPr="004144D0" w:rsidRDefault="009A2267" w:rsidP="006D3B8A">
            <w:pPr>
              <w:pStyle w:val="Tabelbody"/>
              <w:rPr>
                <w:rFonts w:cs="Arial"/>
                <w:sz w:val="20"/>
                <w:rPrChange w:id="1918" w:author="Koen Wartenberg" w:date="2018-02-22T08:46:00Z">
                  <w:rPr>
                    <w:sz w:val="20"/>
                  </w:rPr>
                </w:rPrChange>
              </w:rPr>
            </w:pPr>
            <w:r w:rsidRPr="004144D0">
              <w:rPr>
                <w:rFonts w:cs="Arial"/>
                <w:sz w:val="20"/>
                <w:rPrChange w:id="1919" w:author="Koen Wartenberg" w:date="2018-02-22T08:46:00Z">
                  <w:rPr>
                    <w:sz w:val="20"/>
                  </w:rPr>
                </w:rPrChange>
              </w:rPr>
              <w:t>6.1.7601 Service Pack 1 Build 7601</w:t>
            </w:r>
          </w:p>
        </w:tc>
      </w:tr>
      <w:tr w:rsidR="00B12D1C" w:rsidRPr="00C63FDB" w14:paraId="703D37CD" w14:textId="77777777" w:rsidTr="00B12D1C">
        <w:trPr>
          <w:trHeight w:val="77"/>
        </w:trPr>
        <w:tc>
          <w:tcPr>
            <w:tcW w:w="4481" w:type="dxa"/>
            <w:vAlign w:val="center"/>
          </w:tcPr>
          <w:p w14:paraId="42A5C660" w14:textId="5158844E" w:rsidR="00B12D1C" w:rsidRPr="004144D0" w:rsidRDefault="00B12D1C" w:rsidP="006D3B8A">
            <w:pPr>
              <w:pStyle w:val="Tabelbody"/>
              <w:rPr>
                <w:rFonts w:cs="Arial"/>
                <w:sz w:val="20"/>
                <w:rPrChange w:id="1920" w:author="Koen Wartenberg" w:date="2018-02-22T08:46:00Z">
                  <w:rPr>
                    <w:sz w:val="20"/>
                  </w:rPr>
                </w:rPrChange>
              </w:rPr>
            </w:pPr>
            <w:r w:rsidRPr="004144D0">
              <w:rPr>
                <w:rFonts w:cs="Arial"/>
                <w:sz w:val="20"/>
                <w:rPrChange w:id="1921" w:author="Koen Wartenberg" w:date="2018-02-22T08:46:00Z">
                  <w:rPr>
                    <w:sz w:val="20"/>
                  </w:rPr>
                </w:rPrChange>
              </w:rPr>
              <w:t>Merk</w:t>
            </w:r>
          </w:p>
        </w:tc>
        <w:tc>
          <w:tcPr>
            <w:tcW w:w="4983" w:type="dxa"/>
            <w:vAlign w:val="center"/>
          </w:tcPr>
          <w:p w14:paraId="6CB82A57" w14:textId="40A219D9" w:rsidR="00B12D1C" w:rsidRPr="004144D0" w:rsidRDefault="00B12D1C" w:rsidP="006D3B8A">
            <w:pPr>
              <w:pStyle w:val="Tabelbody"/>
              <w:rPr>
                <w:rFonts w:cs="Arial"/>
                <w:sz w:val="20"/>
                <w:rPrChange w:id="1922" w:author="Koen Wartenberg" w:date="2018-02-22T08:46:00Z">
                  <w:rPr>
                    <w:sz w:val="20"/>
                  </w:rPr>
                </w:rPrChange>
              </w:rPr>
            </w:pPr>
            <w:r w:rsidRPr="004144D0">
              <w:rPr>
                <w:rFonts w:cs="Arial"/>
                <w:sz w:val="20"/>
                <w:rPrChange w:id="1923" w:author="Koen Wartenberg" w:date="2018-02-22T08:46:00Z">
                  <w:rPr>
                    <w:sz w:val="20"/>
                  </w:rPr>
                </w:rPrChange>
              </w:rPr>
              <w:t>Dell</w:t>
            </w:r>
          </w:p>
        </w:tc>
      </w:tr>
      <w:tr w:rsidR="00B12D1C" w:rsidRPr="00C63FDB" w14:paraId="29A1A874" w14:textId="77777777" w:rsidTr="00B12D1C">
        <w:trPr>
          <w:trHeight w:val="74"/>
        </w:trPr>
        <w:tc>
          <w:tcPr>
            <w:tcW w:w="4481" w:type="dxa"/>
            <w:vAlign w:val="center"/>
          </w:tcPr>
          <w:p w14:paraId="77929866" w14:textId="0192CB5D" w:rsidR="00B12D1C" w:rsidRPr="004144D0" w:rsidRDefault="00B12D1C" w:rsidP="006D3B8A">
            <w:pPr>
              <w:pStyle w:val="Tabelbody"/>
              <w:rPr>
                <w:rFonts w:cs="Arial"/>
                <w:sz w:val="20"/>
                <w:rPrChange w:id="1924" w:author="Koen Wartenberg" w:date="2018-02-22T08:46:00Z">
                  <w:rPr>
                    <w:sz w:val="20"/>
                  </w:rPr>
                </w:rPrChange>
              </w:rPr>
            </w:pPr>
            <w:r w:rsidRPr="004144D0">
              <w:rPr>
                <w:rFonts w:cs="Arial"/>
                <w:sz w:val="20"/>
                <w:rPrChange w:id="1925" w:author="Koen Wartenberg" w:date="2018-02-22T08:46:00Z">
                  <w:rPr>
                    <w:sz w:val="20"/>
                  </w:rPr>
                </w:rPrChange>
              </w:rPr>
              <w:t>Generatie</w:t>
            </w:r>
          </w:p>
        </w:tc>
        <w:tc>
          <w:tcPr>
            <w:tcW w:w="4983" w:type="dxa"/>
            <w:vAlign w:val="center"/>
          </w:tcPr>
          <w:p w14:paraId="4DED74AB" w14:textId="4065C422" w:rsidR="00B12D1C" w:rsidRPr="004144D0" w:rsidRDefault="00B12D1C" w:rsidP="006D3B8A">
            <w:pPr>
              <w:pStyle w:val="Tabelbody"/>
              <w:rPr>
                <w:rFonts w:cs="Arial"/>
                <w:sz w:val="20"/>
                <w:rPrChange w:id="1926" w:author="Koen Wartenberg" w:date="2018-02-22T08:46:00Z">
                  <w:rPr>
                    <w:sz w:val="20"/>
                  </w:rPr>
                </w:rPrChange>
              </w:rPr>
            </w:pPr>
            <w:r w:rsidRPr="004144D0">
              <w:rPr>
                <w:rFonts w:cs="Arial"/>
                <w:sz w:val="20"/>
                <w:rPrChange w:id="1927" w:author="Koen Wartenberg" w:date="2018-02-22T08:46:00Z">
                  <w:rPr>
                    <w:sz w:val="20"/>
                  </w:rPr>
                </w:rPrChange>
              </w:rPr>
              <w:t>Optiplex 7010</w:t>
            </w:r>
          </w:p>
        </w:tc>
      </w:tr>
      <w:tr w:rsidR="00B12D1C" w:rsidRPr="00C63FDB" w14:paraId="7580B354" w14:textId="77777777" w:rsidTr="00B12D1C">
        <w:trPr>
          <w:trHeight w:val="74"/>
        </w:trPr>
        <w:tc>
          <w:tcPr>
            <w:tcW w:w="4481" w:type="dxa"/>
            <w:vAlign w:val="center"/>
          </w:tcPr>
          <w:p w14:paraId="70A631F1" w14:textId="131FB792" w:rsidR="00B12D1C" w:rsidRPr="004144D0" w:rsidRDefault="00B12D1C" w:rsidP="006D3B8A">
            <w:pPr>
              <w:pStyle w:val="Tabelbody"/>
              <w:rPr>
                <w:rFonts w:cs="Arial"/>
                <w:sz w:val="20"/>
                <w:rPrChange w:id="1928" w:author="Koen Wartenberg" w:date="2018-02-22T08:46:00Z">
                  <w:rPr>
                    <w:sz w:val="20"/>
                  </w:rPr>
                </w:rPrChange>
              </w:rPr>
            </w:pPr>
            <w:r w:rsidRPr="004144D0">
              <w:rPr>
                <w:rFonts w:cs="Arial"/>
                <w:sz w:val="20"/>
                <w:rPrChange w:id="1929" w:author="Koen Wartenberg" w:date="2018-02-22T08:46:00Z">
                  <w:rPr>
                    <w:sz w:val="20"/>
                  </w:rPr>
                </w:rPrChange>
              </w:rPr>
              <w:t>System type</w:t>
            </w:r>
          </w:p>
        </w:tc>
        <w:tc>
          <w:tcPr>
            <w:tcW w:w="4983" w:type="dxa"/>
            <w:vAlign w:val="center"/>
          </w:tcPr>
          <w:p w14:paraId="32D6CCEF" w14:textId="287B5E7E" w:rsidR="00B12D1C" w:rsidRPr="004144D0" w:rsidRDefault="00B12D1C" w:rsidP="006D3B8A">
            <w:pPr>
              <w:pStyle w:val="Tabelbody"/>
              <w:rPr>
                <w:rFonts w:cs="Arial"/>
                <w:sz w:val="20"/>
                <w:rPrChange w:id="1930" w:author="Koen Wartenberg" w:date="2018-02-22T08:46:00Z">
                  <w:rPr>
                    <w:sz w:val="20"/>
                  </w:rPr>
                </w:rPrChange>
              </w:rPr>
            </w:pPr>
            <w:r w:rsidRPr="004144D0">
              <w:rPr>
                <w:rFonts w:cs="Arial"/>
                <w:sz w:val="20"/>
                <w:rPrChange w:id="1931" w:author="Koen Wartenberg" w:date="2018-02-22T08:46:00Z">
                  <w:rPr>
                    <w:sz w:val="20"/>
                  </w:rPr>
                </w:rPrChange>
              </w:rPr>
              <w:t>x64-based PC</w:t>
            </w:r>
          </w:p>
        </w:tc>
      </w:tr>
      <w:tr w:rsidR="00B12D1C" w:rsidRPr="00D71CAC" w14:paraId="201B189C" w14:textId="77777777" w:rsidTr="00B12D1C">
        <w:trPr>
          <w:trHeight w:val="74"/>
        </w:trPr>
        <w:tc>
          <w:tcPr>
            <w:tcW w:w="4481" w:type="dxa"/>
            <w:vAlign w:val="center"/>
          </w:tcPr>
          <w:p w14:paraId="656C9ACB" w14:textId="192BDC3F" w:rsidR="00B12D1C" w:rsidRPr="004144D0" w:rsidRDefault="00B12D1C" w:rsidP="006D3B8A">
            <w:pPr>
              <w:pStyle w:val="Tabelbody"/>
              <w:rPr>
                <w:rFonts w:cs="Arial"/>
                <w:sz w:val="20"/>
                <w:rPrChange w:id="1932" w:author="Koen Wartenberg" w:date="2018-02-22T08:46:00Z">
                  <w:rPr>
                    <w:sz w:val="20"/>
                  </w:rPr>
                </w:rPrChange>
              </w:rPr>
            </w:pPr>
            <w:r w:rsidRPr="004144D0">
              <w:rPr>
                <w:rFonts w:cs="Arial"/>
                <w:sz w:val="20"/>
                <w:rPrChange w:id="1933" w:author="Koen Wartenberg" w:date="2018-02-22T08:46:00Z">
                  <w:rPr>
                    <w:sz w:val="20"/>
                  </w:rPr>
                </w:rPrChange>
              </w:rPr>
              <w:t>Processor</w:t>
            </w:r>
          </w:p>
        </w:tc>
        <w:tc>
          <w:tcPr>
            <w:tcW w:w="4983" w:type="dxa"/>
            <w:vAlign w:val="center"/>
          </w:tcPr>
          <w:p w14:paraId="127B5290" w14:textId="4E56A270" w:rsidR="00B12D1C" w:rsidRPr="00D71CAC" w:rsidRDefault="00B12D1C" w:rsidP="006D3B8A">
            <w:pPr>
              <w:pStyle w:val="Tabelbody"/>
              <w:rPr>
                <w:rFonts w:cs="Arial"/>
                <w:sz w:val="20"/>
                <w:lang w:val="en-US"/>
                <w:rPrChange w:id="1934" w:author="Peter Noten" w:date="2018-02-26T12:04:00Z">
                  <w:rPr>
                    <w:sz w:val="20"/>
                  </w:rPr>
                </w:rPrChange>
              </w:rPr>
            </w:pPr>
            <w:r w:rsidRPr="00D71CAC">
              <w:rPr>
                <w:rFonts w:cs="Arial"/>
                <w:sz w:val="20"/>
                <w:lang w:val="en-US"/>
                <w:rPrChange w:id="1935" w:author="Peter Noten" w:date="2018-02-26T12:04:00Z">
                  <w:rPr>
                    <w:sz w:val="20"/>
                  </w:rPr>
                </w:rPrChange>
              </w:rPr>
              <w:t>Intel(R) core(TM) i7-3770 CPU @ 3.40GHz, 3401 Mhz, 4 Core(s), 8 logical processors</w:t>
            </w:r>
          </w:p>
        </w:tc>
      </w:tr>
      <w:tr w:rsidR="00B12D1C" w:rsidRPr="00C63FDB" w14:paraId="6A38E6FF" w14:textId="77777777" w:rsidTr="00B12D1C">
        <w:trPr>
          <w:trHeight w:val="74"/>
        </w:trPr>
        <w:tc>
          <w:tcPr>
            <w:tcW w:w="4481" w:type="dxa"/>
            <w:vAlign w:val="center"/>
          </w:tcPr>
          <w:p w14:paraId="4A8BD849" w14:textId="536C9388" w:rsidR="00B12D1C" w:rsidRPr="004144D0" w:rsidRDefault="00B12D1C" w:rsidP="006D3B8A">
            <w:pPr>
              <w:pStyle w:val="Tabelbody"/>
              <w:rPr>
                <w:rFonts w:cs="Arial"/>
                <w:sz w:val="20"/>
                <w:rPrChange w:id="1936" w:author="Koen Wartenberg" w:date="2018-02-22T08:46:00Z">
                  <w:rPr>
                    <w:sz w:val="20"/>
                  </w:rPr>
                </w:rPrChange>
              </w:rPr>
            </w:pPr>
            <w:r w:rsidRPr="004144D0">
              <w:rPr>
                <w:rFonts w:cs="Arial"/>
                <w:sz w:val="20"/>
                <w:rPrChange w:id="1937" w:author="Koen Wartenberg" w:date="2018-02-22T08:46:00Z">
                  <w:rPr>
                    <w:sz w:val="20"/>
                  </w:rPr>
                </w:rPrChange>
              </w:rPr>
              <w:t>Video kaart</w:t>
            </w:r>
          </w:p>
        </w:tc>
        <w:tc>
          <w:tcPr>
            <w:tcW w:w="4983" w:type="dxa"/>
            <w:vAlign w:val="center"/>
          </w:tcPr>
          <w:p w14:paraId="71F54A86" w14:textId="4C0D5CF2" w:rsidR="00B12D1C" w:rsidRPr="004144D0" w:rsidRDefault="00B12D1C" w:rsidP="006D3B8A">
            <w:pPr>
              <w:pStyle w:val="Tabelbody"/>
              <w:rPr>
                <w:rFonts w:cs="Arial"/>
                <w:sz w:val="20"/>
                <w:rPrChange w:id="1938" w:author="Koen Wartenberg" w:date="2018-02-22T08:46:00Z">
                  <w:rPr>
                    <w:sz w:val="20"/>
                  </w:rPr>
                </w:rPrChange>
              </w:rPr>
            </w:pPr>
            <w:r w:rsidRPr="004144D0">
              <w:rPr>
                <w:rFonts w:cs="Arial"/>
                <w:sz w:val="20"/>
                <w:rPrChange w:id="1939" w:author="Koen Wartenberg" w:date="2018-02-22T08:46:00Z">
                  <w:rPr>
                    <w:sz w:val="20"/>
                  </w:rPr>
                </w:rPrChange>
              </w:rPr>
              <w:t>Intel HD Graphics 4000</w:t>
            </w:r>
          </w:p>
        </w:tc>
      </w:tr>
      <w:tr w:rsidR="00B12D1C" w:rsidRPr="00C63FDB" w14:paraId="01100B58" w14:textId="77777777" w:rsidTr="00B12D1C">
        <w:trPr>
          <w:trHeight w:val="74"/>
        </w:trPr>
        <w:tc>
          <w:tcPr>
            <w:tcW w:w="4481" w:type="dxa"/>
            <w:vAlign w:val="center"/>
          </w:tcPr>
          <w:p w14:paraId="6C217E5A" w14:textId="5FD1C6F3" w:rsidR="00B12D1C" w:rsidRPr="004144D0" w:rsidRDefault="00B12D1C" w:rsidP="006D3B8A">
            <w:pPr>
              <w:pStyle w:val="Tabelbody"/>
              <w:rPr>
                <w:rFonts w:cs="Arial"/>
                <w:sz w:val="20"/>
                <w:rPrChange w:id="1940" w:author="Koen Wartenberg" w:date="2018-02-22T08:46:00Z">
                  <w:rPr>
                    <w:sz w:val="20"/>
                  </w:rPr>
                </w:rPrChange>
              </w:rPr>
            </w:pPr>
            <w:r w:rsidRPr="004144D0">
              <w:rPr>
                <w:rFonts w:cs="Arial"/>
                <w:sz w:val="20"/>
                <w:rPrChange w:id="1941" w:author="Koen Wartenberg" w:date="2018-02-22T08:46:00Z">
                  <w:rPr>
                    <w:sz w:val="20"/>
                  </w:rPr>
                </w:rPrChange>
              </w:rPr>
              <w:t>Werkgeheugen (ram):</w:t>
            </w:r>
          </w:p>
        </w:tc>
        <w:tc>
          <w:tcPr>
            <w:tcW w:w="4983" w:type="dxa"/>
            <w:vAlign w:val="center"/>
          </w:tcPr>
          <w:p w14:paraId="5BF92BBE" w14:textId="12FB5278" w:rsidR="00B12D1C" w:rsidRPr="004144D0" w:rsidRDefault="00B12D1C" w:rsidP="00B12D1C">
            <w:pPr>
              <w:rPr>
                <w:rFonts w:ascii="Arial" w:hAnsi="Arial" w:cs="Arial"/>
                <w:sz w:val="20"/>
                <w:szCs w:val="20"/>
                <w:rPrChange w:id="1942" w:author="Koen Wartenberg" w:date="2018-02-22T08:46:00Z">
                  <w:rPr>
                    <w:sz w:val="20"/>
                    <w:szCs w:val="20"/>
                  </w:rPr>
                </w:rPrChange>
              </w:rPr>
            </w:pPr>
            <w:r w:rsidRPr="004144D0">
              <w:rPr>
                <w:rFonts w:ascii="Arial" w:hAnsi="Arial" w:cs="Arial"/>
                <w:sz w:val="20"/>
                <w:szCs w:val="20"/>
                <w:rPrChange w:id="1943" w:author="Koen Wartenberg" w:date="2018-02-22T08:46:00Z">
                  <w:rPr>
                    <w:sz w:val="20"/>
                    <w:szCs w:val="20"/>
                  </w:rPr>
                </w:rPrChange>
              </w:rPr>
              <w:t>8 GB</w:t>
            </w:r>
          </w:p>
        </w:tc>
      </w:tr>
    </w:tbl>
    <w:p w14:paraId="1ABAD3E2" w14:textId="77777777" w:rsidR="00CA4202" w:rsidRDefault="00CA4202" w:rsidP="002653F8"/>
    <w:p w14:paraId="56BD53C8" w14:textId="3C942879" w:rsidR="002653F8" w:rsidRDefault="00CA4202" w:rsidP="002653F8">
      <w:r>
        <w:t>De computer heeft een verbinding met de database nodig. Er is ook toestemming nodig (gebruikersnaam &amp; wachtwoord) om gegevens naar de database toe</w:t>
      </w:r>
      <w:r w:rsidR="004C3AC8">
        <w:t xml:space="preserve"> en</w:t>
      </w:r>
      <w:r>
        <w:t xml:space="preserve"> weg te schrijven.</w:t>
      </w:r>
      <w:r w:rsidR="002653F8">
        <w:tab/>
      </w:r>
      <w:r w:rsidR="002653F8">
        <w:tab/>
      </w:r>
    </w:p>
    <w:p w14:paraId="71366A99" w14:textId="77777777" w:rsidR="0061059A" w:rsidRDefault="0061059A" w:rsidP="00495F9B"/>
    <w:p w14:paraId="4FA45B07" w14:textId="77777777" w:rsidR="0061059A" w:rsidRDefault="0061059A" w:rsidP="0061059A">
      <w:pPr>
        <w:pStyle w:val="Heading2"/>
        <w:keepNext w:val="0"/>
        <w:tabs>
          <w:tab w:val="num" w:pos="709"/>
        </w:tabs>
        <w:ind w:left="709" w:hanging="709"/>
      </w:pPr>
      <w:bookmarkStart w:id="1944" w:name="_Toc505599957"/>
      <w:bookmarkStart w:id="1945" w:name="_Toc507663576"/>
      <w:r w:rsidRPr="00492252">
        <w:t>Reviews</w:t>
      </w:r>
      <w:bookmarkEnd w:id="1889"/>
      <w:bookmarkEnd w:id="1890"/>
      <w:bookmarkEnd w:id="1891"/>
      <w:bookmarkEnd w:id="1892"/>
      <w:bookmarkEnd w:id="1893"/>
      <w:bookmarkEnd w:id="1944"/>
      <w:bookmarkEnd w:id="1945"/>
    </w:p>
    <w:p w14:paraId="6F4507A9" w14:textId="77777777" w:rsidR="0061059A" w:rsidRPr="007A2666" w:rsidRDefault="0061059A" w:rsidP="0061059A"/>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3114"/>
        <w:gridCol w:w="2126"/>
        <w:gridCol w:w="4224"/>
      </w:tblGrid>
      <w:tr w:rsidR="0061059A" w:rsidRPr="00C63FDB" w14:paraId="71752B85" w14:textId="77777777" w:rsidTr="009A2267">
        <w:tc>
          <w:tcPr>
            <w:tcW w:w="3114" w:type="dxa"/>
            <w:shd w:val="clear" w:color="auto" w:fill="FFFFFF" w:themeFill="background1"/>
          </w:tcPr>
          <w:p w14:paraId="4643E2B8" w14:textId="77777777" w:rsidR="0061059A" w:rsidRPr="00495F9B" w:rsidRDefault="0061059A" w:rsidP="00495F9B">
            <w:pPr>
              <w:rPr>
                <w:b/>
              </w:rPr>
            </w:pPr>
            <w:r w:rsidRPr="00495F9B">
              <w:rPr>
                <w:b/>
              </w:rPr>
              <w:t>Review</w:t>
            </w:r>
          </w:p>
        </w:tc>
        <w:tc>
          <w:tcPr>
            <w:tcW w:w="2126" w:type="dxa"/>
            <w:shd w:val="clear" w:color="auto" w:fill="FFFFFF" w:themeFill="background1"/>
          </w:tcPr>
          <w:p w14:paraId="355D7E4B" w14:textId="77777777" w:rsidR="0061059A" w:rsidRPr="00495F9B" w:rsidRDefault="0061059A" w:rsidP="00495F9B">
            <w:pPr>
              <w:rPr>
                <w:b/>
              </w:rPr>
            </w:pPr>
            <w:r w:rsidRPr="00495F9B">
              <w:rPr>
                <w:b/>
              </w:rPr>
              <w:t>Wie</w:t>
            </w:r>
          </w:p>
        </w:tc>
        <w:tc>
          <w:tcPr>
            <w:tcW w:w="4224" w:type="dxa"/>
            <w:shd w:val="clear" w:color="auto" w:fill="FFFFFF" w:themeFill="background1"/>
          </w:tcPr>
          <w:p w14:paraId="5EC2C7BB" w14:textId="77777777" w:rsidR="0061059A" w:rsidRPr="00495F9B" w:rsidRDefault="0061059A" w:rsidP="00495F9B">
            <w:pPr>
              <w:rPr>
                <w:b/>
              </w:rPr>
            </w:pPr>
            <w:r w:rsidRPr="00495F9B">
              <w:rPr>
                <w:b/>
              </w:rPr>
              <w:t>Wanneer</w:t>
            </w:r>
          </w:p>
        </w:tc>
      </w:tr>
      <w:tr w:rsidR="0061059A" w:rsidRPr="00C63FDB" w14:paraId="733A4E09" w14:textId="77777777" w:rsidTr="009A2267">
        <w:trPr>
          <w:trHeight w:val="158"/>
        </w:trPr>
        <w:tc>
          <w:tcPr>
            <w:tcW w:w="3114" w:type="dxa"/>
            <w:vAlign w:val="center"/>
          </w:tcPr>
          <w:p w14:paraId="37137E4F" w14:textId="033D42AA" w:rsidR="0061059A" w:rsidRPr="00C63FDB" w:rsidRDefault="009A2267" w:rsidP="009A2267">
            <w:pPr>
              <w:pStyle w:val="Tabelbody"/>
              <w:rPr>
                <w:sz w:val="20"/>
              </w:rPr>
            </w:pPr>
            <w:r>
              <w:rPr>
                <w:sz w:val="20"/>
              </w:rPr>
              <w:t>Unit testen</w:t>
            </w:r>
          </w:p>
        </w:tc>
        <w:tc>
          <w:tcPr>
            <w:tcW w:w="2126" w:type="dxa"/>
            <w:vAlign w:val="center"/>
          </w:tcPr>
          <w:p w14:paraId="01E1733F" w14:textId="00BD90A5" w:rsidR="0061059A" w:rsidRPr="00C63FDB" w:rsidRDefault="009A2267" w:rsidP="00495F9B">
            <w:pPr>
              <w:pStyle w:val="Tabelbody"/>
              <w:rPr>
                <w:sz w:val="20"/>
              </w:rPr>
            </w:pPr>
            <w:r>
              <w:rPr>
                <w:sz w:val="20"/>
              </w:rPr>
              <w:t>Koen Wartenberg</w:t>
            </w:r>
          </w:p>
        </w:tc>
        <w:tc>
          <w:tcPr>
            <w:tcW w:w="4224" w:type="dxa"/>
            <w:vAlign w:val="center"/>
          </w:tcPr>
          <w:p w14:paraId="410EE37F" w14:textId="4D65D4CF" w:rsidR="0061059A" w:rsidRPr="00C63FDB" w:rsidRDefault="009A2267" w:rsidP="00495F9B">
            <w:pPr>
              <w:pStyle w:val="Tabelbody"/>
              <w:rPr>
                <w:sz w:val="20"/>
              </w:rPr>
            </w:pPr>
            <w:r>
              <w:rPr>
                <w:sz w:val="20"/>
              </w:rPr>
              <w:t>Als er een stukje functionaliteit geïmplementeerd wordt</w:t>
            </w:r>
          </w:p>
        </w:tc>
      </w:tr>
      <w:tr w:rsidR="0061059A" w:rsidRPr="00C63FDB" w14:paraId="54134D11" w14:textId="77777777" w:rsidTr="009A2267">
        <w:trPr>
          <w:trHeight w:val="77"/>
        </w:trPr>
        <w:tc>
          <w:tcPr>
            <w:tcW w:w="3114" w:type="dxa"/>
            <w:vAlign w:val="center"/>
          </w:tcPr>
          <w:p w14:paraId="1ED0AA61" w14:textId="6A60283C" w:rsidR="0061059A" w:rsidRPr="00C63FDB" w:rsidRDefault="009A2267" w:rsidP="009A2267">
            <w:pPr>
              <w:pStyle w:val="Tabelbody"/>
              <w:rPr>
                <w:sz w:val="20"/>
              </w:rPr>
            </w:pPr>
            <w:r>
              <w:rPr>
                <w:sz w:val="20"/>
              </w:rPr>
              <w:t xml:space="preserve">Projectplan review </w:t>
            </w:r>
          </w:p>
        </w:tc>
        <w:tc>
          <w:tcPr>
            <w:tcW w:w="2126" w:type="dxa"/>
            <w:vAlign w:val="center"/>
          </w:tcPr>
          <w:p w14:paraId="46250F7F" w14:textId="24D847EB" w:rsidR="0061059A" w:rsidRPr="00C63FDB" w:rsidRDefault="009A2267" w:rsidP="00495F9B">
            <w:pPr>
              <w:pStyle w:val="Tabelbody"/>
              <w:rPr>
                <w:sz w:val="20"/>
              </w:rPr>
            </w:pPr>
            <w:r>
              <w:rPr>
                <w:sz w:val="20"/>
              </w:rPr>
              <w:t>Frens Vonken</w:t>
            </w:r>
          </w:p>
        </w:tc>
        <w:tc>
          <w:tcPr>
            <w:tcW w:w="4224" w:type="dxa"/>
            <w:vAlign w:val="center"/>
          </w:tcPr>
          <w:p w14:paraId="16D06730" w14:textId="1344DF4C" w:rsidR="0061059A" w:rsidRPr="006A7AF3" w:rsidRDefault="006A7AF3" w:rsidP="006A7AF3">
            <w:pPr>
              <w:pStyle w:val="Tabelbody"/>
              <w:rPr>
                <w:sz w:val="20"/>
              </w:rPr>
            </w:pPr>
            <w:r w:rsidRPr="006A7AF3">
              <w:rPr>
                <w:sz w:val="20"/>
              </w:rPr>
              <w:t>Uiterlijk: 02-03-2018</w:t>
            </w:r>
          </w:p>
        </w:tc>
      </w:tr>
      <w:tr w:rsidR="0061059A" w:rsidRPr="00C63FDB" w14:paraId="6F9FBADD" w14:textId="77777777" w:rsidTr="009A2267">
        <w:trPr>
          <w:trHeight w:val="74"/>
        </w:trPr>
        <w:tc>
          <w:tcPr>
            <w:tcW w:w="3114" w:type="dxa"/>
            <w:vAlign w:val="center"/>
          </w:tcPr>
          <w:p w14:paraId="03805A99" w14:textId="50A06391" w:rsidR="0061059A" w:rsidRPr="00C63FDB" w:rsidRDefault="00922EF7" w:rsidP="009A2267">
            <w:pPr>
              <w:pStyle w:val="Tabelbody"/>
              <w:rPr>
                <w:sz w:val="20"/>
              </w:rPr>
            </w:pPr>
            <w:r>
              <w:rPr>
                <w:sz w:val="20"/>
              </w:rPr>
              <w:t>Stageverslag</w:t>
            </w:r>
          </w:p>
        </w:tc>
        <w:tc>
          <w:tcPr>
            <w:tcW w:w="2126" w:type="dxa"/>
            <w:vAlign w:val="center"/>
          </w:tcPr>
          <w:p w14:paraId="6E2055C1" w14:textId="11D1BDBB" w:rsidR="0061059A" w:rsidRPr="00C63FDB" w:rsidRDefault="009A2267" w:rsidP="00495F9B">
            <w:pPr>
              <w:pStyle w:val="Tabelbody"/>
              <w:rPr>
                <w:sz w:val="20"/>
              </w:rPr>
            </w:pPr>
            <w:r>
              <w:rPr>
                <w:sz w:val="20"/>
              </w:rPr>
              <w:t>Frens Vonken</w:t>
            </w:r>
          </w:p>
        </w:tc>
        <w:tc>
          <w:tcPr>
            <w:tcW w:w="4224" w:type="dxa"/>
            <w:vAlign w:val="center"/>
          </w:tcPr>
          <w:p w14:paraId="6986B377" w14:textId="7AAB6810" w:rsidR="0061059A" w:rsidRPr="006A7AF3" w:rsidRDefault="006A7AF3" w:rsidP="00495F9B">
            <w:pPr>
              <w:pStyle w:val="Tabelbody"/>
              <w:rPr>
                <w:sz w:val="20"/>
              </w:rPr>
            </w:pPr>
            <w:r w:rsidRPr="006A7AF3">
              <w:rPr>
                <w:rFonts w:ascii="Helvetica" w:hAnsi="Helvetica" w:cs="Helvetica"/>
                <w:color w:val="2D3B45"/>
                <w:sz w:val="20"/>
                <w:shd w:val="clear" w:color="auto" w:fill="FFFFFF"/>
              </w:rPr>
              <w:t>18-06-2018</w:t>
            </w:r>
          </w:p>
        </w:tc>
      </w:tr>
      <w:tr w:rsidR="009A2267" w:rsidRPr="00C63FDB" w14:paraId="43DA413E" w14:textId="77777777" w:rsidTr="009A2267">
        <w:trPr>
          <w:trHeight w:val="74"/>
        </w:trPr>
        <w:tc>
          <w:tcPr>
            <w:tcW w:w="3114" w:type="dxa"/>
            <w:vAlign w:val="center"/>
          </w:tcPr>
          <w:p w14:paraId="46812C71" w14:textId="74AD8391" w:rsidR="009A2267" w:rsidRPr="00C63FDB" w:rsidRDefault="009A2267" w:rsidP="009A2267">
            <w:pPr>
              <w:pStyle w:val="Tabelbody"/>
              <w:rPr>
                <w:sz w:val="20"/>
              </w:rPr>
            </w:pPr>
            <w:r>
              <w:rPr>
                <w:sz w:val="20"/>
              </w:rPr>
              <w:t>Acceptatie testplan</w:t>
            </w:r>
          </w:p>
        </w:tc>
        <w:tc>
          <w:tcPr>
            <w:tcW w:w="2126" w:type="dxa"/>
          </w:tcPr>
          <w:p w14:paraId="6492B7A0" w14:textId="4653FB20" w:rsidR="009A2267" w:rsidRPr="00C63FDB" w:rsidRDefault="009A2267" w:rsidP="009A2267">
            <w:pPr>
              <w:pStyle w:val="Tabelbody"/>
              <w:rPr>
                <w:sz w:val="20"/>
              </w:rPr>
            </w:pPr>
            <w:r>
              <w:rPr>
                <w:sz w:val="20"/>
              </w:rPr>
              <w:t>Peter Noten</w:t>
            </w:r>
          </w:p>
        </w:tc>
        <w:tc>
          <w:tcPr>
            <w:tcW w:w="4224" w:type="dxa"/>
            <w:vAlign w:val="center"/>
          </w:tcPr>
          <w:p w14:paraId="6B9B6763" w14:textId="615BDF6B" w:rsidR="009A2267" w:rsidRPr="00C63FDB" w:rsidRDefault="00240CD2" w:rsidP="009A2267">
            <w:pPr>
              <w:pStyle w:val="Tabelbody"/>
              <w:rPr>
                <w:sz w:val="20"/>
              </w:rPr>
            </w:pPr>
            <w:ins w:id="1946" w:author="Koen Wartenberg" w:date="2018-02-26T16:31:00Z">
              <w:r>
                <w:rPr>
                  <w:sz w:val="20"/>
                </w:rPr>
                <w:t>16</w:t>
              </w:r>
            </w:ins>
            <w:ins w:id="1947" w:author="Koen Wartenberg" w:date="2018-02-26T16:30:00Z">
              <w:r>
                <w:rPr>
                  <w:sz w:val="20"/>
                </w:rPr>
                <w:t>-</w:t>
              </w:r>
            </w:ins>
            <w:ins w:id="1948" w:author="Koen Wartenberg" w:date="2018-02-26T16:29:00Z">
              <w:r w:rsidR="00607BFF">
                <w:rPr>
                  <w:sz w:val="20"/>
                </w:rPr>
                <w:t>03-2018</w:t>
              </w:r>
            </w:ins>
            <w:ins w:id="1949" w:author="Koen Wartenberg" w:date="2018-02-26T16:32:00Z">
              <w:r>
                <w:rPr>
                  <w:sz w:val="20"/>
                </w:rPr>
                <w:t>*</w:t>
              </w:r>
            </w:ins>
            <w:del w:id="1950" w:author="Koen Wartenberg" w:date="2018-02-26T16:29:00Z">
              <w:r w:rsidR="006A7AF3" w:rsidRPr="006A7AF3" w:rsidDel="00607BFF">
                <w:rPr>
                  <w:sz w:val="20"/>
                </w:rPr>
                <w:delText>28-02-2018</w:delText>
              </w:r>
            </w:del>
          </w:p>
        </w:tc>
      </w:tr>
      <w:tr w:rsidR="009A2267" w:rsidRPr="00C63FDB" w14:paraId="1F3CA72D" w14:textId="77777777" w:rsidTr="009A2267">
        <w:trPr>
          <w:trHeight w:val="74"/>
        </w:trPr>
        <w:tc>
          <w:tcPr>
            <w:tcW w:w="3114" w:type="dxa"/>
            <w:vAlign w:val="center"/>
          </w:tcPr>
          <w:p w14:paraId="2705C02A" w14:textId="304810B1" w:rsidR="009A2267" w:rsidRPr="00C63FDB" w:rsidRDefault="00922EF7" w:rsidP="009A2267">
            <w:pPr>
              <w:pStyle w:val="Tabelbody"/>
              <w:rPr>
                <w:sz w:val="20"/>
              </w:rPr>
            </w:pPr>
            <w:r>
              <w:rPr>
                <w:sz w:val="20"/>
              </w:rPr>
              <w:t>UI-design</w:t>
            </w:r>
          </w:p>
        </w:tc>
        <w:tc>
          <w:tcPr>
            <w:tcW w:w="2126" w:type="dxa"/>
          </w:tcPr>
          <w:p w14:paraId="22A9E087" w14:textId="1601BBF0" w:rsidR="009A2267" w:rsidRPr="00C63FDB" w:rsidRDefault="009A2267" w:rsidP="009A2267">
            <w:pPr>
              <w:pStyle w:val="Tabelbody"/>
              <w:rPr>
                <w:sz w:val="20"/>
              </w:rPr>
            </w:pPr>
            <w:r>
              <w:rPr>
                <w:sz w:val="20"/>
              </w:rPr>
              <w:t>Peter Noten</w:t>
            </w:r>
          </w:p>
        </w:tc>
        <w:tc>
          <w:tcPr>
            <w:tcW w:w="4224" w:type="dxa"/>
            <w:vAlign w:val="center"/>
          </w:tcPr>
          <w:p w14:paraId="6A1769A4" w14:textId="3FE72B74" w:rsidR="009A2267" w:rsidRPr="00C63FDB" w:rsidRDefault="00240CD2" w:rsidP="009A2267">
            <w:pPr>
              <w:pStyle w:val="Tabelbody"/>
              <w:rPr>
                <w:sz w:val="20"/>
              </w:rPr>
            </w:pPr>
            <w:ins w:id="1951" w:author="Koen Wartenberg" w:date="2018-02-26T16:32:00Z">
              <w:r>
                <w:rPr>
                  <w:sz w:val="20"/>
                </w:rPr>
                <w:t>16</w:t>
              </w:r>
            </w:ins>
            <w:ins w:id="1952" w:author="Koen Wartenberg" w:date="2018-02-26T16:30:00Z">
              <w:r>
                <w:rPr>
                  <w:sz w:val="20"/>
                </w:rPr>
                <w:t>-</w:t>
              </w:r>
            </w:ins>
            <w:ins w:id="1953" w:author="Koen Wartenberg" w:date="2018-02-26T16:29:00Z">
              <w:r w:rsidR="00607BFF">
                <w:rPr>
                  <w:sz w:val="20"/>
                </w:rPr>
                <w:t>03-2018</w:t>
              </w:r>
            </w:ins>
            <w:ins w:id="1954" w:author="Koen Wartenberg" w:date="2018-02-26T16:32:00Z">
              <w:r>
                <w:rPr>
                  <w:sz w:val="20"/>
                </w:rPr>
                <w:t>*</w:t>
              </w:r>
            </w:ins>
            <w:del w:id="1955" w:author="Koen Wartenberg" w:date="2018-02-26T16:29:00Z">
              <w:r w:rsidR="006A7AF3" w:rsidRPr="006A7AF3" w:rsidDel="00607BFF">
                <w:rPr>
                  <w:sz w:val="20"/>
                </w:rPr>
                <w:delText>27-02-2018</w:delText>
              </w:r>
            </w:del>
          </w:p>
        </w:tc>
      </w:tr>
      <w:tr w:rsidR="009A2267" w:rsidRPr="00C63FDB" w14:paraId="369FAE02" w14:textId="77777777" w:rsidTr="009A2267">
        <w:trPr>
          <w:trHeight w:val="74"/>
        </w:trPr>
        <w:tc>
          <w:tcPr>
            <w:tcW w:w="3114" w:type="dxa"/>
            <w:vAlign w:val="center"/>
          </w:tcPr>
          <w:p w14:paraId="74E620B7" w14:textId="33B1E252" w:rsidR="009A2267" w:rsidRPr="00C63FDB" w:rsidRDefault="009A2267" w:rsidP="009A2267">
            <w:pPr>
              <w:pStyle w:val="Tabelbody"/>
              <w:rPr>
                <w:sz w:val="20"/>
              </w:rPr>
            </w:pPr>
            <w:r>
              <w:rPr>
                <w:sz w:val="20"/>
              </w:rPr>
              <w:t>Use cases</w:t>
            </w:r>
            <w:ins w:id="1956" w:author="Koen Wartenberg" w:date="2018-02-26T16:31:00Z">
              <w:r w:rsidR="00240CD2">
                <w:rPr>
                  <w:sz w:val="20"/>
                </w:rPr>
                <w:t>/SAD</w:t>
              </w:r>
            </w:ins>
          </w:p>
        </w:tc>
        <w:tc>
          <w:tcPr>
            <w:tcW w:w="2126" w:type="dxa"/>
          </w:tcPr>
          <w:p w14:paraId="3B82159A" w14:textId="54DD68FF" w:rsidR="009A2267" w:rsidRPr="00C63FDB" w:rsidRDefault="009A2267" w:rsidP="009A2267">
            <w:pPr>
              <w:pStyle w:val="Tabelbody"/>
              <w:rPr>
                <w:sz w:val="20"/>
              </w:rPr>
            </w:pPr>
            <w:r>
              <w:rPr>
                <w:sz w:val="20"/>
              </w:rPr>
              <w:t>Peter Noten</w:t>
            </w:r>
          </w:p>
        </w:tc>
        <w:tc>
          <w:tcPr>
            <w:tcW w:w="4224" w:type="dxa"/>
            <w:vAlign w:val="center"/>
          </w:tcPr>
          <w:p w14:paraId="08837803" w14:textId="350F83B0" w:rsidR="009A2267" w:rsidRPr="00C63FDB" w:rsidRDefault="00240CD2" w:rsidP="009A2267">
            <w:pPr>
              <w:pStyle w:val="Tabelbody"/>
              <w:rPr>
                <w:sz w:val="20"/>
              </w:rPr>
            </w:pPr>
            <w:ins w:id="1957" w:author="Koen Wartenberg" w:date="2018-02-26T16:32:00Z">
              <w:r>
                <w:rPr>
                  <w:sz w:val="20"/>
                </w:rPr>
                <w:t>16</w:t>
              </w:r>
            </w:ins>
            <w:ins w:id="1958" w:author="Koen Wartenberg" w:date="2018-02-26T16:30:00Z">
              <w:r>
                <w:rPr>
                  <w:sz w:val="20"/>
                </w:rPr>
                <w:t>-</w:t>
              </w:r>
              <w:r w:rsidR="00607BFF">
                <w:rPr>
                  <w:sz w:val="20"/>
                </w:rPr>
                <w:t>03-2018</w:t>
              </w:r>
            </w:ins>
            <w:ins w:id="1959" w:author="Koen Wartenberg" w:date="2018-02-26T16:32:00Z">
              <w:r>
                <w:rPr>
                  <w:sz w:val="20"/>
                </w:rPr>
                <w:t>*</w:t>
              </w:r>
            </w:ins>
            <w:commentRangeStart w:id="1960"/>
            <w:del w:id="1961" w:author="Koen Wartenberg" w:date="2018-02-26T16:29:00Z">
              <w:r w:rsidR="006A7AF3" w:rsidRPr="006A7AF3" w:rsidDel="00607BFF">
                <w:rPr>
                  <w:sz w:val="20"/>
                </w:rPr>
                <w:delText>23-02-2018</w:delText>
              </w:r>
              <w:commentRangeEnd w:id="1960"/>
              <w:r w:rsidR="009A6FDE" w:rsidDel="00607BFF">
                <w:rPr>
                  <w:rStyle w:val="CommentReference"/>
                  <w:lang w:eastAsia="nl-NL"/>
                </w:rPr>
                <w:commentReference w:id="1960"/>
              </w:r>
            </w:del>
          </w:p>
        </w:tc>
      </w:tr>
    </w:tbl>
    <w:p w14:paraId="5DD099EF" w14:textId="77777777" w:rsidR="0061059A" w:rsidRPr="00195CBF" w:rsidRDefault="0061059A" w:rsidP="0061059A">
      <w:pPr>
        <w:rPr>
          <w:sz w:val="2"/>
          <w:szCs w:val="2"/>
        </w:rPr>
      </w:pPr>
    </w:p>
    <w:p w14:paraId="26AE4429" w14:textId="6444E887" w:rsidR="0061059A" w:rsidRPr="00D4484C" w:rsidRDefault="00240CD2" w:rsidP="0061059A">
      <w:ins w:id="1962" w:author="Koen Wartenberg" w:date="2018-02-26T16:31:00Z">
        <w:r>
          <w:t>Datums met een * niet definitief</w:t>
        </w:r>
      </w:ins>
    </w:p>
    <w:p w14:paraId="0679A6AD" w14:textId="03553606" w:rsidR="0061059A" w:rsidRDefault="0061059A" w:rsidP="0061059A">
      <w:pPr>
        <w:pStyle w:val="Heading2"/>
        <w:keepNext w:val="0"/>
        <w:tabs>
          <w:tab w:val="num" w:pos="709"/>
        </w:tabs>
        <w:ind w:left="709" w:hanging="709"/>
      </w:pPr>
      <w:bookmarkStart w:id="1963" w:name="_Toc437980104"/>
      <w:bookmarkStart w:id="1964" w:name="_Toc505599958"/>
      <w:bookmarkStart w:id="1965" w:name="_Toc507663577"/>
      <w:r>
        <w:t>Configuratiemanagement</w:t>
      </w:r>
      <w:bookmarkEnd w:id="1963"/>
      <w:bookmarkEnd w:id="1964"/>
      <w:bookmarkEnd w:id="1965"/>
    </w:p>
    <w:p w14:paraId="77062538" w14:textId="04834193" w:rsidR="000E29CC" w:rsidRDefault="000E29CC" w:rsidP="000E29CC"/>
    <w:p w14:paraId="3A7752DC" w14:textId="07D35229" w:rsidR="000E29CC" w:rsidRDefault="000E29CC" w:rsidP="000E29CC">
      <w:pPr>
        <w:pStyle w:val="ListParagraph"/>
        <w:numPr>
          <w:ilvl w:val="0"/>
          <w:numId w:val="34"/>
        </w:numPr>
      </w:pPr>
      <w:r>
        <w:t xml:space="preserve">Dit document zal worden </w:t>
      </w:r>
      <w:r w:rsidR="00922EF7">
        <w:t>bewaard</w:t>
      </w:r>
      <w:r>
        <w:t xml:space="preserve"> op de foundation server van KSE.</w:t>
      </w:r>
    </w:p>
    <w:p w14:paraId="563C8721" w14:textId="4D9F300F" w:rsidR="000E29CC" w:rsidRDefault="000E29CC" w:rsidP="000E29CC">
      <w:pPr>
        <w:pStyle w:val="ListParagraph"/>
        <w:numPr>
          <w:ilvl w:val="0"/>
          <w:numId w:val="34"/>
        </w:numPr>
      </w:pPr>
      <w:r>
        <w:t xml:space="preserve">Dit document zal online worden opgeslagen op </w:t>
      </w:r>
      <w:r w:rsidR="00922EF7">
        <w:t>SharePoint</w:t>
      </w:r>
      <w:r>
        <w:t xml:space="preserve"> van KSE</w:t>
      </w:r>
      <w:r w:rsidR="007D009D">
        <w:t>.</w:t>
      </w:r>
    </w:p>
    <w:p w14:paraId="239C2071" w14:textId="06AB4533" w:rsidR="007D009D" w:rsidRPr="000E29CC" w:rsidRDefault="007D009D" w:rsidP="000E29CC">
      <w:pPr>
        <w:pStyle w:val="ListParagraph"/>
        <w:numPr>
          <w:ilvl w:val="0"/>
          <w:numId w:val="34"/>
        </w:numPr>
      </w:pPr>
      <w:r>
        <w:t xml:space="preserve">In alle documenten net </w:t>
      </w:r>
      <w:r w:rsidR="00922EF7">
        <w:t>zoals</w:t>
      </w:r>
      <w:r>
        <w:t xml:space="preserve"> deze zal er een versiebeheer in komen zodat er duidelijkheid zal bestaan over wanneer er aan een bepaald document gewerkt is.</w:t>
      </w:r>
    </w:p>
    <w:p w14:paraId="03FBDCCB" w14:textId="77777777" w:rsidR="0061059A" w:rsidRPr="0061059A" w:rsidRDefault="0061059A" w:rsidP="0061059A"/>
    <w:p w14:paraId="70521615" w14:textId="77777777" w:rsidR="00495F9B" w:rsidRDefault="00495F9B">
      <w:r>
        <w:br w:type="page"/>
      </w:r>
    </w:p>
    <w:p w14:paraId="182628A1" w14:textId="77777777" w:rsidR="00495F9B" w:rsidRPr="00492252" w:rsidRDefault="00495F9B" w:rsidP="00495F9B">
      <w:pPr>
        <w:pStyle w:val="Heading1"/>
        <w:keepNext w:val="0"/>
        <w:pageBreakBefore/>
        <w:tabs>
          <w:tab w:val="num" w:pos="709"/>
        </w:tabs>
        <w:spacing w:before="120" w:after="60" w:line="360" w:lineRule="auto"/>
        <w:ind w:left="709" w:hanging="709"/>
      </w:pPr>
      <w:bookmarkStart w:id="1966" w:name="_Toc327581070"/>
      <w:bookmarkStart w:id="1967" w:name="_Toc327581620"/>
      <w:bookmarkStart w:id="1968" w:name="_Toc327583400"/>
      <w:bookmarkStart w:id="1969" w:name="_Toc339966138"/>
      <w:bookmarkStart w:id="1970" w:name="_Toc437980109"/>
      <w:bookmarkStart w:id="1971" w:name="_Toc505599962"/>
      <w:bookmarkStart w:id="1972" w:name="_Toc507663578"/>
      <w:r w:rsidRPr="00492252">
        <w:lastRenderedPageBreak/>
        <w:t>Risico’s en afhankelijkheden</w:t>
      </w:r>
      <w:bookmarkEnd w:id="1966"/>
      <w:bookmarkEnd w:id="1967"/>
      <w:bookmarkEnd w:id="1968"/>
      <w:bookmarkEnd w:id="1969"/>
      <w:bookmarkEnd w:id="1970"/>
      <w:bookmarkEnd w:id="1971"/>
      <w:bookmarkEnd w:id="1972"/>
    </w:p>
    <w:p w14:paraId="0AF16BDA" w14:textId="7C4640D9" w:rsidR="00495F9B" w:rsidRDefault="00495F9B" w:rsidP="00495F9B">
      <w:pPr>
        <w:pStyle w:val="Heading2"/>
        <w:keepNext w:val="0"/>
        <w:tabs>
          <w:tab w:val="num" w:pos="709"/>
        </w:tabs>
        <w:ind w:left="709" w:hanging="709"/>
      </w:pPr>
      <w:bookmarkStart w:id="1973" w:name="_Toc327581071"/>
      <w:bookmarkStart w:id="1974" w:name="_Toc327581621"/>
      <w:bookmarkStart w:id="1975" w:name="_Toc327583401"/>
      <w:bookmarkStart w:id="1976" w:name="_Toc339966139"/>
      <w:bookmarkStart w:id="1977" w:name="_Toc416948737"/>
      <w:bookmarkStart w:id="1978" w:name="_Toc437980110"/>
      <w:bookmarkStart w:id="1979" w:name="_Toc505599963"/>
      <w:bookmarkStart w:id="1980" w:name="_Toc507663579"/>
      <w:r w:rsidRPr="000A2EBF">
        <w:t>Afhankelijkheden</w:t>
      </w:r>
      <w:bookmarkStart w:id="1981" w:name="_Toc327581072"/>
      <w:bookmarkStart w:id="1982" w:name="_Toc327581622"/>
      <w:bookmarkStart w:id="1983" w:name="_Toc327583402"/>
      <w:bookmarkEnd w:id="1973"/>
      <w:bookmarkEnd w:id="1974"/>
      <w:bookmarkEnd w:id="1975"/>
      <w:bookmarkEnd w:id="1976"/>
      <w:bookmarkEnd w:id="1977"/>
      <w:bookmarkEnd w:id="1978"/>
      <w:bookmarkEnd w:id="1979"/>
      <w:bookmarkEnd w:id="1980"/>
      <w:r w:rsidRPr="000A2EBF">
        <w:t xml:space="preserve"> </w:t>
      </w:r>
    </w:p>
    <w:p w14:paraId="2E32C1BD" w14:textId="075653E1" w:rsidR="005B30D0" w:rsidRDefault="005B30D0" w:rsidP="005B30D0">
      <w:pPr>
        <w:pStyle w:val="ListParagraph"/>
        <w:numPr>
          <w:ilvl w:val="0"/>
          <w:numId w:val="36"/>
        </w:numPr>
      </w:pPr>
      <w:r>
        <w:t xml:space="preserve">Er </w:t>
      </w:r>
      <w:ins w:id="1984" w:author="Koen Wartenberg" w:date="2018-02-09T15:47:00Z">
        <w:r w:rsidR="008F3756">
          <w:t xml:space="preserve">is </w:t>
        </w:r>
      </w:ins>
      <w:del w:id="1985" w:author="Koen Wartenberg" w:date="2018-02-09T15:47:00Z">
        <w:r w:rsidDel="008F3756">
          <w:delText xml:space="preserve">moet </w:delText>
        </w:r>
      </w:del>
      <w:r>
        <w:t>een systeem beschikbaar staan waarop getest kan worden.</w:t>
      </w:r>
    </w:p>
    <w:p w14:paraId="2D14867E" w14:textId="77D0CA16" w:rsidR="005B30D0" w:rsidRDefault="005B30D0" w:rsidP="005B30D0">
      <w:pPr>
        <w:pStyle w:val="ListParagraph"/>
        <w:numPr>
          <w:ilvl w:val="0"/>
          <w:numId w:val="36"/>
        </w:numPr>
      </w:pPr>
      <w:r>
        <w:t xml:space="preserve">De huidige </w:t>
      </w:r>
      <w:r w:rsidR="00922EF7">
        <w:t>configuratietool</w:t>
      </w:r>
      <w:r>
        <w:t xml:space="preserve"> en de source code ervan </w:t>
      </w:r>
      <w:ins w:id="1986" w:author="Koen Wartenberg" w:date="2018-02-09T15:47:00Z">
        <w:r w:rsidR="008F3756">
          <w:t xml:space="preserve">is </w:t>
        </w:r>
      </w:ins>
      <w:del w:id="1987" w:author="Koen Wartenberg" w:date="2018-02-09T15:47:00Z">
        <w:r w:rsidDel="008F3756">
          <w:delText xml:space="preserve">moet </w:delText>
        </w:r>
      </w:del>
      <w:r>
        <w:t>beschikbaar</w:t>
      </w:r>
      <w:del w:id="1988" w:author="Koen Wartenberg" w:date="2018-02-09T15:47:00Z">
        <w:r w:rsidDel="008F3756">
          <w:delText xml:space="preserve"> zijn</w:delText>
        </w:r>
      </w:del>
      <w:r>
        <w:t>.</w:t>
      </w:r>
    </w:p>
    <w:p w14:paraId="74D7FA3C" w14:textId="0D269FDE" w:rsidR="005B30D0" w:rsidRDefault="005B30D0" w:rsidP="005B30D0">
      <w:pPr>
        <w:pStyle w:val="ListParagraph"/>
        <w:numPr>
          <w:ilvl w:val="0"/>
          <w:numId w:val="36"/>
        </w:numPr>
      </w:pPr>
      <w:r>
        <w:t xml:space="preserve">Er </w:t>
      </w:r>
      <w:ins w:id="1989" w:author="Koen Wartenberg" w:date="2018-02-09T15:47:00Z">
        <w:r w:rsidR="008F3756">
          <w:t xml:space="preserve">zijn de benodigde </w:t>
        </w:r>
      </w:ins>
      <w:del w:id="1990" w:author="Koen Wartenberg" w:date="2018-02-09T15:47:00Z">
        <w:r w:rsidDel="008F3756">
          <w:delText xml:space="preserve">moeten </w:delText>
        </w:r>
      </w:del>
      <w:r>
        <w:t>tools beschikbaar zijn om systeem</w:t>
      </w:r>
      <w:del w:id="1991" w:author="Koen Wartenberg" w:date="2018-02-22T08:47:00Z">
        <w:r w:rsidDel="004144D0">
          <w:delText xml:space="preserve"> </w:delText>
        </w:r>
      </w:del>
      <w:r>
        <w:t>ontwerpen te kunnen maken.</w:t>
      </w:r>
    </w:p>
    <w:p w14:paraId="430E9D44" w14:textId="489EE3B7" w:rsidR="005B30D0" w:rsidRPr="005B30D0" w:rsidRDefault="005B30D0" w:rsidP="005B30D0">
      <w:pPr>
        <w:pStyle w:val="ListParagraph"/>
        <w:numPr>
          <w:ilvl w:val="0"/>
          <w:numId w:val="36"/>
        </w:numPr>
      </w:pPr>
      <w:r>
        <w:t xml:space="preserve">Er </w:t>
      </w:r>
      <w:ins w:id="1992" w:author="Koen Wartenberg" w:date="2018-02-09T15:47:00Z">
        <w:r w:rsidR="008F3756">
          <w:t xml:space="preserve">zijn de benodigde </w:t>
        </w:r>
      </w:ins>
      <w:del w:id="1993" w:author="Koen Wartenberg" w:date="2018-02-09T15:47:00Z">
        <w:r w:rsidDel="008F3756">
          <w:delText xml:space="preserve">moeten </w:delText>
        </w:r>
      </w:del>
      <w:r>
        <w:t>tools beschikbaar zijn om het systeem te kunnen bouwen.</w:t>
      </w:r>
    </w:p>
    <w:p w14:paraId="1ABAEE93" w14:textId="03E38333" w:rsidR="00FB168A" w:rsidRDefault="006D3B8A" w:rsidP="006D3B8A">
      <w:pPr>
        <w:pStyle w:val="ListParagraph"/>
        <w:numPr>
          <w:ilvl w:val="0"/>
          <w:numId w:val="35"/>
        </w:numPr>
      </w:pPr>
      <w:r>
        <w:t xml:space="preserve">Er </w:t>
      </w:r>
      <w:ins w:id="1994" w:author="Koen Wartenberg" w:date="2018-02-09T15:47:00Z">
        <w:r w:rsidR="008F3756">
          <w:t>is</w:t>
        </w:r>
      </w:ins>
      <w:ins w:id="1995" w:author="Koen Wartenberg" w:date="2018-02-15T08:17:00Z">
        <w:r w:rsidR="0009139B">
          <w:t xml:space="preserve"> </w:t>
        </w:r>
      </w:ins>
      <w:del w:id="1996" w:author="Koen Wartenberg" w:date="2018-02-09T15:47:00Z">
        <w:r w:rsidDel="008F3756">
          <w:delText xml:space="preserve">moet </w:delText>
        </w:r>
      </w:del>
      <w:r>
        <w:t>een testomgeving beschikbaar zijn waarin de tool gebruikt en getest kan worden zonder iets essentieels stuk te kunnen maken.</w:t>
      </w:r>
    </w:p>
    <w:p w14:paraId="60D3CDA0" w14:textId="77777777" w:rsidR="00495F9B" w:rsidRPr="00492252" w:rsidRDefault="00495F9B" w:rsidP="00495F9B"/>
    <w:p w14:paraId="38846A69" w14:textId="0B33CB6E" w:rsidR="00495F9B" w:rsidRDefault="00495F9B" w:rsidP="00495F9B">
      <w:pPr>
        <w:pStyle w:val="Heading2"/>
        <w:keepNext w:val="0"/>
        <w:tabs>
          <w:tab w:val="num" w:pos="709"/>
        </w:tabs>
        <w:ind w:left="709" w:hanging="709"/>
      </w:pPr>
      <w:bookmarkStart w:id="1997" w:name="_Toc339966140"/>
      <w:bookmarkStart w:id="1998" w:name="_Toc416948738"/>
      <w:bookmarkStart w:id="1999" w:name="_Toc437980111"/>
      <w:bookmarkStart w:id="2000" w:name="_Toc505599964"/>
      <w:bookmarkStart w:id="2001" w:name="_Toc507663580"/>
      <w:r w:rsidRPr="00492252">
        <w:t>Projecten die van dit project afhankelijk zijn</w:t>
      </w:r>
      <w:bookmarkStart w:id="2002" w:name="_Toc327581073"/>
      <w:bookmarkStart w:id="2003" w:name="_Toc327581623"/>
      <w:bookmarkStart w:id="2004" w:name="_Toc327583403"/>
      <w:bookmarkEnd w:id="1981"/>
      <w:bookmarkEnd w:id="1982"/>
      <w:bookmarkEnd w:id="1983"/>
      <w:bookmarkEnd w:id="1997"/>
      <w:bookmarkEnd w:id="1998"/>
      <w:bookmarkEnd w:id="1999"/>
      <w:bookmarkEnd w:id="2000"/>
      <w:bookmarkEnd w:id="2001"/>
    </w:p>
    <w:p w14:paraId="5D100477" w14:textId="5F9BEF3D" w:rsidR="005B30D0" w:rsidRDefault="00295E0F" w:rsidP="00295E0F">
      <w:pPr>
        <w:pStyle w:val="ListParagraph"/>
        <w:numPr>
          <w:ilvl w:val="0"/>
          <w:numId w:val="35"/>
        </w:numPr>
      </w:pPr>
      <w:r>
        <w:t>Het configureren van transportlijnen zal eenvoudiger worden gemaakt.</w:t>
      </w:r>
    </w:p>
    <w:p w14:paraId="4AF31E94" w14:textId="43A53FFB" w:rsidR="00495F9B" w:rsidRPr="00492252" w:rsidRDefault="00295E0F" w:rsidP="00495F9B">
      <w:pPr>
        <w:pStyle w:val="ListParagraph"/>
        <w:numPr>
          <w:ilvl w:val="0"/>
          <w:numId w:val="35"/>
        </w:numPr>
      </w:pPr>
      <w:r>
        <w:t>De tool kan uitgebreid worden zodat er nog meer systemen ermee geconfigureerd kunnen worden.</w:t>
      </w:r>
    </w:p>
    <w:p w14:paraId="6BE8E4D6" w14:textId="77777777" w:rsidR="00495F9B" w:rsidRPr="00492252" w:rsidRDefault="00495F9B" w:rsidP="00495F9B"/>
    <w:p w14:paraId="6E992570" w14:textId="534885E3" w:rsidR="00495F9B" w:rsidRPr="00495F9B" w:rsidRDefault="00495F9B" w:rsidP="00495F9B">
      <w:pPr>
        <w:pStyle w:val="Heading2"/>
        <w:keepNext w:val="0"/>
        <w:tabs>
          <w:tab w:val="num" w:pos="709"/>
        </w:tabs>
        <w:ind w:left="709" w:hanging="709"/>
      </w:pPr>
      <w:bookmarkStart w:id="2005" w:name="_Toc339966141"/>
      <w:bookmarkStart w:id="2006" w:name="_Toc416948739"/>
      <w:bookmarkStart w:id="2007" w:name="_Toc437980112"/>
      <w:bookmarkStart w:id="2008" w:name="_Toc505599965"/>
      <w:bookmarkStart w:id="2009" w:name="_Toc507663581"/>
      <w:r w:rsidRPr="00492252">
        <w:t>Risico’s en uitwijkactiviteiten</w:t>
      </w:r>
      <w:bookmarkEnd w:id="2002"/>
      <w:bookmarkEnd w:id="2003"/>
      <w:bookmarkEnd w:id="2004"/>
      <w:bookmarkEnd w:id="2005"/>
      <w:bookmarkEnd w:id="2006"/>
      <w:bookmarkEnd w:id="2007"/>
      <w:bookmarkEnd w:id="2008"/>
      <w:bookmarkEnd w:id="2009"/>
    </w:p>
    <w:p w14:paraId="043E2FC7" w14:textId="77777777" w:rsidR="00495F9B" w:rsidRPr="00492252" w:rsidRDefault="00495F9B" w:rsidP="00495F9B">
      <w:pPr>
        <w:pStyle w:val="Heading2"/>
        <w:numPr>
          <w:ilvl w:val="0"/>
          <w:numId w:val="0"/>
        </w:numPr>
      </w:pPr>
    </w:p>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3227"/>
        <w:gridCol w:w="3118"/>
        <w:gridCol w:w="3119"/>
      </w:tblGrid>
      <w:tr w:rsidR="00495F9B" w:rsidRPr="00C63FDB" w14:paraId="301ABB06" w14:textId="77777777" w:rsidTr="00495F9B">
        <w:tc>
          <w:tcPr>
            <w:tcW w:w="3227" w:type="dxa"/>
            <w:shd w:val="clear" w:color="auto" w:fill="FFFFFF" w:themeFill="background1"/>
          </w:tcPr>
          <w:p w14:paraId="60BBA2F5" w14:textId="77777777" w:rsidR="00495F9B" w:rsidRPr="00495F9B" w:rsidRDefault="00495F9B" w:rsidP="00495F9B">
            <w:pPr>
              <w:rPr>
                <w:b/>
              </w:rPr>
            </w:pPr>
            <w:r w:rsidRPr="00495F9B">
              <w:rPr>
                <w:b/>
              </w:rPr>
              <w:t>Risico</w:t>
            </w:r>
          </w:p>
        </w:tc>
        <w:tc>
          <w:tcPr>
            <w:tcW w:w="3118" w:type="dxa"/>
            <w:shd w:val="clear" w:color="auto" w:fill="FFFFFF" w:themeFill="background1"/>
          </w:tcPr>
          <w:p w14:paraId="19677DA7" w14:textId="77777777" w:rsidR="00495F9B" w:rsidRPr="00495F9B" w:rsidRDefault="00495F9B" w:rsidP="00495F9B">
            <w:pPr>
              <w:rPr>
                <w:b/>
              </w:rPr>
            </w:pPr>
            <w:r w:rsidRPr="00495F9B">
              <w:rPr>
                <w:b/>
              </w:rPr>
              <w:t>Activiteiten ter voorkoming opgenomen in plan</w:t>
            </w:r>
          </w:p>
        </w:tc>
        <w:tc>
          <w:tcPr>
            <w:tcW w:w="3119" w:type="dxa"/>
            <w:shd w:val="clear" w:color="auto" w:fill="FFFFFF" w:themeFill="background1"/>
          </w:tcPr>
          <w:p w14:paraId="324C31AE" w14:textId="77777777" w:rsidR="00495F9B" w:rsidRPr="00495F9B" w:rsidRDefault="00495F9B" w:rsidP="00495F9B">
            <w:pPr>
              <w:rPr>
                <w:b/>
              </w:rPr>
            </w:pPr>
            <w:r w:rsidRPr="00495F9B">
              <w:rPr>
                <w:b/>
              </w:rPr>
              <w:t>Uitwijkactiviteiten</w:t>
            </w:r>
          </w:p>
        </w:tc>
      </w:tr>
      <w:tr w:rsidR="00495F9B" w:rsidRPr="00C63FDB" w14:paraId="7D4C5E1B" w14:textId="77777777" w:rsidTr="00495F9B">
        <w:trPr>
          <w:trHeight w:val="397"/>
        </w:trPr>
        <w:tc>
          <w:tcPr>
            <w:tcW w:w="3227" w:type="dxa"/>
            <w:vAlign w:val="center"/>
          </w:tcPr>
          <w:p w14:paraId="0C85B4B7" w14:textId="76F1E055" w:rsidR="00495F9B" w:rsidRPr="00C63FDB" w:rsidRDefault="00D06265" w:rsidP="00D06265">
            <w:pPr>
              <w:pStyle w:val="Tabelbody"/>
              <w:rPr>
                <w:sz w:val="20"/>
              </w:rPr>
            </w:pPr>
            <w:r>
              <w:rPr>
                <w:sz w:val="20"/>
              </w:rPr>
              <w:t>Transportlijn is niet correct ingesteld door het systeem</w:t>
            </w:r>
          </w:p>
        </w:tc>
        <w:tc>
          <w:tcPr>
            <w:tcW w:w="3118" w:type="dxa"/>
            <w:vAlign w:val="center"/>
          </w:tcPr>
          <w:p w14:paraId="00729AAA" w14:textId="5F7D73CF" w:rsidR="00495F9B" w:rsidRPr="00C63FDB" w:rsidRDefault="00D06265" w:rsidP="00495F9B">
            <w:pPr>
              <w:pStyle w:val="Tabelbody"/>
              <w:rPr>
                <w:sz w:val="20"/>
              </w:rPr>
            </w:pPr>
            <w:r>
              <w:rPr>
                <w:sz w:val="20"/>
              </w:rPr>
              <w:t>Testen &amp; debuggen</w:t>
            </w:r>
          </w:p>
        </w:tc>
        <w:tc>
          <w:tcPr>
            <w:tcW w:w="3119" w:type="dxa"/>
            <w:vAlign w:val="center"/>
          </w:tcPr>
          <w:p w14:paraId="47A4187D" w14:textId="62E90811" w:rsidR="00495F9B" w:rsidRPr="00C63FDB" w:rsidRDefault="00D06265" w:rsidP="00495F9B">
            <w:pPr>
              <w:pStyle w:val="Tabelbody"/>
              <w:rPr>
                <w:sz w:val="20"/>
              </w:rPr>
            </w:pPr>
            <w:r>
              <w:rPr>
                <w:sz w:val="20"/>
              </w:rPr>
              <w:t>Lijn annuleren</w:t>
            </w:r>
          </w:p>
        </w:tc>
      </w:tr>
      <w:tr w:rsidR="00495F9B" w:rsidRPr="00C63FDB" w14:paraId="32B038DE" w14:textId="77777777" w:rsidTr="00495F9B">
        <w:trPr>
          <w:trHeight w:val="397"/>
        </w:trPr>
        <w:tc>
          <w:tcPr>
            <w:tcW w:w="3227" w:type="dxa"/>
            <w:vAlign w:val="center"/>
          </w:tcPr>
          <w:p w14:paraId="75C33049" w14:textId="3439F6C8" w:rsidR="00495F9B" w:rsidRPr="00C63FDB" w:rsidRDefault="00E86FE7" w:rsidP="00D06265">
            <w:pPr>
              <w:pStyle w:val="Tabelbody"/>
              <w:rPr>
                <w:sz w:val="20"/>
              </w:rPr>
            </w:pPr>
            <w:r>
              <w:rPr>
                <w:sz w:val="20"/>
              </w:rPr>
              <w:t>Verkeerde gegevens worden aan de database toegevoegd</w:t>
            </w:r>
          </w:p>
        </w:tc>
        <w:tc>
          <w:tcPr>
            <w:tcW w:w="3118" w:type="dxa"/>
            <w:vAlign w:val="center"/>
          </w:tcPr>
          <w:p w14:paraId="5C2051BC" w14:textId="36C5716D" w:rsidR="00495F9B" w:rsidRPr="00C63FDB" w:rsidRDefault="00E86FE7" w:rsidP="00495F9B">
            <w:pPr>
              <w:pStyle w:val="Tabelbody"/>
              <w:rPr>
                <w:sz w:val="20"/>
              </w:rPr>
            </w:pPr>
            <w:r>
              <w:rPr>
                <w:sz w:val="20"/>
              </w:rPr>
              <w:t>Testen &amp; debuggen</w:t>
            </w:r>
          </w:p>
        </w:tc>
        <w:tc>
          <w:tcPr>
            <w:tcW w:w="3119" w:type="dxa"/>
            <w:vAlign w:val="center"/>
          </w:tcPr>
          <w:p w14:paraId="5EEC84D1" w14:textId="64F7458D" w:rsidR="00495F9B" w:rsidRPr="00C63FDB" w:rsidRDefault="00E86FE7" w:rsidP="00495F9B">
            <w:pPr>
              <w:pStyle w:val="Tabelbody"/>
              <w:rPr>
                <w:sz w:val="20"/>
              </w:rPr>
            </w:pPr>
            <w:r>
              <w:rPr>
                <w:sz w:val="20"/>
              </w:rPr>
              <w:t>Database reset</w:t>
            </w:r>
          </w:p>
        </w:tc>
      </w:tr>
      <w:tr w:rsidR="00495F9B" w:rsidRPr="00C63FDB" w14:paraId="45DFEE67" w14:textId="77777777" w:rsidTr="00495F9B">
        <w:trPr>
          <w:trHeight w:val="397"/>
        </w:trPr>
        <w:tc>
          <w:tcPr>
            <w:tcW w:w="3227" w:type="dxa"/>
            <w:vAlign w:val="center"/>
          </w:tcPr>
          <w:p w14:paraId="2D82688D" w14:textId="6A844296" w:rsidR="00495F9B" w:rsidRPr="00C63FDB" w:rsidRDefault="00E86FE7" w:rsidP="00D06265">
            <w:pPr>
              <w:pStyle w:val="Tabelbody"/>
              <w:rPr>
                <w:sz w:val="20"/>
              </w:rPr>
            </w:pPr>
            <w:r>
              <w:rPr>
                <w:sz w:val="20"/>
              </w:rPr>
              <w:t>Systeem crash</w:t>
            </w:r>
          </w:p>
        </w:tc>
        <w:tc>
          <w:tcPr>
            <w:tcW w:w="3118" w:type="dxa"/>
            <w:vAlign w:val="center"/>
          </w:tcPr>
          <w:p w14:paraId="7EF1C322" w14:textId="35269284" w:rsidR="00495F9B" w:rsidRPr="00C63FDB" w:rsidRDefault="00E86FE7" w:rsidP="00495F9B">
            <w:pPr>
              <w:pStyle w:val="Tabelbody"/>
              <w:rPr>
                <w:sz w:val="20"/>
              </w:rPr>
            </w:pPr>
            <w:r>
              <w:rPr>
                <w:sz w:val="20"/>
              </w:rPr>
              <w:t>Testen &amp; debuggen</w:t>
            </w:r>
          </w:p>
        </w:tc>
        <w:tc>
          <w:tcPr>
            <w:tcW w:w="3119" w:type="dxa"/>
            <w:vAlign w:val="center"/>
          </w:tcPr>
          <w:p w14:paraId="1BD7EE5C" w14:textId="506AFFAD" w:rsidR="00495F9B" w:rsidRPr="00C63FDB" w:rsidRDefault="00E86FE7" w:rsidP="00495F9B">
            <w:pPr>
              <w:pStyle w:val="Tabelbody"/>
              <w:rPr>
                <w:sz w:val="20"/>
              </w:rPr>
            </w:pPr>
            <w:r>
              <w:rPr>
                <w:sz w:val="20"/>
              </w:rPr>
              <w:t>Overschakelen oude systeem</w:t>
            </w:r>
          </w:p>
        </w:tc>
      </w:tr>
    </w:tbl>
    <w:p w14:paraId="71E3D713" w14:textId="38EC63C4" w:rsidR="004B4BBB" w:rsidRDefault="004B4BBB">
      <w:pPr>
        <w:rPr>
          <w:ins w:id="2010" w:author="Koen Wartenberg" w:date="2018-02-22T09:09:00Z"/>
        </w:rPr>
      </w:pPr>
      <w:r>
        <w:br w:type="page"/>
      </w:r>
    </w:p>
    <w:p w14:paraId="09B4E4E3" w14:textId="77777777" w:rsidR="00DC75E2" w:rsidRDefault="00DC75E2" w:rsidP="00DC75E2">
      <w:pPr>
        <w:pStyle w:val="Heading1"/>
        <w:rPr>
          <w:ins w:id="2011" w:author="Koen Wartenberg" w:date="2018-02-22T09:09:00Z"/>
        </w:rPr>
      </w:pPr>
      <w:bookmarkStart w:id="2012" w:name="_Toc507663582"/>
      <w:ins w:id="2013" w:author="Koen Wartenberg" w:date="2018-02-22T09:09:00Z">
        <w:r>
          <w:lastRenderedPageBreak/>
          <w:t>Definition of done</w:t>
        </w:r>
        <w:bookmarkEnd w:id="2012"/>
      </w:ins>
    </w:p>
    <w:p w14:paraId="380D33EA" w14:textId="75FCEB29" w:rsidR="00DC75E2" w:rsidRDefault="00DC75E2" w:rsidP="00FD51D6">
      <w:pPr>
        <w:rPr>
          <w:ins w:id="2014" w:author="Koen Wartenberg" w:date="2018-02-22T09:16:00Z"/>
        </w:rPr>
      </w:pPr>
      <w:ins w:id="2015" w:author="Koen Wartenberg" w:date="2018-02-22T09:09:00Z">
        <w:r>
          <w:t xml:space="preserve">Hier </w:t>
        </w:r>
      </w:ins>
      <w:ins w:id="2016" w:author="Koen Wartenberg" w:date="2018-02-22T09:15:00Z">
        <w:r w:rsidR="00FD51D6">
          <w:t xml:space="preserve">zal worden beschreven wanneer </w:t>
        </w:r>
      </w:ins>
      <w:ins w:id="2017" w:author="Koen Wartenberg" w:date="2018-02-22T09:16:00Z">
        <w:r w:rsidR="00FD51D6">
          <w:t>een</w:t>
        </w:r>
      </w:ins>
      <w:ins w:id="2018" w:author="Koen Wartenberg" w:date="2018-02-22T09:15:00Z">
        <w:r w:rsidR="00FD51D6">
          <w:t xml:space="preserve"> onderdeel tijdens de bouwfase klaar is. Hierin </w:t>
        </w:r>
      </w:ins>
      <w:ins w:id="2019" w:author="Koen Wartenberg" w:date="2018-02-22T09:16:00Z">
        <w:r w:rsidR="00FD51D6">
          <w:t>zal het vooral gaan over de daadwerkelijke implementatie van de functies en stukjes code.</w:t>
        </w:r>
      </w:ins>
    </w:p>
    <w:p w14:paraId="02D67AF6" w14:textId="18343B23" w:rsidR="00FD51D6" w:rsidRDefault="00FD51D6" w:rsidP="00FD51D6">
      <w:pPr>
        <w:rPr>
          <w:ins w:id="2020" w:author="Koen Wartenberg" w:date="2018-02-22T09:16:00Z"/>
        </w:rPr>
      </w:pPr>
    </w:p>
    <w:p w14:paraId="26CD7C17" w14:textId="411BD935" w:rsidR="00FD51D6" w:rsidRDefault="00A35192">
      <w:pPr>
        <w:rPr>
          <w:ins w:id="2021" w:author="Koen Wartenberg" w:date="2018-02-22T09:09:00Z"/>
        </w:rPr>
      </w:pPr>
      <w:ins w:id="2022" w:author="Koen Wartenberg" w:date="2018-02-22T09:18:00Z">
        <w:r>
          <w:t xml:space="preserve">Een taak van een user story kan pas </w:t>
        </w:r>
      </w:ins>
      <w:ins w:id="2023" w:author="Koen Wartenberg" w:date="2018-02-22T09:20:00Z">
        <w:r>
          <w:t>als “done” worden gezet wanneer:</w:t>
        </w:r>
      </w:ins>
    </w:p>
    <w:p w14:paraId="6D8D7C7C" w14:textId="77777777" w:rsidR="00DC75E2" w:rsidRDefault="00DC75E2" w:rsidP="00DC75E2">
      <w:pPr>
        <w:rPr>
          <w:ins w:id="2024" w:author="Koen Wartenberg" w:date="2018-02-22T09:09:00Z"/>
        </w:rPr>
      </w:pPr>
    </w:p>
    <w:p w14:paraId="67ED9123" w14:textId="28BB5AC1" w:rsidR="00DC75E2" w:rsidRDefault="00DC75E2" w:rsidP="00DC75E2">
      <w:pPr>
        <w:pStyle w:val="ListParagraph"/>
        <w:numPr>
          <w:ilvl w:val="0"/>
          <w:numId w:val="41"/>
        </w:numPr>
        <w:rPr>
          <w:ins w:id="2025" w:author="Koen Wartenberg" w:date="2018-02-22T09:09:00Z"/>
        </w:rPr>
      </w:pPr>
      <w:ins w:id="2026" w:author="Koen Wartenberg" w:date="2018-02-22T09:09:00Z">
        <w:r>
          <w:t xml:space="preserve">De </w:t>
        </w:r>
      </w:ins>
      <w:ins w:id="2027" w:author="Koen Wartenberg" w:date="2018-02-22T09:20:00Z">
        <w:r w:rsidR="00A35192">
          <w:t xml:space="preserve">een stuk </w:t>
        </w:r>
      </w:ins>
      <w:ins w:id="2028" w:author="Koen Wartenberg" w:date="2018-02-22T09:09:00Z">
        <w:r>
          <w:t xml:space="preserve">code werkend </w:t>
        </w:r>
      </w:ins>
      <w:ins w:id="2029" w:author="Koen Wartenberg" w:date="2018-02-22T09:20:00Z">
        <w:r w:rsidR="00A35192">
          <w:t>is.</w:t>
        </w:r>
      </w:ins>
    </w:p>
    <w:p w14:paraId="1FE5E1BB" w14:textId="3D1D8182" w:rsidR="00DC75E2" w:rsidRDefault="00A35192" w:rsidP="00DC75E2">
      <w:pPr>
        <w:pStyle w:val="ListParagraph"/>
        <w:numPr>
          <w:ilvl w:val="0"/>
          <w:numId w:val="41"/>
        </w:numPr>
        <w:rPr>
          <w:ins w:id="2030" w:author="Koen Wartenberg" w:date="2018-02-22T09:09:00Z"/>
        </w:rPr>
      </w:pPr>
      <w:ins w:id="2031" w:author="Koen Wartenberg" w:date="2018-02-22T09:21:00Z">
        <w:r>
          <w:t>Het</w:t>
        </w:r>
      </w:ins>
      <w:ins w:id="2032" w:author="Koen Wartenberg" w:date="2018-02-22T09:09:00Z">
        <w:r w:rsidR="00DC75E2">
          <w:t xml:space="preserve"> stuk </w:t>
        </w:r>
      </w:ins>
      <w:ins w:id="2033" w:author="Koen Wartenberg" w:date="2018-02-22T09:21:00Z">
        <w:r>
          <w:t xml:space="preserve">code </w:t>
        </w:r>
      </w:ins>
      <w:ins w:id="2034" w:author="Koen Wartenberg" w:date="2018-02-22T09:09:00Z">
        <w:r w:rsidR="00DC75E2">
          <w:t xml:space="preserve">zal getest </w:t>
        </w:r>
      </w:ins>
      <w:ins w:id="2035" w:author="Koen Wartenberg" w:date="2018-02-22T09:21:00Z">
        <w:r>
          <w:t xml:space="preserve">is </w:t>
        </w:r>
      </w:ins>
      <w:ins w:id="2036" w:author="Koen Wartenberg" w:date="2018-02-22T09:09:00Z">
        <w:r w:rsidR="00DC75E2">
          <w:t>d.m.v. een</w:t>
        </w:r>
      </w:ins>
      <w:ins w:id="2037" w:author="Koen Wartenberg" w:date="2018-02-22T09:21:00Z">
        <w:r>
          <w:t xml:space="preserve"> of meerdere</w:t>
        </w:r>
      </w:ins>
      <w:ins w:id="2038" w:author="Koen Wartenberg" w:date="2018-02-22T09:09:00Z">
        <w:r w:rsidR="00DC75E2">
          <w:t xml:space="preserve"> unittest</w:t>
        </w:r>
      </w:ins>
      <w:ins w:id="2039" w:author="Koen Wartenberg" w:date="2018-02-22T09:22:00Z">
        <w:r>
          <w:t>.</w:t>
        </w:r>
      </w:ins>
    </w:p>
    <w:p w14:paraId="511179A1" w14:textId="386B8861" w:rsidR="00DC75E2" w:rsidRDefault="00DC75E2" w:rsidP="00DC75E2">
      <w:pPr>
        <w:pStyle w:val="ListParagraph"/>
        <w:numPr>
          <w:ilvl w:val="0"/>
          <w:numId w:val="41"/>
        </w:numPr>
        <w:rPr>
          <w:ins w:id="2040" w:author="Koen Wartenberg" w:date="2018-02-22T09:09:00Z"/>
        </w:rPr>
      </w:pPr>
      <w:ins w:id="2041" w:author="Koen Wartenberg" w:date="2018-02-22T09:09:00Z">
        <w:r>
          <w:t>De code is voorzien van goed commentaar</w:t>
        </w:r>
      </w:ins>
      <w:ins w:id="2042" w:author="Koen Wartenberg" w:date="2018-02-22T09:22:00Z">
        <w:r w:rsidR="00A35192">
          <w:t>.</w:t>
        </w:r>
      </w:ins>
    </w:p>
    <w:p w14:paraId="26740642" w14:textId="2CF4DEAD" w:rsidR="00DC75E2" w:rsidRDefault="00DC75E2" w:rsidP="00DC75E2">
      <w:pPr>
        <w:pStyle w:val="ListParagraph"/>
        <w:numPr>
          <w:ilvl w:val="0"/>
          <w:numId w:val="41"/>
        </w:numPr>
        <w:rPr>
          <w:ins w:id="2043" w:author="Koen Wartenberg" w:date="2018-02-22T09:09:00Z"/>
        </w:rPr>
      </w:pPr>
      <w:ins w:id="2044" w:author="Koen Wartenberg" w:date="2018-02-22T09:09:00Z">
        <w:r>
          <w:t xml:space="preserve">De code </w:t>
        </w:r>
      </w:ins>
      <w:ins w:id="2045" w:author="Koen Wartenberg" w:date="2018-02-22T09:21:00Z">
        <w:r w:rsidR="00A35192">
          <w:t>leesbaar is</w:t>
        </w:r>
      </w:ins>
      <w:ins w:id="2046" w:author="Koen Wartenberg" w:date="2018-02-22T09:09:00Z">
        <w:r>
          <w:t xml:space="preserve"> en variabelen namen zijn begrijpbaar</w:t>
        </w:r>
      </w:ins>
      <w:ins w:id="2047" w:author="Koen Wartenberg" w:date="2018-02-22T09:22:00Z">
        <w:r w:rsidR="00A35192">
          <w:t>.</w:t>
        </w:r>
      </w:ins>
    </w:p>
    <w:p w14:paraId="4C20D39D" w14:textId="43612302" w:rsidR="00DC75E2" w:rsidRDefault="00DC75E2" w:rsidP="00DC75E2">
      <w:pPr>
        <w:pStyle w:val="ListParagraph"/>
        <w:numPr>
          <w:ilvl w:val="0"/>
          <w:numId w:val="41"/>
        </w:numPr>
        <w:rPr>
          <w:ins w:id="2048" w:author="Koen Wartenberg" w:date="2018-02-22T09:09:00Z"/>
        </w:rPr>
      </w:pPr>
      <w:ins w:id="2049" w:author="Koen Wartenberg" w:date="2018-02-22T09:09:00Z">
        <w:r>
          <w:t>De code is niet te complex volgens sonar issues</w:t>
        </w:r>
      </w:ins>
      <w:ins w:id="2050" w:author="Koen Wartenberg" w:date="2018-02-22T09:22:00Z">
        <w:r w:rsidR="00A35192">
          <w:t>. (er zitten dus geen drastische netheid</w:t>
        </w:r>
      </w:ins>
      <w:ins w:id="2051" w:author="Koen Wartenberg" w:date="2018-02-22T09:41:00Z">
        <w:r w:rsidR="00C3631C">
          <w:t>s</w:t>
        </w:r>
      </w:ins>
      <w:ins w:id="2052" w:author="Koen Wartenberg" w:date="2018-02-22T09:22:00Z">
        <w:r w:rsidR="00A35192">
          <w:t>fouten in)</w:t>
        </w:r>
      </w:ins>
    </w:p>
    <w:p w14:paraId="23455031" w14:textId="69FC40B3" w:rsidR="00DC75E2" w:rsidRDefault="00DC75E2">
      <w:ins w:id="2053" w:author="Koen Wartenberg" w:date="2018-02-22T09:10:00Z">
        <w:r>
          <w:br w:type="page"/>
        </w:r>
      </w:ins>
    </w:p>
    <w:p w14:paraId="62EA1DF3" w14:textId="33A78B3B" w:rsidR="00495F9B" w:rsidRDefault="00E51E26" w:rsidP="00E51E26">
      <w:pPr>
        <w:pStyle w:val="Heading1"/>
      </w:pPr>
      <w:bookmarkStart w:id="2054" w:name="_Toc507663583"/>
      <w:r>
        <w:lastRenderedPageBreak/>
        <w:t>Bronnen</w:t>
      </w:r>
      <w:bookmarkEnd w:id="2054"/>
    </w:p>
    <w:p w14:paraId="76C74FD9" w14:textId="77777777" w:rsidR="00E555EA" w:rsidRDefault="00E555EA" w:rsidP="00E555EA">
      <w:pPr>
        <w:pStyle w:val="Bibliography"/>
        <w:rPr>
          <w:noProof/>
          <w:sz w:val="24"/>
          <w:szCs w:val="24"/>
          <w:lang w:val="en-US"/>
        </w:rPr>
      </w:pPr>
      <w:r>
        <w:fldChar w:fldCharType="begin"/>
      </w:r>
      <w:r>
        <w:rPr>
          <w:lang w:val="en-US"/>
        </w:rPr>
        <w:instrText xml:space="preserve"> BIBLIOGRAPHY  \l 1033 </w:instrText>
      </w:r>
      <w:r>
        <w:fldChar w:fldCharType="separate"/>
      </w:r>
      <w:r>
        <w:rPr>
          <w:noProof/>
          <w:lang w:val="en-US"/>
        </w:rPr>
        <w:t xml:space="preserve">Dekker, E. (2010, march). </w:t>
      </w:r>
      <w:r>
        <w:rPr>
          <w:i/>
          <w:iCs/>
          <w:noProof/>
          <w:lang w:val="en-US"/>
        </w:rPr>
        <w:t>fasen</w:t>
      </w:r>
      <w:r>
        <w:rPr>
          <w:noProof/>
          <w:lang w:val="en-US"/>
        </w:rPr>
        <w:t>. Retrieved from rupopmaat: http://www.rupopmaat.nl/naslagsite2011/</w:t>
      </w:r>
    </w:p>
    <w:p w14:paraId="3D952A5B" w14:textId="574F33EA" w:rsidR="00E51E26" w:rsidRPr="00E51E26" w:rsidRDefault="00E555EA" w:rsidP="00E555EA">
      <w:r>
        <w:fldChar w:fldCharType="end"/>
      </w:r>
      <w:bookmarkEnd w:id="0"/>
    </w:p>
    <w:sectPr w:rsidR="00E51E26" w:rsidRPr="00E51E26" w:rsidSect="00FC6BE5">
      <w:headerReference w:type="default" r:id="rId21"/>
      <w:footerReference w:type="default" r:id="rId22"/>
      <w:headerReference w:type="first" r:id="rId23"/>
      <w:footerReference w:type="first" r:id="rId24"/>
      <w:type w:val="continuous"/>
      <w:pgSz w:w="11907" w:h="16840" w:code="9"/>
      <w:pgMar w:top="1985" w:right="862" w:bottom="578" w:left="1151" w:header="561" w:footer="41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8" w:author="Frens Vonken" w:date="2018-02-08T17:25:00Z" w:initials="FV">
    <w:p w14:paraId="342E2858" w14:textId="33103724" w:rsidR="008928DD" w:rsidRDefault="008928DD">
      <w:pPr>
        <w:pStyle w:val="CommentText"/>
      </w:pPr>
      <w:r>
        <w:rPr>
          <w:rStyle w:val="CommentReference"/>
        </w:rPr>
        <w:annotationRef/>
      </w:r>
      <w:r>
        <w:t>Waar is anderzijds</w:t>
      </w:r>
    </w:p>
  </w:comment>
  <w:comment w:id="723" w:author="Frens Vonken" w:date="2018-02-08T17:37:00Z" w:initials="FV">
    <w:p w14:paraId="69B79949" w14:textId="328BB36B" w:rsidR="008928DD" w:rsidRDefault="008928DD">
      <w:pPr>
        <w:pStyle w:val="CommentText"/>
      </w:pPr>
      <w:r>
        <w:rPr>
          <w:rStyle w:val="CommentReference"/>
        </w:rPr>
        <w:annotationRef/>
      </w:r>
      <w:r>
        <w:t>?</w:t>
      </w:r>
    </w:p>
  </w:comment>
  <w:comment w:id="728" w:author="Frens Vonken" w:date="2018-02-08T17:37:00Z" w:initials="FV">
    <w:p w14:paraId="346ED807" w14:textId="2755CC94" w:rsidR="008928DD" w:rsidRDefault="008928DD">
      <w:pPr>
        <w:pStyle w:val="CommentText"/>
      </w:pPr>
      <w:r>
        <w:rPr>
          <w:rStyle w:val="CommentReference"/>
        </w:rPr>
        <w:annotationRef/>
      </w:r>
      <w:r>
        <w:t>Wat staat hier?</w:t>
      </w:r>
    </w:p>
  </w:comment>
  <w:comment w:id="736" w:author="Frens Vonken" w:date="2018-02-21T16:17:00Z" w:initials="FV">
    <w:p w14:paraId="47E41A7B" w14:textId="663E7850" w:rsidR="008928DD" w:rsidRDefault="008928DD">
      <w:pPr>
        <w:pStyle w:val="CommentText"/>
      </w:pPr>
      <w:r>
        <w:rPr>
          <w:rStyle w:val="CommentReference"/>
        </w:rPr>
        <w:annotationRef/>
      </w:r>
      <w:r>
        <w:t>Welke?</w:t>
      </w:r>
    </w:p>
  </w:comment>
  <w:comment w:id="734" w:author="Peter Noten" w:date="2018-02-26T12:09:00Z" w:initials="PN">
    <w:p w14:paraId="6B5BB06A" w14:textId="1187CD81" w:rsidR="008928DD" w:rsidRDefault="008928DD">
      <w:pPr>
        <w:pStyle w:val="CommentText"/>
      </w:pPr>
      <w:r>
        <w:rPr>
          <w:rStyle w:val="CommentReference"/>
        </w:rPr>
        <w:annotationRef/>
      </w:r>
      <w:r>
        <w:t>. Een pilotversie van de configuratietool werkend….</w:t>
      </w:r>
    </w:p>
  </w:comment>
  <w:comment w:id="741" w:author="Peter Noten" w:date="2018-02-26T12:11:00Z" w:initials="PN">
    <w:p w14:paraId="028E9C0A" w14:textId="3C368901" w:rsidR="008928DD" w:rsidRDefault="008928DD">
      <w:pPr>
        <w:pStyle w:val="CommentText"/>
      </w:pPr>
      <w:r>
        <w:rPr>
          <w:rStyle w:val="CommentReference"/>
        </w:rPr>
        <w:annotationRef/>
      </w:r>
      <w:r>
        <w:t>. Ook kunnen er……</w:t>
      </w:r>
    </w:p>
  </w:comment>
  <w:comment w:id="766" w:author="Frens Vonken" w:date="2018-02-08T17:37:00Z" w:initials="FV">
    <w:p w14:paraId="2D1A4C94" w14:textId="77777777" w:rsidR="008928DD" w:rsidRDefault="008928DD">
      <w:pPr>
        <w:pStyle w:val="CommentText"/>
      </w:pPr>
      <w:r>
        <w:rPr>
          <w:rStyle w:val="CommentReference"/>
        </w:rPr>
        <w:annotationRef/>
      </w:r>
      <w:r>
        <w:t>Staat dat hiervoor niet ook al?</w:t>
      </w:r>
    </w:p>
    <w:p w14:paraId="2FB5197C" w14:textId="77777777" w:rsidR="008928DD" w:rsidRDefault="008928DD">
      <w:pPr>
        <w:pStyle w:val="CommentText"/>
      </w:pPr>
    </w:p>
    <w:p w14:paraId="21960C4E" w14:textId="519F7799" w:rsidR="008928DD" w:rsidRDefault="008928DD">
      <w:pPr>
        <w:pStyle w:val="CommentText"/>
      </w:pPr>
      <w:r>
        <w:t>Misschien hier de probleemstelling in een zin samenvatten?</w:t>
      </w:r>
    </w:p>
  </w:comment>
  <w:comment w:id="776" w:author="Frens Vonken" w:date="2018-02-08T17:38:00Z" w:initials="FV">
    <w:p w14:paraId="6DBC0258" w14:textId="6DC8D238" w:rsidR="008928DD" w:rsidRDefault="008928DD">
      <w:pPr>
        <w:pStyle w:val="CommentText"/>
      </w:pPr>
      <w:r>
        <w:rPr>
          <w:rStyle w:val="CommentReference"/>
        </w:rPr>
        <w:annotationRef/>
      </w:r>
      <w:r>
        <w:t>Ik ben wel benieuwd hoe en ook in welke mate het dan bruikbaar is.</w:t>
      </w:r>
    </w:p>
  </w:comment>
  <w:comment w:id="777" w:author="Frens Vonken" w:date="2018-02-08T17:39:00Z" w:initials="FV">
    <w:p w14:paraId="02CF1C03" w14:textId="77777777" w:rsidR="008928DD" w:rsidRDefault="008928DD">
      <w:pPr>
        <w:pStyle w:val="CommentText"/>
      </w:pPr>
      <w:r>
        <w:rPr>
          <w:rStyle w:val="CommentReference"/>
        </w:rPr>
        <w:annotationRef/>
      </w:r>
      <w:r>
        <w:t>Hoort dit voor jou niet gewoon tot de probleemstelling?</w:t>
      </w:r>
    </w:p>
    <w:p w14:paraId="619744B4" w14:textId="77777777" w:rsidR="008928DD" w:rsidRDefault="008928DD">
      <w:pPr>
        <w:pStyle w:val="CommentText"/>
      </w:pPr>
    </w:p>
    <w:p w14:paraId="66F14F64" w14:textId="03339ADD" w:rsidR="008928DD" w:rsidRDefault="008928DD">
      <w:pPr>
        <w:pStyle w:val="CommentText"/>
      </w:pPr>
      <w:r>
        <w:t xml:space="preserve">Het lijkt me wel relevant om duidelijker te maken wat er al wel is en wat nog niet en ook om aan te geven wat de waarde en beperkingen van het gerealiseerde prototype zijn. </w:t>
      </w:r>
    </w:p>
  </w:comment>
  <w:comment w:id="814" w:author="Frens Vonken" w:date="2018-02-08T17:43:00Z" w:initials="FV">
    <w:p w14:paraId="6792F08B" w14:textId="55C503D6" w:rsidR="008928DD" w:rsidRDefault="008928DD">
      <w:pPr>
        <w:pStyle w:val="CommentText"/>
      </w:pPr>
      <w:r>
        <w:rPr>
          <w:rStyle w:val="CommentReference"/>
        </w:rPr>
        <w:annotationRef/>
      </w:r>
      <w:r>
        <w:t>Van welke soort?</w:t>
      </w:r>
    </w:p>
    <w:p w14:paraId="5952BA61" w14:textId="77777777" w:rsidR="008928DD" w:rsidRDefault="008928DD">
      <w:pPr>
        <w:pStyle w:val="CommentText"/>
      </w:pPr>
    </w:p>
    <w:p w14:paraId="02311877" w14:textId="0B0142BA" w:rsidR="008928DD" w:rsidRDefault="008928DD">
      <w:pPr>
        <w:pStyle w:val="CommentText"/>
      </w:pPr>
      <w:r>
        <w:t>Volgens mij is het doel van het document dat de 3 partijen gedeelde duidelijkheid krijgen over een aantal dingen. Die zou ik opnoemen.</w:t>
      </w:r>
    </w:p>
    <w:p w14:paraId="6004E274" w14:textId="0F6EF696" w:rsidR="008928DD" w:rsidRDefault="008928DD">
      <w:pPr>
        <w:pStyle w:val="CommentText"/>
      </w:pPr>
      <w:r>
        <w:t xml:space="preserve">Bijvoorbeeld de planning is toch niet alleen voor de stagiair relevant. </w:t>
      </w:r>
    </w:p>
  </w:comment>
  <w:comment w:id="816" w:author="Frens Vonken" w:date="2018-02-08T17:42:00Z" w:initials="FV">
    <w:p w14:paraId="4C35A88E" w14:textId="0DA62317" w:rsidR="008928DD" w:rsidRDefault="008928DD">
      <w:pPr>
        <w:pStyle w:val="CommentText"/>
      </w:pPr>
      <w:r>
        <w:rPr>
          <w:rStyle w:val="CommentReference"/>
        </w:rPr>
        <w:annotationRef/>
      </w:r>
      <w:r>
        <w:t xml:space="preserve">Volgens mij is het altijd "hoogte". </w:t>
      </w:r>
    </w:p>
  </w:comment>
  <w:comment w:id="818" w:author="Frens Vonken" w:date="2018-02-08T17:44:00Z" w:initials="FV">
    <w:p w14:paraId="4A697D63" w14:textId="25C6757E" w:rsidR="008928DD" w:rsidRDefault="008928DD">
      <w:pPr>
        <w:pStyle w:val="CommentText"/>
      </w:pPr>
      <w:r>
        <w:rPr>
          <w:rStyle w:val="CommentReference"/>
        </w:rPr>
        <w:annotationRef/>
      </w:r>
      <w:r>
        <w:t>Dit is geen zin. Fonts komt zonder lidwoord.</w:t>
      </w:r>
    </w:p>
  </w:comment>
  <w:comment w:id="822" w:author="Frens Vonken" w:date="2018-02-08T17:47:00Z" w:initials="FV">
    <w:p w14:paraId="39B8B639" w14:textId="160B3519" w:rsidR="008928DD" w:rsidRDefault="008928DD">
      <w:pPr>
        <w:pStyle w:val="CommentText"/>
      </w:pPr>
      <w:r>
        <w:rPr>
          <w:rStyle w:val="CommentReference"/>
        </w:rPr>
        <w:annotationRef/>
      </w:r>
      <w:r>
        <w:t>Het is onduidelijk wat voor fouten je bedoeld.</w:t>
      </w:r>
    </w:p>
  </w:comment>
  <w:comment w:id="851" w:author="Frens Vonken" w:date="2018-02-08T17:49:00Z" w:initials="FV">
    <w:p w14:paraId="7EEB60C8" w14:textId="64C73E6E" w:rsidR="008928DD" w:rsidRDefault="008928DD">
      <w:pPr>
        <w:pStyle w:val="CommentText"/>
      </w:pPr>
      <w:r>
        <w:rPr>
          <w:rStyle w:val="CommentReference"/>
        </w:rPr>
        <w:annotationRef/>
      </w:r>
      <w:r>
        <w:t>Wat bedoel je hiermee? Functionaliteit van het te ontwikkelen systeem?</w:t>
      </w:r>
    </w:p>
  </w:comment>
  <w:comment w:id="871" w:author="Frens Vonken" w:date="2018-02-08T17:51:00Z" w:initials="FV">
    <w:p w14:paraId="4AB2FFFD" w14:textId="4E649E3A" w:rsidR="008928DD" w:rsidRDefault="008928DD">
      <w:pPr>
        <w:pStyle w:val="CommentText"/>
      </w:pPr>
      <w:r>
        <w:rPr>
          <w:rStyle w:val="CommentReference"/>
        </w:rPr>
        <w:annotationRef/>
      </w:r>
      <w:r>
        <w:t>Kan dat specifieker?</w:t>
      </w:r>
    </w:p>
  </w:comment>
  <w:comment w:id="977" w:author="Peter Noten" w:date="2018-02-26T12:24:00Z" w:initials="PN">
    <w:p w14:paraId="2A313E1D" w14:textId="62804444" w:rsidR="008928DD" w:rsidRDefault="008928DD">
      <w:pPr>
        <w:pStyle w:val="CommentText"/>
      </w:pPr>
      <w:r>
        <w:rPr>
          <w:rStyle w:val="CommentReference"/>
        </w:rPr>
        <w:annotationRef/>
      </w:r>
      <w:r>
        <w:t>Voorheen gebruikte we RUP. Sinds een paar jaar zijn we overgestapt naar SCRUM, maar we hebben de basisprincipes van de projectfasering van RUP Ineptie-Elaboratie-Constructie-Transitie intact gelaten. Door in de inceptiefase de mogelijk risico’s in kaart te brengen en deze gedurende de elaboratiefase tot een acceptabel niveau terug te brengen verlagen we de overall risico’s van grotere projecten. De RUP-iteraties zijn omgevormd naar sprints en worden gestuurd vanuit een duidelijke back log.</w:t>
      </w:r>
    </w:p>
  </w:comment>
  <w:comment w:id="980" w:author="Frens Vonken" w:date="2018-02-21T16:18:00Z" w:initials="FV">
    <w:p w14:paraId="6C51AF4B" w14:textId="762D4AA8" w:rsidR="008928DD" w:rsidRDefault="008928DD">
      <w:pPr>
        <w:pStyle w:val="CommentText"/>
      </w:pPr>
      <w:r>
        <w:rPr>
          <w:rStyle w:val="CommentReference"/>
        </w:rPr>
        <w:annotationRef/>
      </w:r>
      <w:r>
        <w:t>Dat moet dan weer achteraan in het document</w:t>
      </w:r>
    </w:p>
  </w:comment>
  <w:comment w:id="1006" w:author="Peter Noten" w:date="2018-02-26T12:42:00Z" w:initials="PN">
    <w:p w14:paraId="7CF08C1B" w14:textId="67E1D827" w:rsidR="008928DD" w:rsidRDefault="008928DD">
      <w:pPr>
        <w:pStyle w:val="CommentText"/>
      </w:pPr>
      <w:r>
        <w:rPr>
          <w:rStyle w:val="CommentReference"/>
        </w:rPr>
        <w:annotationRef/>
      </w:r>
      <w:r>
        <w:t>Waar kunnen de configuratie gegevens voor de configuratietool het beste opgeslagen worden, in de database, in een Xml-bestand of in een combinatie hiervan.</w:t>
      </w:r>
    </w:p>
  </w:comment>
  <w:comment w:id="1015" w:author="Frens Vonken" w:date="2018-02-08T17:53:00Z" w:initials="FV">
    <w:p w14:paraId="72E628A5" w14:textId="538109F3" w:rsidR="008928DD" w:rsidRDefault="008928DD">
      <w:pPr>
        <w:pStyle w:val="CommentText"/>
      </w:pPr>
      <w:r>
        <w:rPr>
          <w:rStyle w:val="CommentReference"/>
        </w:rPr>
        <w:annotationRef/>
      </w:r>
      <w:r>
        <w:t>Hieronder staan strategieën en nog geen methoden.</w:t>
      </w:r>
    </w:p>
  </w:comment>
  <w:comment w:id="1016" w:author="Koen Wartenberg" w:date="2018-02-09T16:37:00Z" w:initials="KW">
    <w:p w14:paraId="276C09EC" w14:textId="4CA19074" w:rsidR="008928DD" w:rsidRDefault="008928DD">
      <w:pPr>
        <w:pStyle w:val="CommentText"/>
      </w:pPr>
      <w:r>
        <w:rPr>
          <w:rStyle w:val="CommentReference"/>
        </w:rPr>
        <w:annotationRef/>
      </w:r>
      <w:r>
        <w:t>Ik bedoelde strategieën</w:t>
      </w:r>
    </w:p>
  </w:comment>
  <w:comment w:id="1151" w:author="Frens Vonken" w:date="2018-02-08T20:32:00Z" w:initials="FV">
    <w:p w14:paraId="4F3D3E7E" w14:textId="77777777" w:rsidR="008928DD" w:rsidRDefault="008928DD">
      <w:pPr>
        <w:pStyle w:val="CommentText"/>
      </w:pPr>
      <w:r>
        <w:rPr>
          <w:rStyle w:val="CommentReference"/>
        </w:rPr>
        <w:annotationRef/>
      </w:r>
      <w:r>
        <w:t xml:space="preserve">Dit geeft mij weinig informatie over de context waarin jij werkt. Voor mij zou het informatief zijn om een beetje in te zomen op het onderste stukje van dit schema. </w:t>
      </w:r>
    </w:p>
    <w:p w14:paraId="3CD31472" w14:textId="65715819" w:rsidR="008928DD" w:rsidRDefault="008928DD">
      <w:pPr>
        <w:pStyle w:val="CommentText"/>
      </w:pPr>
      <w:r>
        <w:t>Werk je in een team en zo ja hoeveel en wat voor soort mensen zijn dat?</w:t>
      </w:r>
    </w:p>
  </w:comment>
  <w:comment w:id="1260" w:author="Peter Noten" w:date="2018-02-26T12:48:00Z" w:initials="PN">
    <w:p w14:paraId="2524D1B0" w14:textId="4BEE0A69" w:rsidR="003D5583" w:rsidRDefault="003D5583">
      <w:pPr>
        <w:pStyle w:val="CommentText"/>
      </w:pPr>
      <w:r>
        <w:rPr>
          <w:rStyle w:val="CommentReference"/>
        </w:rPr>
        <w:annotationRef/>
      </w:r>
      <w:r>
        <w:t>Stef wordt de technische begeleider.</w:t>
      </w:r>
    </w:p>
  </w:comment>
  <w:comment w:id="1379" w:author="Peter Noten" w:date="2018-02-26T12:53:00Z" w:initials="PN">
    <w:p w14:paraId="5B7F63B4" w14:textId="0D028AC7" w:rsidR="008928DD" w:rsidRDefault="008928DD">
      <w:pPr>
        <w:pStyle w:val="CommentText"/>
      </w:pPr>
      <w:r>
        <w:rPr>
          <w:rStyle w:val="CommentReference"/>
        </w:rPr>
        <w:annotationRef/>
      </w:r>
      <w:r>
        <w:t>Even naar zinsopbouw kijken.</w:t>
      </w:r>
    </w:p>
  </w:comment>
  <w:comment w:id="1392" w:author="Peter Noten" w:date="2018-02-26T12:54:00Z" w:initials="PN">
    <w:p w14:paraId="0B7956E2" w14:textId="5FAFEA2F" w:rsidR="008928DD" w:rsidRDefault="008928DD">
      <w:pPr>
        <w:pStyle w:val="CommentText"/>
      </w:pPr>
      <w:r>
        <w:rPr>
          <w:rStyle w:val="CommentReference"/>
        </w:rPr>
        <w:annotationRef/>
      </w:r>
      <w:r>
        <w:t>0497-383818</w:t>
      </w:r>
    </w:p>
  </w:comment>
  <w:comment w:id="1425" w:author="Frens Vonken" w:date="2018-02-08T20:45:00Z" w:initials="FV">
    <w:p w14:paraId="6137C8F9" w14:textId="2C6E6359" w:rsidR="008928DD" w:rsidRDefault="008928DD">
      <w:pPr>
        <w:pStyle w:val="CommentText"/>
      </w:pPr>
      <w:r>
        <w:rPr>
          <w:rStyle w:val="CommentReference"/>
        </w:rPr>
        <w:annotationRef/>
      </w:r>
      <w:r>
        <w:t>Ik zou in deze beschrijving dezelfde terminologie gebruiken als in de tabellen hieronder.</w:t>
      </w:r>
    </w:p>
  </w:comment>
  <w:comment w:id="1431" w:author="Frens Vonken" w:date="2018-02-08T20:41:00Z" w:initials="FV">
    <w:p w14:paraId="2CBD1E74" w14:textId="12E313BF" w:rsidR="008928DD" w:rsidRDefault="008928DD">
      <w:pPr>
        <w:pStyle w:val="CommentText"/>
      </w:pPr>
      <w:r>
        <w:rPr>
          <w:rStyle w:val="CommentReference"/>
        </w:rPr>
        <w:annotationRef/>
      </w:r>
      <w:r>
        <w:t>Wanner en door wie wordt bepaald wat er gerealiseerd wordt?</w:t>
      </w:r>
    </w:p>
  </w:comment>
  <w:comment w:id="1442" w:author="Frens Vonken" w:date="2018-02-21T16:23:00Z" w:initials="FV">
    <w:p w14:paraId="493C8F27" w14:textId="05301265" w:rsidR="008928DD" w:rsidRDefault="008928DD">
      <w:pPr>
        <w:pStyle w:val="CommentText"/>
      </w:pPr>
      <w:r>
        <w:rPr>
          <w:rStyle w:val="CommentReference"/>
        </w:rPr>
        <w:annotationRef/>
      </w:r>
      <w:r>
        <w:t>Wat betekent dat? Wordt er een werkend deelproduct gerealiseerd?</w:t>
      </w:r>
    </w:p>
  </w:comment>
  <w:comment w:id="1444" w:author="Frens Vonken" w:date="2018-02-08T20:44:00Z" w:initials="FV">
    <w:p w14:paraId="4E4AB38E" w14:textId="6B7E23FE" w:rsidR="008928DD" w:rsidRDefault="008928DD">
      <w:pPr>
        <w:pStyle w:val="CommentText"/>
      </w:pPr>
      <w:r>
        <w:rPr>
          <w:rStyle w:val="CommentReference"/>
        </w:rPr>
        <w:annotationRef/>
      </w:r>
      <w:r>
        <w:t>Ah, een sprint duurt dus twee weken?</w:t>
      </w:r>
    </w:p>
  </w:comment>
  <w:comment w:id="1531" w:author="Frens Vonken" w:date="2018-02-08T20:48:00Z" w:initials="FV">
    <w:p w14:paraId="6B3AA935" w14:textId="20064DD9" w:rsidR="008928DD" w:rsidRDefault="008928DD">
      <w:pPr>
        <w:pStyle w:val="CommentText"/>
      </w:pPr>
      <w:r>
        <w:rPr>
          <w:rStyle w:val="CommentReference"/>
        </w:rPr>
        <w:annotationRef/>
      </w:r>
      <w:r>
        <w:t>Wie zijn dat in jouw geval?</w:t>
      </w:r>
    </w:p>
  </w:comment>
  <w:comment w:id="1677" w:author="Peter Noten" w:date="2018-02-26T15:23:00Z" w:initials="PN">
    <w:p w14:paraId="47450B62" w14:textId="3B33E3F1" w:rsidR="008928DD" w:rsidRDefault="008928DD">
      <w:pPr>
        <w:pStyle w:val="CommentText"/>
      </w:pPr>
      <w:r>
        <w:rPr>
          <w:rStyle w:val="CommentReference"/>
        </w:rPr>
        <w:annotationRef/>
      </w:r>
      <w:r>
        <w:t>????</w:t>
      </w:r>
    </w:p>
  </w:comment>
  <w:comment w:id="1805" w:author="Frens Vonken" w:date="2018-02-09T10:53:00Z" w:initials="FV">
    <w:p w14:paraId="2B710EBF" w14:textId="169A0FF9" w:rsidR="008928DD" w:rsidRDefault="008928DD">
      <w:pPr>
        <w:pStyle w:val="CommentText"/>
      </w:pPr>
      <w:r>
        <w:rPr>
          <w:rStyle w:val="CommentReference"/>
        </w:rPr>
        <w:annotationRef/>
      </w:r>
      <w:r>
        <w:t>Ik denk dat je je moet afvragen wat je nu al kunt plannen en hoe je omgaat met dingen die je nog niet kunt plannen.</w:t>
      </w:r>
    </w:p>
  </w:comment>
  <w:comment w:id="1960" w:author="Peter Noten" w:date="2018-02-26T15:27:00Z" w:initials="PN">
    <w:p w14:paraId="531B2820" w14:textId="59C78ADF" w:rsidR="008928DD" w:rsidRDefault="008928DD">
      <w:pPr>
        <w:pStyle w:val="CommentText"/>
      </w:pPr>
      <w:r>
        <w:rPr>
          <w:rStyle w:val="CommentReference"/>
        </w:rPr>
        <w:annotationRef/>
      </w:r>
      <w:r>
        <w:t>Andere datums.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2E2858" w15:done="0"/>
  <w15:commentEx w15:paraId="69B79949" w15:done="0"/>
  <w15:commentEx w15:paraId="346ED807" w15:done="0"/>
  <w15:commentEx w15:paraId="47E41A7B" w15:done="0"/>
  <w15:commentEx w15:paraId="6B5BB06A" w15:done="0"/>
  <w15:commentEx w15:paraId="028E9C0A" w15:done="0"/>
  <w15:commentEx w15:paraId="21960C4E" w15:done="0"/>
  <w15:commentEx w15:paraId="6DBC0258" w15:done="0"/>
  <w15:commentEx w15:paraId="66F14F64" w15:done="0"/>
  <w15:commentEx w15:paraId="6004E274" w15:done="0"/>
  <w15:commentEx w15:paraId="4C35A88E" w15:done="0"/>
  <w15:commentEx w15:paraId="4A697D63" w15:done="0"/>
  <w15:commentEx w15:paraId="39B8B639" w15:done="0"/>
  <w15:commentEx w15:paraId="7EEB60C8" w15:done="0"/>
  <w15:commentEx w15:paraId="4AB2FFFD" w15:done="0"/>
  <w15:commentEx w15:paraId="2A313E1D" w15:done="0"/>
  <w15:commentEx w15:paraId="6C51AF4B" w15:done="0"/>
  <w15:commentEx w15:paraId="7CF08C1B" w15:done="0"/>
  <w15:commentEx w15:paraId="72E628A5" w15:done="0"/>
  <w15:commentEx w15:paraId="276C09EC" w15:paraIdParent="72E628A5" w15:done="0"/>
  <w15:commentEx w15:paraId="3CD31472" w15:done="0"/>
  <w15:commentEx w15:paraId="2524D1B0" w15:done="0"/>
  <w15:commentEx w15:paraId="5B7F63B4" w15:done="0"/>
  <w15:commentEx w15:paraId="0B7956E2" w15:done="0"/>
  <w15:commentEx w15:paraId="6137C8F9" w15:done="0"/>
  <w15:commentEx w15:paraId="2CBD1E74" w15:done="0"/>
  <w15:commentEx w15:paraId="493C8F27" w15:done="0"/>
  <w15:commentEx w15:paraId="4E4AB38E" w15:done="0"/>
  <w15:commentEx w15:paraId="6B3AA935" w15:done="0"/>
  <w15:commentEx w15:paraId="47450B62" w15:done="0"/>
  <w15:commentEx w15:paraId="2B710EBF" w15:done="0"/>
  <w15:commentEx w15:paraId="531B28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2E2858" w16cid:durableId="1E270677"/>
  <w16cid:commentId w16cid:paraId="69B79949" w16cid:durableId="1E27094F"/>
  <w16cid:commentId w16cid:paraId="346ED807" w16cid:durableId="1E27095F"/>
  <w16cid:commentId w16cid:paraId="6B5BB06A" w16cid:durableId="1E3E7760"/>
  <w16cid:commentId w16cid:paraId="21960C4E" w16cid:durableId="1E270971"/>
  <w16cid:commentId w16cid:paraId="6DBC0258" w16cid:durableId="1E2709AC"/>
  <w16cid:commentId w16cid:paraId="66F14F64" w16cid:durableId="1E2709E1"/>
  <w16cid:commentId w16cid:paraId="6004E274" w16cid:durableId="1E270AA9"/>
  <w16cid:commentId w16cid:paraId="4C35A88E" w16cid:durableId="1E270A77"/>
  <w16cid:commentId w16cid:paraId="4A697D63" w16cid:durableId="1E270AEB"/>
  <w16cid:commentId w16cid:paraId="39B8B639" w16cid:durableId="1E270BB9"/>
  <w16cid:commentId w16cid:paraId="7EEB60C8" w16cid:durableId="1E270C38"/>
  <w16cid:commentId w16cid:paraId="4AB2FFFD" w16cid:durableId="1E270C87"/>
  <w16cid:commentId w16cid:paraId="2A313E1D" w16cid:durableId="1E3E7B0B"/>
  <w16cid:commentId w16cid:paraId="72E628A5" w16cid:durableId="1E270D31"/>
  <w16cid:commentId w16cid:paraId="276C09EC" w16cid:durableId="1E284CD2"/>
  <w16cid:commentId w16cid:paraId="3CD31472" w16cid:durableId="1E273275"/>
  <w16cid:commentId w16cid:paraId="5B7F63B4" w16cid:durableId="1E3E81AF"/>
  <w16cid:commentId w16cid:paraId="0B7956E2" w16cid:durableId="1E3E81EF"/>
  <w16cid:commentId w16cid:paraId="6137C8F9" w16cid:durableId="1E27356C"/>
  <w16cid:commentId w16cid:paraId="2CBD1E74" w16cid:durableId="1E27345F"/>
  <w16cid:commentId w16cid:paraId="493C8F27" w16cid:durableId="1E381B93"/>
  <w16cid:commentId w16cid:paraId="4E4AB38E" w16cid:durableId="1E273513"/>
  <w16cid:commentId w16cid:paraId="6B3AA935" w16cid:durableId="1E27362F"/>
  <w16cid:commentId w16cid:paraId="47450B62" w16cid:durableId="1E3EA4F6"/>
  <w16cid:commentId w16cid:paraId="2B710EBF" w16cid:durableId="1E27FC26"/>
  <w16cid:commentId w16cid:paraId="531B2820" w16cid:durableId="1E3EA5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9A5F8" w14:textId="77777777" w:rsidR="00491111" w:rsidRDefault="00491111" w:rsidP="007A1320">
      <w:r>
        <w:separator/>
      </w:r>
    </w:p>
  </w:endnote>
  <w:endnote w:type="continuationSeparator" w:id="0">
    <w:p w14:paraId="6AAFD15B" w14:textId="77777777" w:rsidR="00491111" w:rsidRDefault="00491111"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1" w:fontKey="{20F1B041-7435-4C12-9A8B-34A86E0602B7}"/>
    <w:embedBold r:id="rId2" w:fontKey="{AFC1D487-92AD-47B9-B1A7-ADF9C5DDB759}"/>
    <w:embedItalic r:id="rId3" w:fontKey="{4228EFC4-997D-42B8-8009-53835DA73905}"/>
    <w:embedBoldItalic r:id="rId4" w:fontKey="{B6A86195-6B6B-46E0-A6A2-49961B979302}"/>
  </w:font>
  <w:font w:name="Myriad Web Pro">
    <w:panose1 w:val="020B0503030403020204"/>
    <w:charset w:val="00"/>
    <w:family w:val="swiss"/>
    <w:pitch w:val="variable"/>
    <w:sig w:usb0="8000002F" w:usb1="5000204A" w:usb2="00000000" w:usb3="00000000" w:csb0="00000093" w:csb1="00000000"/>
    <w:embedRegular r:id="rId5" w:fontKey="{AD3EB612-1BDC-480D-B952-204CD1F4C430}"/>
    <w:embedBold r:id="rId6" w:fontKey="{CCE1B6F6-2B38-4604-AA43-DBC99FC9C528}"/>
  </w:font>
  <w:font w:name="Calibri">
    <w:panose1 w:val="020F0502020204030204"/>
    <w:charset w:val="00"/>
    <w:family w:val="swiss"/>
    <w:pitch w:val="variable"/>
    <w:sig w:usb0="E00002FF" w:usb1="4000ACFF" w:usb2="00000001" w:usb3="00000000" w:csb0="0000019F" w:csb1="00000000"/>
    <w:embedRegular r:id="rId7" w:fontKey="{7640E20E-5D42-475D-9FAD-787806E0797C}"/>
    <w:embedBold r:id="rId8" w:fontKey="{7E6A948F-3F2F-4455-9C75-C71A85104790}"/>
    <w:embedItalic r:id="rId9" w:fontKey="{A67243CC-9A67-4B41-AE10-3A6FDA0C2620}"/>
    <w:embedBoldItalic r:id="rId10" w:fontKey="{C97D83C9-2026-426A-B82D-86AC183A2641}"/>
  </w:font>
  <w:font w:name="Cambria">
    <w:panose1 w:val="02040503050406030204"/>
    <w:charset w:val="00"/>
    <w:family w:val="roman"/>
    <w:pitch w:val="variable"/>
    <w:sig w:usb0="E00002FF" w:usb1="400004FF" w:usb2="00000000" w:usb3="00000000" w:csb0="0000019F" w:csb1="00000000"/>
    <w:embedRegular r:id="rId11" w:fontKey="{0FCEE78B-3462-49A1-9E4E-1DCB66CC800F}"/>
    <w:embedBold r:id="rId12" w:fontKey="{E90126DB-E155-4A34-8C87-EA7D51C1FF26}"/>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20B0704020202020204"/>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Helvetica">
    <w:panose1 w:val="020B0604020202020204"/>
    <w:charset w:val="00"/>
    <w:family w:val="swiss"/>
    <w:pitch w:val="variable"/>
    <w:sig w:usb0="E0002AFF" w:usb1="C0007843" w:usb2="00000009" w:usb3="00000000" w:csb0="000001FF" w:csb1="00000000"/>
    <w:embedRegular r:id="rId13" w:subsetted="1" w:fontKey="{138D2B88-F029-420D-BCDE-4B0C36428893}"/>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17DF" w14:textId="7BA1655D" w:rsidR="008928DD" w:rsidRPr="00AA423A" w:rsidRDefault="008928DD" w:rsidP="00FC6BE5">
    <w:pPr>
      <w:pStyle w:val="Footer"/>
      <w:tabs>
        <w:tab w:val="clear" w:pos="4536"/>
        <w:tab w:val="center" w:pos="2835"/>
        <w:tab w:val="left" w:pos="8789"/>
        <w:tab w:val="right" w:pos="9231"/>
      </w:tabs>
      <w:rPr>
        <w:sz w:val="16"/>
        <w:szCs w:val="16"/>
      </w:rPr>
    </w:pPr>
    <w:r w:rsidRPr="007D45B6">
      <w:rPr>
        <w:sz w:val="16"/>
        <w:szCs w:val="16"/>
      </w:rPr>
      <w:fldChar w:fldCharType="begin"/>
    </w:r>
    <w:r w:rsidRPr="007D45B6">
      <w:rPr>
        <w:sz w:val="16"/>
        <w:szCs w:val="16"/>
      </w:rPr>
      <w:instrText xml:space="preserve"> FILENAME </w:instrText>
    </w:r>
    <w:r w:rsidRPr="007D45B6">
      <w:rPr>
        <w:sz w:val="16"/>
        <w:szCs w:val="16"/>
      </w:rPr>
      <w:fldChar w:fldCharType="separate"/>
    </w:r>
    <w:r>
      <w:rPr>
        <w:noProof/>
        <w:sz w:val="16"/>
        <w:szCs w:val="16"/>
      </w:rPr>
      <w:t>Document2</w:t>
    </w:r>
    <w:r w:rsidRPr="007D45B6">
      <w:rPr>
        <w:sz w:val="16"/>
        <w:szCs w:val="16"/>
      </w:rPr>
      <w:fldChar w:fldCharType="end"/>
    </w:r>
    <w:r>
      <w:rPr>
        <w:sz w:val="16"/>
        <w:szCs w:val="16"/>
      </w:rPr>
      <w:tab/>
    </w:r>
    <w:r>
      <w:rPr>
        <w:sz w:val="16"/>
        <w:szCs w:val="16"/>
      </w:rPr>
      <w:tab/>
    </w:r>
    <w:r w:rsidRPr="00FC6BE5">
      <w:rPr>
        <w:sz w:val="16"/>
      </w:rPr>
      <w:fldChar w:fldCharType="begin"/>
    </w:r>
    <w:r w:rsidRPr="00FC6BE5">
      <w:rPr>
        <w:sz w:val="16"/>
      </w:rPr>
      <w:instrText xml:space="preserve"> PAGE </w:instrText>
    </w:r>
    <w:r w:rsidRPr="00FC6BE5">
      <w:rPr>
        <w:sz w:val="16"/>
      </w:rPr>
      <w:fldChar w:fldCharType="separate"/>
    </w:r>
    <w:r w:rsidR="003D5583">
      <w:rPr>
        <w:noProof/>
        <w:sz w:val="16"/>
      </w:rPr>
      <w:t>20</w:t>
    </w:r>
    <w:r w:rsidRPr="00FC6BE5">
      <w:rPr>
        <w:sz w:val="16"/>
      </w:rPr>
      <w:fldChar w:fldCharType="end"/>
    </w:r>
    <w:r w:rsidRPr="00FC6BE5">
      <w:rPr>
        <w:sz w:val="16"/>
      </w:rPr>
      <w:t xml:space="preserve"> / </w:t>
    </w:r>
    <w:r w:rsidRPr="00FC6BE5">
      <w:rPr>
        <w:sz w:val="16"/>
      </w:rPr>
      <w:fldChar w:fldCharType="begin"/>
    </w:r>
    <w:r w:rsidRPr="00FC6BE5">
      <w:rPr>
        <w:sz w:val="16"/>
      </w:rPr>
      <w:instrText xml:space="preserve"> NUMPAGES </w:instrText>
    </w:r>
    <w:r w:rsidRPr="00FC6BE5">
      <w:rPr>
        <w:sz w:val="16"/>
      </w:rPr>
      <w:fldChar w:fldCharType="separate"/>
    </w:r>
    <w:r w:rsidR="003D5583">
      <w:rPr>
        <w:noProof/>
        <w:sz w:val="16"/>
      </w:rPr>
      <w:t>23</w:t>
    </w:r>
    <w:r w:rsidRPr="00FC6BE5">
      <w:rPr>
        <w:noProof/>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EE5D1" w14:textId="77777777" w:rsidR="008928DD" w:rsidRDefault="008928DD" w:rsidP="00AA423A">
    <w:pPr>
      <w:pStyle w:val="Footer"/>
    </w:pPr>
    <w:r>
      <w:rPr>
        <w:noProof/>
      </w:rPr>
      <w:drawing>
        <wp:anchor distT="0" distB="0" distL="114300" distR="114300" simplePos="0" relativeHeight="251660288" behindDoc="1" locked="0" layoutInCell="1" allowOverlap="1" wp14:anchorId="34E0A3E3" wp14:editId="28FC171B">
          <wp:simplePos x="0" y="0"/>
          <wp:positionH relativeFrom="page">
            <wp:posOffset>746760</wp:posOffset>
          </wp:positionH>
          <wp:positionV relativeFrom="page">
            <wp:posOffset>9676130</wp:posOffset>
          </wp:positionV>
          <wp:extent cx="713105" cy="722630"/>
          <wp:effectExtent l="0" t="0" r="0" b="1270"/>
          <wp:wrapNone/>
          <wp:docPr id="23"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A0F1FE7" wp14:editId="6147CA7D">
              <wp:simplePos x="0" y="0"/>
              <wp:positionH relativeFrom="page">
                <wp:posOffset>1738639</wp:posOffset>
              </wp:positionH>
              <wp:positionV relativeFrom="page">
                <wp:posOffset>9932487</wp:posOffset>
              </wp:positionV>
              <wp:extent cx="2583815" cy="3810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87802" w14:textId="77777777" w:rsidR="008928DD" w:rsidRPr="00AA423A" w:rsidRDefault="008928DD"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25308C24" w14:textId="77777777" w:rsidR="008928DD" w:rsidRPr="00AA423A" w:rsidRDefault="008928DD"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527D0962" w14:textId="77777777" w:rsidR="008928DD" w:rsidRPr="00AA423A" w:rsidRDefault="008928DD"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A0F1FE7" id="_x0000_t202" coordsize="21600,21600" o:spt="202" path="m,l,21600r21600,l21600,xe">
              <v:stroke joinstyle="miter"/>
              <v:path gradientshapeok="t" o:connecttype="rect"/>
            </v:shapetype>
            <v:shape id="Text Box 12" o:spid="_x0000_s1029" type="#_x0000_t202" style="position:absolute;margin-left:136.9pt;margin-top:782.1pt;width:203.45pt;height:30pt;z-index:251661312;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KrgIAAKsFAAAOAAAAZHJzL2Uyb0RvYy54bWysVNuOmzAQfa/Uf7D8znJZkgW0ZJWEUFXa&#10;XqTdfoADJlgFm9pOYFv13zs2IZftS9WWB2uwx2cu53juH4a2QQcqFRM8xf6NhxHlhSgZ36X4y3Pu&#10;RBgpTXhJGsFpil+owg+Lt2/u+y6hgahFU1KJAISrpO9SXGvdJa6ripq2RN2IjnI4rIRsiYZfuXNL&#10;SXpAbxs38Ly52wtZdlIUVCnYzcZDvLD4VUUL/amqFNWoSTHkpu0q7bo1q7u4J8lOkq5mxTEN8hdZ&#10;tIRxCHqCyogmaC/Zb1AtK6RQotI3hWhdUVWsoLYGqMb3XlXzVJOO2lqgOao7tUn9P9ji4+GzRKwE&#10;7gKMOGmBo2c6aLQSA4It6E/fqQTcnjpw1APsg6+tVXWPoviqEBfrmvAdXUop+pqSEvLzzU334uqI&#10;owzItv8gSohD9lpYoKGSrWketAMBOvD0cuLG5FLAZjCLbiN/hlEBZ2B5niXPJcl0u5NKv6OiRcZI&#10;sQTuLTo5PCptsiHJ5GKCcZGzprH8N/xqAxzHHYgNV82ZycLS+SP24k20iUInDOYbJ/SyzFnm69CZ&#10;5/7dLLvN1uvM/2ni+mFSs7Kk3ISZpOWHf0bdUeSjKE7iUqJhpYEzKSm5264biQ4EpJ3bz/YcTs5u&#10;7nUatglQy6uS/CD0VkHs5PPozgnzcObEd17keH68iudeGIdZfl3SI+P030tCfYrjWTAbxXRO+lVt&#10;wPSZ7IvaSNIyDcOjYW2Ko5MTSYwEN7y01GrCmtG+aIVJ/9wKoHsi2grWaHRUqx62A6AYFW9F+QLS&#10;lQKUBfqEiQdGLeR3jHqYHilW3/ZEUoya9xzkb0bNZMjJ2E4G4QVcTbHGaDTXehxJ+06yXQ3I0wNb&#10;whPJmVXvOYvjw4KJYIs4Ti8zci7/rdd5xi5+AQAA//8DAFBLAwQUAAYACAAAACEANQ0b/98AAAAN&#10;AQAADwAAAGRycy9kb3ducmV2LnhtbEyPQU+DQBCF7yb+h82YeDF2EREaytIYkx41odb7AlMgZWeR&#10;3W7x3zue7HHee3nzvWK7mFEEnN1gScHTKgKB1Nh2oE7B4XP3uAbhvKZWj5ZQwQ862Ja3N4XOW3uh&#10;CsPed4JLyOVaQe/9lEvpmh6Ndis7IbF3tLPRns+5k+2sL1xuRhlHUSqNHog/9HrCtx6b0/5sFLx3&#10;h/BxsqYOu+r7IQxZ8lUlVqn7u+V1A8Lj4v/D8IfP6FAyU23P1DoxKoizZ0b3bLykSQyCI+k6ykDU&#10;LKUxS7Is5PWK8hcAAP//AwBQSwECLQAUAAYACAAAACEAtoM4kv4AAADhAQAAEwAAAAAAAAAAAAAA&#10;AAAAAAAAW0NvbnRlbnRfVHlwZXNdLnhtbFBLAQItABQABgAIAAAAIQA4/SH/1gAAAJQBAAALAAAA&#10;AAAAAAAAAAAAAC8BAABfcmVscy8ucmVsc1BLAQItABQABgAIAAAAIQAG9mRKrgIAAKsFAAAOAAAA&#10;AAAAAAAAAAAAAC4CAABkcnMvZTJvRG9jLnhtbFBLAQItABQABgAIAAAAIQA1DRv/3wAAAA0BAAAP&#10;AAAAAAAAAAAAAAAAAAgFAABkcnMvZG93bnJldi54bWxQSwUGAAAAAAQABADzAAAAFAYAAAAA&#10;" filled="f" stroked="f">
              <v:textbox style="mso-fit-shape-to-text:t" inset="0,0,0,0">
                <w:txbxContent>
                  <w:p w14:paraId="06487802" w14:textId="77777777" w:rsidR="008928DD" w:rsidRPr="00AA423A" w:rsidRDefault="008928DD" w:rsidP="00AA423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25308C24" w14:textId="77777777" w:rsidR="008928DD" w:rsidRPr="00AA423A" w:rsidRDefault="008928DD" w:rsidP="00AA423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527D0962" w14:textId="77777777" w:rsidR="008928DD" w:rsidRPr="00AA423A" w:rsidRDefault="008928DD" w:rsidP="00AA423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59264" behindDoc="1" locked="0" layoutInCell="1" allowOverlap="1" wp14:anchorId="1A301AFE" wp14:editId="4288463C">
          <wp:simplePos x="0" y="0"/>
          <wp:positionH relativeFrom="page">
            <wp:posOffset>6344285</wp:posOffset>
          </wp:positionH>
          <wp:positionV relativeFrom="page">
            <wp:posOffset>9901555</wp:posOffset>
          </wp:positionV>
          <wp:extent cx="855980" cy="431165"/>
          <wp:effectExtent l="0" t="0" r="1270" b="6985"/>
          <wp:wrapNone/>
          <wp:docPr id="24"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0FB3BF9" wp14:editId="41388092">
          <wp:simplePos x="0" y="0"/>
          <wp:positionH relativeFrom="page">
            <wp:posOffset>5400675</wp:posOffset>
          </wp:positionH>
          <wp:positionV relativeFrom="page">
            <wp:posOffset>9901555</wp:posOffset>
          </wp:positionV>
          <wp:extent cx="754380" cy="431165"/>
          <wp:effectExtent l="0" t="0" r="7620" b="6985"/>
          <wp:wrapNone/>
          <wp:docPr id="25"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4F7342D7" w14:textId="77777777" w:rsidR="008928DD" w:rsidRPr="00AA423A" w:rsidRDefault="008928DD" w:rsidP="00AA4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DFC5C" w14:textId="77777777" w:rsidR="00491111" w:rsidRDefault="00491111" w:rsidP="007A1320">
      <w:r>
        <w:separator/>
      </w:r>
    </w:p>
  </w:footnote>
  <w:footnote w:type="continuationSeparator" w:id="0">
    <w:p w14:paraId="75FFC8CE" w14:textId="77777777" w:rsidR="00491111" w:rsidRDefault="00491111" w:rsidP="007A1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0479E" w14:textId="77777777" w:rsidR="008928DD" w:rsidRDefault="008928DD" w:rsidP="0058225E">
    <w:r>
      <w:rPr>
        <w:noProof/>
      </w:rPr>
      <w:drawing>
        <wp:anchor distT="0" distB="0" distL="114300" distR="114300" simplePos="0" relativeHeight="251657216" behindDoc="1" locked="0" layoutInCell="1" allowOverlap="1" wp14:anchorId="344EC546" wp14:editId="4CF2D10A">
          <wp:simplePos x="0" y="0"/>
          <wp:positionH relativeFrom="page">
            <wp:posOffset>6263640</wp:posOffset>
          </wp:positionH>
          <wp:positionV relativeFrom="page">
            <wp:posOffset>429895</wp:posOffset>
          </wp:positionV>
          <wp:extent cx="877570" cy="722630"/>
          <wp:effectExtent l="0" t="0" r="0" b="1270"/>
          <wp:wrapNone/>
          <wp:docPr id="21" name="Picture 21"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26C86545" w14:textId="77777777" w:rsidR="008928DD" w:rsidRDefault="00892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FD6E" w14:textId="77777777" w:rsidR="008928DD" w:rsidRPr="00B46660" w:rsidRDefault="008928DD" w:rsidP="0058225E">
    <w:r>
      <w:rPr>
        <w:noProof/>
      </w:rPr>
      <w:drawing>
        <wp:anchor distT="0" distB="0" distL="114300" distR="114300" simplePos="0" relativeHeight="251656192" behindDoc="1" locked="0" layoutInCell="1" allowOverlap="1" wp14:anchorId="1A4A58D5" wp14:editId="313EA1F2">
          <wp:simplePos x="0" y="0"/>
          <wp:positionH relativeFrom="page">
            <wp:posOffset>6263640</wp:posOffset>
          </wp:positionH>
          <wp:positionV relativeFrom="page">
            <wp:posOffset>429895</wp:posOffset>
          </wp:positionV>
          <wp:extent cx="877570" cy="722630"/>
          <wp:effectExtent l="0" t="0" r="0" b="1270"/>
          <wp:wrapNone/>
          <wp:docPr id="22"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1FC21D3C" w14:textId="77777777" w:rsidR="008928DD" w:rsidRPr="0058225E" w:rsidRDefault="008928DD" w:rsidP="00315575">
    <w:pPr>
      <w:pStyle w:val="Header"/>
      <w:tabs>
        <w:tab w:val="clear" w:pos="4536"/>
        <w:tab w:val="clear" w:pos="9072"/>
        <w:tab w:val="left" w:pos="4620"/>
      </w:tabs>
    </w:pPr>
    <w:r>
      <w:rPr>
        <w:noProof/>
      </w:rPr>
      <mc:AlternateContent>
        <mc:Choice Requires="wpg">
          <w:drawing>
            <wp:anchor distT="0" distB="0" distL="114300" distR="114300" simplePos="0" relativeHeight="251662336" behindDoc="0" locked="0" layoutInCell="1" allowOverlap="1" wp14:anchorId="4AD78E17" wp14:editId="4A72E5A4">
              <wp:simplePos x="0" y="0"/>
              <wp:positionH relativeFrom="page">
                <wp:posOffset>572494</wp:posOffset>
              </wp:positionH>
              <wp:positionV relativeFrom="paragraph">
                <wp:posOffset>653829</wp:posOffset>
              </wp:positionV>
              <wp:extent cx="238539" cy="9159240"/>
              <wp:effectExtent l="0" t="0" r="9525"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781C9E" id="Group 6" o:spid="_x0000_s1026" style="position:absolute;margin-left:45.1pt;margin-top:51.5pt;width:18.8pt;height:721.2pt;z-index:251662336;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A1PAMAAC8NAAAOAAAAZHJzL2Uyb0RvYy54bWzsV1Fv0zAQfkfiP1h+7xKnaZtEy9BY6YQ0&#10;YGLwA9zESSwSO9jusoH475zttOu6SSBAk5DWh9TO2ee77+67c45f3XQtumZKcylyTI5CjJgoZMlF&#10;nePPn1aTBCNtqChpKwXL8S3T+NXJyxfHQ5+xSDayLZlCoETobOhz3BjTZ0Ggi4Z1VB/JngkQVlJ1&#10;1MBU1UGp6ADauzaIwnAeDFKVvZIF0xreLr0Qnzj9VcUK86GqNDOozTHYZtxTuefaPoOTY5rVivYN&#10;L0Yz6B9Y0VEu4NCdqiU1FG0Uf6Cq44WSWlbmqJBdIKuKF8z5AN6Q8MCbcyU3vfOlzoa638EE0B7g&#10;9Mdqi/fXlwrxMsdzjATtIETuVDS30Ax9ncGKc9Vf9ZfK+wfDC1l80SAODuV2XvvFaD28kyWooxsj&#10;HTQ3leqsCnAa3bgI3O4iwG4MKuBlNE1m0xSjAkQpmaVRPIaoaCCOdhsJI4IRiEmazHz4iubNdnsy&#10;9XtJHCULKw1o5s91to62Wccg3fQdovrvEL1qaM9coLTFa0QU/PCIfoQ0pKJuGYo8qm7VFlLt8URC&#10;njWwip0qJYeG0RKMIs4Hay2o9RvsREM0fgnwI0jtYAZWWogfwkSzXmlzzmSH7CDHCmx34aPXF9p4&#10;RLdLbDS1bHm54m3rJqpen7UKXVOg2/I0mpHlGIR7y1phFwtpt3mN/g2YB2dYmTXU0ed7SiAHXkfp&#10;ZDVPFpN4Fc8m6SJMJiFJX6fzME7j5eqHNZDEWcPLkokLLtiWyiT+vcCORcWT0JEZDZCBs2jmfL9n&#10;vd53MnS/x5zsuIHK1vIux8luEc1sYN+IEtymmaG89ePgvvkubwGD7b9DBTLYR96n71qWt5AFSkKQ&#10;oLJBDYZBI9U3jAaoZznWXzdUMYzatwIyKSUxcAkZN4lniwgmal+y3pdQUYCqHBuM/PDM+KK56RWv&#10;GziJOGCEPAV6V9wlhrXPW+VKg2PYE1GNgDeHXJs+KdcWi4Oq9Mw1ffRoW3rmGvq/uQb995Br8VNy&#10;jUxjx7UomY43gC3XyALqgG9s5H77f+5rYfDc18Zm9k/6mrtQwq3c9ejxC8Je+/fnrg/efeec/AQA&#10;AP//AwBQSwMEFAAGAAgAAAAhAFrY0ljiAAAACwEAAA8AAABkcnMvZG93bnJldi54bWxMj81OwzAQ&#10;hO9IvIO1SNyonbThJ8Spqgo4VZVokRA3N9kmUeN1FLtJ+vZsT3Db3RnNfpMtJ9uKAXvfONIQzRQI&#10;pMKVDVUavvbvD88gfDBUmtYRarigh2V+e5OZtHQjfeKwC5XgEPKp0VCH0KVS+qJGa/zMdUisHV1v&#10;TeC1r2TZm5HDbStjpR6lNQ3xh9p0uK6xOO3OVsPHaMbVPHobNqfj+vKzT7bfmwi1vr+bVq8gAk7h&#10;zwxXfEaHnJkO7kylF62GFxWzk+9qzp2uhviJuxx4SBbJAmSeyf8d8l8AAAD//wMAUEsBAi0AFAAG&#10;AAgAAAAhALaDOJL+AAAA4QEAABMAAAAAAAAAAAAAAAAAAAAAAFtDb250ZW50X1R5cGVzXS54bWxQ&#10;SwECLQAUAAYACAAAACEAOP0h/9YAAACUAQAACwAAAAAAAAAAAAAAAAAvAQAAX3JlbHMvLnJlbHNQ&#10;SwECLQAUAAYACAAAACEAkZsQNTwDAAAvDQAADgAAAAAAAAAAAAAAAAAuAgAAZHJzL2Uyb0RvYy54&#10;bWxQSwECLQAUAAYACAAAACEAWtjSWOIAAAALAQAADwAAAAAAAAAAAAAAAACWBQAAZHJzL2Rvd25y&#10;ZXYueG1sUEsFBgAAAAAEAAQA8wAAAKUGAAAAAA==&#10;">
              <v:rect id="Rectangle 2" o:spid="_x0000_s1027" style="position:absolute;left:1021;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bRxAAAANoAAAAPAAAAZHJzL2Rvd25yZXYueG1sRI9Ba8JA&#10;FITvhf6H5RW8FN0oNNTUTQiCKD20NAq9PrLPJJh9G7JrEv313UKhx2FmvmE22WRaMVDvGssKlosI&#10;BHFpdcOVgtNxN38F4TyyxtYyKbiRgyx9fNhgou3IXzQUvhIBwi5BBbX3XSKlK2sy6Ba2Iw7e2fYG&#10;fZB9JXWPY4CbVq6iKJYGGw4LNXa0ram8FFej4Dv/KJb38Xr5XMcv78/MfMrPe6VmT1P+BsLT5P/D&#10;f+2DVrCG3yvhBsj0BwAA//8DAFBLAQItABQABgAIAAAAIQDb4fbL7gAAAIUBAAATAAAAAAAAAAAA&#10;AAAAAAAAAABbQ29udGVudF9UeXBlc10ueG1sUEsBAi0AFAAGAAgAAAAhAFr0LFu/AAAAFQEAAAsA&#10;AAAAAAAAAAAAAAAAHwEAAF9yZWxzLy5yZWxzUEsBAi0AFAAGAAgAAAAhAOpTttHEAAAA2gAAAA8A&#10;AAAAAAAAAAAAAAAABwIAAGRycy9kb3ducmV2LnhtbFBLBQYAAAAAAwADALcAAAD4AgAAAAA=&#10;" fillcolor="#da251d" stroked="f"/>
              <v:rect id="Rectangle 3" o:spid="_x0000_s1028" style="position:absolute;left:1077;top:1985;width:28;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aYxQAAANsAAAAPAAAAZHJzL2Rvd25yZXYueG1sRI9Ba8JA&#10;EIXvBf/DMoKXohuFSo2uEoRS6aGlUfA6ZMckmJ0N2dXE/vrOodDbDO/Ne99sdoNr1J26UHs2MJ8l&#10;oIgLb2suDZyOb9NXUCEiW2w8k4EHBdhtR08bTK3v+ZvueSyVhHBI0UAVY5tqHYqKHIaZb4lFu/jO&#10;YZS1K7XtsJdw1+hFkiy1w5qlocKW9hUV1/zmDJyzz3z+09+uX6vly8czM5+yy7sxk/GQrUFFGuK/&#10;+e/6YAVf6OUXGUBvfwEAAP//AwBQSwECLQAUAAYACAAAACEA2+H2y+4AAACFAQAAEwAAAAAAAAAA&#10;AAAAAAAAAAAAW0NvbnRlbnRfVHlwZXNdLnhtbFBLAQItABQABgAIAAAAIQBa9CxbvwAAABUBAAAL&#10;AAAAAAAAAAAAAAAAAB8BAABfcmVscy8ucmVsc1BLAQItABQABgAIAAAAIQDr9jaYxQAAANsAAAAP&#10;AAAAAAAAAAAAAAAAAAcCAABkcnMvZG93bnJldi54bWxQSwUGAAAAAAMAAwC3AAAA+QIAAAAA&#10;" fillcolor="#da251d" stroked="f"/>
              <v:rect id="Rectangle 4" o:spid="_x0000_s1029" style="position:absolute;left:1134;top:2835;width:170;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MDwwAAANsAAAAPAAAAZHJzL2Rvd25yZXYueG1sRE9Na8JA&#10;EL0L/Q/LFHopdROhYtOsEgSx9GAxCr0O2TEJyc6G7Gqiv94tFLzN431OuhpNKy7Uu9qygngagSAu&#10;rK65VHA8bN4WIJxH1thaJgVXcrBaPk1STLQdeE+X3JcihLBLUEHlfZdI6YqKDLqp7YgDd7K9QR9g&#10;X0rd4xDCTStnUTSXBmsODRV2tK6oaPKzUfCb7fL4Npybn4/5+/crMx+z01apl+cx+wThafQP8b/7&#10;S4f5Mfz9Eg6QyzsAAAD//wMAUEsBAi0AFAAGAAgAAAAhANvh9svuAAAAhQEAABMAAAAAAAAAAAAA&#10;AAAAAAAAAFtDb250ZW50X1R5cGVzXS54bWxQSwECLQAUAAYACAAAACEAWvQsW78AAAAVAQAACwAA&#10;AAAAAAAAAAAAAAAfAQAAX3JlbHMvLnJlbHNQSwECLQAUAAYACAAAACEAhLqTA8MAAADbAAAADwAA&#10;AAAAAAAAAAAAAAAHAgAAZHJzL2Rvd25yZXYueG1sUEsFBgAAAAADAAMAtwAAAPcCAAAAAA==&#10;" fillcolor="#da251d" stroked="f"/>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8E2FC6"/>
    <w:lvl w:ilvl="0">
      <w:start w:val="1"/>
      <w:numFmt w:val="decimal"/>
      <w:pStyle w:val="ListNumber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stNumber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stNumber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stNumber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stBullet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stBullet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stBullet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stNumber"/>
      <w:lvlText w:val="%1."/>
      <w:lvlJc w:val="left"/>
      <w:pPr>
        <w:tabs>
          <w:tab w:val="num" w:pos="360"/>
        </w:tabs>
        <w:ind w:left="284" w:hanging="284"/>
      </w:pPr>
      <w:rPr>
        <w:rFonts w:hint="default"/>
      </w:rPr>
    </w:lvl>
  </w:abstractNum>
  <w:abstractNum w:abstractNumId="8"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Opsomming1"/>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17D47E0"/>
    <w:multiLevelType w:val="hybridMultilevel"/>
    <w:tmpl w:val="3EC6B5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091F2519"/>
    <w:multiLevelType w:val="hybridMultilevel"/>
    <w:tmpl w:val="C944AF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1D37521"/>
    <w:multiLevelType w:val="hybridMultilevel"/>
    <w:tmpl w:val="60367166"/>
    <w:lvl w:ilvl="0" w:tplc="AEB4D1E8">
      <w:start w:val="1"/>
      <w:numFmt w:val="bullet"/>
      <w:pStyle w:val="Opsomming1Inspring"/>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6B060F"/>
    <w:multiLevelType w:val="hybridMultilevel"/>
    <w:tmpl w:val="007034DC"/>
    <w:lvl w:ilvl="0" w:tplc="22F2F048">
      <w:start w:val="1"/>
      <w:numFmt w:val="decimal"/>
      <w:lvlText w:val="%1"/>
      <w:lvlJc w:val="left"/>
      <w:pPr>
        <w:ind w:left="283" w:hanging="283"/>
      </w:pPr>
      <w:rPr>
        <w:rFonts w:hint="default"/>
        <w:sz w:val="20"/>
        <w:szCs w:val="20"/>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3" w15:restartNumberingAfterBreak="0">
    <w:nsid w:val="1A2E18A1"/>
    <w:multiLevelType w:val="hybridMultilevel"/>
    <w:tmpl w:val="10ACD7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AAE36E6"/>
    <w:multiLevelType w:val="hybridMultilevel"/>
    <w:tmpl w:val="AF5E3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Heading6"/>
      <w:suff w:val="space"/>
      <w:lvlText w:val="%1.%2.%3.%4.%5.%6."/>
      <w:lvlJc w:val="left"/>
      <w:pPr>
        <w:ind w:left="1531" w:hanging="1531"/>
      </w:pPr>
      <w:rPr>
        <w:rFonts w:hint="default"/>
      </w:rPr>
    </w:lvl>
    <w:lvl w:ilvl="6">
      <w:start w:val="1"/>
      <w:numFmt w:val="decimal"/>
      <w:pStyle w:val="Heading7"/>
      <w:suff w:val="space"/>
      <w:lvlText w:val="%1.%2.%3.%4.%5.%6.%7."/>
      <w:lvlJc w:val="left"/>
      <w:pPr>
        <w:ind w:left="1758" w:hanging="1758"/>
      </w:pPr>
      <w:rPr>
        <w:rFonts w:hint="default"/>
      </w:rPr>
    </w:lvl>
    <w:lvl w:ilvl="7">
      <w:start w:val="1"/>
      <w:numFmt w:val="decimal"/>
      <w:pStyle w:val="Heading8"/>
      <w:suff w:val="space"/>
      <w:lvlText w:val="%1.%2.%3.%4.%5.%6.%7.%8."/>
      <w:lvlJc w:val="left"/>
      <w:pPr>
        <w:ind w:left="1985" w:hanging="1985"/>
      </w:pPr>
      <w:rPr>
        <w:rFonts w:hint="default"/>
      </w:rPr>
    </w:lvl>
    <w:lvl w:ilvl="8">
      <w:start w:val="1"/>
      <w:numFmt w:val="decimal"/>
      <w:pStyle w:val="Heading9"/>
      <w:suff w:val="space"/>
      <w:lvlText w:val="%1.%2.%3.%4.%5.%6.%7.%8.%9."/>
      <w:lvlJc w:val="left"/>
      <w:pPr>
        <w:ind w:left="2211" w:hanging="2211"/>
      </w:pPr>
      <w:rPr>
        <w:rFonts w:hint="default"/>
      </w:rPr>
    </w:lvl>
  </w:abstractNum>
  <w:abstractNum w:abstractNumId="16" w15:restartNumberingAfterBreak="0">
    <w:nsid w:val="31611A86"/>
    <w:multiLevelType w:val="hybridMultilevel"/>
    <w:tmpl w:val="9E64F0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8"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9" w15:restartNumberingAfterBreak="0">
    <w:nsid w:val="34F84645"/>
    <w:multiLevelType w:val="hybridMultilevel"/>
    <w:tmpl w:val="89561D6E"/>
    <w:lvl w:ilvl="0" w:tplc="4340500C">
      <w:start w:val="1"/>
      <w:numFmt w:val="bullet"/>
      <w:pStyle w:val="Opsomming2"/>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20" w15:restartNumberingAfterBreak="0">
    <w:nsid w:val="37FA31CD"/>
    <w:multiLevelType w:val="hybridMultilevel"/>
    <w:tmpl w:val="4224B52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93858E8"/>
    <w:multiLevelType w:val="hybridMultilevel"/>
    <w:tmpl w:val="6CE8722C"/>
    <w:lvl w:ilvl="0" w:tplc="4340500C">
      <w:numFmt w:val="bullet"/>
      <w:pStyle w:val="opsomming10"/>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22"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OpsommingNummer"/>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A05983"/>
    <w:multiLevelType w:val="hybridMultilevel"/>
    <w:tmpl w:val="5A049D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EAD245D"/>
    <w:multiLevelType w:val="multilevel"/>
    <w:tmpl w:val="57667D4C"/>
    <w:lvl w:ilvl="0">
      <w:start w:val="1"/>
      <w:numFmt w:val="decimal"/>
      <w:pStyle w:val="Heading1"/>
      <w:suff w:val="space"/>
      <w:lvlText w:val="%1."/>
      <w:lvlJc w:val="left"/>
      <w:pPr>
        <w:ind w:left="374" w:hanging="284"/>
      </w:pPr>
      <w:rPr>
        <w:rFonts w:hint="default"/>
      </w:rPr>
    </w:lvl>
    <w:lvl w:ilvl="1">
      <w:start w:val="1"/>
      <w:numFmt w:val="decimal"/>
      <w:pStyle w:val="Heading2"/>
      <w:suff w:val="space"/>
      <w:lvlText w:val="%1.%2."/>
      <w:lvlJc w:val="left"/>
      <w:pPr>
        <w:ind w:left="623" w:hanging="623"/>
      </w:pPr>
      <w:rPr>
        <w:rFonts w:hint="default"/>
      </w:rPr>
    </w:lvl>
    <w:lvl w:ilvl="2">
      <w:start w:val="1"/>
      <w:numFmt w:val="decimal"/>
      <w:pStyle w:val="Heading3"/>
      <w:suff w:val="space"/>
      <w:lvlText w:val="%1.%2.%3."/>
      <w:lvlJc w:val="left"/>
      <w:pPr>
        <w:ind w:left="850" w:hanging="850"/>
      </w:pPr>
      <w:rPr>
        <w:rFonts w:hint="default"/>
      </w:rPr>
    </w:lvl>
    <w:lvl w:ilvl="3">
      <w:start w:val="1"/>
      <w:numFmt w:val="decimal"/>
      <w:pStyle w:val="Heading4"/>
      <w:suff w:val="space"/>
      <w:lvlText w:val="%1.%2.%3.%4."/>
      <w:lvlJc w:val="left"/>
      <w:pPr>
        <w:ind w:left="1077" w:hanging="1077"/>
      </w:pPr>
      <w:rPr>
        <w:rFonts w:ascii="Arial" w:hAnsi="Arial" w:cs="Times New Roman" w:hint="default"/>
        <w:b w:val="0"/>
        <w:i/>
        <w:sz w:val="22"/>
      </w:rPr>
    </w:lvl>
    <w:lvl w:ilvl="4">
      <w:start w:val="1"/>
      <w:numFmt w:val="decimal"/>
      <w:pStyle w:val="Heading5"/>
      <w:suff w:val="space"/>
      <w:lvlText w:val="%1.%2.%3.%4.%5."/>
      <w:lvlJc w:val="left"/>
      <w:pPr>
        <w:ind w:left="1304" w:hanging="1304"/>
      </w:pPr>
      <w:rPr>
        <w:rFonts w:hint="default"/>
      </w:rPr>
    </w:lvl>
    <w:lvl w:ilvl="5">
      <w:start w:val="1"/>
      <w:numFmt w:val="decimal"/>
      <w:lvlText w:val="%1.%2.%3.%4.%5.%6."/>
      <w:lvlJc w:val="left"/>
      <w:pPr>
        <w:tabs>
          <w:tab w:val="num" w:pos="1913"/>
        </w:tabs>
        <w:ind w:left="1769" w:hanging="936"/>
      </w:pPr>
      <w:rPr>
        <w:rFonts w:hint="default"/>
      </w:rPr>
    </w:lvl>
    <w:lvl w:ilvl="6">
      <w:start w:val="1"/>
      <w:numFmt w:val="decimal"/>
      <w:lvlText w:val="%1.%2.%3.%4.%5.%6.%7."/>
      <w:lvlJc w:val="left"/>
      <w:pPr>
        <w:tabs>
          <w:tab w:val="num" w:pos="2633"/>
        </w:tabs>
        <w:ind w:left="2273" w:hanging="1080"/>
      </w:pPr>
      <w:rPr>
        <w:rFonts w:hint="default"/>
      </w:rPr>
    </w:lvl>
    <w:lvl w:ilvl="7">
      <w:start w:val="1"/>
      <w:numFmt w:val="decimal"/>
      <w:lvlText w:val="%1.%2.%3.%4.%5.%6.%7.%8."/>
      <w:lvlJc w:val="left"/>
      <w:pPr>
        <w:tabs>
          <w:tab w:val="num" w:pos="2993"/>
        </w:tabs>
        <w:ind w:left="2777" w:hanging="1224"/>
      </w:pPr>
      <w:rPr>
        <w:rFonts w:hint="default"/>
      </w:rPr>
    </w:lvl>
    <w:lvl w:ilvl="8">
      <w:start w:val="1"/>
      <w:numFmt w:val="decimal"/>
      <w:lvlText w:val="%1.%2.%3.%4.%5.%6.%7.%8.%9."/>
      <w:lvlJc w:val="left"/>
      <w:pPr>
        <w:tabs>
          <w:tab w:val="num" w:pos="3713"/>
        </w:tabs>
        <w:ind w:left="3353" w:hanging="1440"/>
      </w:pPr>
      <w:rPr>
        <w:rFonts w:hint="default"/>
      </w:rPr>
    </w:lvl>
  </w:abstractNum>
  <w:abstractNum w:abstractNumId="25" w15:restartNumberingAfterBreak="0">
    <w:nsid w:val="43224240"/>
    <w:multiLevelType w:val="hybridMultilevel"/>
    <w:tmpl w:val="96B8A9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253246"/>
    <w:multiLevelType w:val="hybridMultilevel"/>
    <w:tmpl w:val="B02C2016"/>
    <w:lvl w:ilvl="0" w:tplc="0E1E176A">
      <w:start w:val="1"/>
      <w:numFmt w:val="bullet"/>
      <w:pStyle w:val="Opsomming4"/>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27" w15:restartNumberingAfterBreak="0">
    <w:nsid w:val="4C703A0F"/>
    <w:multiLevelType w:val="hybridMultilevel"/>
    <w:tmpl w:val="7A800098"/>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8" w15:restartNumberingAfterBreak="0">
    <w:nsid w:val="56CE6A6A"/>
    <w:multiLevelType w:val="hybridMultilevel"/>
    <w:tmpl w:val="571AF4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9042996"/>
    <w:multiLevelType w:val="hybridMultilevel"/>
    <w:tmpl w:val="8A5ED270"/>
    <w:lvl w:ilvl="0" w:tplc="8CA4D25E">
      <w:start w:val="1"/>
      <w:numFmt w:val="bullet"/>
      <w:pStyle w:val="ListBullet"/>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5F7844DE"/>
    <w:multiLevelType w:val="hybridMultilevel"/>
    <w:tmpl w:val="6742AE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07107AB"/>
    <w:multiLevelType w:val="hybridMultilevel"/>
    <w:tmpl w:val="CF3A6A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1B24809"/>
    <w:multiLevelType w:val="hybridMultilevel"/>
    <w:tmpl w:val="9642112E"/>
    <w:lvl w:ilvl="0" w:tplc="EB6C3146">
      <w:start w:val="1"/>
      <w:numFmt w:val="decimal"/>
      <w:pStyle w:val="Bijlage2"/>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33" w15:restartNumberingAfterBreak="0">
    <w:nsid w:val="66E06274"/>
    <w:multiLevelType w:val="hybridMultilevel"/>
    <w:tmpl w:val="A522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E602D41"/>
    <w:multiLevelType w:val="hybridMultilevel"/>
    <w:tmpl w:val="FFB685AE"/>
    <w:lvl w:ilvl="0" w:tplc="7A8CD0BC">
      <w:numFmt w:val="bullet"/>
      <w:pStyle w:val="StyleListContinueLeft254cmHanging08cmAfter6pt"/>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35" w15:restartNumberingAfterBreak="0">
    <w:nsid w:val="72E20838"/>
    <w:multiLevelType w:val="hybridMultilevel"/>
    <w:tmpl w:val="E0BE81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74720AAC"/>
    <w:multiLevelType w:val="hybridMultilevel"/>
    <w:tmpl w:val="1EDAD7B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C6622FE"/>
    <w:multiLevelType w:val="hybridMultilevel"/>
    <w:tmpl w:val="5DA4DB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C9825A0"/>
    <w:multiLevelType w:val="hybridMultilevel"/>
    <w:tmpl w:val="3D60E302"/>
    <w:lvl w:ilvl="0" w:tplc="80025FBE">
      <w:numFmt w:val="bullet"/>
      <w:pStyle w:val="ListContinue"/>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39" w15:restartNumberingAfterBreak="0">
    <w:nsid w:val="7DA917E2"/>
    <w:multiLevelType w:val="hybridMultilevel"/>
    <w:tmpl w:val="9EE06354"/>
    <w:lvl w:ilvl="0" w:tplc="1068AD1E">
      <w:start w:val="1"/>
      <w:numFmt w:val="bullet"/>
      <w:pStyle w:val="ListBullet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38"/>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5"/>
  </w:num>
  <w:num w:numId="12">
    <w:abstractNumId w:val="39"/>
  </w:num>
  <w:num w:numId="13">
    <w:abstractNumId w:val="24"/>
  </w:num>
  <w:num w:numId="14">
    <w:abstractNumId w:val="8"/>
  </w:num>
  <w:num w:numId="15">
    <w:abstractNumId w:val="26"/>
  </w:num>
  <w:num w:numId="16">
    <w:abstractNumId w:val="32"/>
  </w:num>
  <w:num w:numId="17">
    <w:abstractNumId w:val="19"/>
  </w:num>
  <w:num w:numId="18">
    <w:abstractNumId w:val="21"/>
  </w:num>
  <w:num w:numId="19">
    <w:abstractNumId w:val="11"/>
  </w:num>
  <w:num w:numId="20">
    <w:abstractNumId w:val="34"/>
  </w:num>
  <w:num w:numId="21">
    <w:abstractNumId w:val="22"/>
  </w:num>
  <w:num w:numId="22">
    <w:abstractNumId w:val="40"/>
  </w:num>
  <w:num w:numId="23">
    <w:abstractNumId w:val="18"/>
  </w:num>
  <w:num w:numId="24">
    <w:abstractNumId w:val="17"/>
  </w:num>
  <w:num w:numId="25">
    <w:abstractNumId w:val="27"/>
  </w:num>
  <w:num w:numId="26">
    <w:abstractNumId w:val="12"/>
  </w:num>
  <w:num w:numId="27">
    <w:abstractNumId w:val="20"/>
  </w:num>
  <w:num w:numId="28">
    <w:abstractNumId w:val="33"/>
  </w:num>
  <w:num w:numId="29">
    <w:abstractNumId w:val="36"/>
  </w:num>
  <w:num w:numId="30">
    <w:abstractNumId w:val="25"/>
  </w:num>
  <w:num w:numId="31">
    <w:abstractNumId w:val="14"/>
  </w:num>
  <w:num w:numId="32">
    <w:abstractNumId w:val="30"/>
  </w:num>
  <w:num w:numId="33">
    <w:abstractNumId w:val="23"/>
  </w:num>
  <w:num w:numId="34">
    <w:abstractNumId w:val="31"/>
  </w:num>
  <w:num w:numId="35">
    <w:abstractNumId w:val="16"/>
  </w:num>
  <w:num w:numId="36">
    <w:abstractNumId w:val="37"/>
  </w:num>
  <w:num w:numId="37">
    <w:abstractNumId w:val="10"/>
  </w:num>
  <w:num w:numId="38">
    <w:abstractNumId w:val="28"/>
  </w:num>
  <w:num w:numId="39">
    <w:abstractNumId w:val="13"/>
  </w:num>
  <w:num w:numId="40">
    <w:abstractNumId w:val="9"/>
  </w:num>
  <w:num w:numId="41">
    <w:abstractNumId w:val="35"/>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en Wartenberg">
    <w15:presenceInfo w15:providerId="AD" w15:userId="S-1-5-21-484763869-152049171-1801674531-10975"/>
  </w15:person>
  <w15:person w15:author="Peter Noten">
    <w15:presenceInfo w15:providerId="AD" w15:userId="S-1-5-21-484763869-152049171-1801674531-1273"/>
  </w15:person>
  <w15:person w15:author="Frens Vonken">
    <w15:presenceInfo w15:providerId="Windows Live" w15:userId="42830a13dee12c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TrueTypeFonts/>
  <w:embedSystemFonts/>
  <w:saveSubsetFonts/>
  <w:activeWritingStyle w:appName="MSWord" w:lang="nl-NL" w:vendorID="9" w:dllVersion="512" w:checkStyle="1"/>
  <w:activeWritingStyle w:appName="MSWord" w:lang="nl-NL"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589"/>
    <w:rsid w:val="0000255A"/>
    <w:rsid w:val="00006CE4"/>
    <w:rsid w:val="00014346"/>
    <w:rsid w:val="000144E9"/>
    <w:rsid w:val="00021216"/>
    <w:rsid w:val="00026D84"/>
    <w:rsid w:val="000273E3"/>
    <w:rsid w:val="0003616C"/>
    <w:rsid w:val="000401E8"/>
    <w:rsid w:val="000436BA"/>
    <w:rsid w:val="00046F63"/>
    <w:rsid w:val="000475B9"/>
    <w:rsid w:val="00061378"/>
    <w:rsid w:val="00067E97"/>
    <w:rsid w:val="00076EF0"/>
    <w:rsid w:val="00086FD2"/>
    <w:rsid w:val="0009139B"/>
    <w:rsid w:val="00096D10"/>
    <w:rsid w:val="000A0679"/>
    <w:rsid w:val="000A2F91"/>
    <w:rsid w:val="000A3D99"/>
    <w:rsid w:val="000B3E6E"/>
    <w:rsid w:val="000B65E2"/>
    <w:rsid w:val="000C0487"/>
    <w:rsid w:val="000C1C45"/>
    <w:rsid w:val="000C5346"/>
    <w:rsid w:val="000D17B5"/>
    <w:rsid w:val="000D2061"/>
    <w:rsid w:val="000D2ABD"/>
    <w:rsid w:val="000D506E"/>
    <w:rsid w:val="000E29CC"/>
    <w:rsid w:val="000F1837"/>
    <w:rsid w:val="000F2088"/>
    <w:rsid w:val="00106607"/>
    <w:rsid w:val="001160E6"/>
    <w:rsid w:val="001169E8"/>
    <w:rsid w:val="00121445"/>
    <w:rsid w:val="00121FE8"/>
    <w:rsid w:val="0012453F"/>
    <w:rsid w:val="00125162"/>
    <w:rsid w:val="00137FD7"/>
    <w:rsid w:val="00141CCD"/>
    <w:rsid w:val="0018704F"/>
    <w:rsid w:val="00191A83"/>
    <w:rsid w:val="0019638E"/>
    <w:rsid w:val="001B4744"/>
    <w:rsid w:val="001B5438"/>
    <w:rsid w:val="001C5DE6"/>
    <w:rsid w:val="001D4D2D"/>
    <w:rsid w:val="001D4E55"/>
    <w:rsid w:val="001D5012"/>
    <w:rsid w:val="001D57B1"/>
    <w:rsid w:val="001E4791"/>
    <w:rsid w:val="001F5BF2"/>
    <w:rsid w:val="001F5C22"/>
    <w:rsid w:val="002016AB"/>
    <w:rsid w:val="00210394"/>
    <w:rsid w:val="002149BB"/>
    <w:rsid w:val="00216841"/>
    <w:rsid w:val="0021785D"/>
    <w:rsid w:val="00221CB2"/>
    <w:rsid w:val="00223271"/>
    <w:rsid w:val="00240CD2"/>
    <w:rsid w:val="00241389"/>
    <w:rsid w:val="00241BB8"/>
    <w:rsid w:val="00242AF2"/>
    <w:rsid w:val="00242C27"/>
    <w:rsid w:val="00244E09"/>
    <w:rsid w:val="00250697"/>
    <w:rsid w:val="00251E5E"/>
    <w:rsid w:val="002546CC"/>
    <w:rsid w:val="00255A02"/>
    <w:rsid w:val="00255AEB"/>
    <w:rsid w:val="00261CF3"/>
    <w:rsid w:val="00261F2A"/>
    <w:rsid w:val="0026221E"/>
    <w:rsid w:val="002653F8"/>
    <w:rsid w:val="00275418"/>
    <w:rsid w:val="00276D55"/>
    <w:rsid w:val="00277B31"/>
    <w:rsid w:val="00277E4E"/>
    <w:rsid w:val="0028600C"/>
    <w:rsid w:val="00291F02"/>
    <w:rsid w:val="00294AC2"/>
    <w:rsid w:val="00295E0F"/>
    <w:rsid w:val="002A0760"/>
    <w:rsid w:val="002A222F"/>
    <w:rsid w:val="002A352B"/>
    <w:rsid w:val="002A73D2"/>
    <w:rsid w:val="002B5A02"/>
    <w:rsid w:val="002C7E7C"/>
    <w:rsid w:val="002D6EBF"/>
    <w:rsid w:val="002E1736"/>
    <w:rsid w:val="002E2BB0"/>
    <w:rsid w:val="002E535E"/>
    <w:rsid w:val="002E5647"/>
    <w:rsid w:val="002F0192"/>
    <w:rsid w:val="002F5301"/>
    <w:rsid w:val="002F6989"/>
    <w:rsid w:val="002F6F61"/>
    <w:rsid w:val="002F703D"/>
    <w:rsid w:val="002F7FFB"/>
    <w:rsid w:val="00304014"/>
    <w:rsid w:val="00305C6A"/>
    <w:rsid w:val="00315575"/>
    <w:rsid w:val="003268BC"/>
    <w:rsid w:val="003271FE"/>
    <w:rsid w:val="003276AF"/>
    <w:rsid w:val="00347592"/>
    <w:rsid w:val="0035741A"/>
    <w:rsid w:val="00360B57"/>
    <w:rsid w:val="003632E3"/>
    <w:rsid w:val="00376212"/>
    <w:rsid w:val="003858D5"/>
    <w:rsid w:val="0038694B"/>
    <w:rsid w:val="00394497"/>
    <w:rsid w:val="00396677"/>
    <w:rsid w:val="0039786A"/>
    <w:rsid w:val="00397D0C"/>
    <w:rsid w:val="003B146B"/>
    <w:rsid w:val="003B510F"/>
    <w:rsid w:val="003B56D2"/>
    <w:rsid w:val="003B6595"/>
    <w:rsid w:val="003D098F"/>
    <w:rsid w:val="003D5583"/>
    <w:rsid w:val="003E22CC"/>
    <w:rsid w:val="003E27C9"/>
    <w:rsid w:val="003F542B"/>
    <w:rsid w:val="003F5526"/>
    <w:rsid w:val="004002E4"/>
    <w:rsid w:val="00406A4F"/>
    <w:rsid w:val="004144D0"/>
    <w:rsid w:val="00414EC9"/>
    <w:rsid w:val="0042123A"/>
    <w:rsid w:val="0042130A"/>
    <w:rsid w:val="00432504"/>
    <w:rsid w:val="00433485"/>
    <w:rsid w:val="004335E7"/>
    <w:rsid w:val="00433E48"/>
    <w:rsid w:val="00434516"/>
    <w:rsid w:val="004407EF"/>
    <w:rsid w:val="004451C1"/>
    <w:rsid w:val="00445509"/>
    <w:rsid w:val="0045590C"/>
    <w:rsid w:val="00460D6C"/>
    <w:rsid w:val="00463AE5"/>
    <w:rsid w:val="00466434"/>
    <w:rsid w:val="00474C80"/>
    <w:rsid w:val="00483799"/>
    <w:rsid w:val="00483C62"/>
    <w:rsid w:val="00491111"/>
    <w:rsid w:val="00494159"/>
    <w:rsid w:val="00495F9B"/>
    <w:rsid w:val="004A007B"/>
    <w:rsid w:val="004A57E9"/>
    <w:rsid w:val="004A6FB9"/>
    <w:rsid w:val="004B4BBB"/>
    <w:rsid w:val="004B6940"/>
    <w:rsid w:val="004B6A0B"/>
    <w:rsid w:val="004C09C3"/>
    <w:rsid w:val="004C0DE4"/>
    <w:rsid w:val="004C3AC8"/>
    <w:rsid w:val="004C6ECD"/>
    <w:rsid w:val="004D2CDF"/>
    <w:rsid w:val="004E33AA"/>
    <w:rsid w:val="004E4036"/>
    <w:rsid w:val="004E64C9"/>
    <w:rsid w:val="004F0DDC"/>
    <w:rsid w:val="004F4C13"/>
    <w:rsid w:val="004F78F3"/>
    <w:rsid w:val="0050016D"/>
    <w:rsid w:val="00510F5D"/>
    <w:rsid w:val="005118E7"/>
    <w:rsid w:val="00513F54"/>
    <w:rsid w:val="0051439A"/>
    <w:rsid w:val="005218A9"/>
    <w:rsid w:val="00525BAC"/>
    <w:rsid w:val="00526042"/>
    <w:rsid w:val="00527DCF"/>
    <w:rsid w:val="005341D4"/>
    <w:rsid w:val="00534625"/>
    <w:rsid w:val="00536772"/>
    <w:rsid w:val="00537558"/>
    <w:rsid w:val="00541F2B"/>
    <w:rsid w:val="00546285"/>
    <w:rsid w:val="00546B6A"/>
    <w:rsid w:val="0055700E"/>
    <w:rsid w:val="00572DAF"/>
    <w:rsid w:val="00574C42"/>
    <w:rsid w:val="005752D8"/>
    <w:rsid w:val="00581E5F"/>
    <w:rsid w:val="0058225E"/>
    <w:rsid w:val="00595931"/>
    <w:rsid w:val="00597BC8"/>
    <w:rsid w:val="005B0B39"/>
    <w:rsid w:val="005B1047"/>
    <w:rsid w:val="005B305F"/>
    <w:rsid w:val="005B30D0"/>
    <w:rsid w:val="005B6A25"/>
    <w:rsid w:val="005C3620"/>
    <w:rsid w:val="005C5FD7"/>
    <w:rsid w:val="005D07D6"/>
    <w:rsid w:val="005D1B88"/>
    <w:rsid w:val="005D3B5B"/>
    <w:rsid w:val="005F74AA"/>
    <w:rsid w:val="00600CDA"/>
    <w:rsid w:val="006071D7"/>
    <w:rsid w:val="0060755F"/>
    <w:rsid w:val="00607BFF"/>
    <w:rsid w:val="0061059A"/>
    <w:rsid w:val="00610E31"/>
    <w:rsid w:val="0062515A"/>
    <w:rsid w:val="0062699C"/>
    <w:rsid w:val="00632BBD"/>
    <w:rsid w:val="00640A42"/>
    <w:rsid w:val="00647A09"/>
    <w:rsid w:val="00650715"/>
    <w:rsid w:val="00650AD9"/>
    <w:rsid w:val="00650FE8"/>
    <w:rsid w:val="00652752"/>
    <w:rsid w:val="00652C81"/>
    <w:rsid w:val="00655100"/>
    <w:rsid w:val="00666C48"/>
    <w:rsid w:val="00675490"/>
    <w:rsid w:val="0067695F"/>
    <w:rsid w:val="00682A77"/>
    <w:rsid w:val="00683834"/>
    <w:rsid w:val="00697C2D"/>
    <w:rsid w:val="006A2F91"/>
    <w:rsid w:val="006A6968"/>
    <w:rsid w:val="006A6A02"/>
    <w:rsid w:val="006A7AF3"/>
    <w:rsid w:val="006B1AE3"/>
    <w:rsid w:val="006B668D"/>
    <w:rsid w:val="006C60AB"/>
    <w:rsid w:val="006D298E"/>
    <w:rsid w:val="006D3B8A"/>
    <w:rsid w:val="006D7140"/>
    <w:rsid w:val="006E449F"/>
    <w:rsid w:val="006E4603"/>
    <w:rsid w:val="006E6089"/>
    <w:rsid w:val="006E6702"/>
    <w:rsid w:val="006F1E7D"/>
    <w:rsid w:val="006F36BC"/>
    <w:rsid w:val="006F4589"/>
    <w:rsid w:val="0070655A"/>
    <w:rsid w:val="00712DF1"/>
    <w:rsid w:val="00714E88"/>
    <w:rsid w:val="00716D48"/>
    <w:rsid w:val="0072075C"/>
    <w:rsid w:val="0072087B"/>
    <w:rsid w:val="00723D85"/>
    <w:rsid w:val="007357CF"/>
    <w:rsid w:val="0074585D"/>
    <w:rsid w:val="00754423"/>
    <w:rsid w:val="00770C05"/>
    <w:rsid w:val="007732F3"/>
    <w:rsid w:val="00781828"/>
    <w:rsid w:val="007904CB"/>
    <w:rsid w:val="007A1320"/>
    <w:rsid w:val="007A534E"/>
    <w:rsid w:val="007B05F6"/>
    <w:rsid w:val="007B5393"/>
    <w:rsid w:val="007B68D4"/>
    <w:rsid w:val="007C0DB6"/>
    <w:rsid w:val="007C3C6D"/>
    <w:rsid w:val="007D009D"/>
    <w:rsid w:val="007D5404"/>
    <w:rsid w:val="007D6A7D"/>
    <w:rsid w:val="007D76A5"/>
    <w:rsid w:val="007E1F27"/>
    <w:rsid w:val="007E29FA"/>
    <w:rsid w:val="007F1147"/>
    <w:rsid w:val="007F5426"/>
    <w:rsid w:val="007F59CD"/>
    <w:rsid w:val="0080015E"/>
    <w:rsid w:val="00801375"/>
    <w:rsid w:val="00803055"/>
    <w:rsid w:val="00803B1D"/>
    <w:rsid w:val="0080417D"/>
    <w:rsid w:val="00806939"/>
    <w:rsid w:val="00810547"/>
    <w:rsid w:val="00814B97"/>
    <w:rsid w:val="008163A1"/>
    <w:rsid w:val="00824F19"/>
    <w:rsid w:val="00825084"/>
    <w:rsid w:val="00834364"/>
    <w:rsid w:val="00835831"/>
    <w:rsid w:val="008422F9"/>
    <w:rsid w:val="0084549D"/>
    <w:rsid w:val="00845991"/>
    <w:rsid w:val="00845D2B"/>
    <w:rsid w:val="00846BCA"/>
    <w:rsid w:val="00847842"/>
    <w:rsid w:val="00850746"/>
    <w:rsid w:val="00862837"/>
    <w:rsid w:val="00863546"/>
    <w:rsid w:val="00863EF7"/>
    <w:rsid w:val="00872BD8"/>
    <w:rsid w:val="0088565E"/>
    <w:rsid w:val="008928DD"/>
    <w:rsid w:val="008A285E"/>
    <w:rsid w:val="008A4A4C"/>
    <w:rsid w:val="008B2587"/>
    <w:rsid w:val="008C0262"/>
    <w:rsid w:val="008C10EE"/>
    <w:rsid w:val="008C1167"/>
    <w:rsid w:val="008C2393"/>
    <w:rsid w:val="008C2534"/>
    <w:rsid w:val="008C378B"/>
    <w:rsid w:val="008D45E7"/>
    <w:rsid w:val="008D5C9C"/>
    <w:rsid w:val="008E282B"/>
    <w:rsid w:val="008E2B1D"/>
    <w:rsid w:val="008E6627"/>
    <w:rsid w:val="008E77E3"/>
    <w:rsid w:val="008F1440"/>
    <w:rsid w:val="008F3756"/>
    <w:rsid w:val="00904FD8"/>
    <w:rsid w:val="00905612"/>
    <w:rsid w:val="00905615"/>
    <w:rsid w:val="00905970"/>
    <w:rsid w:val="00906BA4"/>
    <w:rsid w:val="00907E6D"/>
    <w:rsid w:val="00920073"/>
    <w:rsid w:val="00922EF7"/>
    <w:rsid w:val="0093012B"/>
    <w:rsid w:val="0093015B"/>
    <w:rsid w:val="009346EB"/>
    <w:rsid w:val="00934A37"/>
    <w:rsid w:val="00935ADD"/>
    <w:rsid w:val="00936106"/>
    <w:rsid w:val="00937DF7"/>
    <w:rsid w:val="00944202"/>
    <w:rsid w:val="00945838"/>
    <w:rsid w:val="0095084F"/>
    <w:rsid w:val="00951814"/>
    <w:rsid w:val="00955F5E"/>
    <w:rsid w:val="0096029A"/>
    <w:rsid w:val="00966279"/>
    <w:rsid w:val="009831B2"/>
    <w:rsid w:val="00984D71"/>
    <w:rsid w:val="00986BD3"/>
    <w:rsid w:val="00990857"/>
    <w:rsid w:val="0099113E"/>
    <w:rsid w:val="009939B7"/>
    <w:rsid w:val="00996785"/>
    <w:rsid w:val="009A0BFE"/>
    <w:rsid w:val="009A117F"/>
    <w:rsid w:val="009A2267"/>
    <w:rsid w:val="009A6FDE"/>
    <w:rsid w:val="009B4307"/>
    <w:rsid w:val="009B68A6"/>
    <w:rsid w:val="009C035C"/>
    <w:rsid w:val="009C49AA"/>
    <w:rsid w:val="009E381C"/>
    <w:rsid w:val="009E4108"/>
    <w:rsid w:val="009E7E2C"/>
    <w:rsid w:val="009F7749"/>
    <w:rsid w:val="00A02EFC"/>
    <w:rsid w:val="00A037F3"/>
    <w:rsid w:val="00A17E00"/>
    <w:rsid w:val="00A24DDF"/>
    <w:rsid w:val="00A271E9"/>
    <w:rsid w:val="00A35192"/>
    <w:rsid w:val="00A36344"/>
    <w:rsid w:val="00A40F60"/>
    <w:rsid w:val="00A42C86"/>
    <w:rsid w:val="00A4475F"/>
    <w:rsid w:val="00A45C29"/>
    <w:rsid w:val="00A46F34"/>
    <w:rsid w:val="00A508DD"/>
    <w:rsid w:val="00A50E1F"/>
    <w:rsid w:val="00A53AA8"/>
    <w:rsid w:val="00A62B94"/>
    <w:rsid w:val="00A711E9"/>
    <w:rsid w:val="00A73AF0"/>
    <w:rsid w:val="00A7644B"/>
    <w:rsid w:val="00A827DC"/>
    <w:rsid w:val="00A82BC5"/>
    <w:rsid w:val="00A83C02"/>
    <w:rsid w:val="00A84C49"/>
    <w:rsid w:val="00A92186"/>
    <w:rsid w:val="00A93169"/>
    <w:rsid w:val="00AA10CE"/>
    <w:rsid w:val="00AA2272"/>
    <w:rsid w:val="00AA423A"/>
    <w:rsid w:val="00AA6CC2"/>
    <w:rsid w:val="00AA71BD"/>
    <w:rsid w:val="00AB79D9"/>
    <w:rsid w:val="00AC38A8"/>
    <w:rsid w:val="00AC492C"/>
    <w:rsid w:val="00AD0D3B"/>
    <w:rsid w:val="00AD3B78"/>
    <w:rsid w:val="00AE740D"/>
    <w:rsid w:val="00AF0D55"/>
    <w:rsid w:val="00AF5115"/>
    <w:rsid w:val="00AF7C2A"/>
    <w:rsid w:val="00B01E12"/>
    <w:rsid w:val="00B072D5"/>
    <w:rsid w:val="00B12D1C"/>
    <w:rsid w:val="00B13FD5"/>
    <w:rsid w:val="00B1620D"/>
    <w:rsid w:val="00B16744"/>
    <w:rsid w:val="00B36995"/>
    <w:rsid w:val="00B37463"/>
    <w:rsid w:val="00B4185D"/>
    <w:rsid w:val="00B43773"/>
    <w:rsid w:val="00B61A92"/>
    <w:rsid w:val="00B67599"/>
    <w:rsid w:val="00B77BC8"/>
    <w:rsid w:val="00B77E3B"/>
    <w:rsid w:val="00B8258D"/>
    <w:rsid w:val="00B8419A"/>
    <w:rsid w:val="00B91022"/>
    <w:rsid w:val="00B93725"/>
    <w:rsid w:val="00BA1E05"/>
    <w:rsid w:val="00BA49F1"/>
    <w:rsid w:val="00BB05D3"/>
    <w:rsid w:val="00BB4B28"/>
    <w:rsid w:val="00BB5DB5"/>
    <w:rsid w:val="00BB6924"/>
    <w:rsid w:val="00BC0A09"/>
    <w:rsid w:val="00BC6FEE"/>
    <w:rsid w:val="00BD4106"/>
    <w:rsid w:val="00BD6383"/>
    <w:rsid w:val="00BD645E"/>
    <w:rsid w:val="00BE4766"/>
    <w:rsid w:val="00BF3326"/>
    <w:rsid w:val="00BF54BA"/>
    <w:rsid w:val="00C0187F"/>
    <w:rsid w:val="00C04CDD"/>
    <w:rsid w:val="00C04FEB"/>
    <w:rsid w:val="00C12D8C"/>
    <w:rsid w:val="00C13A25"/>
    <w:rsid w:val="00C1493D"/>
    <w:rsid w:val="00C14BAF"/>
    <w:rsid w:val="00C21237"/>
    <w:rsid w:val="00C325E0"/>
    <w:rsid w:val="00C330BC"/>
    <w:rsid w:val="00C361DE"/>
    <w:rsid w:val="00C3631C"/>
    <w:rsid w:val="00C40FA3"/>
    <w:rsid w:val="00C47B2F"/>
    <w:rsid w:val="00C543C9"/>
    <w:rsid w:val="00C5793A"/>
    <w:rsid w:val="00C579E6"/>
    <w:rsid w:val="00C61C70"/>
    <w:rsid w:val="00C702AF"/>
    <w:rsid w:val="00C7030D"/>
    <w:rsid w:val="00C74EDE"/>
    <w:rsid w:val="00C75141"/>
    <w:rsid w:val="00C76492"/>
    <w:rsid w:val="00C768E1"/>
    <w:rsid w:val="00C76DA1"/>
    <w:rsid w:val="00C778B9"/>
    <w:rsid w:val="00C851C7"/>
    <w:rsid w:val="00C87EF8"/>
    <w:rsid w:val="00C96E13"/>
    <w:rsid w:val="00CA01C7"/>
    <w:rsid w:val="00CA4202"/>
    <w:rsid w:val="00CA4BC3"/>
    <w:rsid w:val="00CA762C"/>
    <w:rsid w:val="00CB0DB6"/>
    <w:rsid w:val="00CB1BC6"/>
    <w:rsid w:val="00CB7CE3"/>
    <w:rsid w:val="00CC3ABD"/>
    <w:rsid w:val="00CD2E2B"/>
    <w:rsid w:val="00CD3437"/>
    <w:rsid w:val="00CD3D04"/>
    <w:rsid w:val="00CD4B22"/>
    <w:rsid w:val="00CE4D5A"/>
    <w:rsid w:val="00CF10F5"/>
    <w:rsid w:val="00CF43AF"/>
    <w:rsid w:val="00D02295"/>
    <w:rsid w:val="00D0263B"/>
    <w:rsid w:val="00D0323A"/>
    <w:rsid w:val="00D049EA"/>
    <w:rsid w:val="00D0604A"/>
    <w:rsid w:val="00D06265"/>
    <w:rsid w:val="00D12610"/>
    <w:rsid w:val="00D17B57"/>
    <w:rsid w:val="00D25A73"/>
    <w:rsid w:val="00D2609A"/>
    <w:rsid w:val="00D262E9"/>
    <w:rsid w:val="00D35946"/>
    <w:rsid w:val="00D53FE7"/>
    <w:rsid w:val="00D6196B"/>
    <w:rsid w:val="00D67120"/>
    <w:rsid w:val="00D71CAC"/>
    <w:rsid w:val="00D74BAE"/>
    <w:rsid w:val="00D77A0F"/>
    <w:rsid w:val="00D77D3A"/>
    <w:rsid w:val="00D87C07"/>
    <w:rsid w:val="00D87CC7"/>
    <w:rsid w:val="00D939A9"/>
    <w:rsid w:val="00DA5FB6"/>
    <w:rsid w:val="00DB22D0"/>
    <w:rsid w:val="00DB6360"/>
    <w:rsid w:val="00DC122A"/>
    <w:rsid w:val="00DC43C7"/>
    <w:rsid w:val="00DC75E2"/>
    <w:rsid w:val="00DD5F89"/>
    <w:rsid w:val="00DD7FAE"/>
    <w:rsid w:val="00DE05AD"/>
    <w:rsid w:val="00DE305E"/>
    <w:rsid w:val="00DE348C"/>
    <w:rsid w:val="00DE3A46"/>
    <w:rsid w:val="00DE76F2"/>
    <w:rsid w:val="00DF266E"/>
    <w:rsid w:val="00DF5AE5"/>
    <w:rsid w:val="00E01AE3"/>
    <w:rsid w:val="00E028DE"/>
    <w:rsid w:val="00E06C24"/>
    <w:rsid w:val="00E112CC"/>
    <w:rsid w:val="00E1647A"/>
    <w:rsid w:val="00E16F67"/>
    <w:rsid w:val="00E17064"/>
    <w:rsid w:val="00E255B7"/>
    <w:rsid w:val="00E26120"/>
    <w:rsid w:val="00E27348"/>
    <w:rsid w:val="00E3282A"/>
    <w:rsid w:val="00E34DFC"/>
    <w:rsid w:val="00E40CC8"/>
    <w:rsid w:val="00E41D31"/>
    <w:rsid w:val="00E438EB"/>
    <w:rsid w:val="00E47010"/>
    <w:rsid w:val="00E51E26"/>
    <w:rsid w:val="00E5256B"/>
    <w:rsid w:val="00E52D7F"/>
    <w:rsid w:val="00E555EA"/>
    <w:rsid w:val="00E627EB"/>
    <w:rsid w:val="00E65C17"/>
    <w:rsid w:val="00E77D40"/>
    <w:rsid w:val="00E77E56"/>
    <w:rsid w:val="00E85738"/>
    <w:rsid w:val="00E86BE7"/>
    <w:rsid w:val="00E86FE7"/>
    <w:rsid w:val="00E91976"/>
    <w:rsid w:val="00EA6AB9"/>
    <w:rsid w:val="00EB4127"/>
    <w:rsid w:val="00EB7331"/>
    <w:rsid w:val="00EC61C2"/>
    <w:rsid w:val="00ED04BB"/>
    <w:rsid w:val="00ED147A"/>
    <w:rsid w:val="00ED26B5"/>
    <w:rsid w:val="00ED3FF5"/>
    <w:rsid w:val="00EE084A"/>
    <w:rsid w:val="00EE1F8D"/>
    <w:rsid w:val="00EF720B"/>
    <w:rsid w:val="00EF7800"/>
    <w:rsid w:val="00F0172F"/>
    <w:rsid w:val="00F01AE6"/>
    <w:rsid w:val="00F06D67"/>
    <w:rsid w:val="00F10005"/>
    <w:rsid w:val="00F11D62"/>
    <w:rsid w:val="00F14D60"/>
    <w:rsid w:val="00F14E29"/>
    <w:rsid w:val="00F15FC5"/>
    <w:rsid w:val="00F16A3A"/>
    <w:rsid w:val="00F2101F"/>
    <w:rsid w:val="00F24EAA"/>
    <w:rsid w:val="00F256FA"/>
    <w:rsid w:val="00F34161"/>
    <w:rsid w:val="00F3471A"/>
    <w:rsid w:val="00F353D4"/>
    <w:rsid w:val="00F35876"/>
    <w:rsid w:val="00F40048"/>
    <w:rsid w:val="00F4226C"/>
    <w:rsid w:val="00F54769"/>
    <w:rsid w:val="00F553A7"/>
    <w:rsid w:val="00F61218"/>
    <w:rsid w:val="00F665AB"/>
    <w:rsid w:val="00F70BD2"/>
    <w:rsid w:val="00F83BE9"/>
    <w:rsid w:val="00F865A0"/>
    <w:rsid w:val="00F95BAE"/>
    <w:rsid w:val="00FA0D42"/>
    <w:rsid w:val="00FB168A"/>
    <w:rsid w:val="00FB6397"/>
    <w:rsid w:val="00FB7994"/>
    <w:rsid w:val="00FC69A4"/>
    <w:rsid w:val="00FC6BE5"/>
    <w:rsid w:val="00FC6ED6"/>
    <w:rsid w:val="00FD51D6"/>
    <w:rsid w:val="00FD56AE"/>
    <w:rsid w:val="00FE1718"/>
    <w:rsid w:val="00FE598C"/>
    <w:rsid w:val="00FE6BFC"/>
    <w:rsid w:val="00FF456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73F950E"/>
  <w15:docId w15:val="{0FABA92F-6EF2-4DC6-B691-7E7DBBA21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yriad Web Pro" w:eastAsia="Times New Roman" w:hAnsi="Myriad Web Pro" w:cs="Times New Roman"/>
        <w:sz w:val="22"/>
        <w:szCs w:val="22"/>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059A"/>
    <w:rPr>
      <w:rFonts w:asciiTheme="minorHAnsi" w:hAnsiTheme="minorHAnsi"/>
    </w:rPr>
  </w:style>
  <w:style w:type="paragraph" w:styleId="Heading1">
    <w:name w:val="heading 1"/>
    <w:basedOn w:val="Normal"/>
    <w:next w:val="Normal"/>
    <w:link w:val="Heading1Char"/>
    <w:uiPriority w:val="9"/>
    <w:qFormat/>
    <w:rsid w:val="00D0263B"/>
    <w:pPr>
      <w:keepNext/>
      <w:numPr>
        <w:numId w:val="13"/>
      </w:numPr>
      <w:spacing w:before="240" w:after="120"/>
      <w:ind w:left="0" w:firstLine="0"/>
      <w:outlineLvl w:val="0"/>
    </w:pPr>
    <w:rPr>
      <w:rFonts w:asciiTheme="majorHAnsi" w:hAnsiTheme="majorHAnsi" w:cs="Arial"/>
      <w:b/>
      <w:bCs/>
      <w:color w:val="C00000"/>
      <w:kern w:val="32"/>
      <w:sz w:val="32"/>
      <w:szCs w:val="32"/>
    </w:rPr>
  </w:style>
  <w:style w:type="paragraph" w:styleId="Heading2">
    <w:name w:val="heading 2"/>
    <w:basedOn w:val="Normal"/>
    <w:next w:val="Normal"/>
    <w:link w:val="Heading2Char"/>
    <w:qFormat/>
    <w:rsid w:val="00D0263B"/>
    <w:pPr>
      <w:keepNext/>
      <w:numPr>
        <w:ilvl w:val="1"/>
        <w:numId w:val="13"/>
      </w:numPr>
      <w:spacing w:before="120" w:after="60"/>
      <w:ind w:left="0" w:firstLine="0"/>
      <w:outlineLvl w:val="1"/>
    </w:pPr>
    <w:rPr>
      <w:rFonts w:asciiTheme="majorHAnsi" w:hAnsiTheme="majorHAnsi" w:cs="Tahoma"/>
      <w:b/>
      <w:iCs/>
      <w:color w:val="C00000"/>
      <w:sz w:val="24"/>
      <w:szCs w:val="28"/>
    </w:rPr>
  </w:style>
  <w:style w:type="paragraph" w:styleId="Heading3">
    <w:name w:val="heading 3"/>
    <w:basedOn w:val="Normal"/>
    <w:next w:val="Normal"/>
    <w:link w:val="Heading3Char"/>
    <w:qFormat/>
    <w:rsid w:val="00A83C02"/>
    <w:pPr>
      <w:keepNext/>
      <w:numPr>
        <w:ilvl w:val="2"/>
        <w:numId w:val="13"/>
      </w:numPr>
      <w:spacing w:before="60" w:after="60"/>
      <w:ind w:left="0" w:firstLine="0"/>
      <w:outlineLvl w:val="2"/>
    </w:pPr>
    <w:rPr>
      <w:rFonts w:eastAsia="Arial Unicode MS" w:cs="Tahoma"/>
      <w:b/>
      <w:bCs/>
      <w:szCs w:val="26"/>
    </w:rPr>
  </w:style>
  <w:style w:type="paragraph" w:styleId="Heading4">
    <w:name w:val="heading 4"/>
    <w:basedOn w:val="Normal"/>
    <w:next w:val="Normal"/>
    <w:link w:val="Heading4Char"/>
    <w:qFormat/>
    <w:rsid w:val="0093015B"/>
    <w:pPr>
      <w:keepNext/>
      <w:numPr>
        <w:ilvl w:val="3"/>
        <w:numId w:val="13"/>
      </w:numPr>
      <w:spacing w:before="60"/>
      <w:outlineLvl w:val="3"/>
    </w:pPr>
    <w:rPr>
      <w:rFonts w:cs="Tahoma"/>
      <w:i/>
      <w:iCs/>
      <w:sz w:val="24"/>
      <w:szCs w:val="28"/>
    </w:rPr>
  </w:style>
  <w:style w:type="paragraph" w:styleId="Heading5">
    <w:name w:val="heading 5"/>
    <w:basedOn w:val="Normal"/>
    <w:next w:val="Normal"/>
    <w:link w:val="Heading5Char"/>
    <w:qFormat/>
    <w:rsid w:val="0093015B"/>
    <w:pPr>
      <w:numPr>
        <w:ilvl w:val="4"/>
        <w:numId w:val="13"/>
      </w:numPr>
      <w:spacing w:before="60"/>
      <w:outlineLvl w:val="4"/>
    </w:pPr>
    <w:rPr>
      <w:bCs/>
      <w:iCs/>
      <w:szCs w:val="26"/>
    </w:rPr>
  </w:style>
  <w:style w:type="paragraph" w:styleId="Heading6">
    <w:name w:val="heading 6"/>
    <w:basedOn w:val="Normal"/>
    <w:next w:val="Normal"/>
    <w:link w:val="Heading6Char"/>
    <w:qFormat/>
    <w:rsid w:val="0093015B"/>
    <w:pPr>
      <w:numPr>
        <w:ilvl w:val="5"/>
        <w:numId w:val="11"/>
      </w:numPr>
      <w:spacing w:before="60"/>
      <w:outlineLvl w:val="5"/>
    </w:pPr>
    <w:rPr>
      <w:bCs/>
    </w:rPr>
  </w:style>
  <w:style w:type="paragraph" w:styleId="Heading7">
    <w:name w:val="heading 7"/>
    <w:basedOn w:val="Normal"/>
    <w:next w:val="Normal"/>
    <w:link w:val="Heading7Char"/>
    <w:rsid w:val="0093015B"/>
    <w:pPr>
      <w:numPr>
        <w:ilvl w:val="6"/>
        <w:numId w:val="11"/>
      </w:numPr>
      <w:spacing w:before="60"/>
      <w:outlineLvl w:val="6"/>
    </w:pPr>
  </w:style>
  <w:style w:type="paragraph" w:styleId="Heading8">
    <w:name w:val="heading 8"/>
    <w:basedOn w:val="Normal"/>
    <w:next w:val="Normal"/>
    <w:link w:val="Heading8Char"/>
    <w:rsid w:val="0093015B"/>
    <w:pPr>
      <w:numPr>
        <w:ilvl w:val="7"/>
        <w:numId w:val="11"/>
      </w:numPr>
      <w:spacing w:before="60"/>
      <w:outlineLvl w:val="7"/>
    </w:pPr>
    <w:rPr>
      <w:iCs/>
    </w:rPr>
  </w:style>
  <w:style w:type="paragraph" w:styleId="Heading9">
    <w:name w:val="heading 9"/>
    <w:basedOn w:val="Normal"/>
    <w:next w:val="Normal"/>
    <w:link w:val="Heading9Char"/>
    <w:rsid w:val="0093015B"/>
    <w:pPr>
      <w:numPr>
        <w:ilvl w:val="8"/>
        <w:numId w:val="11"/>
      </w:numPr>
      <w:spacing w:before="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3015B"/>
    <w:rPr>
      <w:rFonts w:ascii="Myriad Web Pro" w:hAnsi="Myriad Web Pro"/>
      <w:color w:val="0070C0"/>
      <w:sz w:val="22"/>
      <w:u w:val="single"/>
    </w:rPr>
  </w:style>
  <w:style w:type="character" w:styleId="FollowedHyperlink">
    <w:name w:val="FollowedHyperlink"/>
    <w:rsid w:val="0093015B"/>
    <w:rPr>
      <w:rFonts w:ascii="Arial" w:hAnsi="Arial"/>
      <w:color w:val="800080"/>
      <w:u w:val="single"/>
    </w:rPr>
  </w:style>
  <w:style w:type="paragraph" w:styleId="TOC1">
    <w:name w:val="toc 1"/>
    <w:basedOn w:val="Normal"/>
    <w:next w:val="Normal"/>
    <w:autoRedefine/>
    <w:uiPriority w:val="39"/>
    <w:qFormat/>
    <w:rsid w:val="002F0192"/>
    <w:pPr>
      <w:tabs>
        <w:tab w:val="right" w:leader="dot" w:pos="9923"/>
      </w:tabs>
    </w:pPr>
    <w:rPr>
      <w:b/>
      <w:smallCaps/>
      <w:noProof/>
    </w:rPr>
  </w:style>
  <w:style w:type="paragraph" w:styleId="TOC2">
    <w:name w:val="toc 2"/>
    <w:basedOn w:val="Normal"/>
    <w:next w:val="Normal"/>
    <w:autoRedefine/>
    <w:uiPriority w:val="39"/>
    <w:qFormat/>
    <w:rsid w:val="009B68A6"/>
    <w:pPr>
      <w:tabs>
        <w:tab w:val="left" w:pos="709"/>
        <w:tab w:val="right" w:leader="dot" w:pos="9923"/>
      </w:tabs>
      <w:ind w:left="187" w:firstLine="97"/>
    </w:pPr>
    <w:rPr>
      <w:smallCaps/>
      <w:noProof/>
      <w:szCs w:val="26"/>
    </w:rPr>
  </w:style>
  <w:style w:type="paragraph" w:styleId="TOC3">
    <w:name w:val="toc 3"/>
    <w:basedOn w:val="Normal"/>
    <w:next w:val="Normal"/>
    <w:link w:val="TOC3Char"/>
    <w:autoRedefine/>
    <w:uiPriority w:val="39"/>
    <w:qFormat/>
    <w:rsid w:val="009B68A6"/>
    <w:pPr>
      <w:tabs>
        <w:tab w:val="left" w:pos="1077"/>
        <w:tab w:val="left" w:pos="1560"/>
        <w:tab w:val="right" w:leader="dot" w:pos="9923"/>
      </w:tabs>
      <w:ind w:left="363" w:firstLine="346"/>
    </w:pPr>
    <w:rPr>
      <w:noProof/>
    </w:rPr>
  </w:style>
  <w:style w:type="paragraph" w:styleId="TOC4">
    <w:name w:val="toc 4"/>
    <w:basedOn w:val="Normal"/>
    <w:next w:val="Normal"/>
    <w:autoRedefine/>
    <w:rsid w:val="0093015B"/>
    <w:pPr>
      <w:tabs>
        <w:tab w:val="right" w:leader="dot" w:pos="9633"/>
      </w:tabs>
      <w:ind w:left="544"/>
    </w:pPr>
    <w:rPr>
      <w:noProof/>
    </w:rPr>
  </w:style>
  <w:style w:type="paragraph" w:styleId="TOC5">
    <w:name w:val="toc 5"/>
    <w:basedOn w:val="Normal"/>
    <w:next w:val="Normal"/>
    <w:autoRedefine/>
    <w:semiHidden/>
    <w:rsid w:val="0093015B"/>
    <w:pPr>
      <w:tabs>
        <w:tab w:val="right" w:leader="dot" w:pos="9633"/>
      </w:tabs>
      <w:ind w:left="720"/>
    </w:pPr>
    <w:rPr>
      <w:noProof/>
    </w:rPr>
  </w:style>
  <w:style w:type="paragraph" w:styleId="TOC6">
    <w:name w:val="toc 6"/>
    <w:basedOn w:val="Normal"/>
    <w:next w:val="Normal"/>
    <w:autoRedefine/>
    <w:semiHidden/>
    <w:rsid w:val="0093015B"/>
    <w:pPr>
      <w:tabs>
        <w:tab w:val="right" w:leader="dot" w:pos="9633"/>
      </w:tabs>
      <w:ind w:left="907"/>
    </w:pPr>
    <w:rPr>
      <w:noProof/>
    </w:rPr>
  </w:style>
  <w:style w:type="paragraph" w:styleId="TOC7">
    <w:name w:val="toc 7"/>
    <w:basedOn w:val="Normal"/>
    <w:next w:val="Normal"/>
    <w:autoRedefine/>
    <w:semiHidden/>
    <w:rsid w:val="0093015B"/>
    <w:pPr>
      <w:tabs>
        <w:tab w:val="right" w:leader="dot" w:pos="9633"/>
      </w:tabs>
      <w:ind w:left="1077"/>
    </w:pPr>
    <w:rPr>
      <w:noProof/>
    </w:rPr>
  </w:style>
  <w:style w:type="paragraph" w:styleId="TOC8">
    <w:name w:val="toc 8"/>
    <w:basedOn w:val="Normal"/>
    <w:next w:val="Normal"/>
    <w:autoRedefine/>
    <w:semiHidden/>
    <w:rsid w:val="0093015B"/>
    <w:pPr>
      <w:tabs>
        <w:tab w:val="right" w:leader="dot" w:pos="9633"/>
      </w:tabs>
      <w:ind w:left="1264"/>
    </w:pPr>
    <w:rPr>
      <w:noProof/>
    </w:rPr>
  </w:style>
  <w:style w:type="paragraph" w:styleId="TOC9">
    <w:name w:val="toc 9"/>
    <w:basedOn w:val="Normal"/>
    <w:next w:val="Normal"/>
    <w:autoRedefine/>
    <w:semiHidden/>
    <w:rsid w:val="0093015B"/>
    <w:pPr>
      <w:tabs>
        <w:tab w:val="right" w:leader="dot" w:pos="9633"/>
      </w:tabs>
      <w:ind w:left="1446"/>
    </w:pPr>
    <w:rPr>
      <w:noProof/>
    </w:rPr>
  </w:style>
  <w:style w:type="paragraph" w:styleId="Caption">
    <w:name w:val="caption"/>
    <w:aliases w:val="Caption Char1,Caption Char Char1,Caption Char1 Char Char,Caption Char Char1 Char Char,Caption Char Char2 Char"/>
    <w:basedOn w:val="Normal"/>
    <w:next w:val="Normal"/>
    <w:link w:val="CaptionChar"/>
    <w:rsid w:val="0093015B"/>
    <w:rPr>
      <w:bCs/>
      <w:szCs w:val="20"/>
    </w:rPr>
  </w:style>
  <w:style w:type="paragraph" w:styleId="ListBullet">
    <w:name w:val="List Bullet"/>
    <w:basedOn w:val="Normal"/>
    <w:rsid w:val="0093015B"/>
    <w:pPr>
      <w:numPr>
        <w:numId w:val="1"/>
      </w:numPr>
      <w:tabs>
        <w:tab w:val="clear" w:pos="360"/>
      </w:tabs>
    </w:pPr>
  </w:style>
  <w:style w:type="paragraph" w:styleId="ListNumber">
    <w:name w:val="List Number"/>
    <w:basedOn w:val="Normal"/>
    <w:rsid w:val="0093015B"/>
    <w:pPr>
      <w:numPr>
        <w:numId w:val="2"/>
      </w:numPr>
      <w:tabs>
        <w:tab w:val="clear" w:pos="360"/>
      </w:tabs>
    </w:pPr>
  </w:style>
  <w:style w:type="paragraph" w:styleId="Title">
    <w:name w:val="Title"/>
    <w:basedOn w:val="Normal"/>
    <w:link w:val="TitleChar"/>
    <w:rsid w:val="0093015B"/>
    <w:pPr>
      <w:jc w:val="center"/>
    </w:pPr>
    <w:rPr>
      <w:rFonts w:cs="Tahoma"/>
      <w:b/>
      <w:kern w:val="28"/>
      <w:sz w:val="44"/>
      <w:szCs w:val="32"/>
    </w:rPr>
  </w:style>
  <w:style w:type="paragraph" w:styleId="BodyText">
    <w:name w:val="Body Text"/>
    <w:basedOn w:val="Normal"/>
    <w:link w:val="BodyTextChar"/>
    <w:rsid w:val="0093015B"/>
    <w:pPr>
      <w:spacing w:after="120"/>
    </w:pPr>
  </w:style>
  <w:style w:type="paragraph" w:styleId="ListContinue">
    <w:name w:val="List Continue"/>
    <w:basedOn w:val="Normal"/>
    <w:rsid w:val="0093015B"/>
    <w:pPr>
      <w:numPr>
        <w:numId w:val="3"/>
      </w:numPr>
    </w:pPr>
  </w:style>
  <w:style w:type="paragraph" w:styleId="Subtitle">
    <w:name w:val="Subtitle"/>
    <w:basedOn w:val="Normal"/>
    <w:link w:val="SubtitleChar"/>
    <w:rsid w:val="0093015B"/>
    <w:pPr>
      <w:jc w:val="center"/>
    </w:pPr>
    <w:rPr>
      <w:rFonts w:cs="Tahoma"/>
      <w:b/>
      <w:i/>
      <w:sz w:val="28"/>
    </w:rPr>
  </w:style>
  <w:style w:type="paragraph" w:customStyle="1" w:styleId="ColumnHeading">
    <w:name w:val="Column Heading"/>
    <w:basedOn w:val="Normal"/>
    <w:next w:val="TOC1"/>
    <w:rsid w:val="0093015B"/>
    <w:pPr>
      <w:spacing w:after="120"/>
    </w:pPr>
    <w:rPr>
      <w:b/>
      <w:bCs/>
    </w:rPr>
  </w:style>
  <w:style w:type="paragraph" w:customStyle="1" w:styleId="Documenttype">
    <w:name w:val="Document type"/>
    <w:basedOn w:val="Normal"/>
    <w:rsid w:val="0093015B"/>
    <w:pPr>
      <w:jc w:val="center"/>
    </w:pPr>
    <w:rPr>
      <w:bCs/>
      <w:sz w:val="28"/>
    </w:rPr>
  </w:style>
  <w:style w:type="paragraph" w:styleId="TableofAuthorities">
    <w:name w:val="table of authorities"/>
    <w:basedOn w:val="Normal"/>
    <w:next w:val="Normal"/>
    <w:semiHidden/>
    <w:rsid w:val="0093015B"/>
    <w:pPr>
      <w:ind w:left="220" w:hanging="220"/>
    </w:pPr>
  </w:style>
  <w:style w:type="paragraph" w:styleId="BodyTextIndent">
    <w:name w:val="Body Text Indent"/>
    <w:basedOn w:val="Normal"/>
    <w:link w:val="BodyTextIndentChar"/>
    <w:rsid w:val="0093015B"/>
    <w:pPr>
      <w:spacing w:after="120"/>
      <w:ind w:left="284"/>
    </w:pPr>
  </w:style>
  <w:style w:type="paragraph" w:styleId="BodyTextIndent2">
    <w:name w:val="Body Text Indent 2"/>
    <w:basedOn w:val="Normal"/>
    <w:link w:val="BodyTextIndent2Char"/>
    <w:rsid w:val="0093015B"/>
    <w:pPr>
      <w:spacing w:after="120" w:line="360" w:lineRule="auto"/>
      <w:ind w:left="284"/>
    </w:pPr>
  </w:style>
  <w:style w:type="paragraph" w:styleId="BodyTextIndent3">
    <w:name w:val="Body Text Indent 3"/>
    <w:basedOn w:val="Normal"/>
    <w:link w:val="BodyTextIndent3Char"/>
    <w:rsid w:val="0093015B"/>
    <w:pPr>
      <w:spacing w:after="120" w:line="480" w:lineRule="auto"/>
      <w:ind w:left="284"/>
    </w:pPr>
    <w:rPr>
      <w:szCs w:val="16"/>
    </w:rPr>
  </w:style>
  <w:style w:type="paragraph" w:styleId="DocumentMap">
    <w:name w:val="Document Map"/>
    <w:basedOn w:val="Normal"/>
    <w:link w:val="DocumentMapChar"/>
    <w:semiHidden/>
    <w:rsid w:val="0093015B"/>
    <w:pPr>
      <w:shd w:val="clear" w:color="auto" w:fill="000080"/>
    </w:pPr>
    <w:rPr>
      <w:rFonts w:cs="Tahoma"/>
    </w:rPr>
  </w:style>
  <w:style w:type="paragraph" w:styleId="Date">
    <w:name w:val="Date"/>
    <w:basedOn w:val="Normal"/>
    <w:next w:val="Normal"/>
    <w:rsid w:val="0093015B"/>
  </w:style>
  <w:style w:type="character" w:styleId="CommentReference">
    <w:name w:val="annotation reference"/>
    <w:uiPriority w:val="99"/>
    <w:semiHidden/>
    <w:rsid w:val="0093015B"/>
    <w:rPr>
      <w:rFonts w:ascii="Arial" w:hAnsi="Arial"/>
      <w:sz w:val="16"/>
      <w:szCs w:val="16"/>
    </w:rPr>
  </w:style>
  <w:style w:type="character" w:styleId="Emphasis">
    <w:name w:val="Emphasis"/>
    <w:rsid w:val="0093015B"/>
    <w:rPr>
      <w:rFonts w:ascii="Myriad Web Pro" w:hAnsi="Myriad Web Pro"/>
      <w:iCs/>
      <w:sz w:val="20"/>
    </w:rPr>
  </w:style>
  <w:style w:type="character" w:styleId="EndnoteReference">
    <w:name w:val="endnote reference"/>
    <w:semiHidden/>
    <w:rsid w:val="0093015B"/>
    <w:rPr>
      <w:rFonts w:ascii="Arial" w:hAnsi="Arial"/>
      <w:vertAlign w:val="superscript"/>
    </w:rPr>
  </w:style>
  <w:style w:type="character" w:styleId="FootnoteReference">
    <w:name w:val="footnote reference"/>
    <w:semiHidden/>
    <w:rsid w:val="0093015B"/>
    <w:rPr>
      <w:rFonts w:ascii="Arial" w:hAnsi="Arial"/>
      <w:vertAlign w:val="superscript"/>
    </w:rPr>
  </w:style>
  <w:style w:type="character" w:styleId="HTMLAcronym">
    <w:name w:val="HTML Acronym"/>
    <w:rsid w:val="0093015B"/>
    <w:rPr>
      <w:rFonts w:ascii="Arial" w:hAnsi="Arial"/>
    </w:rPr>
  </w:style>
  <w:style w:type="character" w:styleId="HTMLCite">
    <w:name w:val="HTML Cite"/>
    <w:rsid w:val="0093015B"/>
    <w:rPr>
      <w:rFonts w:ascii="Arial" w:hAnsi="Arial"/>
      <w:iCs/>
    </w:rPr>
  </w:style>
  <w:style w:type="paragraph" w:styleId="ListBullet2">
    <w:name w:val="List Bullet 2"/>
    <w:basedOn w:val="Normal"/>
    <w:autoRedefine/>
    <w:rsid w:val="0093015B"/>
    <w:pPr>
      <w:numPr>
        <w:numId w:val="4"/>
      </w:numPr>
      <w:tabs>
        <w:tab w:val="clear" w:pos="644"/>
      </w:tabs>
      <w:ind w:left="568" w:hanging="284"/>
    </w:pPr>
  </w:style>
  <w:style w:type="paragraph" w:styleId="ListBullet3">
    <w:name w:val="List Bullet 3"/>
    <w:basedOn w:val="Normal"/>
    <w:autoRedefine/>
    <w:rsid w:val="0093015B"/>
    <w:pPr>
      <w:numPr>
        <w:numId w:val="12"/>
      </w:numPr>
    </w:pPr>
  </w:style>
  <w:style w:type="paragraph" w:styleId="ListBullet4">
    <w:name w:val="List Bullet 4"/>
    <w:basedOn w:val="Normal"/>
    <w:autoRedefine/>
    <w:rsid w:val="0093015B"/>
    <w:pPr>
      <w:numPr>
        <w:numId w:val="5"/>
      </w:numPr>
      <w:tabs>
        <w:tab w:val="clear" w:pos="1211"/>
      </w:tabs>
    </w:pPr>
  </w:style>
  <w:style w:type="paragraph" w:styleId="ListBullet5">
    <w:name w:val="List Bullet 5"/>
    <w:basedOn w:val="Normal"/>
    <w:autoRedefine/>
    <w:rsid w:val="0093015B"/>
    <w:pPr>
      <w:numPr>
        <w:numId w:val="6"/>
      </w:numPr>
      <w:tabs>
        <w:tab w:val="clear" w:pos="1494"/>
      </w:tabs>
    </w:pPr>
  </w:style>
  <w:style w:type="paragraph" w:styleId="ListContinue2">
    <w:name w:val="List Continue 2"/>
    <w:basedOn w:val="Normal"/>
    <w:rsid w:val="0093015B"/>
    <w:pPr>
      <w:ind w:left="1077" w:hanging="720"/>
    </w:pPr>
  </w:style>
  <w:style w:type="paragraph" w:styleId="ListContinue3">
    <w:name w:val="List Continue 3"/>
    <w:basedOn w:val="Normal"/>
    <w:rsid w:val="0093015B"/>
    <w:pPr>
      <w:spacing w:after="120"/>
      <w:ind w:left="1797" w:hanging="1077"/>
    </w:pPr>
  </w:style>
  <w:style w:type="paragraph" w:styleId="ListContinue4">
    <w:name w:val="List Continue 4"/>
    <w:basedOn w:val="Normal"/>
    <w:rsid w:val="0093015B"/>
    <w:pPr>
      <w:ind w:left="2512" w:hanging="1435"/>
    </w:pPr>
  </w:style>
  <w:style w:type="paragraph" w:styleId="ListContinue5">
    <w:name w:val="List Continue 5"/>
    <w:basedOn w:val="Normal"/>
    <w:rsid w:val="0093015B"/>
    <w:pPr>
      <w:ind w:left="3227" w:hanging="1792"/>
    </w:pPr>
  </w:style>
  <w:style w:type="paragraph" w:styleId="ListNumber2">
    <w:name w:val="List Number 2"/>
    <w:basedOn w:val="Normal"/>
    <w:rsid w:val="0093015B"/>
    <w:pPr>
      <w:numPr>
        <w:numId w:val="7"/>
      </w:numPr>
      <w:tabs>
        <w:tab w:val="clear" w:pos="643"/>
      </w:tabs>
      <w:ind w:left="568"/>
    </w:pPr>
  </w:style>
  <w:style w:type="paragraph" w:styleId="ListNumber3">
    <w:name w:val="List Number 3"/>
    <w:basedOn w:val="Normal"/>
    <w:rsid w:val="0093015B"/>
    <w:pPr>
      <w:numPr>
        <w:numId w:val="8"/>
      </w:numPr>
      <w:tabs>
        <w:tab w:val="clear" w:pos="927"/>
      </w:tabs>
    </w:pPr>
  </w:style>
  <w:style w:type="paragraph" w:styleId="ListNumber4">
    <w:name w:val="List Number 4"/>
    <w:basedOn w:val="Normal"/>
    <w:rsid w:val="0093015B"/>
    <w:pPr>
      <w:numPr>
        <w:numId w:val="9"/>
      </w:numPr>
      <w:tabs>
        <w:tab w:val="clear" w:pos="1211"/>
      </w:tabs>
    </w:pPr>
  </w:style>
  <w:style w:type="paragraph" w:styleId="ListNumber5">
    <w:name w:val="List Number 5"/>
    <w:basedOn w:val="Normal"/>
    <w:rsid w:val="0093015B"/>
    <w:pPr>
      <w:numPr>
        <w:numId w:val="10"/>
      </w:numPr>
    </w:pPr>
  </w:style>
  <w:style w:type="paragraph" w:styleId="NormalWeb">
    <w:name w:val="Normal (Web)"/>
    <w:basedOn w:val="Normal"/>
    <w:rsid w:val="0093015B"/>
  </w:style>
  <w:style w:type="paragraph" w:styleId="NormalIndent">
    <w:name w:val="Normal Indent"/>
    <w:basedOn w:val="Normal"/>
    <w:rsid w:val="0093015B"/>
    <w:pPr>
      <w:ind w:left="567"/>
    </w:pPr>
  </w:style>
  <w:style w:type="character" w:styleId="PageNumber">
    <w:name w:val="page number"/>
    <w:rsid w:val="0093015B"/>
    <w:rPr>
      <w:rFonts w:ascii="Times New Roman" w:hAnsi="Times New Roman"/>
    </w:rPr>
  </w:style>
  <w:style w:type="paragraph" w:styleId="Index1">
    <w:name w:val="index 1"/>
    <w:basedOn w:val="Normal"/>
    <w:next w:val="Normal"/>
    <w:autoRedefine/>
    <w:semiHidden/>
    <w:rsid w:val="0093015B"/>
    <w:pPr>
      <w:ind w:left="220" w:hanging="220"/>
    </w:pPr>
  </w:style>
  <w:style w:type="paragraph" w:styleId="Index2">
    <w:name w:val="index 2"/>
    <w:basedOn w:val="Normal"/>
    <w:next w:val="Normal"/>
    <w:autoRedefine/>
    <w:semiHidden/>
    <w:rsid w:val="0093015B"/>
    <w:pPr>
      <w:ind w:left="440" w:hanging="220"/>
    </w:pPr>
  </w:style>
  <w:style w:type="paragraph" w:styleId="Index3">
    <w:name w:val="index 3"/>
    <w:basedOn w:val="Normal"/>
    <w:next w:val="Normal"/>
    <w:autoRedefine/>
    <w:semiHidden/>
    <w:rsid w:val="0093015B"/>
    <w:pPr>
      <w:ind w:left="660" w:hanging="220"/>
    </w:pPr>
  </w:style>
  <w:style w:type="paragraph" w:styleId="Index4">
    <w:name w:val="index 4"/>
    <w:basedOn w:val="Normal"/>
    <w:next w:val="Normal"/>
    <w:autoRedefine/>
    <w:semiHidden/>
    <w:rsid w:val="0093015B"/>
    <w:pPr>
      <w:ind w:left="880" w:hanging="220"/>
    </w:pPr>
  </w:style>
  <w:style w:type="paragraph" w:styleId="Index5">
    <w:name w:val="index 5"/>
    <w:basedOn w:val="Normal"/>
    <w:next w:val="Normal"/>
    <w:autoRedefine/>
    <w:semiHidden/>
    <w:rsid w:val="0093015B"/>
    <w:pPr>
      <w:ind w:left="1100" w:hanging="220"/>
    </w:pPr>
  </w:style>
  <w:style w:type="paragraph" w:styleId="Index6">
    <w:name w:val="index 6"/>
    <w:basedOn w:val="Normal"/>
    <w:next w:val="Normal"/>
    <w:autoRedefine/>
    <w:semiHidden/>
    <w:rsid w:val="0093015B"/>
    <w:pPr>
      <w:ind w:left="1320" w:hanging="220"/>
    </w:pPr>
  </w:style>
  <w:style w:type="paragraph" w:styleId="Index7">
    <w:name w:val="index 7"/>
    <w:basedOn w:val="Normal"/>
    <w:next w:val="Normal"/>
    <w:autoRedefine/>
    <w:semiHidden/>
    <w:rsid w:val="0093015B"/>
    <w:pPr>
      <w:ind w:left="1540" w:hanging="220"/>
    </w:pPr>
  </w:style>
  <w:style w:type="paragraph" w:styleId="Index8">
    <w:name w:val="index 8"/>
    <w:basedOn w:val="Normal"/>
    <w:next w:val="Normal"/>
    <w:autoRedefine/>
    <w:semiHidden/>
    <w:rsid w:val="0093015B"/>
    <w:pPr>
      <w:ind w:left="1760" w:hanging="220"/>
    </w:pPr>
  </w:style>
  <w:style w:type="paragraph" w:styleId="Index9">
    <w:name w:val="index 9"/>
    <w:basedOn w:val="Normal"/>
    <w:next w:val="Normal"/>
    <w:autoRedefine/>
    <w:semiHidden/>
    <w:rsid w:val="0093015B"/>
    <w:pPr>
      <w:ind w:left="1980" w:hanging="220"/>
    </w:pPr>
  </w:style>
  <w:style w:type="paragraph" w:styleId="TOAHeading">
    <w:name w:val="toa heading"/>
    <w:basedOn w:val="Normal"/>
    <w:next w:val="Normal"/>
    <w:semiHidden/>
    <w:rsid w:val="0093015B"/>
    <w:pPr>
      <w:spacing w:before="120"/>
    </w:pPr>
    <w:rPr>
      <w:b/>
      <w:bCs/>
    </w:rPr>
  </w:style>
  <w:style w:type="paragraph" w:styleId="Header">
    <w:name w:val="header"/>
    <w:basedOn w:val="Normal"/>
    <w:link w:val="HeaderChar"/>
    <w:uiPriority w:val="99"/>
    <w:unhideWhenUsed/>
    <w:rsid w:val="0093015B"/>
    <w:pPr>
      <w:tabs>
        <w:tab w:val="center" w:pos="4536"/>
        <w:tab w:val="right" w:pos="9072"/>
      </w:tabs>
    </w:pPr>
  </w:style>
  <w:style w:type="character" w:customStyle="1" w:styleId="HeaderChar">
    <w:name w:val="Header Char"/>
    <w:link w:val="Header"/>
    <w:uiPriority w:val="99"/>
    <w:rsid w:val="0093015B"/>
  </w:style>
  <w:style w:type="paragraph" w:styleId="Footer">
    <w:name w:val="footer"/>
    <w:basedOn w:val="Normal"/>
    <w:link w:val="FooterChar"/>
    <w:unhideWhenUsed/>
    <w:rsid w:val="0093015B"/>
    <w:pPr>
      <w:tabs>
        <w:tab w:val="center" w:pos="4536"/>
        <w:tab w:val="right" w:pos="9072"/>
      </w:tabs>
    </w:pPr>
  </w:style>
  <w:style w:type="character" w:customStyle="1" w:styleId="FooterChar">
    <w:name w:val="Footer Char"/>
    <w:link w:val="Footer"/>
    <w:rsid w:val="0093015B"/>
  </w:style>
  <w:style w:type="paragraph" w:styleId="BalloonText">
    <w:name w:val="Balloon Text"/>
    <w:basedOn w:val="Normal"/>
    <w:link w:val="BalloonTextChar"/>
    <w:uiPriority w:val="99"/>
    <w:semiHidden/>
    <w:unhideWhenUsed/>
    <w:rsid w:val="0093015B"/>
    <w:rPr>
      <w:rFonts w:ascii="Tahoma" w:hAnsi="Tahoma" w:cs="Tahoma"/>
      <w:sz w:val="16"/>
      <w:szCs w:val="16"/>
    </w:rPr>
  </w:style>
  <w:style w:type="character" w:customStyle="1" w:styleId="BalloonTextChar">
    <w:name w:val="Balloon Text Char"/>
    <w:link w:val="BalloonText"/>
    <w:uiPriority w:val="99"/>
    <w:semiHidden/>
    <w:rsid w:val="0093015B"/>
    <w:rPr>
      <w:rFonts w:ascii="Tahoma" w:hAnsi="Tahoma" w:cs="Tahoma"/>
      <w:sz w:val="16"/>
      <w:szCs w:val="16"/>
    </w:rPr>
  </w:style>
  <w:style w:type="table" w:styleId="TableGrid">
    <w:name w:val="Table Grid"/>
    <w:basedOn w:val="TableNormal"/>
    <w:uiPriority w:val="59"/>
    <w:rsid w:val="00930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93015B"/>
    <w:rPr>
      <w:spacing w:val="-10"/>
    </w:rPr>
  </w:style>
  <w:style w:type="character" w:customStyle="1" w:styleId="NoSpacingChar">
    <w:name w:val="No Spacing Char"/>
    <w:link w:val="NoSpacing"/>
    <w:uiPriority w:val="1"/>
    <w:rsid w:val="0093015B"/>
    <w:rPr>
      <w:spacing w:val="-10"/>
    </w:rPr>
  </w:style>
  <w:style w:type="paragraph" w:customStyle="1" w:styleId="ExpansionofaSum">
    <w:name w:val="Expansion of a Sum"/>
    <w:rsid w:val="0093015B"/>
    <w:pPr>
      <w:spacing w:after="200" w:line="276" w:lineRule="auto"/>
    </w:pPr>
    <w:rPr>
      <w:rFonts w:ascii="Calibri" w:hAnsi="Calibri"/>
      <w:spacing w:val="-10"/>
    </w:rPr>
  </w:style>
  <w:style w:type="character" w:styleId="PlaceholderText">
    <w:name w:val="Placeholder Text"/>
    <w:uiPriority w:val="99"/>
    <w:semiHidden/>
    <w:rsid w:val="0093015B"/>
    <w:rPr>
      <w:color w:val="808080"/>
    </w:rPr>
  </w:style>
  <w:style w:type="paragraph" w:styleId="CommentText">
    <w:name w:val="annotation text"/>
    <w:basedOn w:val="Normal"/>
    <w:link w:val="CommentTextChar"/>
    <w:uiPriority w:val="99"/>
    <w:semiHidden/>
    <w:unhideWhenUsed/>
    <w:rsid w:val="0093015B"/>
    <w:rPr>
      <w:szCs w:val="20"/>
    </w:rPr>
  </w:style>
  <w:style w:type="character" w:customStyle="1" w:styleId="CommentTextChar">
    <w:name w:val="Comment Text Char"/>
    <w:link w:val="CommentText"/>
    <w:uiPriority w:val="99"/>
    <w:semiHidden/>
    <w:rsid w:val="0093015B"/>
    <w:rPr>
      <w:szCs w:val="20"/>
    </w:rPr>
  </w:style>
  <w:style w:type="paragraph" w:styleId="CommentSubject">
    <w:name w:val="annotation subject"/>
    <w:basedOn w:val="CommentText"/>
    <w:next w:val="CommentText"/>
    <w:link w:val="CommentSubjectChar"/>
    <w:uiPriority w:val="99"/>
    <w:semiHidden/>
    <w:unhideWhenUsed/>
    <w:rsid w:val="0093015B"/>
    <w:rPr>
      <w:b/>
      <w:bCs/>
    </w:rPr>
  </w:style>
  <w:style w:type="character" w:customStyle="1" w:styleId="CommentSubjectChar">
    <w:name w:val="Comment Subject Char"/>
    <w:link w:val="CommentSubject"/>
    <w:uiPriority w:val="99"/>
    <w:semiHidden/>
    <w:rsid w:val="0093015B"/>
    <w:rPr>
      <w:b/>
      <w:bCs/>
      <w:szCs w:val="20"/>
    </w:rPr>
  </w:style>
  <w:style w:type="character" w:styleId="IntenseEmphasis">
    <w:name w:val="Intense Emphasis"/>
    <w:uiPriority w:val="21"/>
    <w:rsid w:val="0093015B"/>
    <w:rPr>
      <w:b/>
      <w:bCs/>
      <w:i/>
      <w:iCs/>
      <w:color w:val="4F81BD"/>
    </w:rPr>
  </w:style>
  <w:style w:type="character" w:styleId="BookTitle">
    <w:name w:val="Book Title"/>
    <w:uiPriority w:val="33"/>
    <w:rsid w:val="0093015B"/>
    <w:rPr>
      <w:rFonts w:ascii="Myriad Web Pro" w:hAnsi="Myriad Web Pro"/>
      <w:b/>
      <w:bCs/>
      <w:smallCaps/>
      <w:spacing w:val="5"/>
      <w:sz w:val="16"/>
    </w:rPr>
  </w:style>
  <w:style w:type="paragraph" w:styleId="TOCHeading">
    <w:name w:val="TOC Heading"/>
    <w:basedOn w:val="Heading1"/>
    <w:next w:val="Normal"/>
    <w:uiPriority w:val="39"/>
    <w:unhideWhenUsed/>
    <w:qFormat/>
    <w:rsid w:val="0093015B"/>
    <w:pPr>
      <w:keepLines/>
      <w:numPr>
        <w:numId w:val="0"/>
      </w:numPr>
      <w:spacing w:before="480" w:after="0" w:line="276" w:lineRule="auto"/>
      <w:outlineLvl w:val="9"/>
    </w:pPr>
    <w:rPr>
      <w:rFonts w:cs="Times New Roman"/>
      <w:color w:val="365F91"/>
      <w:kern w:val="0"/>
      <w:sz w:val="28"/>
      <w:szCs w:val="28"/>
    </w:rPr>
  </w:style>
  <w:style w:type="character" w:customStyle="1" w:styleId="Heading1Char">
    <w:name w:val="Heading 1 Char"/>
    <w:link w:val="Heading1"/>
    <w:uiPriority w:val="9"/>
    <w:rsid w:val="00D0263B"/>
    <w:rPr>
      <w:rFonts w:asciiTheme="majorHAnsi" w:hAnsiTheme="majorHAnsi" w:cs="Arial"/>
      <w:b/>
      <w:bCs/>
      <w:color w:val="C00000"/>
      <w:kern w:val="32"/>
      <w:sz w:val="32"/>
      <w:szCs w:val="32"/>
    </w:rPr>
  </w:style>
  <w:style w:type="character" w:customStyle="1" w:styleId="Heading2Char">
    <w:name w:val="Heading 2 Char"/>
    <w:link w:val="Heading2"/>
    <w:rsid w:val="00D0263B"/>
    <w:rPr>
      <w:rFonts w:asciiTheme="majorHAnsi" w:hAnsiTheme="majorHAnsi" w:cs="Tahoma"/>
      <w:b/>
      <w:iCs/>
      <w:color w:val="C00000"/>
      <w:sz w:val="24"/>
      <w:szCs w:val="28"/>
    </w:rPr>
  </w:style>
  <w:style w:type="paragraph" w:styleId="ListParagraph">
    <w:name w:val="List Paragraph"/>
    <w:basedOn w:val="Normal"/>
    <w:uiPriority w:val="34"/>
    <w:rsid w:val="0093015B"/>
    <w:pPr>
      <w:ind w:left="720"/>
      <w:contextualSpacing/>
    </w:pPr>
  </w:style>
  <w:style w:type="character" w:styleId="Strong">
    <w:name w:val="Strong"/>
    <w:uiPriority w:val="22"/>
    <w:qFormat/>
    <w:rsid w:val="0093015B"/>
    <w:rPr>
      <w:b/>
      <w:bCs w:val="0"/>
    </w:rPr>
  </w:style>
  <w:style w:type="paragraph" w:styleId="Quote">
    <w:name w:val="Quote"/>
    <w:basedOn w:val="Normal"/>
    <w:next w:val="Normal"/>
    <w:link w:val="QuoteChar"/>
    <w:uiPriority w:val="29"/>
    <w:rsid w:val="0093015B"/>
    <w:rPr>
      <w:i/>
      <w:iCs/>
      <w:color w:val="000000"/>
    </w:rPr>
  </w:style>
  <w:style w:type="character" w:customStyle="1" w:styleId="QuoteChar">
    <w:name w:val="Quote Char"/>
    <w:link w:val="Quote"/>
    <w:uiPriority w:val="29"/>
    <w:rsid w:val="0093015B"/>
    <w:rPr>
      <w:i/>
      <w:iCs/>
      <w:color w:val="000000"/>
    </w:rPr>
  </w:style>
  <w:style w:type="paragraph" w:styleId="IntenseQuote">
    <w:name w:val="Intense Quote"/>
    <w:basedOn w:val="Normal"/>
    <w:next w:val="Normal"/>
    <w:link w:val="IntenseQuoteChar"/>
    <w:uiPriority w:val="30"/>
    <w:rsid w:val="0093015B"/>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3015B"/>
    <w:rPr>
      <w:b/>
      <w:bCs/>
      <w:i/>
      <w:iCs/>
      <w:color w:val="4F81BD"/>
    </w:rPr>
  </w:style>
  <w:style w:type="character" w:styleId="SubtleReference">
    <w:name w:val="Subtle Reference"/>
    <w:uiPriority w:val="31"/>
    <w:rsid w:val="0093015B"/>
    <w:rPr>
      <w:smallCaps/>
      <w:color w:val="C0504D"/>
      <w:u w:val="single"/>
    </w:rPr>
  </w:style>
  <w:style w:type="character" w:styleId="IntenseReference">
    <w:name w:val="Intense Reference"/>
    <w:uiPriority w:val="32"/>
    <w:rsid w:val="0093015B"/>
    <w:rPr>
      <w:b/>
      <w:bCs w:val="0"/>
      <w:smallCaps/>
      <w:color w:val="C0504D"/>
      <w:spacing w:val="5"/>
      <w:u w:val="single"/>
    </w:rPr>
  </w:style>
  <w:style w:type="paragraph" w:customStyle="1" w:styleId="KSEaddress">
    <w:name w:val="KSE address"/>
    <w:basedOn w:val="Normal"/>
    <w:rsid w:val="0093015B"/>
    <w:pPr>
      <w:spacing w:line="200" w:lineRule="exact"/>
    </w:pPr>
    <w:rPr>
      <w:rFonts w:eastAsia="Calibri"/>
      <w:bCs/>
      <w:sz w:val="18"/>
      <w:lang w:val="en-US" w:eastAsia="en-US"/>
    </w:rPr>
  </w:style>
  <w:style w:type="paragraph" w:customStyle="1" w:styleId="hoofdtitel">
    <w:name w:val="hoofdtitel"/>
    <w:basedOn w:val="Normal"/>
    <w:next w:val="Normal"/>
    <w:rsid w:val="0093015B"/>
    <w:pPr>
      <w:overflowPunct w:val="0"/>
      <w:autoSpaceDE w:val="0"/>
      <w:autoSpaceDN w:val="0"/>
      <w:adjustRightInd w:val="0"/>
      <w:spacing w:before="120" w:after="240"/>
      <w:textAlignment w:val="baseline"/>
    </w:pPr>
    <w:rPr>
      <w:rFonts w:ascii="Arial" w:hAnsi="Arial"/>
      <w:b/>
      <w:sz w:val="32"/>
      <w:szCs w:val="20"/>
      <w:lang w:eastAsia="en-US"/>
    </w:rPr>
  </w:style>
  <w:style w:type="paragraph" w:customStyle="1" w:styleId="Korteomschrijving">
    <w:name w:val="Korte omschrijving"/>
    <w:basedOn w:val="Normal"/>
    <w:rsid w:val="0093015B"/>
    <w:pPr>
      <w:overflowPunct w:val="0"/>
      <w:autoSpaceDE w:val="0"/>
      <w:autoSpaceDN w:val="0"/>
      <w:adjustRightInd w:val="0"/>
      <w:ind w:left="2268" w:hanging="2268"/>
      <w:textAlignment w:val="baseline"/>
    </w:pPr>
    <w:rPr>
      <w:rFonts w:ascii="Arial" w:hAnsi="Arial"/>
      <w:sz w:val="20"/>
      <w:szCs w:val="20"/>
      <w:lang w:eastAsia="en-US"/>
    </w:rPr>
  </w:style>
  <w:style w:type="character" w:customStyle="1" w:styleId="normaal">
    <w:name w:val="normaal"/>
    <w:basedOn w:val="DefaultParagraphFont"/>
    <w:rsid w:val="0093015B"/>
    <w:rPr>
      <w:rFonts w:ascii="Courier" w:hAnsi="Courier"/>
      <w:noProof w:val="0"/>
      <w:sz w:val="24"/>
      <w:lang w:val="en-US"/>
    </w:rPr>
  </w:style>
  <w:style w:type="character" w:customStyle="1" w:styleId="Heading3Char">
    <w:name w:val="Heading 3 Char"/>
    <w:basedOn w:val="DefaultParagraphFont"/>
    <w:link w:val="Heading3"/>
    <w:rsid w:val="00A83C02"/>
    <w:rPr>
      <w:rFonts w:asciiTheme="minorHAnsi" w:eastAsia="Arial Unicode MS" w:hAnsiTheme="minorHAnsi" w:cs="Tahoma"/>
      <w:b/>
      <w:bCs/>
      <w:szCs w:val="26"/>
    </w:rPr>
  </w:style>
  <w:style w:type="character" w:customStyle="1" w:styleId="Heading4Char">
    <w:name w:val="Heading 4 Char"/>
    <w:basedOn w:val="DefaultParagraphFont"/>
    <w:link w:val="Heading4"/>
    <w:rsid w:val="00595931"/>
    <w:rPr>
      <w:rFonts w:asciiTheme="minorHAnsi" w:hAnsiTheme="minorHAnsi" w:cs="Tahoma"/>
      <w:i/>
      <w:iCs/>
      <w:sz w:val="24"/>
      <w:szCs w:val="28"/>
    </w:rPr>
  </w:style>
  <w:style w:type="character" w:customStyle="1" w:styleId="Heading5Char">
    <w:name w:val="Heading 5 Char"/>
    <w:basedOn w:val="DefaultParagraphFont"/>
    <w:link w:val="Heading5"/>
    <w:rsid w:val="00595931"/>
    <w:rPr>
      <w:rFonts w:asciiTheme="minorHAnsi" w:hAnsiTheme="minorHAnsi"/>
      <w:bCs/>
      <w:iCs/>
      <w:szCs w:val="26"/>
    </w:rPr>
  </w:style>
  <w:style w:type="character" w:customStyle="1" w:styleId="Heading6Char">
    <w:name w:val="Heading 6 Char"/>
    <w:basedOn w:val="DefaultParagraphFont"/>
    <w:link w:val="Heading6"/>
    <w:rsid w:val="00595931"/>
    <w:rPr>
      <w:rFonts w:asciiTheme="minorHAnsi" w:hAnsiTheme="minorHAnsi"/>
      <w:bCs/>
    </w:rPr>
  </w:style>
  <w:style w:type="character" w:customStyle="1" w:styleId="Heading7Char">
    <w:name w:val="Heading 7 Char"/>
    <w:basedOn w:val="DefaultParagraphFont"/>
    <w:link w:val="Heading7"/>
    <w:rsid w:val="00595931"/>
    <w:rPr>
      <w:rFonts w:asciiTheme="minorHAnsi" w:hAnsiTheme="minorHAnsi"/>
    </w:rPr>
  </w:style>
  <w:style w:type="character" w:customStyle="1" w:styleId="Heading8Char">
    <w:name w:val="Heading 8 Char"/>
    <w:basedOn w:val="DefaultParagraphFont"/>
    <w:link w:val="Heading8"/>
    <w:rsid w:val="00595931"/>
    <w:rPr>
      <w:rFonts w:asciiTheme="minorHAnsi" w:hAnsiTheme="minorHAnsi"/>
      <w:iCs/>
    </w:rPr>
  </w:style>
  <w:style w:type="character" w:customStyle="1" w:styleId="Heading9Char">
    <w:name w:val="Heading 9 Char"/>
    <w:basedOn w:val="DefaultParagraphFont"/>
    <w:link w:val="Heading9"/>
    <w:rsid w:val="00595931"/>
    <w:rPr>
      <w:rFonts w:asciiTheme="minorHAnsi" w:hAnsiTheme="minorHAnsi" w:cs="Arial"/>
    </w:rPr>
  </w:style>
  <w:style w:type="paragraph" w:customStyle="1" w:styleId="FootnoteBase">
    <w:name w:val="Footnote Base"/>
    <w:basedOn w:val="Normal"/>
    <w:rsid w:val="00595931"/>
    <w:pPr>
      <w:keepLines/>
      <w:overflowPunct w:val="0"/>
      <w:autoSpaceDE w:val="0"/>
      <w:autoSpaceDN w:val="0"/>
      <w:adjustRightInd w:val="0"/>
      <w:spacing w:line="200" w:lineRule="atLeast"/>
      <w:textAlignment w:val="baseline"/>
    </w:pPr>
    <w:rPr>
      <w:rFonts w:ascii="Arial" w:hAnsi="Arial"/>
      <w:sz w:val="16"/>
      <w:szCs w:val="20"/>
      <w:lang w:eastAsia="en-US"/>
    </w:rPr>
  </w:style>
  <w:style w:type="paragraph" w:customStyle="1" w:styleId="Picture">
    <w:name w:val="Picture"/>
    <w:basedOn w:val="Normal"/>
    <w:next w:val="Caption"/>
    <w:link w:val="Picture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
    <w:name w:val="Picture Char"/>
    <w:basedOn w:val="DefaultParagraphFont"/>
    <w:link w:val="Picture"/>
    <w:rsid w:val="00595931"/>
    <w:rPr>
      <w:rFonts w:ascii="Arial" w:hAnsi="Arial"/>
      <w:szCs w:val="20"/>
      <w:lang w:eastAsia="en-US"/>
    </w:rPr>
  </w:style>
  <w:style w:type="character" w:customStyle="1" w:styleId="CaptionChar">
    <w:name w:val="Caption Char"/>
    <w:aliases w:val="Caption Char1 Char1,Caption Char Char1 Char1,Caption Char1 Char Char Char,Caption Char Char1 Char Char Char,Caption Char Char2 Char Char"/>
    <w:basedOn w:val="PictureChar"/>
    <w:link w:val="Caption"/>
    <w:rsid w:val="00595931"/>
    <w:rPr>
      <w:rFonts w:ascii="Arial" w:hAnsi="Arial"/>
      <w:bCs/>
      <w:szCs w:val="20"/>
      <w:lang w:eastAsia="en-US"/>
    </w:rPr>
  </w:style>
  <w:style w:type="paragraph" w:styleId="FootnoteText">
    <w:name w:val="footnote text"/>
    <w:basedOn w:val="FootnoteBase"/>
    <w:link w:val="FootnoteTextChar"/>
    <w:semiHidden/>
    <w:rsid w:val="00595931"/>
  </w:style>
  <w:style w:type="character" w:customStyle="1" w:styleId="FootnoteTextChar">
    <w:name w:val="Footnote Text Char"/>
    <w:basedOn w:val="DefaultParagraphFont"/>
    <w:link w:val="FootnoteText"/>
    <w:semiHidden/>
    <w:rsid w:val="00595931"/>
    <w:rPr>
      <w:rFonts w:ascii="Arial" w:hAnsi="Arial"/>
      <w:sz w:val="16"/>
      <w:szCs w:val="20"/>
      <w:lang w:eastAsia="en-US"/>
    </w:rPr>
  </w:style>
  <w:style w:type="paragraph" w:customStyle="1" w:styleId="Documentgegevens">
    <w:name w:val="Document gegevens"/>
    <w:basedOn w:val="Normal"/>
    <w:rsid w:val="00595931"/>
    <w:pPr>
      <w:tabs>
        <w:tab w:val="left" w:pos="2835"/>
      </w:tabs>
      <w:overflowPunct w:val="0"/>
      <w:autoSpaceDE w:val="0"/>
      <w:autoSpaceDN w:val="0"/>
      <w:adjustRightInd w:val="0"/>
      <w:textAlignment w:val="baseline"/>
    </w:pPr>
    <w:rPr>
      <w:rFonts w:ascii="Arial" w:hAnsi="Arial"/>
      <w:szCs w:val="20"/>
      <w:lang w:eastAsia="en-US"/>
    </w:rPr>
  </w:style>
  <w:style w:type="paragraph" w:customStyle="1" w:styleId="Documenttitel">
    <w:name w:val="Document titel"/>
    <w:basedOn w:val="Normal"/>
    <w:rsid w:val="00595931"/>
    <w:pPr>
      <w:overflowPunct w:val="0"/>
      <w:autoSpaceDE w:val="0"/>
      <w:autoSpaceDN w:val="0"/>
      <w:adjustRightInd w:val="0"/>
      <w:jc w:val="center"/>
      <w:textAlignment w:val="baseline"/>
    </w:pPr>
    <w:rPr>
      <w:rFonts w:ascii="Arial" w:hAnsi="Arial"/>
      <w:b/>
      <w:sz w:val="56"/>
      <w:szCs w:val="20"/>
      <w:lang w:eastAsia="en-US"/>
    </w:rPr>
  </w:style>
  <w:style w:type="paragraph" w:customStyle="1" w:styleId="Opsomming1">
    <w:name w:val="Opsomming 1"/>
    <w:basedOn w:val="Normal"/>
    <w:link w:val="Opsomming1Char1"/>
    <w:rsid w:val="00595931"/>
    <w:pPr>
      <w:numPr>
        <w:ilvl w:val="1"/>
        <w:numId w:val="14"/>
      </w:numPr>
      <w:overflowPunct w:val="0"/>
      <w:autoSpaceDE w:val="0"/>
      <w:autoSpaceDN w:val="0"/>
      <w:adjustRightInd w:val="0"/>
      <w:textAlignment w:val="baseline"/>
    </w:pPr>
    <w:rPr>
      <w:rFonts w:ascii="Arial" w:hAnsi="Arial"/>
      <w:szCs w:val="20"/>
      <w:lang w:eastAsia="en-US"/>
    </w:rPr>
  </w:style>
  <w:style w:type="character" w:customStyle="1" w:styleId="Opsomming1Char1">
    <w:name w:val="Opsomming 1 Char1"/>
    <w:basedOn w:val="DefaultParagraphFont"/>
    <w:link w:val="Opsomming1"/>
    <w:rsid w:val="00595931"/>
    <w:rPr>
      <w:rFonts w:ascii="Arial" w:hAnsi="Arial"/>
      <w:szCs w:val="20"/>
      <w:lang w:eastAsia="en-US"/>
    </w:rPr>
  </w:style>
  <w:style w:type="paragraph" w:styleId="List">
    <w:name w:val="List"/>
    <w:basedOn w:val="Normal"/>
    <w:rsid w:val="00595931"/>
    <w:pPr>
      <w:overflowPunct w:val="0"/>
      <w:autoSpaceDE w:val="0"/>
      <w:autoSpaceDN w:val="0"/>
      <w:adjustRightInd w:val="0"/>
    </w:pPr>
    <w:rPr>
      <w:rFonts w:ascii="Arial" w:hAnsi="Arial"/>
      <w:szCs w:val="20"/>
      <w:lang w:val="en-GB" w:eastAsia="en-US"/>
    </w:rPr>
  </w:style>
  <w:style w:type="paragraph" w:customStyle="1" w:styleId="bijlage">
    <w:name w:val="bijlage"/>
    <w:basedOn w:val="Normal"/>
    <w:next w:val="Normal"/>
    <w:rsid w:val="00595931"/>
    <w:pPr>
      <w:tabs>
        <w:tab w:val="right" w:pos="9639"/>
      </w:tabs>
      <w:overflowPunct w:val="0"/>
      <w:autoSpaceDE w:val="0"/>
      <w:autoSpaceDN w:val="0"/>
      <w:adjustRightInd w:val="0"/>
      <w:spacing w:line="240" w:lineRule="atLeast"/>
      <w:textAlignment w:val="baseline"/>
    </w:pPr>
    <w:rPr>
      <w:rFonts w:ascii="Arial Bold" w:hAnsi="Arial Bold"/>
      <w:b/>
      <w:sz w:val="28"/>
      <w:szCs w:val="20"/>
      <w:lang w:eastAsia="en-US"/>
    </w:rPr>
  </w:style>
  <w:style w:type="paragraph" w:customStyle="1" w:styleId="Opsomming2">
    <w:name w:val="Opsomming 2"/>
    <w:basedOn w:val="Opsomming1"/>
    <w:next w:val="Normal"/>
    <w:rsid w:val="00595931"/>
    <w:pPr>
      <w:numPr>
        <w:ilvl w:val="0"/>
        <w:numId w:val="17"/>
      </w:numPr>
      <w:tabs>
        <w:tab w:val="clear" w:pos="720"/>
        <w:tab w:val="num" w:pos="643"/>
      </w:tabs>
      <w:ind w:left="567" w:hanging="284"/>
    </w:pPr>
  </w:style>
  <w:style w:type="character" w:customStyle="1" w:styleId="BodyTextChar">
    <w:name w:val="Body Text Char"/>
    <w:basedOn w:val="DefaultParagraphFont"/>
    <w:link w:val="BodyText"/>
    <w:rsid w:val="00595931"/>
  </w:style>
  <w:style w:type="character" w:customStyle="1" w:styleId="BodyTextIndentChar">
    <w:name w:val="Body Text Indent Char"/>
    <w:basedOn w:val="DefaultParagraphFont"/>
    <w:link w:val="BodyTextIndent"/>
    <w:rsid w:val="00595931"/>
  </w:style>
  <w:style w:type="character" w:customStyle="1" w:styleId="BodyTextIndent2Char">
    <w:name w:val="Body Text Indent 2 Char"/>
    <w:basedOn w:val="DefaultParagraphFont"/>
    <w:link w:val="BodyTextIndent2"/>
    <w:rsid w:val="00595931"/>
  </w:style>
  <w:style w:type="paragraph" w:customStyle="1" w:styleId="Tabel">
    <w:name w:val="Tabel"/>
    <w:basedOn w:val="Normal"/>
    <w:next w:val="Normal"/>
    <w:rsid w:val="00595931"/>
    <w:pPr>
      <w:overflowPunct w:val="0"/>
      <w:autoSpaceDE w:val="0"/>
      <w:autoSpaceDN w:val="0"/>
      <w:adjustRightInd w:val="0"/>
      <w:textAlignment w:val="baseline"/>
    </w:pPr>
    <w:rPr>
      <w:rFonts w:ascii="Arial" w:hAnsi="Arial"/>
      <w:sz w:val="20"/>
      <w:szCs w:val="20"/>
      <w:lang w:eastAsia="en-US"/>
    </w:rPr>
  </w:style>
  <w:style w:type="paragraph" w:styleId="BodyText2">
    <w:name w:val="Body Text 2"/>
    <w:basedOn w:val="Normal"/>
    <w:link w:val="BodyText2Char"/>
    <w:rsid w:val="00595931"/>
    <w:pPr>
      <w:overflowPunct w:val="0"/>
      <w:autoSpaceDE w:val="0"/>
      <w:autoSpaceDN w:val="0"/>
      <w:adjustRightInd w:val="0"/>
      <w:textAlignment w:val="baseline"/>
    </w:pPr>
    <w:rPr>
      <w:rFonts w:ascii="Arial" w:hAnsi="Arial"/>
      <w:color w:val="FF0000"/>
      <w:szCs w:val="20"/>
      <w:lang w:eastAsia="en-US"/>
    </w:rPr>
  </w:style>
  <w:style w:type="character" w:customStyle="1" w:styleId="BodyText2Char">
    <w:name w:val="Body Text 2 Char"/>
    <w:basedOn w:val="DefaultParagraphFont"/>
    <w:link w:val="BodyText2"/>
    <w:rsid w:val="00595931"/>
    <w:rPr>
      <w:rFonts w:ascii="Arial" w:hAnsi="Arial"/>
      <w:color w:val="FF0000"/>
      <w:szCs w:val="20"/>
      <w:lang w:eastAsia="en-US"/>
    </w:rPr>
  </w:style>
  <w:style w:type="character" w:customStyle="1" w:styleId="BodyTextIndent3Char">
    <w:name w:val="Body Text Indent 3 Char"/>
    <w:basedOn w:val="DefaultParagraphFont"/>
    <w:link w:val="BodyTextIndent3"/>
    <w:rsid w:val="00595931"/>
    <w:rPr>
      <w:szCs w:val="16"/>
    </w:rPr>
  </w:style>
  <w:style w:type="paragraph" w:customStyle="1" w:styleId="Opsomming4">
    <w:name w:val="Opsomming 4"/>
    <w:basedOn w:val="Normal"/>
    <w:rsid w:val="00595931"/>
    <w:pPr>
      <w:numPr>
        <w:numId w:val="15"/>
      </w:numPr>
      <w:overflowPunct w:val="0"/>
      <w:autoSpaceDE w:val="0"/>
      <w:autoSpaceDN w:val="0"/>
      <w:adjustRightInd w:val="0"/>
      <w:spacing w:before="40" w:after="40"/>
      <w:textAlignment w:val="baseline"/>
    </w:pPr>
    <w:rPr>
      <w:rFonts w:ascii="Arial" w:hAnsi="Arial"/>
      <w:szCs w:val="20"/>
      <w:lang w:eastAsia="en-US"/>
    </w:rPr>
  </w:style>
  <w:style w:type="paragraph" w:styleId="BodyText3">
    <w:name w:val="Body Text 3"/>
    <w:basedOn w:val="Normal"/>
    <w:link w:val="BodyText3Char"/>
    <w:rsid w:val="00595931"/>
    <w:pPr>
      <w:overflowPunct w:val="0"/>
      <w:autoSpaceDE w:val="0"/>
      <w:autoSpaceDN w:val="0"/>
      <w:adjustRightInd w:val="0"/>
      <w:spacing w:before="40" w:after="40"/>
      <w:textAlignment w:val="baseline"/>
    </w:pPr>
    <w:rPr>
      <w:rFonts w:ascii="Arial" w:hAnsi="Arial"/>
      <w:szCs w:val="20"/>
      <w:lang w:eastAsia="en-US"/>
    </w:rPr>
  </w:style>
  <w:style w:type="character" w:customStyle="1" w:styleId="BodyText3Char">
    <w:name w:val="Body Text 3 Char"/>
    <w:basedOn w:val="DefaultParagraphFont"/>
    <w:link w:val="BodyText3"/>
    <w:rsid w:val="00595931"/>
    <w:rPr>
      <w:rFonts w:ascii="Arial" w:hAnsi="Arial"/>
      <w:szCs w:val="20"/>
      <w:lang w:eastAsia="en-US"/>
    </w:rPr>
  </w:style>
  <w:style w:type="paragraph" w:styleId="BlockText">
    <w:name w:val="Block Text"/>
    <w:basedOn w:val="Normal"/>
    <w:rsid w:val="00595931"/>
    <w:pPr>
      <w:overflowPunct w:val="0"/>
      <w:autoSpaceDE w:val="0"/>
      <w:autoSpaceDN w:val="0"/>
      <w:adjustRightInd w:val="0"/>
      <w:spacing w:before="40" w:after="40"/>
      <w:ind w:left="916" w:right="46"/>
      <w:textAlignment w:val="baseline"/>
    </w:pPr>
    <w:rPr>
      <w:rFonts w:ascii="Arial" w:hAnsi="Arial"/>
      <w:szCs w:val="20"/>
      <w:lang w:eastAsia="en-US"/>
    </w:rPr>
  </w:style>
  <w:style w:type="paragraph" w:styleId="TableofFigures">
    <w:name w:val="table of figures"/>
    <w:basedOn w:val="Normal"/>
    <w:next w:val="Normal"/>
    <w:semiHidden/>
    <w:rsid w:val="00595931"/>
    <w:pPr>
      <w:overflowPunct w:val="0"/>
      <w:autoSpaceDE w:val="0"/>
      <w:autoSpaceDN w:val="0"/>
      <w:adjustRightInd w:val="0"/>
      <w:ind w:left="440" w:hanging="440"/>
      <w:textAlignment w:val="baseline"/>
    </w:pPr>
    <w:rPr>
      <w:rFonts w:ascii="Arial" w:hAnsi="Arial"/>
      <w:szCs w:val="20"/>
      <w:lang w:eastAsia="en-US"/>
    </w:rPr>
  </w:style>
  <w:style w:type="paragraph" w:customStyle="1" w:styleId="Figuur">
    <w:name w:val="Figuur"/>
    <w:basedOn w:val="Normal"/>
    <w:next w:val="Normal"/>
    <w:rsid w:val="00595931"/>
    <w:pPr>
      <w:overflowPunct w:val="0"/>
      <w:autoSpaceDE w:val="0"/>
      <w:autoSpaceDN w:val="0"/>
      <w:adjustRightInd w:val="0"/>
      <w:spacing w:before="20" w:after="40"/>
      <w:ind w:left="1134"/>
      <w:textAlignment w:val="baseline"/>
    </w:pPr>
    <w:rPr>
      <w:rFonts w:ascii="Arial Bold" w:hAnsi="Arial Bold"/>
      <w:b/>
      <w:sz w:val="18"/>
      <w:szCs w:val="20"/>
      <w:lang w:eastAsia="en-US"/>
    </w:rPr>
  </w:style>
  <w:style w:type="character" w:customStyle="1" w:styleId="DocumentMapChar">
    <w:name w:val="Document Map Char"/>
    <w:basedOn w:val="DefaultParagraphFont"/>
    <w:link w:val="DocumentMap"/>
    <w:semiHidden/>
    <w:rsid w:val="00595931"/>
    <w:rPr>
      <w:rFonts w:cs="Tahoma"/>
      <w:shd w:val="clear" w:color="auto" w:fill="000080"/>
    </w:rPr>
  </w:style>
  <w:style w:type="paragraph" w:customStyle="1" w:styleId="Heading">
    <w:name w:val="Heading"/>
    <w:basedOn w:val="Normal"/>
    <w:next w:val="Normal"/>
    <w:rsid w:val="00595931"/>
    <w:pPr>
      <w:overflowPunct w:val="0"/>
      <w:autoSpaceDE w:val="0"/>
      <w:autoSpaceDN w:val="0"/>
      <w:adjustRightInd w:val="0"/>
      <w:spacing w:before="180"/>
    </w:pPr>
    <w:rPr>
      <w:rFonts w:ascii="Arial" w:hAnsi="Arial"/>
      <w:b/>
      <w:szCs w:val="20"/>
      <w:lang w:eastAsia="en-US"/>
    </w:rPr>
  </w:style>
  <w:style w:type="paragraph" w:customStyle="1" w:styleId="Bijlage2">
    <w:name w:val="Bijlage 2"/>
    <w:basedOn w:val="Normal"/>
    <w:next w:val="Normal"/>
    <w:rsid w:val="00595931"/>
    <w:pPr>
      <w:numPr>
        <w:numId w:val="16"/>
      </w:numPr>
      <w:overflowPunct w:val="0"/>
      <w:autoSpaceDE w:val="0"/>
      <w:autoSpaceDN w:val="0"/>
      <w:adjustRightInd w:val="0"/>
      <w:textAlignment w:val="baseline"/>
    </w:pPr>
    <w:rPr>
      <w:rFonts w:ascii="Arial Bold" w:hAnsi="Arial Bold"/>
      <w:b/>
      <w:sz w:val="26"/>
      <w:szCs w:val="20"/>
      <w:lang w:eastAsia="en-US"/>
    </w:rPr>
  </w:style>
  <w:style w:type="paragraph" w:customStyle="1" w:styleId="Bijlage3">
    <w:name w:val="Bijlage 3"/>
    <w:basedOn w:val="Normal"/>
    <w:next w:val="Normal"/>
    <w:rsid w:val="00595931"/>
    <w:pPr>
      <w:overflowPunct w:val="0"/>
      <w:autoSpaceDE w:val="0"/>
      <w:autoSpaceDN w:val="0"/>
      <w:adjustRightInd w:val="0"/>
      <w:textAlignment w:val="baseline"/>
    </w:pPr>
    <w:rPr>
      <w:rFonts w:ascii="Arial Bold" w:hAnsi="Arial Bold"/>
      <w:b/>
      <w:szCs w:val="20"/>
      <w:lang w:eastAsia="en-US"/>
    </w:rPr>
  </w:style>
  <w:style w:type="paragraph" w:customStyle="1" w:styleId="OpsommingNummer">
    <w:name w:val="Opsomming Nummer"/>
    <w:basedOn w:val="Normal"/>
    <w:rsid w:val="00595931"/>
    <w:pPr>
      <w:numPr>
        <w:ilvl w:val="1"/>
        <w:numId w:val="21"/>
      </w:numPr>
      <w:tabs>
        <w:tab w:val="right" w:pos="9639"/>
      </w:tabs>
      <w:overflowPunct w:val="0"/>
      <w:autoSpaceDE w:val="0"/>
      <w:autoSpaceDN w:val="0"/>
      <w:adjustRightInd w:val="0"/>
      <w:textAlignment w:val="baseline"/>
    </w:pPr>
    <w:rPr>
      <w:rFonts w:ascii="Arial" w:eastAsia="MS Mincho" w:hAnsi="Arial"/>
      <w:szCs w:val="20"/>
      <w:lang w:val="nl" w:eastAsia="en-US"/>
    </w:rPr>
  </w:style>
  <w:style w:type="paragraph" w:customStyle="1" w:styleId="StyleCaptionArialNotBold">
    <w:name w:val="Style Caption + Arial Not Bold"/>
    <w:basedOn w:val="Caption"/>
    <w:link w:val="StyleCaptionArialNotBoldChar"/>
    <w:rsid w:val="00595931"/>
    <w:pPr>
      <w:keepNext/>
      <w:overflowPunct w:val="0"/>
      <w:autoSpaceDE w:val="0"/>
      <w:autoSpaceDN w:val="0"/>
      <w:adjustRightInd w:val="0"/>
      <w:spacing w:line="220" w:lineRule="atLeast"/>
      <w:ind w:left="1734" w:hangingChars="600" w:hanging="600"/>
      <w:textAlignment w:val="baseline"/>
    </w:pPr>
    <w:rPr>
      <w:rFonts w:ascii="Arial Bold" w:hAnsi="Arial Bold"/>
      <w:b/>
      <w:bCs w:val="0"/>
      <w:i/>
      <w:iCs/>
      <w:lang w:eastAsia="en-US"/>
    </w:rPr>
  </w:style>
  <w:style w:type="character" w:customStyle="1" w:styleId="StyleCaptionArialNotBoldChar">
    <w:name w:val="Style Caption + Arial Not Bold Char"/>
    <w:basedOn w:val="CaptionChar"/>
    <w:link w:val="StyleCaptionArialNotBold"/>
    <w:rsid w:val="00595931"/>
    <w:rPr>
      <w:rFonts w:ascii="Arial Bold" w:hAnsi="Arial Bold"/>
      <w:b/>
      <w:bCs w:val="0"/>
      <w:i/>
      <w:iCs/>
      <w:szCs w:val="20"/>
      <w:lang w:eastAsia="en-US"/>
    </w:rPr>
  </w:style>
  <w:style w:type="character" w:customStyle="1" w:styleId="eindebeeld">
    <w:name w:val="einde beeld"/>
    <w:basedOn w:val="DefaultParagraphFont"/>
    <w:rsid w:val="00595931"/>
  </w:style>
  <w:style w:type="paragraph" w:customStyle="1" w:styleId="CaptionArial">
    <w:name w:val="Caption + Arial"/>
    <w:basedOn w:val="Normal"/>
    <w:next w:val="Normal"/>
    <w:link w:val="CaptionArialChar"/>
    <w:rsid w:val="00595931"/>
    <w:pPr>
      <w:overflowPunct w:val="0"/>
      <w:autoSpaceDE w:val="0"/>
      <w:autoSpaceDN w:val="0"/>
      <w:adjustRightInd w:val="0"/>
      <w:ind w:left="1026" w:hanging="1026"/>
      <w:jc w:val="center"/>
      <w:textAlignment w:val="baseline"/>
    </w:pPr>
    <w:rPr>
      <w:rFonts w:ascii="Arial Bold" w:hAnsi="Arial Bold"/>
      <w:b/>
      <w:bCs/>
      <w:i/>
      <w:iCs/>
      <w:szCs w:val="20"/>
      <w:lang w:eastAsia="en-US"/>
    </w:rPr>
  </w:style>
  <w:style w:type="character" w:customStyle="1" w:styleId="CaptionArialChar">
    <w:name w:val="Caption + Arial Char"/>
    <w:basedOn w:val="DefaultParagraphFont"/>
    <w:link w:val="CaptionArial"/>
    <w:rsid w:val="00595931"/>
    <w:rPr>
      <w:rFonts w:ascii="Arial Bold" w:hAnsi="Arial Bold"/>
      <w:b/>
      <w:bCs/>
      <w:i/>
      <w:iCs/>
      <w:szCs w:val="20"/>
      <w:lang w:eastAsia="en-US"/>
    </w:rPr>
  </w:style>
  <w:style w:type="character" w:customStyle="1" w:styleId="CaptionCharChar">
    <w:name w:val="Caption Char Char"/>
    <w:basedOn w:val="PictureChar"/>
    <w:rsid w:val="00595931"/>
    <w:rPr>
      <w:rFonts w:ascii="Arial Bold" w:hAnsi="Arial Bold"/>
      <w:b/>
      <w:i/>
      <w:szCs w:val="20"/>
      <w:lang w:eastAsia="en-US"/>
    </w:rPr>
  </w:style>
  <w:style w:type="paragraph" w:customStyle="1" w:styleId="Opsomming1CharChar">
    <w:name w:val="Opsomming 1 Char Char"/>
    <w:basedOn w:val="Normal"/>
    <w:link w:val="Opsomming1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
    <w:name w:val="Opsomming 1 Char Char Char"/>
    <w:basedOn w:val="DefaultParagraphFont"/>
    <w:link w:val="Opsomming1CharChar"/>
    <w:rsid w:val="00595931"/>
    <w:rPr>
      <w:rFonts w:ascii="Arial" w:hAnsi="Arial"/>
      <w:szCs w:val="20"/>
      <w:lang w:eastAsia="en-US"/>
    </w:rPr>
  </w:style>
  <w:style w:type="character" w:customStyle="1" w:styleId="CaptionChar1Char">
    <w:name w:val="Caption Char1 Char"/>
    <w:aliases w:val="Caption Char Char1 Char"/>
    <w:basedOn w:val="DefaultParagraphFont"/>
    <w:rsid w:val="00595931"/>
    <w:rPr>
      <w:rFonts w:ascii="Arial Bold" w:hAnsi="Arial Bold"/>
      <w:b/>
      <w:i/>
      <w:lang w:val="nl-NL" w:eastAsia="en-US" w:bidi="ar-SA"/>
    </w:rPr>
  </w:style>
  <w:style w:type="paragraph" w:customStyle="1" w:styleId="opsomming10">
    <w:name w:val="opsomming 1"/>
    <w:basedOn w:val="Normal"/>
    <w:link w:val="opsomming1Char"/>
    <w:rsid w:val="00595931"/>
    <w:pPr>
      <w:numPr>
        <w:numId w:val="18"/>
      </w:numPr>
      <w:overflowPunct w:val="0"/>
      <w:autoSpaceDE w:val="0"/>
      <w:autoSpaceDN w:val="0"/>
      <w:adjustRightInd w:val="0"/>
      <w:spacing w:before="40" w:after="40"/>
      <w:textAlignment w:val="baseline"/>
    </w:pPr>
    <w:rPr>
      <w:rFonts w:ascii="Arial" w:eastAsia="MS Mincho" w:hAnsi="Arial"/>
      <w:szCs w:val="20"/>
      <w:lang w:eastAsia="en-US"/>
    </w:rPr>
  </w:style>
  <w:style w:type="character" w:customStyle="1" w:styleId="opsomming1Char">
    <w:name w:val="opsomming 1 Char"/>
    <w:basedOn w:val="DefaultParagraphFont"/>
    <w:link w:val="opsomming10"/>
    <w:rsid w:val="00595931"/>
    <w:rPr>
      <w:rFonts w:ascii="Arial" w:eastAsia="MS Mincho" w:hAnsi="Arial"/>
      <w:szCs w:val="20"/>
      <w:lang w:eastAsia="en-US"/>
    </w:rPr>
  </w:style>
  <w:style w:type="paragraph" w:customStyle="1" w:styleId="StyleCaptionArialChar">
    <w:name w:val="Style Caption + Arial Char"/>
    <w:basedOn w:val="Caption"/>
    <w:link w:val="StyleCaptionArialCharChar"/>
    <w:rsid w:val="00595931"/>
    <w:pPr>
      <w:keepNext/>
      <w:overflowPunct w:val="0"/>
      <w:autoSpaceDE w:val="0"/>
      <w:autoSpaceDN w:val="0"/>
      <w:adjustRightInd w:val="0"/>
      <w:spacing w:line="220" w:lineRule="atLeast"/>
      <w:ind w:left="851"/>
      <w:textAlignment w:val="baseline"/>
    </w:pPr>
    <w:rPr>
      <w:rFonts w:ascii="Arial" w:eastAsia="MS Mincho" w:hAnsi="Arial"/>
      <w:b/>
      <w:i/>
      <w:iCs/>
      <w:lang w:eastAsia="en-US"/>
    </w:rPr>
  </w:style>
  <w:style w:type="character" w:customStyle="1" w:styleId="StyleCaptionArialCharChar">
    <w:name w:val="Style Caption + Arial Char Char"/>
    <w:basedOn w:val="DefaultParagraphFont"/>
    <w:link w:val="StyleCaptionArialChar"/>
    <w:rsid w:val="00595931"/>
    <w:rPr>
      <w:rFonts w:ascii="Arial" w:eastAsia="MS Mincho" w:hAnsi="Arial"/>
      <w:b/>
      <w:bCs/>
      <w:i/>
      <w:iCs/>
      <w:szCs w:val="20"/>
      <w:lang w:eastAsia="en-US"/>
    </w:rPr>
  </w:style>
  <w:style w:type="paragraph" w:customStyle="1" w:styleId="Opsomming1Inspring">
    <w:name w:val="Opsomming 1 Inspring"/>
    <w:basedOn w:val="Opsomming1"/>
    <w:rsid w:val="00595931"/>
    <w:pPr>
      <w:numPr>
        <w:ilvl w:val="0"/>
        <w:numId w:val="19"/>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595931"/>
    <w:pPr>
      <w:numPr>
        <w:ilvl w:val="0"/>
        <w:numId w:val="0"/>
      </w:numPr>
      <w:tabs>
        <w:tab w:val="left" w:pos="1491"/>
      </w:tabs>
      <w:ind w:left="1491" w:hanging="360"/>
    </w:pPr>
    <w:rPr>
      <w:rFonts w:eastAsia="MS Mincho"/>
    </w:rPr>
  </w:style>
  <w:style w:type="paragraph" w:customStyle="1" w:styleId="PictureCharChar">
    <w:name w:val="Picture Char Char"/>
    <w:basedOn w:val="Normal"/>
    <w:next w:val="Caption"/>
    <w:link w:val="PictureCharCharChar"/>
    <w:rsid w:val="00595931"/>
    <w:pPr>
      <w:keepNext/>
      <w:overflowPunct w:val="0"/>
      <w:autoSpaceDE w:val="0"/>
      <w:autoSpaceDN w:val="0"/>
      <w:adjustRightInd w:val="0"/>
      <w:textAlignment w:val="baseline"/>
    </w:pPr>
    <w:rPr>
      <w:rFonts w:ascii="Arial" w:hAnsi="Arial"/>
      <w:szCs w:val="20"/>
      <w:lang w:eastAsia="en-US"/>
    </w:rPr>
  </w:style>
  <w:style w:type="character" w:customStyle="1" w:styleId="PictureCharCharChar">
    <w:name w:val="Picture Char Char Char"/>
    <w:basedOn w:val="DefaultParagraphFont"/>
    <w:link w:val="PictureCharChar"/>
    <w:rsid w:val="00595931"/>
    <w:rPr>
      <w:rFonts w:ascii="Arial" w:hAnsi="Arial"/>
      <w:szCs w:val="20"/>
      <w:lang w:eastAsia="en-US"/>
    </w:rPr>
  </w:style>
  <w:style w:type="character" w:customStyle="1" w:styleId="CaptionArialCharChar">
    <w:name w:val="Caption + Arial Char Char"/>
    <w:basedOn w:val="DefaultParagraphFont"/>
    <w:rsid w:val="00595931"/>
    <w:rPr>
      <w:rFonts w:ascii="Arial Bold" w:hAnsi="Arial Bold"/>
      <w:b/>
      <w:bCs/>
      <w:i/>
      <w:iCs/>
      <w:sz w:val="22"/>
      <w:lang w:val="nl-NL" w:eastAsia="en-US" w:bidi="ar-SA"/>
    </w:rPr>
  </w:style>
  <w:style w:type="paragraph" w:customStyle="1" w:styleId="Opsomming1CharCharCharChar">
    <w:name w:val="Opsomming 1 Char Char Char Char"/>
    <w:basedOn w:val="Normal"/>
    <w:link w:val="Opsomming1CharCharCharCharChar"/>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CharCharCharChar">
    <w:name w:val="Opsomming 1 Char Char Char Char Char"/>
    <w:basedOn w:val="DefaultParagraphFont"/>
    <w:link w:val="Opsomming1CharCharCharChar"/>
    <w:rsid w:val="00595931"/>
    <w:rPr>
      <w:rFonts w:ascii="Arial" w:hAnsi="Arial"/>
      <w:szCs w:val="20"/>
      <w:lang w:eastAsia="en-US"/>
    </w:rPr>
  </w:style>
  <w:style w:type="paragraph" w:customStyle="1" w:styleId="StyleListContinueLeft254cmHanging08cmAfter6pt">
    <w:name w:val="Style List Continue + Left:  254 cm Hanging:  08 cm After:  6 pt"/>
    <w:basedOn w:val="Normal"/>
    <w:rsid w:val="00595931"/>
    <w:pPr>
      <w:numPr>
        <w:numId w:val="20"/>
      </w:numPr>
      <w:overflowPunct w:val="0"/>
      <w:autoSpaceDE w:val="0"/>
      <w:autoSpaceDN w:val="0"/>
      <w:adjustRightInd w:val="0"/>
      <w:textAlignment w:val="baseline"/>
    </w:pPr>
    <w:rPr>
      <w:rFonts w:ascii="Arial" w:eastAsia="MS Mincho" w:hAnsi="Arial"/>
      <w:szCs w:val="20"/>
      <w:lang w:eastAsia="en-US"/>
    </w:rPr>
  </w:style>
  <w:style w:type="character" w:customStyle="1" w:styleId="PictureCharChar1">
    <w:name w:val="Picture Char Char1"/>
    <w:basedOn w:val="DefaultParagraphFont"/>
    <w:rsid w:val="00595931"/>
    <w:rPr>
      <w:rFonts w:ascii="Arial" w:hAnsi="Arial"/>
      <w:sz w:val="22"/>
      <w:lang w:val="nl-NL" w:eastAsia="en-US" w:bidi="ar-SA"/>
    </w:rPr>
  </w:style>
  <w:style w:type="paragraph" w:customStyle="1" w:styleId="Opsomming1CharChar1">
    <w:name w:val="Opsomming 1 Char Char1"/>
    <w:basedOn w:val="Normal"/>
    <w:link w:val="Opsomming1CharChar1Char"/>
    <w:rsid w:val="00595931"/>
    <w:pPr>
      <w:tabs>
        <w:tab w:val="num" w:pos="340"/>
      </w:tabs>
      <w:overflowPunct w:val="0"/>
      <w:autoSpaceDE w:val="0"/>
      <w:autoSpaceDN w:val="0"/>
      <w:adjustRightInd w:val="0"/>
      <w:ind w:left="340" w:hanging="340"/>
      <w:textAlignment w:val="baseline"/>
    </w:pPr>
    <w:rPr>
      <w:rFonts w:ascii="Arial" w:eastAsia="MS Mincho" w:hAnsi="Arial"/>
      <w:szCs w:val="20"/>
      <w:lang w:eastAsia="en-US"/>
    </w:rPr>
  </w:style>
  <w:style w:type="character" w:customStyle="1" w:styleId="Opsomming1CharChar1Char">
    <w:name w:val="Opsomming 1 Char Char1 Char"/>
    <w:basedOn w:val="DefaultParagraphFont"/>
    <w:link w:val="Opsomming1CharChar1"/>
    <w:rsid w:val="00595931"/>
    <w:rPr>
      <w:rFonts w:ascii="Arial" w:eastAsia="MS Mincho" w:hAnsi="Arial"/>
      <w:szCs w:val="20"/>
      <w:lang w:eastAsia="en-US"/>
    </w:rPr>
  </w:style>
  <w:style w:type="paragraph" w:customStyle="1" w:styleId="Opsomming1Char0">
    <w:name w:val="Opsomming 1 Char"/>
    <w:basedOn w:val="Normal"/>
    <w:rsid w:val="00595931"/>
    <w:pPr>
      <w:tabs>
        <w:tab w:val="num" w:pos="340"/>
      </w:tabs>
      <w:overflowPunct w:val="0"/>
      <w:autoSpaceDE w:val="0"/>
      <w:autoSpaceDN w:val="0"/>
      <w:adjustRightInd w:val="0"/>
      <w:ind w:left="340" w:hanging="340"/>
      <w:textAlignment w:val="baseline"/>
    </w:pPr>
    <w:rPr>
      <w:rFonts w:ascii="Arial" w:hAnsi="Arial"/>
      <w:szCs w:val="20"/>
      <w:lang w:eastAsia="en-US"/>
    </w:rPr>
  </w:style>
  <w:style w:type="character" w:customStyle="1" w:styleId="Opsomming1Char1Char">
    <w:name w:val="Opsomming 1 Char1 Char"/>
    <w:basedOn w:val="DefaultParagraphFont"/>
    <w:rsid w:val="00595931"/>
    <w:rPr>
      <w:rFonts w:ascii="Arial" w:eastAsia="MS Mincho" w:hAnsi="Arial"/>
      <w:sz w:val="22"/>
      <w:lang w:val="nl-NL" w:eastAsia="en-US" w:bidi="ar-SA"/>
    </w:rPr>
  </w:style>
  <w:style w:type="character" w:customStyle="1" w:styleId="hoofdstuk2">
    <w:name w:val="hoofdstuk 2"/>
    <w:basedOn w:val="DefaultParagraphFont"/>
    <w:rsid w:val="00595931"/>
  </w:style>
  <w:style w:type="character" w:customStyle="1" w:styleId="smal">
    <w:name w:val="smal"/>
    <w:basedOn w:val="DefaultParagraphFont"/>
    <w:rsid w:val="00595931"/>
    <w:rPr>
      <w:rFonts w:ascii="Courier New" w:hAnsi="Courier New" w:cs="Courier New"/>
      <w:sz w:val="24"/>
      <w:szCs w:val="24"/>
      <w:lang w:val="en-US"/>
    </w:rPr>
  </w:style>
  <w:style w:type="character" w:customStyle="1" w:styleId="beginbeeld">
    <w:name w:val="begin beeld"/>
    <w:basedOn w:val="DefaultParagraphFont"/>
    <w:rsid w:val="00595931"/>
  </w:style>
  <w:style w:type="character" w:customStyle="1" w:styleId="hoofdstuk1">
    <w:name w:val="hoofdstuk 1"/>
    <w:basedOn w:val="DefaultParagraphFont"/>
    <w:rsid w:val="00595931"/>
  </w:style>
  <w:style w:type="character" w:customStyle="1" w:styleId="hoofdstuk3">
    <w:name w:val="hoofdstuk 3"/>
    <w:basedOn w:val="DefaultParagraphFont"/>
    <w:rsid w:val="00595931"/>
  </w:style>
  <w:style w:type="character" w:customStyle="1" w:styleId="startbeeld">
    <w:name w:val="start beeld"/>
    <w:basedOn w:val="DefaultParagraphFont"/>
    <w:rsid w:val="00595931"/>
    <w:rPr>
      <w:rFonts w:ascii="Courier New" w:hAnsi="Courier New" w:cs="Courier New"/>
      <w:sz w:val="24"/>
      <w:szCs w:val="24"/>
      <w:lang w:val="en-US"/>
    </w:rPr>
  </w:style>
  <w:style w:type="character" w:customStyle="1" w:styleId="test">
    <w:name w:val="test"/>
    <w:basedOn w:val="DefaultParagraphFont"/>
    <w:rsid w:val="00595931"/>
  </w:style>
  <w:style w:type="character" w:customStyle="1" w:styleId="EquationCaption">
    <w:name w:val="_Equation Caption"/>
    <w:rsid w:val="00595931"/>
  </w:style>
  <w:style w:type="paragraph" w:customStyle="1" w:styleId="InhoudsOpgave">
    <w:name w:val="InhoudsOpgave"/>
    <w:basedOn w:val="TOC3"/>
    <w:link w:val="InhoudsOpgaveChar"/>
    <w:qFormat/>
    <w:rsid w:val="00595931"/>
    <w:pPr>
      <w:tabs>
        <w:tab w:val="clear" w:pos="9923"/>
        <w:tab w:val="left" w:pos="1701"/>
        <w:tab w:val="right" w:leader="dot" w:pos="9072"/>
      </w:tabs>
      <w:overflowPunct w:val="0"/>
      <w:autoSpaceDE w:val="0"/>
      <w:autoSpaceDN w:val="0"/>
      <w:adjustRightInd w:val="0"/>
      <w:ind w:left="794"/>
      <w:textAlignment w:val="baseline"/>
    </w:pPr>
    <w:rPr>
      <w:sz w:val="20"/>
      <w:szCs w:val="20"/>
    </w:rPr>
  </w:style>
  <w:style w:type="character" w:customStyle="1" w:styleId="TOC3Char">
    <w:name w:val="TOC 3 Char"/>
    <w:basedOn w:val="DefaultParagraphFont"/>
    <w:link w:val="TOC3"/>
    <w:uiPriority w:val="39"/>
    <w:rsid w:val="009B68A6"/>
    <w:rPr>
      <w:noProof/>
    </w:rPr>
  </w:style>
  <w:style w:type="character" w:customStyle="1" w:styleId="InhoudsOpgaveChar">
    <w:name w:val="InhoudsOpgave Char"/>
    <w:basedOn w:val="TOC3Char"/>
    <w:link w:val="InhoudsOpgave"/>
    <w:rsid w:val="00595931"/>
    <w:rPr>
      <w:noProof/>
      <w:sz w:val="20"/>
      <w:szCs w:val="20"/>
    </w:rPr>
  </w:style>
  <w:style w:type="character" w:customStyle="1" w:styleId="DefaultParagraphFo">
    <w:name w:val="Default Paragraph Fo"/>
    <w:basedOn w:val="DefaultParagraphFont"/>
    <w:rsid w:val="00825084"/>
  </w:style>
  <w:style w:type="character" w:customStyle="1" w:styleId="TitleChar">
    <w:name w:val="Title Char"/>
    <w:basedOn w:val="DefaultParagraphFont"/>
    <w:link w:val="Title"/>
    <w:rsid w:val="00825084"/>
    <w:rPr>
      <w:rFonts w:cs="Tahoma"/>
      <w:b/>
      <w:kern w:val="28"/>
      <w:sz w:val="44"/>
      <w:szCs w:val="32"/>
    </w:rPr>
  </w:style>
  <w:style w:type="character" w:customStyle="1" w:styleId="SubtitleChar">
    <w:name w:val="Subtitle Char"/>
    <w:basedOn w:val="DefaultParagraphFont"/>
    <w:link w:val="Subtitle"/>
    <w:rsid w:val="00825084"/>
    <w:rPr>
      <w:rFonts w:cs="Tahoma"/>
      <w:b/>
      <w:i/>
      <w:sz w:val="28"/>
    </w:rPr>
  </w:style>
  <w:style w:type="paragraph" w:customStyle="1" w:styleId="Memogegevens">
    <w:name w:val="Memo gegevens"/>
    <w:basedOn w:val="Normal"/>
    <w:rsid w:val="00825084"/>
    <w:pPr>
      <w:tabs>
        <w:tab w:val="left" w:pos="1701"/>
      </w:tabs>
      <w:overflowPunct w:val="0"/>
      <w:autoSpaceDE w:val="0"/>
      <w:autoSpaceDN w:val="0"/>
      <w:adjustRightInd w:val="0"/>
      <w:textAlignment w:val="baseline"/>
    </w:pPr>
    <w:rPr>
      <w:rFonts w:ascii="Arial" w:eastAsia="MS Mincho" w:hAnsi="Arial"/>
      <w:sz w:val="24"/>
      <w:szCs w:val="20"/>
      <w:lang w:val="nl" w:eastAsia="en-US"/>
    </w:rPr>
  </w:style>
  <w:style w:type="paragraph" w:customStyle="1" w:styleId="Tabelbody">
    <w:name w:val="Tabel body"/>
    <w:basedOn w:val="Normal"/>
    <w:locked/>
    <w:rsid w:val="00D0263B"/>
    <w:pPr>
      <w:spacing w:before="60" w:after="60"/>
    </w:pPr>
    <w:rPr>
      <w:rFonts w:ascii="Arial" w:hAnsi="Arial"/>
      <w:sz w:val="18"/>
      <w:szCs w:val="20"/>
      <w:lang w:eastAsia="en-US"/>
    </w:rPr>
  </w:style>
  <w:style w:type="paragraph" w:customStyle="1" w:styleId="tabelheader">
    <w:name w:val="tabel header"/>
    <w:basedOn w:val="Normal"/>
    <w:locked/>
    <w:rsid w:val="00D0263B"/>
    <w:pPr>
      <w:spacing w:before="120" w:after="120"/>
    </w:pPr>
    <w:rPr>
      <w:rFonts w:ascii="Arial" w:hAnsi="Arial"/>
      <w:sz w:val="18"/>
      <w:szCs w:val="20"/>
      <w:lang w:eastAsia="en-US"/>
    </w:rPr>
  </w:style>
  <w:style w:type="paragraph" w:customStyle="1" w:styleId="Opmaakprofiel11ptCursief">
    <w:name w:val="Opmaakprofiel 11 pt Cursief"/>
    <w:basedOn w:val="Normal"/>
    <w:rsid w:val="00D0263B"/>
    <w:pPr>
      <w:spacing w:after="60"/>
    </w:pPr>
    <w:rPr>
      <w:rFonts w:ascii="Arial" w:hAnsi="Arial"/>
      <w:i/>
      <w:iCs/>
      <w:szCs w:val="20"/>
      <w:lang w:eastAsia="en-US"/>
    </w:rPr>
  </w:style>
  <w:style w:type="character" w:styleId="UnresolvedMention">
    <w:name w:val="Unresolved Mention"/>
    <w:basedOn w:val="DefaultParagraphFont"/>
    <w:uiPriority w:val="99"/>
    <w:semiHidden/>
    <w:unhideWhenUsed/>
    <w:rsid w:val="00934A37"/>
    <w:rPr>
      <w:color w:val="808080"/>
      <w:shd w:val="clear" w:color="auto" w:fill="E6E6E6"/>
    </w:rPr>
  </w:style>
  <w:style w:type="paragraph" w:styleId="Bibliography">
    <w:name w:val="Bibliography"/>
    <w:basedOn w:val="Normal"/>
    <w:next w:val="Normal"/>
    <w:uiPriority w:val="37"/>
    <w:unhideWhenUsed/>
    <w:rsid w:val="008C0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9205">
      <w:bodyDiv w:val="1"/>
      <w:marLeft w:val="0"/>
      <w:marRight w:val="0"/>
      <w:marTop w:val="0"/>
      <w:marBottom w:val="0"/>
      <w:divBdr>
        <w:top w:val="none" w:sz="0" w:space="0" w:color="auto"/>
        <w:left w:val="none" w:sz="0" w:space="0" w:color="auto"/>
        <w:bottom w:val="none" w:sz="0" w:space="0" w:color="auto"/>
        <w:right w:val="none" w:sz="0" w:space="0" w:color="auto"/>
      </w:divBdr>
    </w:div>
    <w:div w:id="174613183">
      <w:bodyDiv w:val="1"/>
      <w:marLeft w:val="0"/>
      <w:marRight w:val="0"/>
      <w:marTop w:val="0"/>
      <w:marBottom w:val="0"/>
      <w:divBdr>
        <w:top w:val="none" w:sz="0" w:space="0" w:color="auto"/>
        <w:left w:val="none" w:sz="0" w:space="0" w:color="auto"/>
        <w:bottom w:val="none" w:sz="0" w:space="0" w:color="auto"/>
        <w:right w:val="none" w:sz="0" w:space="0" w:color="auto"/>
      </w:divBdr>
    </w:div>
    <w:div w:id="245460405">
      <w:bodyDiv w:val="1"/>
      <w:marLeft w:val="0"/>
      <w:marRight w:val="0"/>
      <w:marTop w:val="0"/>
      <w:marBottom w:val="0"/>
      <w:divBdr>
        <w:top w:val="none" w:sz="0" w:space="0" w:color="auto"/>
        <w:left w:val="none" w:sz="0" w:space="0" w:color="auto"/>
        <w:bottom w:val="none" w:sz="0" w:space="0" w:color="auto"/>
        <w:right w:val="none" w:sz="0" w:space="0" w:color="auto"/>
      </w:divBdr>
    </w:div>
    <w:div w:id="403575380">
      <w:bodyDiv w:val="1"/>
      <w:marLeft w:val="0"/>
      <w:marRight w:val="0"/>
      <w:marTop w:val="0"/>
      <w:marBottom w:val="0"/>
      <w:divBdr>
        <w:top w:val="none" w:sz="0" w:space="0" w:color="auto"/>
        <w:left w:val="none" w:sz="0" w:space="0" w:color="auto"/>
        <w:bottom w:val="none" w:sz="0" w:space="0" w:color="auto"/>
        <w:right w:val="none" w:sz="0" w:space="0" w:color="auto"/>
      </w:divBdr>
    </w:div>
    <w:div w:id="617375769">
      <w:bodyDiv w:val="1"/>
      <w:marLeft w:val="0"/>
      <w:marRight w:val="0"/>
      <w:marTop w:val="0"/>
      <w:marBottom w:val="0"/>
      <w:divBdr>
        <w:top w:val="none" w:sz="0" w:space="0" w:color="auto"/>
        <w:left w:val="none" w:sz="0" w:space="0" w:color="auto"/>
        <w:bottom w:val="none" w:sz="0" w:space="0" w:color="auto"/>
        <w:right w:val="none" w:sz="0" w:space="0" w:color="auto"/>
      </w:divBdr>
    </w:div>
    <w:div w:id="664942682">
      <w:bodyDiv w:val="1"/>
      <w:marLeft w:val="0"/>
      <w:marRight w:val="0"/>
      <w:marTop w:val="0"/>
      <w:marBottom w:val="0"/>
      <w:divBdr>
        <w:top w:val="none" w:sz="0" w:space="0" w:color="auto"/>
        <w:left w:val="none" w:sz="0" w:space="0" w:color="auto"/>
        <w:bottom w:val="none" w:sz="0" w:space="0" w:color="auto"/>
        <w:right w:val="none" w:sz="0" w:space="0" w:color="auto"/>
      </w:divBdr>
    </w:div>
    <w:div w:id="1272592335">
      <w:bodyDiv w:val="1"/>
      <w:marLeft w:val="0"/>
      <w:marRight w:val="0"/>
      <w:marTop w:val="0"/>
      <w:marBottom w:val="0"/>
      <w:divBdr>
        <w:top w:val="none" w:sz="0" w:space="0" w:color="auto"/>
        <w:left w:val="none" w:sz="0" w:space="0" w:color="auto"/>
        <w:bottom w:val="none" w:sz="0" w:space="0" w:color="auto"/>
        <w:right w:val="none" w:sz="0" w:space="0" w:color="auto"/>
      </w:divBdr>
    </w:div>
    <w:div w:id="1291783360">
      <w:bodyDiv w:val="1"/>
      <w:marLeft w:val="0"/>
      <w:marRight w:val="0"/>
      <w:marTop w:val="0"/>
      <w:marBottom w:val="0"/>
      <w:divBdr>
        <w:top w:val="none" w:sz="0" w:space="0" w:color="auto"/>
        <w:left w:val="none" w:sz="0" w:space="0" w:color="auto"/>
        <w:bottom w:val="none" w:sz="0" w:space="0" w:color="auto"/>
        <w:right w:val="none" w:sz="0" w:space="0" w:color="auto"/>
      </w:divBdr>
    </w:div>
    <w:div w:id="1359545985">
      <w:bodyDiv w:val="1"/>
      <w:marLeft w:val="0"/>
      <w:marRight w:val="0"/>
      <w:marTop w:val="0"/>
      <w:marBottom w:val="0"/>
      <w:divBdr>
        <w:top w:val="none" w:sz="0" w:space="0" w:color="auto"/>
        <w:left w:val="none" w:sz="0" w:space="0" w:color="auto"/>
        <w:bottom w:val="none" w:sz="0" w:space="0" w:color="auto"/>
        <w:right w:val="none" w:sz="0" w:space="0" w:color="auto"/>
      </w:divBdr>
    </w:div>
    <w:div w:id="162650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comments" Target="comments.xml"/><Relationship Id="rId18" Type="http://schemas.openxmlformats.org/officeDocument/2006/relationships/image" Target="media/image3.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2.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header" Target="header2.xml"/><Relationship Id="rId10" Type="http://schemas.openxmlformats.org/officeDocument/2006/relationships/webSettings" Target="webSettings.xml"/><Relationship Id="rId19" Type="http://schemas.openxmlformats.org/officeDocument/2006/relationships/hyperlink" Target="mailto:k.wartenberg@student.fontys.nl"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microsoft.com/office/2011/relationships/commentsExtended" Target="commentsExtended.xml"/><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genesis.ksegroup.com\stylen\Office\Algemeen\TP%20Basis%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2010-12-21T00:00:00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WORKGROUPS-134-3135</_dlc_DocId>
    <_dlc_DocIdUrl xmlns="7a4d95f4-7f15-415b-840a-e24ffd53e98e">
      <Url>http://workgroups.kse.nl/students/_layouts/15/DocIdRedir.aspx?ID=WORKGROUPS-134-3135</Url>
      <Description>WORKGROUPS-134-3135</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b:Source>
    <b:Tag>Dek10</b:Tag>
    <b:SourceType>InternetSite</b:SourceType>
    <b:Guid>{6BDF4B9C-CBC4-4F9D-A022-5248E5125AB5}</b:Guid>
    <b:Title>fasen</b:Title>
    <b:Year>2010</b:Year>
    <b:Author>
      <b:Author>
        <b:NameList>
          <b:Person>
            <b:Last>Dekker</b:Last>
            <b:First>Eef</b:First>
          </b:Person>
        </b:NameList>
      </b:Author>
    </b:Author>
    <b:InternetSiteTitle>rupopmaat</b:InternetSiteTitle>
    <b:Month>march</b:Month>
    <b:URL>http://www.rupopmaat.nl/naslagsite2011/</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2EC6D8-D878-45CD-9E2C-0C2231DA242D}">
  <ds:schemaRefs>
    <ds:schemaRef ds:uri="http://schemas.microsoft.com/sharepoint/v3/contenttype/forms"/>
  </ds:schemaRefs>
</ds:datastoreItem>
</file>

<file path=customXml/itemProps3.xml><?xml version="1.0" encoding="utf-8"?>
<ds:datastoreItem xmlns:ds="http://schemas.openxmlformats.org/officeDocument/2006/customXml" ds:itemID="{B4D3B605-175A-4741-970B-E94248FAB246}">
  <ds:schemaRefs>
    <ds:schemaRef ds:uri="7a4d95f4-7f15-415b-840a-e24ffd53e98e"/>
    <ds:schemaRef ds:uri="http://schemas.microsoft.com/office/2006/documentManagement/types"/>
    <ds:schemaRef ds:uri="http://purl.org/dc/terms/"/>
    <ds:schemaRef ds:uri="http://www.w3.org/XML/1998/namespace"/>
    <ds:schemaRef ds:uri="http://schemas.microsoft.com/office/2006/metadata/properties"/>
    <ds:schemaRef ds:uri="http://schemas.openxmlformats.org/package/2006/metadata/core-properties"/>
    <ds:schemaRef ds:uri="http://purl.org/dc/dcmitype/"/>
    <ds:schemaRef ds:uri="http://purl.org/dc/elements/1.1/"/>
    <ds:schemaRef ds:uri="http://schemas.microsoft.com/office/infopath/2007/PartnerControls"/>
  </ds:schemaRefs>
</ds:datastoreItem>
</file>

<file path=customXml/itemProps4.xml><?xml version="1.0" encoding="utf-8"?>
<ds:datastoreItem xmlns:ds="http://schemas.openxmlformats.org/officeDocument/2006/customXml" ds:itemID="{B79496A1-9792-4E7D-A87F-49958B3223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A4314BA-AF86-4D50-9BA6-25A60F36509E}">
  <ds:schemaRefs>
    <ds:schemaRef ds:uri="http://schemas.microsoft.com/sharepoint/events"/>
  </ds:schemaRefs>
</ds:datastoreItem>
</file>

<file path=customXml/itemProps6.xml><?xml version="1.0" encoding="utf-8"?>
<ds:datastoreItem xmlns:ds="http://schemas.openxmlformats.org/officeDocument/2006/customXml" ds:itemID="{C4031C51-DFAA-4614-8CB9-F1A37F2E1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 Basis document.dotx</Template>
  <TotalTime>1</TotalTime>
  <Pages>23</Pages>
  <Words>5748</Words>
  <Characters>31616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Document</vt:lpstr>
    </vt:vector>
  </TitlesOfParts>
  <Company>KSE</Company>
  <LinksUpToDate>false</LinksUpToDate>
  <CharactersWithSpaces>37290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Koen Wartenberg</dc:creator>
  <cp:keywords/>
  <dc:description/>
  <cp:lastModifiedBy>Koen Wartenberg</cp:lastModifiedBy>
  <cp:revision>2</cp:revision>
  <cp:lastPrinted>2011-07-05T10:09:00Z</cp:lastPrinted>
  <dcterms:created xsi:type="dcterms:W3CDTF">2018-06-14T08:01:00Z</dcterms:created>
  <dcterms:modified xsi:type="dcterms:W3CDTF">2018-06-14T08:01:00Z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5d05ba5a-33a6-4250-be98-339a12288a3f</vt:lpwstr>
  </property>
</Properties>
</file>