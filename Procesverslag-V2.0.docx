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6F1F06" w14:textId="77777777" w:rsidR="00EF0521" w:rsidRPr="004833EC" w:rsidRDefault="003A5AB3" w:rsidP="009B22D5">
      <w:pPr>
        <w:pStyle w:val="Geenafstand"/>
        <w:jc w:val="right"/>
        <w:rPr>
          <w:color w:val="FFFFFF" w:themeColor="background1"/>
          <w:sz w:val="72"/>
          <w:szCs w:val="72"/>
        </w:rPr>
      </w:pPr>
      <w:bookmarkStart w:id="0" w:name="_Toc509829531"/>
      <w:r w:rsidRPr="004833EC">
        <w:rPr>
          <w:noProof/>
        </w:rPr>
        <mc:AlternateContent>
          <mc:Choice Requires="wps">
            <w:drawing>
              <wp:anchor distT="0" distB="0" distL="114300" distR="114300" simplePos="0" relativeHeight="251673088" behindDoc="0" locked="0" layoutInCell="1" allowOverlap="1" wp14:anchorId="421D7A65" wp14:editId="0A3D3BDF">
                <wp:simplePos x="0" y="0"/>
                <wp:positionH relativeFrom="margin">
                  <wp:posOffset>4297680</wp:posOffset>
                </wp:positionH>
                <wp:positionV relativeFrom="paragraph">
                  <wp:posOffset>7741920</wp:posOffset>
                </wp:positionV>
                <wp:extent cx="2085975" cy="1148080"/>
                <wp:effectExtent l="76200" t="57150" r="85725" b="90170"/>
                <wp:wrapNone/>
                <wp:docPr id="1" name="Text Box 1"/>
                <wp:cNvGraphicFramePr/>
                <a:graphic xmlns:a="http://schemas.openxmlformats.org/drawingml/2006/main">
                  <a:graphicData uri="http://schemas.microsoft.com/office/word/2010/wordprocessingShape">
                    <wps:wsp>
                      <wps:cNvSpPr txBox="1"/>
                      <wps:spPr>
                        <a:xfrm>
                          <a:off x="0" y="0"/>
                          <a:ext cx="2085975" cy="11480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3E555C3D" w14:textId="77777777" w:rsidR="003858EA" w:rsidRPr="00B702D5" w:rsidRDefault="003858EA">
                            <w:r w:rsidRPr="00B702D5">
                              <w:t>Koen Wartenberg</w:t>
                            </w:r>
                          </w:p>
                          <w:p w14:paraId="6BC05A43" w14:textId="79B0F8CB" w:rsidR="003858EA" w:rsidRDefault="003858EA">
                            <w:r w:rsidRPr="00B702D5">
                              <w:t xml:space="preserve">KSE </w:t>
                            </w:r>
                            <w:r>
                              <w:t xml:space="preserve">Proven </w:t>
                            </w:r>
                            <w:r w:rsidRPr="00B702D5">
                              <w:t>Process Technology</w:t>
                            </w:r>
                          </w:p>
                          <w:p w14:paraId="15458620" w14:textId="484F5ACE" w:rsidR="003858EA" w:rsidRPr="00B702D5" w:rsidRDefault="003858EA">
                            <w:r>
                              <w:t>Versie: 1.0.0</w:t>
                            </w:r>
                          </w:p>
                          <w:p w14:paraId="4D53AED4" w14:textId="402C16AF" w:rsidR="003858EA" w:rsidRDefault="003858EA">
                            <w:r>
                              <w:t>15-06</w:t>
                            </w:r>
                            <w:r w:rsidRPr="00B702D5">
                              <w:t>-2018</w:t>
                            </w:r>
                          </w:p>
                          <w:p w14:paraId="484C419A" w14:textId="307D9DD1" w:rsidR="003858EA" w:rsidRDefault="003858EA"/>
                          <w:p w14:paraId="5E1C31D7" w14:textId="46077306" w:rsidR="003858EA" w:rsidRDefault="008C602A">
                            <w:r>
                              <w:t>Woorden exclusief bijlagen: 7321</w:t>
                            </w:r>
                          </w:p>
                          <w:p w14:paraId="6DD49A84" w14:textId="77777777" w:rsidR="003858EA" w:rsidRPr="00B702D5" w:rsidRDefault="003858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1D7A65" id="_x0000_t202" coordsize="21600,21600" o:spt="202" path="m,l,21600r21600,l21600,xe">
                <v:stroke joinstyle="miter"/>
                <v:path gradientshapeok="t" o:connecttype="rect"/>
              </v:shapetype>
              <v:shape id="Text Box 1" o:spid="_x0000_s1026" type="#_x0000_t202" style="position:absolute;left:0;text-align:left;margin-left:338.4pt;margin-top:609.6pt;width:164.25pt;height:90.4pt;z-index:25167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" fillcolor="#652523 [1637]" stroked="f">
                <v:fill color2="#ba4442 [3013]" rotate="t" angle="180" colors="0 #9b2d2a;52429f #cb3d3a;1 #ce3b37" focus="100%" type="gradient">
                  <o:fill v:ext="view" type="gradientUnscaled"/>
                </v:fill>
                <v:shadow on="t" color="black" opacity="22937f" origin=",.5" offset="0,.63889mm"/>
                <v:textbox>
                  <w:txbxContent>
                    <w:p w14:paraId="3E555C3D" w14:textId="77777777" w:rsidR="003858EA" w:rsidRPr="00B702D5" w:rsidRDefault="003858EA">
                      <w:r w:rsidRPr="00B702D5">
                        <w:t>Koen Wartenberg</w:t>
                      </w:r>
                    </w:p>
                    <w:p w14:paraId="6BC05A43" w14:textId="79B0F8CB" w:rsidR="003858EA" w:rsidRDefault="003858EA">
                      <w:r w:rsidRPr="00B702D5">
                        <w:t xml:space="preserve">KSE </w:t>
                      </w:r>
                      <w:r>
                        <w:t xml:space="preserve">Proven </w:t>
                      </w:r>
                      <w:r w:rsidRPr="00B702D5">
                        <w:t>Process Technology</w:t>
                      </w:r>
                    </w:p>
                    <w:p w14:paraId="15458620" w14:textId="484F5ACE" w:rsidR="003858EA" w:rsidRPr="00B702D5" w:rsidRDefault="003858EA">
                      <w:r>
                        <w:t>Versie: 1.0.0</w:t>
                      </w:r>
                    </w:p>
                    <w:p w14:paraId="4D53AED4" w14:textId="402C16AF" w:rsidR="003858EA" w:rsidRDefault="003858EA">
                      <w:r>
                        <w:t>15-06</w:t>
                      </w:r>
                      <w:r w:rsidRPr="00B702D5">
                        <w:t>-2018</w:t>
                      </w:r>
                    </w:p>
                    <w:p w14:paraId="484C419A" w14:textId="307D9DD1" w:rsidR="003858EA" w:rsidRDefault="003858EA"/>
                    <w:p w14:paraId="5E1C31D7" w14:textId="46077306" w:rsidR="003858EA" w:rsidRDefault="008C602A">
                      <w:r>
                        <w:t>Woorden exclusief bijlagen: 7321</w:t>
                      </w:r>
                    </w:p>
                    <w:p w14:paraId="6DD49A84" w14:textId="77777777" w:rsidR="003858EA" w:rsidRPr="00B702D5" w:rsidRDefault="003858EA"/>
                  </w:txbxContent>
                </v:textbox>
                <w10:wrap anchorx="margin"/>
              </v:shape>
            </w:pict>
          </mc:Fallback>
        </mc:AlternateContent>
      </w:r>
      <w:r w:rsidR="009B22D5" w:rsidRPr="004833EC">
        <w:rPr>
          <w:noProof/>
        </w:rPr>
        <mc:AlternateContent>
          <mc:Choice Requires="wps">
            <w:drawing>
              <wp:anchor distT="0" distB="0" distL="114300" distR="114300" simplePos="0" relativeHeight="251656704" behindDoc="0" locked="0" layoutInCell="1" allowOverlap="1" wp14:anchorId="4BE24BF3" wp14:editId="43888BCF">
                <wp:simplePos x="0" y="0"/>
                <wp:positionH relativeFrom="page">
                  <wp:align>right</wp:align>
                </wp:positionH>
                <wp:positionV relativeFrom="paragraph">
                  <wp:posOffset>-1213486</wp:posOffset>
                </wp:positionV>
                <wp:extent cx="2883535" cy="11515725"/>
                <wp:effectExtent l="0" t="0" r="0" b="9525"/>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3535" cy="11515725"/>
                        </a:xfrm>
                        <a:prstGeom prst="rect">
                          <a:avLst/>
                        </a:prstGeom>
                        <a:solidFill>
                          <a:srgbClr val="FF2126"/>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4920EF9" id="Rectangle 460" o:spid="_x0000_s1026" style="position:absolute;margin-left:175.85pt;margin-top:-95.55pt;width:227.05pt;height:906.75pt;z-index:2516567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" fillcolor="#ff2126" stroked="f" strokecolor="#d8d8d8">
                <w10:wrap anchorx="page"/>
              </v:rect>
            </w:pict>
          </mc:Fallback>
        </mc:AlternateContent>
      </w:r>
      <w:r w:rsidR="005C73AD" w:rsidRPr="004833EC">
        <w:rPr>
          <w:noProof/>
        </w:rPr>
        <mc:AlternateContent>
          <mc:Choice Requires="wps">
            <w:drawing>
              <wp:anchor distT="0" distB="0" distL="114300" distR="114300" simplePos="0" relativeHeight="251665408" behindDoc="0" locked="0" layoutInCell="1" allowOverlap="1" wp14:anchorId="68685891" wp14:editId="061AA0C0">
                <wp:simplePos x="0" y="0"/>
                <wp:positionH relativeFrom="column">
                  <wp:posOffset>346711</wp:posOffset>
                </wp:positionH>
                <wp:positionV relativeFrom="paragraph">
                  <wp:posOffset>1463040</wp:posOffset>
                </wp:positionV>
                <wp:extent cx="5543550" cy="666750"/>
                <wp:effectExtent l="0" t="0" r="19050" b="19050"/>
                <wp:wrapNone/>
                <wp:docPr id="7" name="Text Box 7"/>
                <wp:cNvGraphicFramePr/>
                <a:graphic xmlns:a="http://schemas.openxmlformats.org/drawingml/2006/main">
                  <a:graphicData uri="http://schemas.microsoft.com/office/word/2010/wordprocessingShape">
                    <wps:wsp>
                      <wps:cNvSpPr txBox="1"/>
                      <wps:spPr>
                        <a:xfrm>
                          <a:off x="0" y="0"/>
                          <a:ext cx="5543550" cy="66675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6D258304" w14:textId="77777777" w:rsidR="003858EA" w:rsidRPr="00DA68F7" w:rsidRDefault="003858EA">
                            <w:pPr>
                              <w:rPr>
                                <w:rFonts w:ascii="Arial" w:hAnsi="Arial" w:cs="Arial"/>
                                <w:sz w:val="72"/>
                              </w:rPr>
                            </w:pPr>
                            <w:r w:rsidRPr="00DA68F7">
                              <w:rPr>
                                <w:rFonts w:ascii="Arial" w:hAnsi="Arial" w:cs="Arial"/>
                                <w:sz w:val="72"/>
                              </w:rPr>
                              <w:t>Proces versl</w:t>
                            </w:r>
                            <w:r w:rsidRPr="009B22D5">
                              <w:rPr>
                                <w:color w:val="FFFFFF" w:themeColor="background1"/>
                                <w:sz w:val="72"/>
                                <w:szCs w:val="72"/>
                              </w:rPr>
                              <w:t xml:space="preserve"> </w:t>
                            </w:r>
                            <w:sdt>
                              <w:sdtPr>
                                <w:rPr>
                                  <w:color w:val="FFFFFF" w:themeColor="background1"/>
                                  <w:sz w:val="72"/>
                                  <w:szCs w:val="72"/>
                                </w:rPr>
                                <w:alias w:val="Title"/>
                                <w:id w:val="1264265301"/>
                                <w:dataBinding w:prefixMappings="xmlns:ns0='http://schemas.openxmlformats.org/package/2006/metadata/core-properties' xmlns:ns1='http://purl.org/dc/elements/1.1/'" w:xpath="/ns0:coreProperties[1]/ns1:title[1]" w:storeItemID="{6C3C8BC8-F283-45AE-878A-BAB7291924A1}"/>
                                <w:text/>
                              </w:sdtPr>
                              <w:sdtContent>
                                <w:r>
                                  <w:rPr>
                                    <w:color w:val="FFFFFF" w:themeColor="background1"/>
                                    <w:sz w:val="72"/>
                                    <w:szCs w:val="72"/>
                                  </w:rPr>
                                  <w:t>KSE normal.dot</w:t>
                                </w:r>
                              </w:sdtContent>
                            </w:sdt>
                            <w:r w:rsidRPr="00DA68F7">
                              <w:rPr>
                                <w:rFonts w:ascii="Arial" w:hAnsi="Arial" w:cs="Arial"/>
                                <w:sz w:val="72"/>
                              </w:rPr>
                              <w:t xml:space="preserve"> ag stage KSE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85891" id="Text Box 7" o:spid="_x0000_s1027" type="#_x0000_t202" style="position:absolute;left:0;text-align:left;margin-left:27.3pt;margin-top:115.2pt;width:436.5pt;height: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" fillcolor="black [3200]" strokecolor="black [1600]" strokeweight="2pt">
                <v:textbox>
                  <w:txbxContent>
                    <w:p w14:paraId="6D258304" w14:textId="77777777" w:rsidR="003858EA" w:rsidRPr="00DA68F7" w:rsidRDefault="003858EA">
                      <w:pPr>
                        <w:rPr>
                          <w:rFonts w:ascii="Arial" w:hAnsi="Arial" w:cs="Arial"/>
                          <w:sz w:val="72"/>
                        </w:rPr>
                      </w:pPr>
                      <w:r w:rsidRPr="00DA68F7">
                        <w:rPr>
                          <w:rFonts w:ascii="Arial" w:hAnsi="Arial" w:cs="Arial"/>
                          <w:sz w:val="72"/>
                        </w:rPr>
                        <w:t>Proces versl</w:t>
                      </w:r>
                      <w:r w:rsidRPr="009B22D5">
                        <w:rPr>
                          <w:color w:val="FFFFFF" w:themeColor="background1"/>
                          <w:sz w:val="72"/>
                          <w:szCs w:val="72"/>
                        </w:rPr>
                        <w:t xml:space="preserve"> </w:t>
                      </w:r>
                      <w:sdt>
                        <w:sdtPr>
                          <w:rPr>
                            <w:color w:val="FFFFFF" w:themeColor="background1"/>
                            <w:sz w:val="72"/>
                            <w:szCs w:val="72"/>
                          </w:rPr>
                          <w:alias w:val="Title"/>
                          <w:id w:val="1264265301"/>
                          <w:dataBinding w:prefixMappings="xmlns:ns0='http://schemas.openxmlformats.org/package/2006/metadata/core-properties' xmlns:ns1='http://purl.org/dc/elements/1.1/'" w:xpath="/ns0:coreProperties[1]/ns1:title[1]" w:storeItemID="{6C3C8BC8-F283-45AE-878A-BAB7291924A1}"/>
                          <w:text/>
                        </w:sdtPr>
                        <w:sdtContent>
                          <w:r>
                            <w:rPr>
                              <w:color w:val="FFFFFF" w:themeColor="background1"/>
                              <w:sz w:val="72"/>
                              <w:szCs w:val="72"/>
                            </w:rPr>
                            <w:t>KSE normal.dot</w:t>
                          </w:r>
                        </w:sdtContent>
                      </w:sdt>
                      <w:r w:rsidRPr="00DA68F7">
                        <w:rPr>
                          <w:rFonts w:ascii="Arial" w:hAnsi="Arial" w:cs="Arial"/>
                          <w:sz w:val="72"/>
                        </w:rPr>
                        <w:t xml:space="preserve"> ag stage KSE</w:t>
                      </w:r>
                    </w:p>
                  </w:txbxContent>
                </v:textbox>
              </v:shape>
            </w:pict>
          </mc:Fallback>
        </mc:AlternateContent>
      </w:r>
      <w:r w:rsidR="005C73AD" w:rsidRPr="004833EC">
        <w:rPr>
          <w:noProof/>
        </w:rPr>
        <mc:AlternateContent>
          <mc:Choice Requires="wps">
            <w:drawing>
              <wp:anchor distT="0" distB="0" distL="114300" distR="114300" simplePos="0" relativeHeight="251672064" behindDoc="0" locked="0" layoutInCell="1" allowOverlap="1" wp14:anchorId="469592B5" wp14:editId="732A02FE">
                <wp:simplePos x="0" y="0"/>
                <wp:positionH relativeFrom="column">
                  <wp:posOffset>-548640</wp:posOffset>
                </wp:positionH>
                <wp:positionV relativeFrom="paragraph">
                  <wp:posOffset>1275080</wp:posOffset>
                </wp:positionV>
                <wp:extent cx="6572250" cy="9715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6572250" cy="97155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47334BB" w14:textId="6544F6B1" w:rsidR="003858EA" w:rsidRPr="009B22D5" w:rsidRDefault="003858EA" w:rsidP="009B22D5">
                            <w:pPr>
                              <w:jc w:val="center"/>
                              <w:rPr>
                                <w:rFonts w:ascii="Arial" w:hAnsi="Arial" w:cs="Arial"/>
                                <w:sz w:val="72"/>
                              </w:rPr>
                            </w:pPr>
                            <w:r>
                              <w:rPr>
                                <w:rFonts w:ascii="Arial" w:hAnsi="Arial" w:cs="Arial"/>
                                <w:sz w:val="72"/>
                              </w:rPr>
                              <w:t xml:space="preserve">Configuratie tool voor </w:t>
                            </w:r>
                            <w:r w:rsidRPr="009B22D5">
                              <w:rPr>
                                <w:rFonts w:ascii="Arial" w:hAnsi="Arial" w:cs="Arial"/>
                                <w:sz w:val="72"/>
                              </w:rPr>
                              <w:t>KSE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9592B5" id="Rectangle 6" o:spid="_x0000_s1028" style="position:absolute;left:0;text-align:left;margin-left:-43.2pt;margin-top:100.4pt;width:517.5pt;height:76.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" fillcolor="black [3200]" strokecolor="black [1600]" strokeweight="2pt">
                <v:textbox>
                  <w:txbxContent>
                    <w:p w14:paraId="147334BB" w14:textId="6544F6B1" w:rsidR="003858EA" w:rsidRPr="009B22D5" w:rsidRDefault="003858EA" w:rsidP="009B22D5">
                      <w:pPr>
                        <w:jc w:val="center"/>
                        <w:rPr>
                          <w:rFonts w:ascii="Arial" w:hAnsi="Arial" w:cs="Arial"/>
                          <w:sz w:val="72"/>
                        </w:rPr>
                      </w:pPr>
                      <w:r>
                        <w:rPr>
                          <w:rFonts w:ascii="Arial" w:hAnsi="Arial" w:cs="Arial"/>
                          <w:sz w:val="72"/>
                        </w:rPr>
                        <w:t xml:space="preserve">Configuratie tool voor </w:t>
                      </w:r>
                      <w:r w:rsidRPr="009B22D5">
                        <w:rPr>
                          <w:rFonts w:ascii="Arial" w:hAnsi="Arial" w:cs="Arial"/>
                          <w:sz w:val="72"/>
                        </w:rPr>
                        <w:t>KSE</w:t>
                      </w:r>
                    </w:p>
                  </w:txbxContent>
                </v:textbox>
              </v:rect>
            </w:pict>
          </mc:Fallback>
        </mc:AlternateContent>
      </w:r>
      <w:r w:rsidR="005C73AD" w:rsidRPr="004833EC">
        <w:rPr>
          <w:noProof/>
        </w:rPr>
        <w:drawing>
          <wp:anchor distT="0" distB="0" distL="114300" distR="114300" simplePos="0" relativeHeight="251668992" behindDoc="0" locked="0" layoutInCell="0" allowOverlap="1" wp14:anchorId="2DC1B0ED" wp14:editId="7AAD483D">
            <wp:simplePos x="0" y="0"/>
            <wp:positionH relativeFrom="page">
              <wp:posOffset>1663065</wp:posOffset>
            </wp:positionH>
            <wp:positionV relativeFrom="page">
              <wp:posOffset>2863215</wp:posOffset>
            </wp:positionV>
            <wp:extent cx="4905904" cy="3702695"/>
            <wp:effectExtent l="0" t="0" r="9525"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3">
                      <a:extLst>
                        <a:ext uri="{28A0092B-C50C-407E-A947-70E740481C1C}">
                          <a14:useLocalDpi xmlns:a14="http://schemas.microsoft.com/office/drawing/2010/main" val="0"/>
                        </a:ext>
                      </a:extLst>
                    </a:blip>
                    <a:stretch>
                      <a:fillRect/>
                    </a:stretch>
                  </pic:blipFill>
                  <pic:spPr>
                    <a:xfrm>
                      <a:off x="0" y="0"/>
                      <a:ext cx="4905904"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rsidR="005C73AD" w:rsidRPr="004833EC">
        <w:rPr>
          <w:noProof/>
        </w:rPr>
        <w:t xml:space="preserve"> </w:t>
      </w:r>
      <w:r w:rsidR="00EF0521" w:rsidRPr="004833EC">
        <w:br w:type="page"/>
      </w:r>
    </w:p>
    <w:p w14:paraId="4F0617C6" w14:textId="77777777" w:rsidR="009B22D5" w:rsidRPr="004833EC" w:rsidRDefault="009B22D5" w:rsidP="009B22D5"/>
    <w:p w14:paraId="37CAE4AA" w14:textId="77777777" w:rsidR="00EF0521" w:rsidRPr="004833EC" w:rsidRDefault="00EF0521" w:rsidP="00EF0521">
      <w:pPr>
        <w:pStyle w:val="Kop1"/>
        <w:numPr>
          <w:ilvl w:val="0"/>
          <w:numId w:val="0"/>
        </w:numPr>
      </w:pPr>
      <w:bookmarkStart w:id="1" w:name="_Toc517033648"/>
      <w:r w:rsidRPr="004833EC">
        <w:t>Versiebeheer</w:t>
      </w:r>
      <w:bookmarkEnd w:id="0"/>
      <w:bookmarkEnd w:id="1"/>
    </w:p>
    <w:p w14:paraId="6590DB70" w14:textId="77777777" w:rsidR="005C73AD" w:rsidRPr="004833EC" w:rsidRDefault="005C73AD" w:rsidP="00EF0521"/>
    <w:tbl>
      <w:tblPr>
        <w:tblStyle w:val="Tabelraster"/>
        <w:tblW w:w="0" w:type="auto"/>
        <w:tblLook w:val="04A0" w:firstRow="1" w:lastRow="0" w:firstColumn="1" w:lastColumn="0" w:noHBand="0" w:noVBand="1"/>
      </w:tblPr>
      <w:tblGrid>
        <w:gridCol w:w="3389"/>
        <w:gridCol w:w="3390"/>
        <w:gridCol w:w="3390"/>
      </w:tblGrid>
      <w:tr w:rsidR="003E2BC8" w14:paraId="2F358EB6" w14:textId="77777777" w:rsidTr="003E2BC8">
        <w:tc>
          <w:tcPr>
            <w:tcW w:w="3389" w:type="dxa"/>
          </w:tcPr>
          <w:p w14:paraId="1ACB83D9" w14:textId="02864906" w:rsidR="003E2BC8" w:rsidRDefault="003E2BC8" w:rsidP="003E2BC8">
            <w:r w:rsidRPr="004833EC">
              <w:rPr>
                <w:b/>
              </w:rPr>
              <w:t>Versie</w:t>
            </w:r>
          </w:p>
        </w:tc>
        <w:tc>
          <w:tcPr>
            <w:tcW w:w="3390" w:type="dxa"/>
          </w:tcPr>
          <w:p w14:paraId="0C8DE81D" w14:textId="0A90FFAA" w:rsidR="003E2BC8" w:rsidRDefault="003E2BC8" w:rsidP="003E2BC8">
            <w:r w:rsidRPr="004833EC">
              <w:rPr>
                <w:b/>
              </w:rPr>
              <w:t>Datum</w:t>
            </w:r>
          </w:p>
        </w:tc>
        <w:tc>
          <w:tcPr>
            <w:tcW w:w="3390" w:type="dxa"/>
          </w:tcPr>
          <w:p w14:paraId="3B0E5091" w14:textId="3E07C516" w:rsidR="003E2BC8" w:rsidRDefault="003E2BC8" w:rsidP="003E2BC8">
            <w:r w:rsidRPr="004833EC">
              <w:rPr>
                <w:b/>
              </w:rPr>
              <w:t>Beschrijving</w:t>
            </w:r>
          </w:p>
        </w:tc>
      </w:tr>
      <w:tr w:rsidR="003E2BC8" w14:paraId="69FBEA29" w14:textId="77777777" w:rsidTr="003E2BC8">
        <w:tc>
          <w:tcPr>
            <w:tcW w:w="3389" w:type="dxa"/>
          </w:tcPr>
          <w:p w14:paraId="34B0B343" w14:textId="4185D5E1" w:rsidR="003E2BC8" w:rsidRDefault="003E2BC8" w:rsidP="003E2BC8">
            <w:r w:rsidRPr="004833EC">
              <w:t>0.1</w:t>
            </w:r>
          </w:p>
        </w:tc>
        <w:tc>
          <w:tcPr>
            <w:tcW w:w="3390" w:type="dxa"/>
          </w:tcPr>
          <w:p w14:paraId="79D9CE54" w14:textId="0E22BDE0" w:rsidR="003E2BC8" w:rsidRDefault="003E2BC8" w:rsidP="003E2BC8">
            <w:r w:rsidRPr="004833EC">
              <w:t>26-03-2018</w:t>
            </w:r>
          </w:p>
        </w:tc>
        <w:tc>
          <w:tcPr>
            <w:tcW w:w="3390" w:type="dxa"/>
          </w:tcPr>
          <w:p w14:paraId="33CD672D" w14:textId="1AAA1875" w:rsidR="003E2BC8" w:rsidRDefault="003E2BC8" w:rsidP="003E2BC8">
            <w:r w:rsidRPr="004833EC">
              <w:t>Eerste opzet</w:t>
            </w:r>
          </w:p>
        </w:tc>
      </w:tr>
      <w:tr w:rsidR="003E2BC8" w14:paraId="64824A04" w14:textId="77777777" w:rsidTr="003E2BC8">
        <w:tc>
          <w:tcPr>
            <w:tcW w:w="3389" w:type="dxa"/>
          </w:tcPr>
          <w:p w14:paraId="0053054F" w14:textId="5DFDECCD" w:rsidR="003E2BC8" w:rsidRDefault="003E2BC8" w:rsidP="003E2BC8">
            <w:r w:rsidRPr="004833EC">
              <w:t>0.2</w:t>
            </w:r>
          </w:p>
        </w:tc>
        <w:tc>
          <w:tcPr>
            <w:tcW w:w="3390" w:type="dxa"/>
          </w:tcPr>
          <w:p w14:paraId="0BFF5615" w14:textId="4BE505B2" w:rsidR="003E2BC8" w:rsidRDefault="003E2BC8" w:rsidP="003E2BC8">
            <w:r w:rsidRPr="004833EC">
              <w:t>23-04-2018</w:t>
            </w:r>
          </w:p>
        </w:tc>
        <w:tc>
          <w:tcPr>
            <w:tcW w:w="3390" w:type="dxa"/>
          </w:tcPr>
          <w:p w14:paraId="5D9627D0" w14:textId="3E183392" w:rsidR="003E2BC8" w:rsidRDefault="003E2BC8" w:rsidP="003E2BC8">
            <w:r w:rsidRPr="004833EC">
              <w:t>Hoofdstuk indelingen</w:t>
            </w:r>
          </w:p>
        </w:tc>
      </w:tr>
      <w:tr w:rsidR="003E2BC8" w14:paraId="014922DD" w14:textId="77777777" w:rsidTr="003E2BC8">
        <w:tc>
          <w:tcPr>
            <w:tcW w:w="3389" w:type="dxa"/>
          </w:tcPr>
          <w:p w14:paraId="755E68D8" w14:textId="46888F05" w:rsidR="003E2BC8" w:rsidRDefault="003E2BC8" w:rsidP="003E2BC8">
            <w:r w:rsidRPr="004833EC">
              <w:t>0.2.1</w:t>
            </w:r>
          </w:p>
        </w:tc>
        <w:tc>
          <w:tcPr>
            <w:tcW w:w="3390" w:type="dxa"/>
          </w:tcPr>
          <w:p w14:paraId="41E92E2A" w14:textId="55F9ED53" w:rsidR="003E2BC8" w:rsidRDefault="003E2BC8" w:rsidP="003E2BC8">
            <w:r w:rsidRPr="004833EC">
              <w:t>24-04-2018</w:t>
            </w:r>
          </w:p>
        </w:tc>
        <w:tc>
          <w:tcPr>
            <w:tcW w:w="3390" w:type="dxa"/>
          </w:tcPr>
          <w:p w14:paraId="299CD94D" w14:textId="0F12DD6D" w:rsidR="003E2BC8" w:rsidRDefault="003E2BC8" w:rsidP="003E2BC8">
            <w:r w:rsidRPr="004833EC">
              <w:t>Voorwoord geschreven en gedeelte inleiding</w:t>
            </w:r>
          </w:p>
        </w:tc>
      </w:tr>
      <w:tr w:rsidR="003E2BC8" w14:paraId="109B8D7B" w14:textId="77777777" w:rsidTr="003E2BC8">
        <w:tc>
          <w:tcPr>
            <w:tcW w:w="3389" w:type="dxa"/>
          </w:tcPr>
          <w:p w14:paraId="6DCB1B20" w14:textId="6D994A27" w:rsidR="003E2BC8" w:rsidRDefault="003E2BC8" w:rsidP="003E2BC8">
            <w:r w:rsidRPr="004833EC">
              <w:t>0.2.2</w:t>
            </w:r>
          </w:p>
        </w:tc>
        <w:tc>
          <w:tcPr>
            <w:tcW w:w="3390" w:type="dxa"/>
          </w:tcPr>
          <w:p w14:paraId="23DC863A" w14:textId="2A96708E" w:rsidR="003E2BC8" w:rsidRDefault="003E2BC8" w:rsidP="003E2BC8">
            <w:r w:rsidRPr="004833EC">
              <w:t>26-4-2018</w:t>
            </w:r>
          </w:p>
        </w:tc>
        <w:tc>
          <w:tcPr>
            <w:tcW w:w="3390" w:type="dxa"/>
          </w:tcPr>
          <w:p w14:paraId="5E1617CA" w14:textId="168507CD" w:rsidR="003E2BC8" w:rsidRDefault="003E2BC8" w:rsidP="003E2BC8">
            <w:r w:rsidRPr="004833EC">
              <w:t>Samenvatting opzet afgemaakt</w:t>
            </w:r>
          </w:p>
        </w:tc>
      </w:tr>
      <w:tr w:rsidR="003E2BC8" w14:paraId="20883C11" w14:textId="77777777" w:rsidTr="003E2BC8">
        <w:tc>
          <w:tcPr>
            <w:tcW w:w="3389" w:type="dxa"/>
          </w:tcPr>
          <w:p w14:paraId="3A8F6D25" w14:textId="0AAA2C1D" w:rsidR="003E2BC8" w:rsidRDefault="003E2BC8" w:rsidP="003E2BC8">
            <w:r w:rsidRPr="004833EC">
              <w:t>0.2.3</w:t>
            </w:r>
          </w:p>
        </w:tc>
        <w:tc>
          <w:tcPr>
            <w:tcW w:w="3390" w:type="dxa"/>
          </w:tcPr>
          <w:p w14:paraId="2B5AE688" w14:textId="50F66C0B" w:rsidR="003E2BC8" w:rsidRDefault="003E2BC8" w:rsidP="003E2BC8">
            <w:r w:rsidRPr="004833EC">
              <w:t>3-5-2018</w:t>
            </w:r>
          </w:p>
        </w:tc>
        <w:tc>
          <w:tcPr>
            <w:tcW w:w="3390" w:type="dxa"/>
          </w:tcPr>
          <w:p w14:paraId="594AAAD3" w14:textId="286AFEF6" w:rsidR="003E2BC8" w:rsidRDefault="003E2BC8" w:rsidP="003E2BC8">
            <w:r w:rsidRPr="004833EC">
              <w:t>Kleine opmaak fouten en dubbele betekenissen weggehaald</w:t>
            </w:r>
          </w:p>
        </w:tc>
      </w:tr>
      <w:tr w:rsidR="003E2BC8" w14:paraId="69066C50" w14:textId="77777777" w:rsidTr="003E2BC8">
        <w:tc>
          <w:tcPr>
            <w:tcW w:w="3389" w:type="dxa"/>
          </w:tcPr>
          <w:p w14:paraId="257522BB" w14:textId="156EB31D" w:rsidR="003E2BC8" w:rsidRDefault="003E2BC8" w:rsidP="003E2BC8">
            <w:r>
              <w:t>0.2.4</w:t>
            </w:r>
          </w:p>
        </w:tc>
        <w:tc>
          <w:tcPr>
            <w:tcW w:w="3390" w:type="dxa"/>
          </w:tcPr>
          <w:p w14:paraId="19C22F83" w14:textId="162EA833" w:rsidR="003E2BC8" w:rsidRDefault="003E2BC8" w:rsidP="003E2BC8">
            <w:r>
              <w:t>30-5-2018</w:t>
            </w:r>
          </w:p>
        </w:tc>
        <w:tc>
          <w:tcPr>
            <w:tcW w:w="3390" w:type="dxa"/>
          </w:tcPr>
          <w:p w14:paraId="49A56452" w14:textId="2DBD1A6C" w:rsidR="003E2BC8" w:rsidRDefault="003E2BC8" w:rsidP="003E2BC8">
            <w:r>
              <w:t>Sprint 1 t/m 4 bijgewerk</w:t>
            </w:r>
          </w:p>
        </w:tc>
      </w:tr>
      <w:tr w:rsidR="003E2BC8" w14:paraId="6C7EB77E" w14:textId="77777777" w:rsidTr="003E2BC8">
        <w:tc>
          <w:tcPr>
            <w:tcW w:w="3389" w:type="dxa"/>
          </w:tcPr>
          <w:p w14:paraId="367620B0" w14:textId="2C19A20E" w:rsidR="003E2BC8" w:rsidRDefault="003E2BC8" w:rsidP="003E2BC8">
            <w:r>
              <w:t>0.2.5</w:t>
            </w:r>
          </w:p>
        </w:tc>
        <w:tc>
          <w:tcPr>
            <w:tcW w:w="3390" w:type="dxa"/>
          </w:tcPr>
          <w:p w14:paraId="6CD0E1CB" w14:textId="10086B82" w:rsidR="003E2BC8" w:rsidRDefault="003E2BC8" w:rsidP="003E2BC8">
            <w:r>
              <w:t>7-6-2018</w:t>
            </w:r>
          </w:p>
        </w:tc>
        <w:tc>
          <w:tcPr>
            <w:tcW w:w="3390" w:type="dxa"/>
          </w:tcPr>
          <w:p w14:paraId="24730B21" w14:textId="6163EBBF" w:rsidR="003E2BC8" w:rsidRDefault="003E2BC8" w:rsidP="003E2BC8">
            <w:r>
              <w:t>Sprints t/m 8 bijgewerkt + sterke en zwakke punten opgeschreven</w:t>
            </w:r>
          </w:p>
        </w:tc>
      </w:tr>
      <w:tr w:rsidR="003E2BC8" w14:paraId="7288A355" w14:textId="77777777" w:rsidTr="003E2BC8">
        <w:tc>
          <w:tcPr>
            <w:tcW w:w="3389" w:type="dxa"/>
          </w:tcPr>
          <w:p w14:paraId="355050AC" w14:textId="5157F6A5" w:rsidR="003E2BC8" w:rsidRDefault="003E2BC8" w:rsidP="003E2BC8">
            <w:r>
              <w:t>1.0.0</w:t>
            </w:r>
          </w:p>
        </w:tc>
        <w:tc>
          <w:tcPr>
            <w:tcW w:w="3390" w:type="dxa"/>
          </w:tcPr>
          <w:p w14:paraId="6533A528" w14:textId="369E063D" w:rsidR="003E2BC8" w:rsidRDefault="003E2BC8" w:rsidP="003E2BC8">
            <w:r>
              <w:t>15-6-2018</w:t>
            </w:r>
          </w:p>
        </w:tc>
        <w:tc>
          <w:tcPr>
            <w:tcW w:w="3390" w:type="dxa"/>
          </w:tcPr>
          <w:p w14:paraId="0953E519" w14:textId="67621405" w:rsidR="003E2BC8" w:rsidRDefault="003E2BC8" w:rsidP="003E2BC8">
            <w:r>
              <w:t>Afronding verslag</w:t>
            </w:r>
          </w:p>
        </w:tc>
      </w:tr>
    </w:tbl>
    <w:p w14:paraId="013F4DB4" w14:textId="0F6918B3" w:rsidR="00EF0521" w:rsidRPr="004833EC" w:rsidRDefault="00EF0521" w:rsidP="00EF0521">
      <w:pPr>
        <w:rPr>
          <w:rFonts w:asciiTheme="majorHAnsi" w:hAnsiTheme="majorHAnsi" w:cs="Arial"/>
          <w:color w:val="C00000"/>
          <w:kern w:val="32"/>
          <w:sz w:val="32"/>
          <w:szCs w:val="32"/>
        </w:rPr>
      </w:pPr>
      <w:bookmarkStart w:id="2" w:name="_GoBack"/>
      <w:bookmarkEnd w:id="2"/>
      <w:r w:rsidRPr="004833EC">
        <w:br w:type="page"/>
      </w:r>
    </w:p>
    <w:p w14:paraId="7494A916" w14:textId="77777777" w:rsidR="00A56E91" w:rsidRPr="004833EC" w:rsidRDefault="00A56E91" w:rsidP="00A41362">
      <w:pPr>
        <w:pStyle w:val="Kop1"/>
      </w:pPr>
      <w:bookmarkStart w:id="3" w:name="_Toc517033649"/>
      <w:r w:rsidRPr="004833EC">
        <w:lastRenderedPageBreak/>
        <w:t>Gegevens belangrijke personen</w:t>
      </w:r>
      <w:bookmarkEnd w:id="3"/>
    </w:p>
    <w:p w14:paraId="0627A1C4" w14:textId="77777777" w:rsidR="00A56E91" w:rsidRPr="004833EC" w:rsidRDefault="00A56E91" w:rsidP="00A56E91"/>
    <w:p w14:paraId="39758317" w14:textId="4A340417" w:rsidR="00A56E91" w:rsidRPr="004833EC" w:rsidRDefault="00A56E91" w:rsidP="00A56E91">
      <w:pPr>
        <w:pStyle w:val="Kop2"/>
      </w:pPr>
      <w:bookmarkStart w:id="4" w:name="_Toc517033650"/>
      <w:r w:rsidRPr="004833EC">
        <w:t>Gegevens student</w:t>
      </w:r>
      <w:bookmarkEnd w:id="4"/>
    </w:p>
    <w:p w14:paraId="488DB09C" w14:textId="7EBD2ABB" w:rsidR="00FF38FC" w:rsidRPr="004833EC" w:rsidRDefault="00FF38FC" w:rsidP="00FF38FC"/>
    <w:p w14:paraId="3A1D54E0" w14:textId="31DCC1B9" w:rsidR="00FF38FC" w:rsidRPr="004833EC" w:rsidRDefault="00FF38FC" w:rsidP="00FF38FC">
      <w:r w:rsidRPr="004833EC">
        <w:rPr>
          <w:b/>
        </w:rPr>
        <w:t>Naam</w:t>
      </w:r>
      <w:r w:rsidRPr="004833EC">
        <w:rPr>
          <w:b/>
        </w:rPr>
        <w:tab/>
      </w:r>
      <w:r w:rsidRPr="004833EC">
        <w:tab/>
      </w:r>
      <w:r w:rsidRPr="004833EC">
        <w:tab/>
        <w:t>:</w:t>
      </w:r>
      <w:r w:rsidR="00A16BE8" w:rsidRPr="004833EC">
        <w:t xml:space="preserve"> Koen (Wilhelmus) Wartenberg</w:t>
      </w:r>
    </w:p>
    <w:p w14:paraId="27977A5C" w14:textId="12586B90" w:rsidR="00FF38FC" w:rsidRPr="004833EC" w:rsidRDefault="00FF38FC" w:rsidP="00FF38FC">
      <w:r w:rsidRPr="004833EC">
        <w:rPr>
          <w:b/>
        </w:rPr>
        <w:t>Voorletters</w:t>
      </w:r>
      <w:r w:rsidRPr="004833EC">
        <w:tab/>
      </w:r>
      <w:r w:rsidRPr="004833EC">
        <w:tab/>
        <w:t>:</w:t>
      </w:r>
      <w:r w:rsidR="00A16BE8" w:rsidRPr="004833EC">
        <w:t xml:space="preserve"> K.W.W.</w:t>
      </w:r>
    </w:p>
    <w:p w14:paraId="35E742C4" w14:textId="0544D707" w:rsidR="00FF38FC" w:rsidRPr="004833EC" w:rsidRDefault="00FF38FC" w:rsidP="00FF38FC">
      <w:r w:rsidRPr="004833EC">
        <w:rPr>
          <w:b/>
        </w:rPr>
        <w:t>Studentnummer</w:t>
      </w:r>
      <w:r w:rsidRPr="004833EC">
        <w:tab/>
        <w:t>:</w:t>
      </w:r>
      <w:r w:rsidR="00A16BE8" w:rsidRPr="004833EC">
        <w:t xml:space="preserve"> 2814331</w:t>
      </w:r>
    </w:p>
    <w:p w14:paraId="13BE51EB" w14:textId="11298673" w:rsidR="00FF38FC" w:rsidRPr="004833EC" w:rsidRDefault="00FF38FC" w:rsidP="00FF38FC">
      <w:r w:rsidRPr="004833EC">
        <w:rPr>
          <w:b/>
        </w:rPr>
        <w:t>Profiel</w:t>
      </w:r>
      <w:r w:rsidRPr="004833EC">
        <w:tab/>
      </w:r>
      <w:r w:rsidRPr="004833EC">
        <w:tab/>
      </w:r>
      <w:r w:rsidRPr="004833EC">
        <w:tab/>
        <w:t>:</w:t>
      </w:r>
      <w:r w:rsidR="00A16BE8" w:rsidRPr="004833EC">
        <w:t xml:space="preserve"> Software Engineering</w:t>
      </w:r>
    </w:p>
    <w:p w14:paraId="7EE6450B" w14:textId="6F5B0D79" w:rsidR="00FF38FC" w:rsidRPr="004833EC" w:rsidRDefault="00FF38FC" w:rsidP="00A16BE8">
      <w:r w:rsidRPr="004833EC">
        <w:rPr>
          <w:b/>
        </w:rPr>
        <w:t>Stage periode</w:t>
      </w:r>
      <w:r w:rsidRPr="004833EC">
        <w:t xml:space="preserve"> </w:t>
      </w:r>
      <w:r w:rsidRPr="004833EC">
        <w:tab/>
      </w:r>
      <w:r w:rsidRPr="004833EC">
        <w:tab/>
        <w:t>: 5 februari</w:t>
      </w:r>
      <w:r w:rsidR="002C2B35">
        <w:t xml:space="preserve"> 2018</w:t>
      </w:r>
      <w:r w:rsidRPr="004833EC">
        <w:t xml:space="preserve"> t/m </w:t>
      </w:r>
      <w:r w:rsidR="00783D0E">
        <w:t>15</w:t>
      </w:r>
      <w:r w:rsidRPr="004833EC">
        <w:t xml:space="preserve"> juni</w:t>
      </w:r>
      <w:r w:rsidR="002C2B35">
        <w:t xml:space="preserve"> 2018</w:t>
      </w:r>
    </w:p>
    <w:p w14:paraId="4337911E" w14:textId="77777777" w:rsidR="00156518" w:rsidRPr="004833EC" w:rsidRDefault="00156518" w:rsidP="00A16BE8"/>
    <w:p w14:paraId="6C32ED9B" w14:textId="77777777" w:rsidR="00A56E91" w:rsidRPr="004833EC" w:rsidRDefault="00A56E91" w:rsidP="00A56E91"/>
    <w:p w14:paraId="78D254DB" w14:textId="356B501D" w:rsidR="00A56E91" w:rsidRPr="004833EC" w:rsidRDefault="00A56E91" w:rsidP="00A56E91">
      <w:pPr>
        <w:pStyle w:val="Kop2"/>
      </w:pPr>
      <w:bookmarkStart w:id="5" w:name="_Toc517033651"/>
      <w:r w:rsidRPr="004833EC">
        <w:t>Gegevens bedrijf</w:t>
      </w:r>
      <w:bookmarkEnd w:id="5"/>
    </w:p>
    <w:p w14:paraId="70ED381B" w14:textId="77777777" w:rsidR="00FF38FC" w:rsidRPr="004833EC" w:rsidRDefault="00FF38FC" w:rsidP="00FF38FC"/>
    <w:p w14:paraId="482E1B7B" w14:textId="2D9DAE71" w:rsidR="00FF38FC" w:rsidRPr="004833EC" w:rsidRDefault="00FF38FC" w:rsidP="00FF38FC">
      <w:r w:rsidRPr="004833EC">
        <w:rPr>
          <w:b/>
        </w:rPr>
        <w:t>Bedrijfsnaam</w:t>
      </w:r>
      <w:r w:rsidRPr="004833EC">
        <w:tab/>
      </w:r>
      <w:r w:rsidRPr="004833EC">
        <w:tab/>
        <w:t>: KSE Process Technology BV</w:t>
      </w:r>
    </w:p>
    <w:p w14:paraId="2BE12636" w14:textId="59FF72B2" w:rsidR="00FF38FC" w:rsidRPr="004833EC" w:rsidRDefault="00A16BE8" w:rsidP="00FF38FC">
      <w:r w:rsidRPr="004833EC">
        <w:rPr>
          <w:b/>
        </w:rPr>
        <w:t>Geplaatste</w:t>
      </w:r>
      <w:r w:rsidRPr="004833EC">
        <w:t xml:space="preserve"> </w:t>
      </w:r>
      <w:r w:rsidR="00FF38FC" w:rsidRPr="004833EC">
        <w:rPr>
          <w:b/>
        </w:rPr>
        <w:t>Afdeling</w:t>
      </w:r>
      <w:r w:rsidR="00FF38FC" w:rsidRPr="004833EC">
        <w:tab/>
        <w:t>: Ontwikkeling</w:t>
      </w:r>
    </w:p>
    <w:p w14:paraId="380E5802" w14:textId="6BC321AF" w:rsidR="00A56E91" w:rsidRPr="004833EC" w:rsidRDefault="00FF38FC" w:rsidP="00A56E91">
      <w:r w:rsidRPr="004833EC">
        <w:rPr>
          <w:b/>
        </w:rPr>
        <w:t>Plaats</w:t>
      </w:r>
      <w:r w:rsidRPr="004833EC">
        <w:tab/>
      </w:r>
      <w:r w:rsidRPr="004833EC">
        <w:tab/>
      </w:r>
      <w:r w:rsidRPr="004833EC">
        <w:tab/>
        <w:t>: Bladel</w:t>
      </w:r>
    </w:p>
    <w:p w14:paraId="37F01AD4" w14:textId="1142125B" w:rsidR="00156518" w:rsidRPr="004833EC" w:rsidRDefault="00156518" w:rsidP="00A56E91"/>
    <w:p w14:paraId="2EC6F0A5" w14:textId="77777777" w:rsidR="00156518" w:rsidRPr="004833EC" w:rsidRDefault="00156518" w:rsidP="00A56E91"/>
    <w:p w14:paraId="195327B6" w14:textId="03ECC49B" w:rsidR="00A56E91" w:rsidRPr="004833EC" w:rsidRDefault="00A56E91" w:rsidP="00A56E91">
      <w:pPr>
        <w:pStyle w:val="Kop2"/>
      </w:pPr>
      <w:bookmarkStart w:id="6" w:name="_Toc517033652"/>
      <w:r w:rsidRPr="004833EC">
        <w:t>Gegevens bedrijfsbegeleider</w:t>
      </w:r>
      <w:bookmarkEnd w:id="6"/>
    </w:p>
    <w:p w14:paraId="2D3F17BF" w14:textId="77777777" w:rsidR="00375001" w:rsidRPr="004833EC" w:rsidRDefault="00375001" w:rsidP="00375001"/>
    <w:p w14:paraId="0C9152DC" w14:textId="135C37FE" w:rsidR="00375001" w:rsidRPr="004833EC" w:rsidRDefault="00375001" w:rsidP="00375001">
      <w:r w:rsidRPr="004833EC">
        <w:rPr>
          <w:b/>
        </w:rPr>
        <w:t>Naam</w:t>
      </w:r>
      <w:r w:rsidR="00B25EAB">
        <w:tab/>
      </w:r>
      <w:r w:rsidR="00B25EAB">
        <w:tab/>
      </w:r>
      <w:r w:rsidR="00B25EAB">
        <w:tab/>
      </w:r>
      <w:r w:rsidRPr="004833EC">
        <w:t>:</w:t>
      </w:r>
      <w:r w:rsidR="00156518" w:rsidRPr="004833EC">
        <w:t xml:space="preserve"> Peter Noten</w:t>
      </w:r>
    </w:p>
    <w:p w14:paraId="69715119" w14:textId="53DCC8CA" w:rsidR="00375001" w:rsidRPr="004833EC" w:rsidRDefault="00375001" w:rsidP="00375001">
      <w:r w:rsidRPr="004833EC">
        <w:rPr>
          <w:b/>
        </w:rPr>
        <w:t>Functie</w:t>
      </w:r>
      <w:r w:rsidR="002C2B35">
        <w:t xml:space="preserve"> </w:t>
      </w:r>
      <w:r w:rsidR="002C2B35">
        <w:tab/>
      </w:r>
      <w:r w:rsidR="002C2B35">
        <w:tab/>
      </w:r>
      <w:r w:rsidR="00B25EAB">
        <w:tab/>
      </w:r>
      <w:r w:rsidRPr="004833EC">
        <w:t>:</w:t>
      </w:r>
      <w:r w:rsidR="00156518" w:rsidRPr="004833EC">
        <w:t xml:space="preserve"> Stagebegeleider</w:t>
      </w:r>
    </w:p>
    <w:p w14:paraId="13BD9DE2" w14:textId="77777777" w:rsidR="00156518" w:rsidRPr="004833EC" w:rsidRDefault="00156518" w:rsidP="00375001"/>
    <w:p w14:paraId="26272292" w14:textId="77777777" w:rsidR="00A56E91" w:rsidRPr="004833EC" w:rsidRDefault="00A56E91" w:rsidP="00A56E91"/>
    <w:p w14:paraId="46661062" w14:textId="687EBF05" w:rsidR="00A56E91" w:rsidRPr="004833EC" w:rsidRDefault="00A56E91" w:rsidP="00A56E91">
      <w:pPr>
        <w:pStyle w:val="Kop2"/>
      </w:pPr>
      <w:bookmarkStart w:id="7" w:name="_Toc517033653"/>
      <w:r w:rsidRPr="004833EC">
        <w:t>Gegevens Docentbegeleider</w:t>
      </w:r>
      <w:bookmarkEnd w:id="7"/>
    </w:p>
    <w:p w14:paraId="61730B57" w14:textId="77777777" w:rsidR="00375001" w:rsidRPr="004833EC" w:rsidRDefault="00375001" w:rsidP="00375001"/>
    <w:p w14:paraId="5BE0699C" w14:textId="580FCC17" w:rsidR="00375001" w:rsidRPr="004833EC" w:rsidRDefault="00375001" w:rsidP="00375001">
      <w:r w:rsidRPr="004833EC">
        <w:rPr>
          <w:b/>
        </w:rPr>
        <w:t>Naam</w:t>
      </w:r>
      <w:r w:rsidR="00B25EAB">
        <w:tab/>
      </w:r>
      <w:r w:rsidR="00B25EAB">
        <w:tab/>
      </w:r>
      <w:r w:rsidR="00B25EAB">
        <w:tab/>
      </w:r>
      <w:r w:rsidRPr="004833EC">
        <w:t>:</w:t>
      </w:r>
      <w:r w:rsidR="00156518" w:rsidRPr="004833EC">
        <w:t xml:space="preserve"> Frens Vonken</w:t>
      </w:r>
    </w:p>
    <w:p w14:paraId="18278B4B" w14:textId="71157EF8" w:rsidR="00156518" w:rsidRPr="004833EC" w:rsidRDefault="00156518" w:rsidP="00375001">
      <w:r w:rsidRPr="004833EC">
        <w:rPr>
          <w:b/>
        </w:rPr>
        <w:t>Voorletters</w:t>
      </w:r>
      <w:r w:rsidR="00B25EAB">
        <w:tab/>
      </w:r>
      <w:r w:rsidR="00B25EAB">
        <w:tab/>
      </w:r>
      <w:r w:rsidRPr="004833EC">
        <w:t>: J.F.</w:t>
      </w:r>
      <w:r w:rsidR="00083B78" w:rsidRPr="004833EC">
        <w:t xml:space="preserve"> </w:t>
      </w:r>
    </w:p>
    <w:p w14:paraId="4B407C48" w14:textId="60B4F085" w:rsidR="00375001" w:rsidRPr="004833EC" w:rsidRDefault="00375001" w:rsidP="00375001">
      <w:r w:rsidRPr="004833EC">
        <w:rPr>
          <w:b/>
        </w:rPr>
        <w:t>Functie</w:t>
      </w:r>
      <w:r w:rsidR="002C2B35">
        <w:t xml:space="preserve"> </w:t>
      </w:r>
      <w:r w:rsidR="002C2B35">
        <w:tab/>
      </w:r>
      <w:r w:rsidR="002C2B35">
        <w:tab/>
      </w:r>
      <w:r w:rsidR="00B25EAB">
        <w:tab/>
      </w:r>
      <w:r w:rsidRPr="004833EC">
        <w:t>:</w:t>
      </w:r>
      <w:r w:rsidR="00156518" w:rsidRPr="004833EC">
        <w:t xml:space="preserve"> stagebegeleider</w:t>
      </w:r>
    </w:p>
    <w:p w14:paraId="74E60759" w14:textId="37B4D2A0" w:rsidR="00375001" w:rsidRPr="004833EC" w:rsidRDefault="00375001" w:rsidP="00375001"/>
    <w:p w14:paraId="2F01102E" w14:textId="56D67632" w:rsidR="00375001" w:rsidRPr="004833EC" w:rsidRDefault="00375001" w:rsidP="00375001"/>
    <w:p w14:paraId="7C8152EC" w14:textId="0857241E" w:rsidR="00375001" w:rsidRPr="004833EC" w:rsidRDefault="00375001" w:rsidP="00375001"/>
    <w:p w14:paraId="12115A75" w14:textId="77777777" w:rsidR="00375001" w:rsidRPr="004833EC" w:rsidRDefault="00375001" w:rsidP="00375001"/>
    <w:p w14:paraId="548F552B" w14:textId="77777777" w:rsidR="007F7310" w:rsidRPr="004833EC" w:rsidRDefault="007F7310"/>
    <w:p w14:paraId="19C33D19" w14:textId="77777777" w:rsidR="00A56E91" w:rsidRPr="004833EC" w:rsidRDefault="00A56E91" w:rsidP="00A56E91"/>
    <w:p w14:paraId="7B588BFA" w14:textId="0EFEFFEB" w:rsidR="00A56E91" w:rsidRPr="004833EC" w:rsidRDefault="00A16BE8" w:rsidP="00212C41">
      <w:r w:rsidRPr="004833EC">
        <w:br w:type="page"/>
      </w:r>
    </w:p>
    <w:p w14:paraId="42FF6740" w14:textId="77777777" w:rsidR="00A56E91" w:rsidRPr="004833EC" w:rsidRDefault="00A56E91" w:rsidP="00A56E91">
      <w:pPr>
        <w:pStyle w:val="Kop1"/>
      </w:pPr>
      <w:bookmarkStart w:id="8" w:name="_Toc517033654"/>
      <w:r w:rsidRPr="004833EC">
        <w:lastRenderedPageBreak/>
        <w:t>Voorwoord</w:t>
      </w:r>
      <w:bookmarkEnd w:id="8"/>
    </w:p>
    <w:p w14:paraId="15529F70" w14:textId="77777777" w:rsidR="008754F6" w:rsidRPr="004833EC" w:rsidRDefault="008754F6" w:rsidP="00D774E2"/>
    <w:p w14:paraId="466A3A3A" w14:textId="31808442" w:rsidR="00E864E1" w:rsidRPr="004833EC" w:rsidRDefault="001D39CE" w:rsidP="00D774E2">
      <w:r w:rsidRPr="004833EC">
        <w:t>Voor u ligt de scriptie ‘</w:t>
      </w:r>
      <w:r w:rsidR="008754F6" w:rsidRPr="004833EC">
        <w:t xml:space="preserve">Configuratie tool voor </w:t>
      </w:r>
      <w:r w:rsidRPr="004833EC">
        <w:t>KSE’. De stage is gevolgd bij het bedrijf ‘KSE process technology’ in Bladel.</w:t>
      </w:r>
      <w:r w:rsidR="00E82D51" w:rsidRPr="004833EC">
        <w:t xml:space="preserve"> </w:t>
      </w:r>
      <w:r w:rsidRPr="004833EC">
        <w:t xml:space="preserve">Deze scriptie is geschreven in kader van het </w:t>
      </w:r>
      <w:r w:rsidR="000206E9" w:rsidRPr="004833EC">
        <w:t xml:space="preserve">mijn stage </w:t>
      </w:r>
      <w:r w:rsidRPr="004833EC">
        <w:t>aan de opleiding ICT &amp; software engineering aan</w:t>
      </w:r>
      <w:r w:rsidR="00E864E1" w:rsidRPr="004833EC">
        <w:t xml:space="preserve"> Het Fontys Hogeschool Tilburg en in de opdracht van het stagebedrijf ‘KSE process technology’.</w:t>
      </w:r>
    </w:p>
    <w:p w14:paraId="4256B2F7" w14:textId="28FDE969" w:rsidR="00E82D51" w:rsidRPr="004833EC" w:rsidRDefault="00E864E1" w:rsidP="00E82D51">
      <w:r w:rsidRPr="004833EC">
        <w:t>Het schrijven van de scriptie</w:t>
      </w:r>
      <w:r w:rsidR="00E82D51" w:rsidRPr="004833EC">
        <w:t xml:space="preserve"> en </w:t>
      </w:r>
      <w:r w:rsidR="00E95E98" w:rsidRPr="004833EC">
        <w:t xml:space="preserve">de stage is </w:t>
      </w:r>
      <w:r w:rsidR="008754F6" w:rsidRPr="004833EC">
        <w:t>verricht</w:t>
      </w:r>
      <w:r w:rsidRPr="004833EC">
        <w:t xml:space="preserve"> </w:t>
      </w:r>
      <w:r w:rsidR="00E82D51" w:rsidRPr="004833EC">
        <w:t>in de periode van</w:t>
      </w:r>
      <w:r w:rsidRPr="004833EC">
        <w:t xml:space="preserve"> februari 2018 tot en met juni 2018.</w:t>
      </w:r>
    </w:p>
    <w:p w14:paraId="754E6B46" w14:textId="77777777" w:rsidR="00D77B01" w:rsidRPr="004833EC" w:rsidRDefault="00D77B01" w:rsidP="00E82D51"/>
    <w:p w14:paraId="79A2023A" w14:textId="648DDB73" w:rsidR="00E82D51" w:rsidRPr="004833EC" w:rsidRDefault="00E82D51" w:rsidP="00E82D51">
      <w:r w:rsidRPr="004833EC">
        <w:t xml:space="preserve">Met behulp van </w:t>
      </w:r>
      <w:r w:rsidR="00E95E98" w:rsidRPr="004833EC">
        <w:t xml:space="preserve">de </w:t>
      </w:r>
      <w:r w:rsidRPr="004833EC">
        <w:t xml:space="preserve">stagebegeleider, Peter Noten, </w:t>
      </w:r>
      <w:r w:rsidR="00E95E98" w:rsidRPr="004833EC">
        <w:t>hebben wij ee</w:t>
      </w:r>
      <w:r w:rsidR="00406469" w:rsidRPr="004833EC">
        <w:t>n</w:t>
      </w:r>
      <w:r w:rsidR="00E95E98" w:rsidRPr="004833EC">
        <w:t xml:space="preserve"> stage opdracht opgesteld.</w:t>
      </w:r>
    </w:p>
    <w:p w14:paraId="6D487BDC" w14:textId="089A77EE" w:rsidR="00E95E98" w:rsidRDefault="007808D1" w:rsidP="00E95E98">
      <w:r w:rsidRPr="004833EC">
        <w:t>Na veel moeite te hebben gestoken in de opdracht ben ik</w:t>
      </w:r>
      <w:r w:rsidR="002C2B35">
        <w:t xml:space="preserve"> </w:t>
      </w:r>
      <w:r w:rsidRPr="004833EC">
        <w:t>tevreden over het eindresultaat</w:t>
      </w:r>
    </w:p>
    <w:p w14:paraId="6978FC3D" w14:textId="76F35A61" w:rsidR="00E95E98" w:rsidRPr="004833EC" w:rsidRDefault="002C2B35" w:rsidP="00E95E98">
      <w:r>
        <w:t>Degene die me tijdens de stageperiode bij stonden waren mijn docentbegeleider Frens Vonken en mijn bedrijfsbegeleider Peter Noten.</w:t>
      </w:r>
    </w:p>
    <w:p w14:paraId="2F2EE4E1" w14:textId="6FA5AD18" w:rsidR="00D774E2" w:rsidRPr="004833EC" w:rsidRDefault="00D774E2" w:rsidP="005D2880">
      <w:pPr>
        <w:rPr>
          <w:color w:val="FF0000"/>
        </w:rPr>
      </w:pPr>
    </w:p>
    <w:p w14:paraId="41EE71D9" w14:textId="73DDDFF2" w:rsidR="00E54D55" w:rsidRPr="004833EC" w:rsidRDefault="00E54D55" w:rsidP="005D2880">
      <w:r w:rsidRPr="004833EC">
        <w:t>Ik</w:t>
      </w:r>
      <w:r w:rsidR="008754F6" w:rsidRPr="004833EC">
        <w:t xml:space="preserve"> wil</w:t>
      </w:r>
      <w:r w:rsidRPr="004833EC">
        <w:t xml:space="preserve"> daarom ook mijn begeleiders bedanken voor de </w:t>
      </w:r>
      <w:r w:rsidR="00F322A9" w:rsidRPr="004833EC">
        <w:t>goede</w:t>
      </w:r>
      <w:r w:rsidR="008754F6" w:rsidRPr="004833EC">
        <w:t xml:space="preserve"> </w:t>
      </w:r>
      <w:r w:rsidRPr="004833EC">
        <w:t>begeleiding tijdens mijn stageperiode. Ook wil ik mijn collega</w:t>
      </w:r>
      <w:r w:rsidR="00406469" w:rsidRPr="004833EC">
        <w:t>’</w:t>
      </w:r>
      <w:r w:rsidRPr="004833EC">
        <w:t xml:space="preserve">s </w:t>
      </w:r>
      <w:r w:rsidR="00406469" w:rsidRPr="004833EC">
        <w:t xml:space="preserve">bedanken, </w:t>
      </w:r>
      <w:r w:rsidRPr="004833EC">
        <w:t xml:space="preserve">waarmee ik </w:t>
      </w:r>
      <w:r w:rsidR="00B864F8">
        <w:t>prettig gewerkt heb</w:t>
      </w:r>
      <w:r w:rsidR="00406469" w:rsidRPr="004833EC">
        <w:t xml:space="preserve"> </w:t>
      </w:r>
      <w:r w:rsidRPr="004833EC">
        <w:t xml:space="preserve">de afgelopen </w:t>
      </w:r>
      <w:r w:rsidR="00D77B01" w:rsidRPr="004833EC">
        <w:t>4½ maand.</w:t>
      </w:r>
      <w:r w:rsidRPr="004833EC">
        <w:t xml:space="preserve"> </w:t>
      </w:r>
      <w:r w:rsidR="00D77B01" w:rsidRPr="004833EC">
        <w:t xml:space="preserve">Ook door hun inspanningen is het stage traject </w:t>
      </w:r>
      <w:r w:rsidR="00B864F8">
        <w:t>goed</w:t>
      </w:r>
      <w:r w:rsidR="00D77B01" w:rsidRPr="004833EC">
        <w:t xml:space="preserve"> verlopen.</w:t>
      </w:r>
    </w:p>
    <w:p w14:paraId="35581F01" w14:textId="5E205110" w:rsidR="005D2880" w:rsidRPr="004833EC" w:rsidRDefault="005D2880" w:rsidP="005D2880"/>
    <w:p w14:paraId="139DA5C0" w14:textId="4642D15E" w:rsidR="00D774E2" w:rsidRPr="004833EC" w:rsidRDefault="00D774E2" w:rsidP="00855BF4">
      <w:pPr>
        <w:rPr>
          <w:rFonts w:cs="Arial"/>
        </w:rPr>
      </w:pPr>
      <w:r w:rsidRPr="004833EC">
        <w:rPr>
          <w:rFonts w:cs="Arial"/>
        </w:rPr>
        <w:t xml:space="preserve">Als laatste bedank ik mijn ouders voor het helpen </w:t>
      </w:r>
      <w:r w:rsidR="00B249C6" w:rsidRPr="004833EC">
        <w:rPr>
          <w:rFonts w:cs="Arial"/>
        </w:rPr>
        <w:t xml:space="preserve">bij het </w:t>
      </w:r>
      <w:r w:rsidRPr="004833EC">
        <w:rPr>
          <w:rFonts w:cs="Arial"/>
        </w:rPr>
        <w:t xml:space="preserve">controleren van mijn scriptie. </w:t>
      </w:r>
    </w:p>
    <w:p w14:paraId="60719F05" w14:textId="01EE7E61" w:rsidR="00A16BE8" w:rsidRPr="004833EC" w:rsidRDefault="00A16BE8" w:rsidP="005D2880"/>
    <w:p w14:paraId="3572F082" w14:textId="77777777" w:rsidR="00A16BE8" w:rsidRPr="004833EC" w:rsidRDefault="00A16BE8" w:rsidP="005D2880"/>
    <w:p w14:paraId="45DF500F" w14:textId="3DC588DD" w:rsidR="005D2880" w:rsidRPr="004833EC" w:rsidRDefault="00855BF4" w:rsidP="005D2880">
      <w:r w:rsidRPr="004833EC">
        <w:t>Ik wens u veel lees plezier toe.</w:t>
      </w:r>
    </w:p>
    <w:p w14:paraId="16E9767B" w14:textId="15730F86" w:rsidR="005D2880" w:rsidRPr="004833EC" w:rsidRDefault="005D2880" w:rsidP="005D2880"/>
    <w:p w14:paraId="73F125BC" w14:textId="77777777" w:rsidR="00855BF4" w:rsidRPr="004833EC" w:rsidRDefault="00855BF4" w:rsidP="005D2880">
      <w:r w:rsidRPr="004833EC">
        <w:t>Koen Wartenberg</w:t>
      </w:r>
    </w:p>
    <w:p w14:paraId="3D3EF78C" w14:textId="77777777" w:rsidR="00855BF4" w:rsidRPr="004833EC" w:rsidRDefault="00855BF4" w:rsidP="005D2880"/>
    <w:p w14:paraId="7A273C0D" w14:textId="165EBB2D" w:rsidR="005D2880" w:rsidRPr="004833EC" w:rsidRDefault="00855BF4" w:rsidP="005D2880">
      <w:r w:rsidRPr="004833EC">
        <w:t xml:space="preserve">KSE Process Technologies Bladel, </w:t>
      </w:r>
      <w:r w:rsidR="00C85D20">
        <w:t>15</w:t>
      </w:r>
      <w:r w:rsidRPr="004833EC">
        <w:t xml:space="preserve"> juni 2018</w:t>
      </w:r>
    </w:p>
    <w:p w14:paraId="554B32A4" w14:textId="288AE966" w:rsidR="00212C41" w:rsidRPr="004833EC" w:rsidRDefault="00212C41" w:rsidP="000D0C53">
      <w:pPr>
        <w:pStyle w:val="Kop1"/>
        <w:numPr>
          <w:ilvl w:val="0"/>
          <w:numId w:val="0"/>
        </w:numPr>
      </w:pPr>
      <w:r w:rsidRPr="004833EC">
        <w:br w:type="page"/>
      </w:r>
    </w:p>
    <w:p w14:paraId="249B3243" w14:textId="77777777" w:rsidR="00212C41" w:rsidRPr="004833EC" w:rsidRDefault="00212C41" w:rsidP="00212C41">
      <w:pPr>
        <w:pStyle w:val="Kop1"/>
      </w:pPr>
      <w:bookmarkStart w:id="9" w:name="_Toc517033655"/>
      <w:r w:rsidRPr="004833EC">
        <w:lastRenderedPageBreak/>
        <w:t>Inhoudsopgave</w:t>
      </w:r>
      <w:bookmarkEnd w:id="9"/>
    </w:p>
    <w:sdt>
      <w:sdtPr>
        <w:id w:val="-1348560203"/>
        <w:docPartObj>
          <w:docPartGallery w:val="Table of Contents"/>
          <w:docPartUnique/>
        </w:docPartObj>
      </w:sdtPr>
      <w:sdtEndPr>
        <w:rPr>
          <w:rFonts w:asciiTheme="minorHAnsi" w:hAnsiTheme="minorHAnsi"/>
          <w:color w:val="auto"/>
          <w:sz w:val="22"/>
          <w:szCs w:val="22"/>
        </w:rPr>
      </w:sdtEndPr>
      <w:sdtContent>
        <w:p w14:paraId="7836B6F9" w14:textId="683C7AD0" w:rsidR="00866680" w:rsidRDefault="00866680">
          <w:pPr>
            <w:pStyle w:val="Kopvaninhoudsopgave"/>
          </w:pPr>
        </w:p>
        <w:p w14:paraId="3ED651DC" w14:textId="77777777" w:rsidR="00866680" w:rsidRDefault="00866680">
          <w:pPr>
            <w:pStyle w:val="Inhopg1"/>
            <w:rPr>
              <w:rFonts w:eastAsiaTheme="minorEastAsia" w:cstheme="minorBidi"/>
              <w:b w:val="0"/>
              <w:bCs w:val="0"/>
              <w:lang w:val="nl-NL"/>
            </w:rPr>
          </w:pPr>
          <w:r>
            <w:fldChar w:fldCharType="begin"/>
          </w:r>
          <w:r>
            <w:instrText xml:space="preserve"> TOC \o "1-3" \h \z \u </w:instrText>
          </w:r>
          <w:r>
            <w:fldChar w:fldCharType="separate"/>
          </w:r>
          <w:hyperlink w:anchor="_Toc517033648" w:history="1">
            <w:r w:rsidRPr="00135531">
              <w:rPr>
                <w:rStyle w:val="Hyperlink"/>
              </w:rPr>
              <w:t>Versiebeheer</w:t>
            </w:r>
            <w:r>
              <w:rPr>
                <w:webHidden/>
              </w:rPr>
              <w:tab/>
            </w:r>
            <w:r>
              <w:rPr>
                <w:webHidden/>
              </w:rPr>
              <w:fldChar w:fldCharType="begin"/>
            </w:r>
            <w:r>
              <w:rPr>
                <w:webHidden/>
              </w:rPr>
              <w:instrText xml:space="preserve"> PAGEREF _Toc517033648 \h </w:instrText>
            </w:r>
            <w:r>
              <w:rPr>
                <w:webHidden/>
              </w:rPr>
            </w:r>
            <w:r>
              <w:rPr>
                <w:webHidden/>
              </w:rPr>
              <w:fldChar w:fldCharType="separate"/>
            </w:r>
            <w:r w:rsidR="00725053">
              <w:rPr>
                <w:webHidden/>
              </w:rPr>
              <w:t>2</w:t>
            </w:r>
            <w:r>
              <w:rPr>
                <w:webHidden/>
              </w:rPr>
              <w:fldChar w:fldCharType="end"/>
            </w:r>
          </w:hyperlink>
        </w:p>
        <w:p w14:paraId="3F0F41D5" w14:textId="77777777" w:rsidR="00866680" w:rsidRDefault="00866680">
          <w:pPr>
            <w:pStyle w:val="Inhopg1"/>
            <w:rPr>
              <w:rFonts w:eastAsiaTheme="minorEastAsia" w:cstheme="minorBidi"/>
              <w:b w:val="0"/>
              <w:bCs w:val="0"/>
              <w:lang w:val="nl-NL"/>
            </w:rPr>
          </w:pPr>
          <w:hyperlink w:anchor="_Toc517033649" w:history="1">
            <w:r w:rsidRPr="00135531">
              <w:rPr>
                <w:rStyle w:val="Hyperlink"/>
              </w:rPr>
              <w:t>1. Gegevens belangrijke personen</w:t>
            </w:r>
            <w:r>
              <w:rPr>
                <w:webHidden/>
              </w:rPr>
              <w:tab/>
            </w:r>
            <w:r>
              <w:rPr>
                <w:webHidden/>
              </w:rPr>
              <w:fldChar w:fldCharType="begin"/>
            </w:r>
            <w:r>
              <w:rPr>
                <w:webHidden/>
              </w:rPr>
              <w:instrText xml:space="preserve"> PAGEREF _Toc517033649 \h </w:instrText>
            </w:r>
            <w:r>
              <w:rPr>
                <w:webHidden/>
              </w:rPr>
            </w:r>
            <w:r>
              <w:rPr>
                <w:webHidden/>
              </w:rPr>
              <w:fldChar w:fldCharType="separate"/>
            </w:r>
            <w:r w:rsidR="00725053">
              <w:rPr>
                <w:webHidden/>
              </w:rPr>
              <w:t>3</w:t>
            </w:r>
            <w:r>
              <w:rPr>
                <w:webHidden/>
              </w:rPr>
              <w:fldChar w:fldCharType="end"/>
            </w:r>
          </w:hyperlink>
        </w:p>
        <w:p w14:paraId="475D6B36" w14:textId="77777777" w:rsidR="00866680" w:rsidRDefault="00866680">
          <w:pPr>
            <w:pStyle w:val="Inhopg2"/>
            <w:framePr w:wrap="around"/>
            <w:tabs>
              <w:tab w:val="right" w:leader="dot" w:pos="10169"/>
            </w:tabs>
            <w:rPr>
              <w:rFonts w:eastAsiaTheme="minorEastAsia" w:cstheme="minorBidi"/>
              <w:bCs w:val="0"/>
              <w:szCs w:val="22"/>
            </w:rPr>
          </w:pPr>
          <w:hyperlink w:anchor="_Toc517033650" w:history="1">
            <w:r w:rsidRPr="00135531">
              <w:rPr>
                <w:rStyle w:val="Hyperlink"/>
              </w:rPr>
              <w:t>1.1. Gegevens student</w:t>
            </w:r>
            <w:r>
              <w:rPr>
                <w:webHidden/>
              </w:rPr>
              <w:tab/>
            </w:r>
            <w:r>
              <w:rPr>
                <w:webHidden/>
              </w:rPr>
              <w:fldChar w:fldCharType="begin"/>
            </w:r>
            <w:r>
              <w:rPr>
                <w:webHidden/>
              </w:rPr>
              <w:instrText xml:space="preserve"> PAGEREF _Toc517033650 \h </w:instrText>
            </w:r>
            <w:r>
              <w:rPr>
                <w:webHidden/>
              </w:rPr>
            </w:r>
            <w:r>
              <w:rPr>
                <w:webHidden/>
              </w:rPr>
              <w:fldChar w:fldCharType="separate"/>
            </w:r>
            <w:r w:rsidR="00725053">
              <w:rPr>
                <w:webHidden/>
              </w:rPr>
              <w:t>3</w:t>
            </w:r>
            <w:r>
              <w:rPr>
                <w:webHidden/>
              </w:rPr>
              <w:fldChar w:fldCharType="end"/>
            </w:r>
          </w:hyperlink>
        </w:p>
        <w:p w14:paraId="65E6C07F" w14:textId="77777777" w:rsidR="00866680" w:rsidRDefault="00866680">
          <w:pPr>
            <w:pStyle w:val="Inhopg2"/>
            <w:framePr w:wrap="around"/>
            <w:tabs>
              <w:tab w:val="right" w:leader="dot" w:pos="10169"/>
            </w:tabs>
            <w:rPr>
              <w:rFonts w:eastAsiaTheme="minorEastAsia" w:cstheme="minorBidi"/>
              <w:bCs w:val="0"/>
              <w:szCs w:val="22"/>
            </w:rPr>
          </w:pPr>
          <w:hyperlink w:anchor="_Toc517033651" w:history="1">
            <w:r w:rsidRPr="00135531">
              <w:rPr>
                <w:rStyle w:val="Hyperlink"/>
              </w:rPr>
              <w:t>1.2. Gegevens bedrijf</w:t>
            </w:r>
            <w:r>
              <w:rPr>
                <w:webHidden/>
              </w:rPr>
              <w:tab/>
            </w:r>
            <w:r>
              <w:rPr>
                <w:webHidden/>
              </w:rPr>
              <w:fldChar w:fldCharType="begin"/>
            </w:r>
            <w:r>
              <w:rPr>
                <w:webHidden/>
              </w:rPr>
              <w:instrText xml:space="preserve"> PAGEREF _Toc517033651 \h </w:instrText>
            </w:r>
            <w:r>
              <w:rPr>
                <w:webHidden/>
              </w:rPr>
            </w:r>
            <w:r>
              <w:rPr>
                <w:webHidden/>
              </w:rPr>
              <w:fldChar w:fldCharType="separate"/>
            </w:r>
            <w:r w:rsidR="00725053">
              <w:rPr>
                <w:webHidden/>
              </w:rPr>
              <w:t>3</w:t>
            </w:r>
            <w:r>
              <w:rPr>
                <w:webHidden/>
              </w:rPr>
              <w:fldChar w:fldCharType="end"/>
            </w:r>
          </w:hyperlink>
        </w:p>
        <w:p w14:paraId="6073A5B8" w14:textId="77777777" w:rsidR="00866680" w:rsidRDefault="00866680">
          <w:pPr>
            <w:pStyle w:val="Inhopg2"/>
            <w:framePr w:wrap="around"/>
            <w:tabs>
              <w:tab w:val="right" w:leader="dot" w:pos="10169"/>
            </w:tabs>
            <w:rPr>
              <w:rFonts w:eastAsiaTheme="minorEastAsia" w:cstheme="minorBidi"/>
              <w:bCs w:val="0"/>
              <w:szCs w:val="22"/>
            </w:rPr>
          </w:pPr>
          <w:hyperlink w:anchor="_Toc517033652" w:history="1">
            <w:r w:rsidRPr="00135531">
              <w:rPr>
                <w:rStyle w:val="Hyperlink"/>
              </w:rPr>
              <w:t>1.3. Gegevens bedrijfsbegeleider</w:t>
            </w:r>
            <w:r>
              <w:rPr>
                <w:webHidden/>
              </w:rPr>
              <w:tab/>
            </w:r>
            <w:r>
              <w:rPr>
                <w:webHidden/>
              </w:rPr>
              <w:fldChar w:fldCharType="begin"/>
            </w:r>
            <w:r>
              <w:rPr>
                <w:webHidden/>
              </w:rPr>
              <w:instrText xml:space="preserve"> PAGEREF _Toc517033652 \h </w:instrText>
            </w:r>
            <w:r>
              <w:rPr>
                <w:webHidden/>
              </w:rPr>
            </w:r>
            <w:r>
              <w:rPr>
                <w:webHidden/>
              </w:rPr>
              <w:fldChar w:fldCharType="separate"/>
            </w:r>
            <w:r w:rsidR="00725053">
              <w:rPr>
                <w:webHidden/>
              </w:rPr>
              <w:t>3</w:t>
            </w:r>
            <w:r>
              <w:rPr>
                <w:webHidden/>
              </w:rPr>
              <w:fldChar w:fldCharType="end"/>
            </w:r>
          </w:hyperlink>
        </w:p>
        <w:p w14:paraId="4FA97F06" w14:textId="77777777" w:rsidR="00866680" w:rsidRDefault="00866680">
          <w:pPr>
            <w:pStyle w:val="Inhopg2"/>
            <w:framePr w:wrap="around"/>
            <w:tabs>
              <w:tab w:val="right" w:leader="dot" w:pos="10169"/>
            </w:tabs>
            <w:rPr>
              <w:rFonts w:eastAsiaTheme="minorEastAsia" w:cstheme="minorBidi"/>
              <w:bCs w:val="0"/>
              <w:szCs w:val="22"/>
            </w:rPr>
          </w:pPr>
          <w:hyperlink w:anchor="_Toc517033653" w:history="1">
            <w:r w:rsidRPr="00135531">
              <w:rPr>
                <w:rStyle w:val="Hyperlink"/>
              </w:rPr>
              <w:t>1.4. Gegevens Docentbegeleider</w:t>
            </w:r>
            <w:r>
              <w:rPr>
                <w:webHidden/>
              </w:rPr>
              <w:tab/>
            </w:r>
            <w:r>
              <w:rPr>
                <w:webHidden/>
              </w:rPr>
              <w:fldChar w:fldCharType="begin"/>
            </w:r>
            <w:r>
              <w:rPr>
                <w:webHidden/>
              </w:rPr>
              <w:instrText xml:space="preserve"> PAGEREF _Toc517033653 \h </w:instrText>
            </w:r>
            <w:r>
              <w:rPr>
                <w:webHidden/>
              </w:rPr>
            </w:r>
            <w:r>
              <w:rPr>
                <w:webHidden/>
              </w:rPr>
              <w:fldChar w:fldCharType="separate"/>
            </w:r>
            <w:r w:rsidR="00725053">
              <w:rPr>
                <w:webHidden/>
              </w:rPr>
              <w:t>3</w:t>
            </w:r>
            <w:r>
              <w:rPr>
                <w:webHidden/>
              </w:rPr>
              <w:fldChar w:fldCharType="end"/>
            </w:r>
          </w:hyperlink>
        </w:p>
        <w:p w14:paraId="347AFAB2" w14:textId="77777777" w:rsidR="00866680" w:rsidRDefault="00866680">
          <w:pPr>
            <w:pStyle w:val="Inhopg1"/>
            <w:rPr>
              <w:rFonts w:eastAsiaTheme="minorEastAsia" w:cstheme="minorBidi"/>
              <w:b w:val="0"/>
              <w:bCs w:val="0"/>
              <w:lang w:val="nl-NL"/>
            </w:rPr>
          </w:pPr>
          <w:hyperlink w:anchor="_Toc517033654" w:history="1">
            <w:r w:rsidRPr="00135531">
              <w:rPr>
                <w:rStyle w:val="Hyperlink"/>
              </w:rPr>
              <w:t>2. Voorwoord</w:t>
            </w:r>
            <w:r>
              <w:rPr>
                <w:webHidden/>
              </w:rPr>
              <w:tab/>
            </w:r>
            <w:r>
              <w:rPr>
                <w:webHidden/>
              </w:rPr>
              <w:fldChar w:fldCharType="begin"/>
            </w:r>
            <w:r>
              <w:rPr>
                <w:webHidden/>
              </w:rPr>
              <w:instrText xml:space="preserve"> PAGEREF _Toc517033654 \h </w:instrText>
            </w:r>
            <w:r>
              <w:rPr>
                <w:webHidden/>
              </w:rPr>
            </w:r>
            <w:r>
              <w:rPr>
                <w:webHidden/>
              </w:rPr>
              <w:fldChar w:fldCharType="separate"/>
            </w:r>
            <w:r w:rsidR="00725053">
              <w:rPr>
                <w:webHidden/>
              </w:rPr>
              <w:t>4</w:t>
            </w:r>
            <w:r>
              <w:rPr>
                <w:webHidden/>
              </w:rPr>
              <w:fldChar w:fldCharType="end"/>
            </w:r>
          </w:hyperlink>
        </w:p>
        <w:p w14:paraId="6CF05F9E" w14:textId="77777777" w:rsidR="00866680" w:rsidRDefault="00866680">
          <w:pPr>
            <w:pStyle w:val="Inhopg1"/>
            <w:rPr>
              <w:rFonts w:eastAsiaTheme="minorEastAsia" w:cstheme="minorBidi"/>
              <w:b w:val="0"/>
              <w:bCs w:val="0"/>
              <w:lang w:val="nl-NL"/>
            </w:rPr>
          </w:pPr>
          <w:hyperlink w:anchor="_Toc517033655" w:history="1">
            <w:r w:rsidRPr="00135531">
              <w:rPr>
                <w:rStyle w:val="Hyperlink"/>
              </w:rPr>
              <w:t>3. Inhoudsopgave</w:t>
            </w:r>
            <w:r>
              <w:rPr>
                <w:webHidden/>
              </w:rPr>
              <w:tab/>
            </w:r>
            <w:r>
              <w:rPr>
                <w:webHidden/>
              </w:rPr>
              <w:fldChar w:fldCharType="begin"/>
            </w:r>
            <w:r>
              <w:rPr>
                <w:webHidden/>
              </w:rPr>
              <w:instrText xml:space="preserve"> PAGEREF _Toc517033655 \h </w:instrText>
            </w:r>
            <w:r>
              <w:rPr>
                <w:webHidden/>
              </w:rPr>
            </w:r>
            <w:r>
              <w:rPr>
                <w:webHidden/>
              </w:rPr>
              <w:fldChar w:fldCharType="separate"/>
            </w:r>
            <w:r w:rsidR="00725053">
              <w:rPr>
                <w:webHidden/>
              </w:rPr>
              <w:t>5</w:t>
            </w:r>
            <w:r>
              <w:rPr>
                <w:webHidden/>
              </w:rPr>
              <w:fldChar w:fldCharType="end"/>
            </w:r>
          </w:hyperlink>
        </w:p>
        <w:p w14:paraId="5C91323F" w14:textId="77777777" w:rsidR="00866680" w:rsidRDefault="00866680">
          <w:pPr>
            <w:pStyle w:val="Inhopg1"/>
            <w:rPr>
              <w:rFonts w:eastAsiaTheme="minorEastAsia" w:cstheme="minorBidi"/>
              <w:b w:val="0"/>
              <w:bCs w:val="0"/>
              <w:lang w:val="nl-NL"/>
            </w:rPr>
          </w:pPr>
          <w:hyperlink w:anchor="_Toc517033656" w:history="1">
            <w:r w:rsidRPr="00135531">
              <w:rPr>
                <w:rStyle w:val="Hyperlink"/>
              </w:rPr>
              <w:t>4. Samenvatting</w:t>
            </w:r>
            <w:r>
              <w:rPr>
                <w:webHidden/>
              </w:rPr>
              <w:tab/>
            </w:r>
            <w:r>
              <w:rPr>
                <w:webHidden/>
              </w:rPr>
              <w:fldChar w:fldCharType="begin"/>
            </w:r>
            <w:r>
              <w:rPr>
                <w:webHidden/>
              </w:rPr>
              <w:instrText xml:space="preserve"> PAGEREF _Toc517033656 \h </w:instrText>
            </w:r>
            <w:r>
              <w:rPr>
                <w:webHidden/>
              </w:rPr>
            </w:r>
            <w:r>
              <w:rPr>
                <w:webHidden/>
              </w:rPr>
              <w:fldChar w:fldCharType="separate"/>
            </w:r>
            <w:r w:rsidR="00725053">
              <w:rPr>
                <w:webHidden/>
              </w:rPr>
              <w:t>7</w:t>
            </w:r>
            <w:r>
              <w:rPr>
                <w:webHidden/>
              </w:rPr>
              <w:fldChar w:fldCharType="end"/>
            </w:r>
          </w:hyperlink>
        </w:p>
        <w:p w14:paraId="494192D9" w14:textId="77777777" w:rsidR="00866680" w:rsidRDefault="00866680">
          <w:pPr>
            <w:pStyle w:val="Inhopg1"/>
            <w:rPr>
              <w:rFonts w:eastAsiaTheme="minorEastAsia" w:cstheme="minorBidi"/>
              <w:b w:val="0"/>
              <w:bCs w:val="0"/>
              <w:lang w:val="nl-NL"/>
            </w:rPr>
          </w:pPr>
          <w:hyperlink w:anchor="_Toc517033657" w:history="1">
            <w:r w:rsidRPr="00135531">
              <w:rPr>
                <w:rStyle w:val="Hyperlink"/>
              </w:rPr>
              <w:t>5. Summary</w:t>
            </w:r>
            <w:r>
              <w:rPr>
                <w:webHidden/>
              </w:rPr>
              <w:tab/>
            </w:r>
            <w:r>
              <w:rPr>
                <w:webHidden/>
              </w:rPr>
              <w:fldChar w:fldCharType="begin"/>
            </w:r>
            <w:r>
              <w:rPr>
                <w:webHidden/>
              </w:rPr>
              <w:instrText xml:space="preserve"> PAGEREF _Toc517033657 \h </w:instrText>
            </w:r>
            <w:r>
              <w:rPr>
                <w:webHidden/>
              </w:rPr>
            </w:r>
            <w:r>
              <w:rPr>
                <w:webHidden/>
              </w:rPr>
              <w:fldChar w:fldCharType="separate"/>
            </w:r>
            <w:r w:rsidR="00725053">
              <w:rPr>
                <w:webHidden/>
              </w:rPr>
              <w:t>8</w:t>
            </w:r>
            <w:r>
              <w:rPr>
                <w:webHidden/>
              </w:rPr>
              <w:fldChar w:fldCharType="end"/>
            </w:r>
          </w:hyperlink>
        </w:p>
        <w:p w14:paraId="73AB6140" w14:textId="77777777" w:rsidR="00866680" w:rsidRDefault="00866680">
          <w:pPr>
            <w:pStyle w:val="Inhopg1"/>
            <w:rPr>
              <w:rFonts w:eastAsiaTheme="minorEastAsia" w:cstheme="minorBidi"/>
              <w:b w:val="0"/>
              <w:bCs w:val="0"/>
              <w:lang w:val="nl-NL"/>
            </w:rPr>
          </w:pPr>
          <w:hyperlink w:anchor="_Toc517033658" w:history="1">
            <w:r w:rsidRPr="00135531">
              <w:rPr>
                <w:rStyle w:val="Hyperlink"/>
              </w:rPr>
              <w:t>6. Begrippenlijst</w:t>
            </w:r>
            <w:r>
              <w:rPr>
                <w:webHidden/>
              </w:rPr>
              <w:tab/>
            </w:r>
            <w:r>
              <w:rPr>
                <w:webHidden/>
              </w:rPr>
              <w:fldChar w:fldCharType="begin"/>
            </w:r>
            <w:r>
              <w:rPr>
                <w:webHidden/>
              </w:rPr>
              <w:instrText xml:space="preserve"> PAGEREF _Toc517033658 \h </w:instrText>
            </w:r>
            <w:r>
              <w:rPr>
                <w:webHidden/>
              </w:rPr>
            </w:r>
            <w:r>
              <w:rPr>
                <w:webHidden/>
              </w:rPr>
              <w:fldChar w:fldCharType="separate"/>
            </w:r>
            <w:r w:rsidR="00725053">
              <w:rPr>
                <w:webHidden/>
              </w:rPr>
              <w:t>9</w:t>
            </w:r>
            <w:r>
              <w:rPr>
                <w:webHidden/>
              </w:rPr>
              <w:fldChar w:fldCharType="end"/>
            </w:r>
          </w:hyperlink>
        </w:p>
        <w:p w14:paraId="10BECCF6" w14:textId="77777777" w:rsidR="00866680" w:rsidRDefault="00866680">
          <w:pPr>
            <w:pStyle w:val="Inhopg1"/>
            <w:rPr>
              <w:rFonts w:eastAsiaTheme="minorEastAsia" w:cstheme="minorBidi"/>
              <w:b w:val="0"/>
              <w:bCs w:val="0"/>
              <w:lang w:val="nl-NL"/>
            </w:rPr>
          </w:pPr>
          <w:hyperlink w:anchor="_Toc517033659" w:history="1">
            <w:r w:rsidRPr="00135531">
              <w:rPr>
                <w:rStyle w:val="Hyperlink"/>
              </w:rPr>
              <w:t>7. Inleiding</w:t>
            </w:r>
            <w:r>
              <w:rPr>
                <w:webHidden/>
              </w:rPr>
              <w:tab/>
            </w:r>
            <w:r>
              <w:rPr>
                <w:webHidden/>
              </w:rPr>
              <w:fldChar w:fldCharType="begin"/>
            </w:r>
            <w:r>
              <w:rPr>
                <w:webHidden/>
              </w:rPr>
              <w:instrText xml:space="preserve"> PAGEREF _Toc517033659 \h </w:instrText>
            </w:r>
            <w:r>
              <w:rPr>
                <w:webHidden/>
              </w:rPr>
            </w:r>
            <w:r>
              <w:rPr>
                <w:webHidden/>
              </w:rPr>
              <w:fldChar w:fldCharType="separate"/>
            </w:r>
            <w:r w:rsidR="00725053">
              <w:rPr>
                <w:webHidden/>
              </w:rPr>
              <w:t>10</w:t>
            </w:r>
            <w:r>
              <w:rPr>
                <w:webHidden/>
              </w:rPr>
              <w:fldChar w:fldCharType="end"/>
            </w:r>
          </w:hyperlink>
        </w:p>
        <w:p w14:paraId="02C9C4D3" w14:textId="77777777" w:rsidR="00866680" w:rsidRDefault="00866680">
          <w:pPr>
            <w:pStyle w:val="Inhopg2"/>
            <w:framePr w:wrap="around"/>
            <w:tabs>
              <w:tab w:val="right" w:leader="dot" w:pos="10169"/>
            </w:tabs>
            <w:rPr>
              <w:rFonts w:eastAsiaTheme="minorEastAsia" w:cstheme="minorBidi"/>
              <w:bCs w:val="0"/>
              <w:szCs w:val="22"/>
            </w:rPr>
          </w:pPr>
          <w:hyperlink w:anchor="_Toc517033660" w:history="1">
            <w:r w:rsidRPr="00135531">
              <w:rPr>
                <w:rStyle w:val="Hyperlink"/>
              </w:rPr>
              <w:t>7.1. Leeswijzer</w:t>
            </w:r>
            <w:r>
              <w:rPr>
                <w:webHidden/>
              </w:rPr>
              <w:tab/>
            </w:r>
            <w:r>
              <w:rPr>
                <w:webHidden/>
              </w:rPr>
              <w:fldChar w:fldCharType="begin"/>
            </w:r>
            <w:r>
              <w:rPr>
                <w:webHidden/>
              </w:rPr>
              <w:instrText xml:space="preserve"> PAGEREF _Toc517033660 \h </w:instrText>
            </w:r>
            <w:r>
              <w:rPr>
                <w:webHidden/>
              </w:rPr>
            </w:r>
            <w:r>
              <w:rPr>
                <w:webHidden/>
              </w:rPr>
              <w:fldChar w:fldCharType="separate"/>
            </w:r>
            <w:r w:rsidR="00725053">
              <w:rPr>
                <w:webHidden/>
              </w:rPr>
              <w:t>11</w:t>
            </w:r>
            <w:r>
              <w:rPr>
                <w:webHidden/>
              </w:rPr>
              <w:fldChar w:fldCharType="end"/>
            </w:r>
          </w:hyperlink>
        </w:p>
        <w:p w14:paraId="119082C2" w14:textId="77777777" w:rsidR="00866680" w:rsidRDefault="00866680">
          <w:pPr>
            <w:pStyle w:val="Inhopg3"/>
            <w:tabs>
              <w:tab w:val="right" w:leader="dot" w:pos="10169"/>
            </w:tabs>
            <w:rPr>
              <w:rFonts w:eastAsiaTheme="minorEastAsia" w:cstheme="minorBidi"/>
              <w:bCs w:val="0"/>
            </w:rPr>
          </w:pPr>
          <w:hyperlink w:anchor="_Toc517033661" w:history="1">
            <w:r w:rsidRPr="00135531">
              <w:rPr>
                <w:rStyle w:val="Hyperlink"/>
              </w:rPr>
              <w:t>7.1.1. KSE Process Technologies</w:t>
            </w:r>
            <w:r>
              <w:rPr>
                <w:webHidden/>
              </w:rPr>
              <w:tab/>
            </w:r>
            <w:r>
              <w:rPr>
                <w:webHidden/>
              </w:rPr>
              <w:fldChar w:fldCharType="begin"/>
            </w:r>
            <w:r>
              <w:rPr>
                <w:webHidden/>
              </w:rPr>
              <w:instrText xml:space="preserve"> PAGEREF _Toc517033661 \h </w:instrText>
            </w:r>
            <w:r>
              <w:rPr>
                <w:webHidden/>
              </w:rPr>
            </w:r>
            <w:r>
              <w:rPr>
                <w:webHidden/>
              </w:rPr>
              <w:fldChar w:fldCharType="separate"/>
            </w:r>
            <w:r w:rsidR="00725053">
              <w:rPr>
                <w:webHidden/>
              </w:rPr>
              <w:t>11</w:t>
            </w:r>
            <w:r>
              <w:rPr>
                <w:webHidden/>
              </w:rPr>
              <w:fldChar w:fldCharType="end"/>
            </w:r>
          </w:hyperlink>
        </w:p>
        <w:p w14:paraId="6FF5177B" w14:textId="77777777" w:rsidR="00866680" w:rsidRDefault="00866680">
          <w:pPr>
            <w:pStyle w:val="Inhopg3"/>
            <w:tabs>
              <w:tab w:val="right" w:leader="dot" w:pos="10169"/>
            </w:tabs>
            <w:rPr>
              <w:rFonts w:eastAsiaTheme="minorEastAsia" w:cstheme="minorBidi"/>
              <w:bCs w:val="0"/>
            </w:rPr>
          </w:pPr>
          <w:hyperlink w:anchor="_Toc517033662" w:history="1">
            <w:r w:rsidRPr="00135531">
              <w:rPr>
                <w:rStyle w:val="Hyperlink"/>
              </w:rPr>
              <w:t>7.1.2. De opdracht</w:t>
            </w:r>
            <w:r>
              <w:rPr>
                <w:webHidden/>
              </w:rPr>
              <w:tab/>
            </w:r>
            <w:r>
              <w:rPr>
                <w:webHidden/>
              </w:rPr>
              <w:fldChar w:fldCharType="begin"/>
            </w:r>
            <w:r>
              <w:rPr>
                <w:webHidden/>
              </w:rPr>
              <w:instrText xml:space="preserve"> PAGEREF _Toc517033662 \h </w:instrText>
            </w:r>
            <w:r>
              <w:rPr>
                <w:webHidden/>
              </w:rPr>
            </w:r>
            <w:r>
              <w:rPr>
                <w:webHidden/>
              </w:rPr>
              <w:fldChar w:fldCharType="separate"/>
            </w:r>
            <w:r w:rsidR="00725053">
              <w:rPr>
                <w:webHidden/>
              </w:rPr>
              <w:t>11</w:t>
            </w:r>
            <w:r>
              <w:rPr>
                <w:webHidden/>
              </w:rPr>
              <w:fldChar w:fldCharType="end"/>
            </w:r>
          </w:hyperlink>
        </w:p>
        <w:p w14:paraId="2892B3B5" w14:textId="77777777" w:rsidR="00866680" w:rsidRDefault="00866680">
          <w:pPr>
            <w:pStyle w:val="Inhopg3"/>
            <w:tabs>
              <w:tab w:val="right" w:leader="dot" w:pos="10169"/>
            </w:tabs>
            <w:rPr>
              <w:rFonts w:eastAsiaTheme="minorEastAsia" w:cstheme="minorBidi"/>
              <w:bCs w:val="0"/>
            </w:rPr>
          </w:pPr>
          <w:hyperlink w:anchor="_Toc517033663" w:history="1">
            <w:r w:rsidRPr="00135531">
              <w:rPr>
                <w:rStyle w:val="Hyperlink"/>
              </w:rPr>
              <w:t>7.1.3. Aanpak proces</w:t>
            </w:r>
            <w:r>
              <w:rPr>
                <w:webHidden/>
              </w:rPr>
              <w:tab/>
            </w:r>
            <w:r>
              <w:rPr>
                <w:webHidden/>
              </w:rPr>
              <w:fldChar w:fldCharType="begin"/>
            </w:r>
            <w:r>
              <w:rPr>
                <w:webHidden/>
              </w:rPr>
              <w:instrText xml:space="preserve"> PAGEREF _Toc517033663 \h </w:instrText>
            </w:r>
            <w:r>
              <w:rPr>
                <w:webHidden/>
              </w:rPr>
            </w:r>
            <w:r>
              <w:rPr>
                <w:webHidden/>
              </w:rPr>
              <w:fldChar w:fldCharType="separate"/>
            </w:r>
            <w:r w:rsidR="00725053">
              <w:rPr>
                <w:webHidden/>
              </w:rPr>
              <w:t>11</w:t>
            </w:r>
            <w:r>
              <w:rPr>
                <w:webHidden/>
              </w:rPr>
              <w:fldChar w:fldCharType="end"/>
            </w:r>
          </w:hyperlink>
        </w:p>
        <w:p w14:paraId="1F05017F" w14:textId="77777777" w:rsidR="00866680" w:rsidRDefault="00866680">
          <w:pPr>
            <w:pStyle w:val="Inhopg3"/>
            <w:tabs>
              <w:tab w:val="right" w:leader="dot" w:pos="10169"/>
            </w:tabs>
            <w:rPr>
              <w:rFonts w:eastAsiaTheme="minorEastAsia" w:cstheme="minorBidi"/>
              <w:bCs w:val="0"/>
            </w:rPr>
          </w:pPr>
          <w:hyperlink w:anchor="_Toc517033664" w:history="1">
            <w:r w:rsidRPr="00135531">
              <w:rPr>
                <w:rStyle w:val="Hyperlink"/>
              </w:rPr>
              <w:t>7.1.4. Uitvoering proces</w:t>
            </w:r>
            <w:r>
              <w:rPr>
                <w:webHidden/>
              </w:rPr>
              <w:tab/>
            </w:r>
            <w:r>
              <w:rPr>
                <w:webHidden/>
              </w:rPr>
              <w:fldChar w:fldCharType="begin"/>
            </w:r>
            <w:r>
              <w:rPr>
                <w:webHidden/>
              </w:rPr>
              <w:instrText xml:space="preserve"> PAGEREF _Toc517033664 \h </w:instrText>
            </w:r>
            <w:r>
              <w:rPr>
                <w:webHidden/>
              </w:rPr>
            </w:r>
            <w:r>
              <w:rPr>
                <w:webHidden/>
              </w:rPr>
              <w:fldChar w:fldCharType="separate"/>
            </w:r>
            <w:r w:rsidR="00725053">
              <w:rPr>
                <w:webHidden/>
              </w:rPr>
              <w:t>11</w:t>
            </w:r>
            <w:r>
              <w:rPr>
                <w:webHidden/>
              </w:rPr>
              <w:fldChar w:fldCharType="end"/>
            </w:r>
          </w:hyperlink>
        </w:p>
        <w:p w14:paraId="1E171757" w14:textId="77777777" w:rsidR="00866680" w:rsidRDefault="00866680">
          <w:pPr>
            <w:pStyle w:val="Inhopg3"/>
            <w:tabs>
              <w:tab w:val="right" w:leader="dot" w:pos="10169"/>
            </w:tabs>
            <w:rPr>
              <w:rFonts w:eastAsiaTheme="minorEastAsia" w:cstheme="minorBidi"/>
              <w:bCs w:val="0"/>
            </w:rPr>
          </w:pPr>
          <w:hyperlink w:anchor="_Toc517033665" w:history="1">
            <w:r w:rsidRPr="00135531">
              <w:rPr>
                <w:rStyle w:val="Hyperlink"/>
              </w:rPr>
              <w:t>7.1.5. Conclusie</w:t>
            </w:r>
            <w:r>
              <w:rPr>
                <w:webHidden/>
              </w:rPr>
              <w:tab/>
            </w:r>
            <w:r>
              <w:rPr>
                <w:webHidden/>
              </w:rPr>
              <w:fldChar w:fldCharType="begin"/>
            </w:r>
            <w:r>
              <w:rPr>
                <w:webHidden/>
              </w:rPr>
              <w:instrText xml:space="preserve"> PAGEREF _Toc517033665 \h </w:instrText>
            </w:r>
            <w:r>
              <w:rPr>
                <w:webHidden/>
              </w:rPr>
            </w:r>
            <w:r>
              <w:rPr>
                <w:webHidden/>
              </w:rPr>
              <w:fldChar w:fldCharType="separate"/>
            </w:r>
            <w:r w:rsidR="00725053">
              <w:rPr>
                <w:webHidden/>
              </w:rPr>
              <w:t>11</w:t>
            </w:r>
            <w:r>
              <w:rPr>
                <w:webHidden/>
              </w:rPr>
              <w:fldChar w:fldCharType="end"/>
            </w:r>
          </w:hyperlink>
        </w:p>
        <w:p w14:paraId="76E732E7" w14:textId="77777777" w:rsidR="00866680" w:rsidRDefault="00866680">
          <w:pPr>
            <w:pStyle w:val="Inhopg3"/>
            <w:tabs>
              <w:tab w:val="right" w:leader="dot" w:pos="10169"/>
            </w:tabs>
            <w:rPr>
              <w:rFonts w:eastAsiaTheme="minorEastAsia" w:cstheme="minorBidi"/>
              <w:bCs w:val="0"/>
            </w:rPr>
          </w:pPr>
          <w:hyperlink w:anchor="_Toc517033666" w:history="1">
            <w:r w:rsidRPr="00135531">
              <w:rPr>
                <w:rStyle w:val="Hyperlink"/>
              </w:rPr>
              <w:t>7.1.6. Aanbevelingen aan KSE</w:t>
            </w:r>
            <w:r>
              <w:rPr>
                <w:webHidden/>
              </w:rPr>
              <w:tab/>
            </w:r>
            <w:r>
              <w:rPr>
                <w:webHidden/>
              </w:rPr>
              <w:fldChar w:fldCharType="begin"/>
            </w:r>
            <w:r>
              <w:rPr>
                <w:webHidden/>
              </w:rPr>
              <w:instrText xml:space="preserve"> PAGEREF _Toc517033666 \h </w:instrText>
            </w:r>
            <w:r>
              <w:rPr>
                <w:webHidden/>
              </w:rPr>
            </w:r>
            <w:r>
              <w:rPr>
                <w:webHidden/>
              </w:rPr>
              <w:fldChar w:fldCharType="separate"/>
            </w:r>
            <w:r w:rsidR="00725053">
              <w:rPr>
                <w:webHidden/>
              </w:rPr>
              <w:t>11</w:t>
            </w:r>
            <w:r>
              <w:rPr>
                <w:webHidden/>
              </w:rPr>
              <w:fldChar w:fldCharType="end"/>
            </w:r>
          </w:hyperlink>
        </w:p>
        <w:p w14:paraId="1E98C101" w14:textId="77777777" w:rsidR="00866680" w:rsidRDefault="00866680">
          <w:pPr>
            <w:pStyle w:val="Inhopg3"/>
            <w:tabs>
              <w:tab w:val="right" w:leader="dot" w:pos="10169"/>
            </w:tabs>
            <w:rPr>
              <w:rFonts w:eastAsiaTheme="minorEastAsia" w:cstheme="minorBidi"/>
              <w:bCs w:val="0"/>
            </w:rPr>
          </w:pPr>
          <w:hyperlink w:anchor="_Toc517033667" w:history="1">
            <w:r w:rsidRPr="00135531">
              <w:rPr>
                <w:rStyle w:val="Hyperlink"/>
              </w:rPr>
              <w:t>7.1.7. Evaluatie</w:t>
            </w:r>
            <w:r>
              <w:rPr>
                <w:webHidden/>
              </w:rPr>
              <w:tab/>
            </w:r>
            <w:r>
              <w:rPr>
                <w:webHidden/>
              </w:rPr>
              <w:fldChar w:fldCharType="begin"/>
            </w:r>
            <w:r>
              <w:rPr>
                <w:webHidden/>
              </w:rPr>
              <w:instrText xml:space="preserve"> PAGEREF _Toc517033667 \h </w:instrText>
            </w:r>
            <w:r>
              <w:rPr>
                <w:webHidden/>
              </w:rPr>
            </w:r>
            <w:r>
              <w:rPr>
                <w:webHidden/>
              </w:rPr>
              <w:fldChar w:fldCharType="separate"/>
            </w:r>
            <w:r w:rsidR="00725053">
              <w:rPr>
                <w:webHidden/>
              </w:rPr>
              <w:t>11</w:t>
            </w:r>
            <w:r>
              <w:rPr>
                <w:webHidden/>
              </w:rPr>
              <w:fldChar w:fldCharType="end"/>
            </w:r>
          </w:hyperlink>
        </w:p>
        <w:p w14:paraId="65310B38" w14:textId="77777777" w:rsidR="00866680" w:rsidRDefault="00866680">
          <w:pPr>
            <w:pStyle w:val="Inhopg3"/>
            <w:tabs>
              <w:tab w:val="right" w:leader="dot" w:pos="10169"/>
            </w:tabs>
            <w:rPr>
              <w:rFonts w:eastAsiaTheme="minorEastAsia" w:cstheme="minorBidi"/>
              <w:bCs w:val="0"/>
            </w:rPr>
          </w:pPr>
          <w:hyperlink w:anchor="_Toc517033668" w:history="1">
            <w:r w:rsidRPr="00135531">
              <w:rPr>
                <w:rStyle w:val="Hyperlink"/>
              </w:rPr>
              <w:t>7.1.8. Literatuurlijst</w:t>
            </w:r>
            <w:r>
              <w:rPr>
                <w:webHidden/>
              </w:rPr>
              <w:tab/>
            </w:r>
            <w:r>
              <w:rPr>
                <w:webHidden/>
              </w:rPr>
              <w:fldChar w:fldCharType="begin"/>
            </w:r>
            <w:r>
              <w:rPr>
                <w:webHidden/>
              </w:rPr>
              <w:instrText xml:space="preserve"> PAGEREF _Toc517033668 \h </w:instrText>
            </w:r>
            <w:r>
              <w:rPr>
                <w:webHidden/>
              </w:rPr>
            </w:r>
            <w:r>
              <w:rPr>
                <w:webHidden/>
              </w:rPr>
              <w:fldChar w:fldCharType="separate"/>
            </w:r>
            <w:r w:rsidR="00725053">
              <w:rPr>
                <w:webHidden/>
              </w:rPr>
              <w:t>11</w:t>
            </w:r>
            <w:r>
              <w:rPr>
                <w:webHidden/>
              </w:rPr>
              <w:fldChar w:fldCharType="end"/>
            </w:r>
          </w:hyperlink>
        </w:p>
        <w:p w14:paraId="2588449A" w14:textId="77777777" w:rsidR="00866680" w:rsidRDefault="00866680">
          <w:pPr>
            <w:pStyle w:val="Inhopg1"/>
            <w:rPr>
              <w:rFonts w:eastAsiaTheme="minorEastAsia" w:cstheme="minorBidi"/>
              <w:b w:val="0"/>
              <w:bCs w:val="0"/>
              <w:lang w:val="nl-NL"/>
            </w:rPr>
          </w:pPr>
          <w:hyperlink w:anchor="_Toc517033669" w:history="1">
            <w:r w:rsidRPr="00135531">
              <w:rPr>
                <w:rStyle w:val="Hyperlink"/>
              </w:rPr>
              <w:t>8. KSE Process Technology</w:t>
            </w:r>
            <w:r>
              <w:rPr>
                <w:webHidden/>
              </w:rPr>
              <w:tab/>
            </w:r>
            <w:r>
              <w:rPr>
                <w:webHidden/>
              </w:rPr>
              <w:fldChar w:fldCharType="begin"/>
            </w:r>
            <w:r>
              <w:rPr>
                <w:webHidden/>
              </w:rPr>
              <w:instrText xml:space="preserve"> PAGEREF _Toc517033669 \h </w:instrText>
            </w:r>
            <w:r>
              <w:rPr>
                <w:webHidden/>
              </w:rPr>
            </w:r>
            <w:r>
              <w:rPr>
                <w:webHidden/>
              </w:rPr>
              <w:fldChar w:fldCharType="separate"/>
            </w:r>
            <w:r w:rsidR="00725053">
              <w:rPr>
                <w:webHidden/>
              </w:rPr>
              <w:t>12</w:t>
            </w:r>
            <w:r>
              <w:rPr>
                <w:webHidden/>
              </w:rPr>
              <w:fldChar w:fldCharType="end"/>
            </w:r>
          </w:hyperlink>
        </w:p>
        <w:p w14:paraId="77BC98F1" w14:textId="77777777" w:rsidR="00866680" w:rsidRDefault="00866680">
          <w:pPr>
            <w:pStyle w:val="Inhopg2"/>
            <w:framePr w:wrap="around"/>
            <w:tabs>
              <w:tab w:val="right" w:leader="dot" w:pos="10169"/>
            </w:tabs>
            <w:rPr>
              <w:rFonts w:eastAsiaTheme="minorEastAsia" w:cstheme="minorBidi"/>
              <w:bCs w:val="0"/>
              <w:szCs w:val="22"/>
            </w:rPr>
          </w:pPr>
          <w:hyperlink w:anchor="_Toc517033670" w:history="1">
            <w:r w:rsidRPr="00135531">
              <w:rPr>
                <w:rStyle w:val="Hyperlink"/>
              </w:rPr>
              <w:t>8.1. bedrijfsomschrijving</w:t>
            </w:r>
            <w:r>
              <w:rPr>
                <w:webHidden/>
              </w:rPr>
              <w:tab/>
            </w:r>
            <w:r>
              <w:rPr>
                <w:webHidden/>
              </w:rPr>
              <w:fldChar w:fldCharType="begin"/>
            </w:r>
            <w:r>
              <w:rPr>
                <w:webHidden/>
              </w:rPr>
              <w:instrText xml:space="preserve"> PAGEREF _Toc517033670 \h </w:instrText>
            </w:r>
            <w:r>
              <w:rPr>
                <w:webHidden/>
              </w:rPr>
            </w:r>
            <w:r>
              <w:rPr>
                <w:webHidden/>
              </w:rPr>
              <w:fldChar w:fldCharType="separate"/>
            </w:r>
            <w:r w:rsidR="00725053">
              <w:rPr>
                <w:webHidden/>
              </w:rPr>
              <w:t>12</w:t>
            </w:r>
            <w:r>
              <w:rPr>
                <w:webHidden/>
              </w:rPr>
              <w:fldChar w:fldCharType="end"/>
            </w:r>
          </w:hyperlink>
        </w:p>
        <w:p w14:paraId="19443CF4" w14:textId="77777777" w:rsidR="00866680" w:rsidRDefault="00866680">
          <w:pPr>
            <w:pStyle w:val="Inhopg2"/>
            <w:framePr w:wrap="around"/>
            <w:tabs>
              <w:tab w:val="right" w:leader="dot" w:pos="10169"/>
            </w:tabs>
            <w:rPr>
              <w:rFonts w:eastAsiaTheme="minorEastAsia" w:cstheme="minorBidi"/>
              <w:bCs w:val="0"/>
              <w:szCs w:val="22"/>
            </w:rPr>
          </w:pPr>
          <w:hyperlink w:anchor="_Toc517033671" w:history="1">
            <w:r w:rsidRPr="00135531">
              <w:rPr>
                <w:rStyle w:val="Hyperlink"/>
              </w:rPr>
              <w:t>8.2. bedrijfsstructuur</w:t>
            </w:r>
            <w:r>
              <w:rPr>
                <w:webHidden/>
              </w:rPr>
              <w:tab/>
            </w:r>
            <w:r>
              <w:rPr>
                <w:webHidden/>
              </w:rPr>
              <w:fldChar w:fldCharType="begin"/>
            </w:r>
            <w:r>
              <w:rPr>
                <w:webHidden/>
              </w:rPr>
              <w:instrText xml:space="preserve"> PAGEREF _Toc517033671 \h </w:instrText>
            </w:r>
            <w:r>
              <w:rPr>
                <w:webHidden/>
              </w:rPr>
            </w:r>
            <w:r>
              <w:rPr>
                <w:webHidden/>
              </w:rPr>
              <w:fldChar w:fldCharType="separate"/>
            </w:r>
            <w:r w:rsidR="00725053">
              <w:rPr>
                <w:webHidden/>
              </w:rPr>
              <w:t>12</w:t>
            </w:r>
            <w:r>
              <w:rPr>
                <w:webHidden/>
              </w:rPr>
              <w:fldChar w:fldCharType="end"/>
            </w:r>
          </w:hyperlink>
        </w:p>
        <w:p w14:paraId="69E32997" w14:textId="77777777" w:rsidR="00866680" w:rsidRDefault="00866680">
          <w:pPr>
            <w:pStyle w:val="Inhopg2"/>
            <w:framePr w:wrap="around"/>
            <w:tabs>
              <w:tab w:val="right" w:leader="dot" w:pos="10169"/>
            </w:tabs>
            <w:rPr>
              <w:rFonts w:eastAsiaTheme="minorEastAsia" w:cstheme="minorBidi"/>
              <w:bCs w:val="0"/>
              <w:szCs w:val="22"/>
            </w:rPr>
          </w:pPr>
          <w:hyperlink w:anchor="_Toc517033672" w:history="1">
            <w:r w:rsidRPr="00135531">
              <w:rPr>
                <w:rStyle w:val="Hyperlink"/>
              </w:rPr>
              <w:t>8.3. Plaats van stagiair in het bedrijf</w:t>
            </w:r>
            <w:r>
              <w:rPr>
                <w:webHidden/>
              </w:rPr>
              <w:tab/>
            </w:r>
            <w:r>
              <w:rPr>
                <w:webHidden/>
              </w:rPr>
              <w:fldChar w:fldCharType="begin"/>
            </w:r>
            <w:r>
              <w:rPr>
                <w:webHidden/>
              </w:rPr>
              <w:instrText xml:space="preserve"> PAGEREF _Toc517033672 \h </w:instrText>
            </w:r>
            <w:r>
              <w:rPr>
                <w:webHidden/>
              </w:rPr>
            </w:r>
            <w:r>
              <w:rPr>
                <w:webHidden/>
              </w:rPr>
              <w:fldChar w:fldCharType="separate"/>
            </w:r>
            <w:r w:rsidR="00725053">
              <w:rPr>
                <w:webHidden/>
              </w:rPr>
              <w:t>13</w:t>
            </w:r>
            <w:r>
              <w:rPr>
                <w:webHidden/>
              </w:rPr>
              <w:fldChar w:fldCharType="end"/>
            </w:r>
          </w:hyperlink>
        </w:p>
        <w:p w14:paraId="4ABF7499" w14:textId="77777777" w:rsidR="00866680" w:rsidRDefault="00866680">
          <w:pPr>
            <w:pStyle w:val="Inhopg2"/>
            <w:framePr w:wrap="around"/>
            <w:tabs>
              <w:tab w:val="right" w:leader="dot" w:pos="10169"/>
            </w:tabs>
            <w:rPr>
              <w:rFonts w:eastAsiaTheme="minorEastAsia" w:cstheme="minorBidi"/>
              <w:bCs w:val="0"/>
              <w:szCs w:val="22"/>
            </w:rPr>
          </w:pPr>
          <w:hyperlink w:anchor="_Toc517033673" w:history="1">
            <w:r w:rsidRPr="00135531">
              <w:rPr>
                <w:rStyle w:val="Hyperlink"/>
              </w:rPr>
              <w:t>8.4. Missie van KSE</w:t>
            </w:r>
            <w:r>
              <w:rPr>
                <w:webHidden/>
              </w:rPr>
              <w:tab/>
            </w:r>
            <w:r>
              <w:rPr>
                <w:webHidden/>
              </w:rPr>
              <w:fldChar w:fldCharType="begin"/>
            </w:r>
            <w:r>
              <w:rPr>
                <w:webHidden/>
              </w:rPr>
              <w:instrText xml:space="preserve"> PAGEREF _Toc517033673 \h </w:instrText>
            </w:r>
            <w:r>
              <w:rPr>
                <w:webHidden/>
              </w:rPr>
            </w:r>
            <w:r>
              <w:rPr>
                <w:webHidden/>
              </w:rPr>
              <w:fldChar w:fldCharType="separate"/>
            </w:r>
            <w:r w:rsidR="00725053">
              <w:rPr>
                <w:webHidden/>
              </w:rPr>
              <w:t>13</w:t>
            </w:r>
            <w:r>
              <w:rPr>
                <w:webHidden/>
              </w:rPr>
              <w:fldChar w:fldCharType="end"/>
            </w:r>
          </w:hyperlink>
        </w:p>
        <w:p w14:paraId="2DE8FD41" w14:textId="77777777" w:rsidR="00866680" w:rsidRDefault="00866680">
          <w:pPr>
            <w:pStyle w:val="Inhopg1"/>
            <w:rPr>
              <w:rFonts w:eastAsiaTheme="minorEastAsia" w:cstheme="minorBidi"/>
              <w:b w:val="0"/>
              <w:bCs w:val="0"/>
              <w:lang w:val="nl-NL"/>
            </w:rPr>
          </w:pPr>
          <w:hyperlink w:anchor="_Toc517033674" w:history="1">
            <w:r w:rsidRPr="00135531">
              <w:rPr>
                <w:rStyle w:val="Hyperlink"/>
              </w:rPr>
              <w:t>9. De opdracht</w:t>
            </w:r>
            <w:r>
              <w:rPr>
                <w:webHidden/>
              </w:rPr>
              <w:tab/>
            </w:r>
            <w:r>
              <w:rPr>
                <w:webHidden/>
              </w:rPr>
              <w:fldChar w:fldCharType="begin"/>
            </w:r>
            <w:r>
              <w:rPr>
                <w:webHidden/>
              </w:rPr>
              <w:instrText xml:space="preserve"> PAGEREF _Toc517033674 \h </w:instrText>
            </w:r>
            <w:r>
              <w:rPr>
                <w:webHidden/>
              </w:rPr>
            </w:r>
            <w:r>
              <w:rPr>
                <w:webHidden/>
              </w:rPr>
              <w:fldChar w:fldCharType="separate"/>
            </w:r>
            <w:r w:rsidR="00725053">
              <w:rPr>
                <w:webHidden/>
              </w:rPr>
              <w:t>14</w:t>
            </w:r>
            <w:r>
              <w:rPr>
                <w:webHidden/>
              </w:rPr>
              <w:fldChar w:fldCharType="end"/>
            </w:r>
          </w:hyperlink>
        </w:p>
        <w:p w14:paraId="5E488120" w14:textId="77777777" w:rsidR="00866680" w:rsidRDefault="00866680">
          <w:pPr>
            <w:pStyle w:val="Inhopg2"/>
            <w:framePr w:wrap="around"/>
            <w:tabs>
              <w:tab w:val="right" w:leader="dot" w:pos="10169"/>
            </w:tabs>
            <w:rPr>
              <w:rFonts w:eastAsiaTheme="minorEastAsia" w:cstheme="minorBidi"/>
              <w:bCs w:val="0"/>
              <w:szCs w:val="22"/>
            </w:rPr>
          </w:pPr>
          <w:hyperlink w:anchor="_Toc517033675" w:history="1">
            <w:r w:rsidRPr="00135531">
              <w:rPr>
                <w:rStyle w:val="Hyperlink"/>
              </w:rPr>
              <w:t>9.1. Opdracht omschrijving</w:t>
            </w:r>
            <w:r>
              <w:rPr>
                <w:webHidden/>
              </w:rPr>
              <w:tab/>
            </w:r>
            <w:r>
              <w:rPr>
                <w:webHidden/>
              </w:rPr>
              <w:fldChar w:fldCharType="begin"/>
            </w:r>
            <w:r>
              <w:rPr>
                <w:webHidden/>
              </w:rPr>
              <w:instrText xml:space="preserve"> PAGEREF _Toc517033675 \h </w:instrText>
            </w:r>
            <w:r>
              <w:rPr>
                <w:webHidden/>
              </w:rPr>
            </w:r>
            <w:r>
              <w:rPr>
                <w:webHidden/>
              </w:rPr>
              <w:fldChar w:fldCharType="separate"/>
            </w:r>
            <w:r w:rsidR="00725053">
              <w:rPr>
                <w:webHidden/>
              </w:rPr>
              <w:t>14</w:t>
            </w:r>
            <w:r>
              <w:rPr>
                <w:webHidden/>
              </w:rPr>
              <w:fldChar w:fldCharType="end"/>
            </w:r>
          </w:hyperlink>
        </w:p>
        <w:p w14:paraId="1E8E92A7" w14:textId="77777777" w:rsidR="00866680" w:rsidRDefault="00866680">
          <w:pPr>
            <w:pStyle w:val="Inhopg2"/>
            <w:framePr w:wrap="around"/>
            <w:tabs>
              <w:tab w:val="right" w:leader="dot" w:pos="10169"/>
            </w:tabs>
            <w:rPr>
              <w:rFonts w:eastAsiaTheme="minorEastAsia" w:cstheme="minorBidi"/>
              <w:bCs w:val="0"/>
              <w:szCs w:val="22"/>
            </w:rPr>
          </w:pPr>
          <w:hyperlink w:anchor="_Toc517033676" w:history="1">
            <w:r w:rsidRPr="00135531">
              <w:rPr>
                <w:rStyle w:val="Hyperlink"/>
              </w:rPr>
              <w:t>9.2. Beoogde oplossing</w:t>
            </w:r>
            <w:r>
              <w:rPr>
                <w:webHidden/>
              </w:rPr>
              <w:tab/>
            </w:r>
            <w:r>
              <w:rPr>
                <w:webHidden/>
              </w:rPr>
              <w:fldChar w:fldCharType="begin"/>
            </w:r>
            <w:r>
              <w:rPr>
                <w:webHidden/>
              </w:rPr>
              <w:instrText xml:space="preserve"> PAGEREF _Toc517033676 \h </w:instrText>
            </w:r>
            <w:r>
              <w:rPr>
                <w:webHidden/>
              </w:rPr>
            </w:r>
            <w:r>
              <w:rPr>
                <w:webHidden/>
              </w:rPr>
              <w:fldChar w:fldCharType="separate"/>
            </w:r>
            <w:r w:rsidR="00725053">
              <w:rPr>
                <w:webHidden/>
              </w:rPr>
              <w:t>14</w:t>
            </w:r>
            <w:r>
              <w:rPr>
                <w:webHidden/>
              </w:rPr>
              <w:fldChar w:fldCharType="end"/>
            </w:r>
          </w:hyperlink>
        </w:p>
        <w:p w14:paraId="5E9CC4F7" w14:textId="77777777" w:rsidR="00866680" w:rsidRDefault="00866680">
          <w:pPr>
            <w:pStyle w:val="Inhopg1"/>
            <w:rPr>
              <w:rFonts w:eastAsiaTheme="minorEastAsia" w:cstheme="minorBidi"/>
              <w:b w:val="0"/>
              <w:bCs w:val="0"/>
              <w:lang w:val="nl-NL"/>
            </w:rPr>
          </w:pPr>
          <w:hyperlink w:anchor="_Toc517033677" w:history="1">
            <w:r w:rsidRPr="00135531">
              <w:rPr>
                <w:rStyle w:val="Hyperlink"/>
              </w:rPr>
              <w:t>10. Het algemene proces</w:t>
            </w:r>
            <w:r>
              <w:rPr>
                <w:webHidden/>
              </w:rPr>
              <w:tab/>
            </w:r>
            <w:r>
              <w:rPr>
                <w:webHidden/>
              </w:rPr>
              <w:fldChar w:fldCharType="begin"/>
            </w:r>
            <w:r>
              <w:rPr>
                <w:webHidden/>
              </w:rPr>
              <w:instrText xml:space="preserve"> PAGEREF _Toc517033677 \h </w:instrText>
            </w:r>
            <w:r>
              <w:rPr>
                <w:webHidden/>
              </w:rPr>
            </w:r>
            <w:r>
              <w:rPr>
                <w:webHidden/>
              </w:rPr>
              <w:fldChar w:fldCharType="separate"/>
            </w:r>
            <w:r w:rsidR="00725053">
              <w:rPr>
                <w:webHidden/>
              </w:rPr>
              <w:t>15</w:t>
            </w:r>
            <w:r>
              <w:rPr>
                <w:webHidden/>
              </w:rPr>
              <w:fldChar w:fldCharType="end"/>
            </w:r>
          </w:hyperlink>
        </w:p>
        <w:p w14:paraId="3F3D2FB1" w14:textId="77777777" w:rsidR="00866680" w:rsidRDefault="00866680">
          <w:pPr>
            <w:pStyle w:val="Inhopg1"/>
            <w:rPr>
              <w:rFonts w:eastAsiaTheme="minorEastAsia" w:cstheme="minorBidi"/>
              <w:b w:val="0"/>
              <w:bCs w:val="0"/>
              <w:lang w:val="nl-NL"/>
            </w:rPr>
          </w:pPr>
          <w:hyperlink w:anchor="_Toc517033678" w:history="1">
            <w:r w:rsidRPr="00135531">
              <w:rPr>
                <w:rStyle w:val="Hyperlink"/>
              </w:rPr>
              <w:t>11. Uitvoering proces</w:t>
            </w:r>
            <w:r>
              <w:rPr>
                <w:webHidden/>
              </w:rPr>
              <w:tab/>
            </w:r>
            <w:r>
              <w:rPr>
                <w:webHidden/>
              </w:rPr>
              <w:fldChar w:fldCharType="begin"/>
            </w:r>
            <w:r>
              <w:rPr>
                <w:webHidden/>
              </w:rPr>
              <w:instrText xml:space="preserve"> PAGEREF _Toc517033678 \h </w:instrText>
            </w:r>
            <w:r>
              <w:rPr>
                <w:webHidden/>
              </w:rPr>
            </w:r>
            <w:r>
              <w:rPr>
                <w:webHidden/>
              </w:rPr>
              <w:fldChar w:fldCharType="separate"/>
            </w:r>
            <w:r w:rsidR="00725053">
              <w:rPr>
                <w:webHidden/>
              </w:rPr>
              <w:t>16</w:t>
            </w:r>
            <w:r>
              <w:rPr>
                <w:webHidden/>
              </w:rPr>
              <w:fldChar w:fldCharType="end"/>
            </w:r>
          </w:hyperlink>
        </w:p>
        <w:p w14:paraId="295B6BB9" w14:textId="77777777" w:rsidR="00866680" w:rsidRDefault="00866680">
          <w:pPr>
            <w:pStyle w:val="Inhopg2"/>
            <w:framePr w:wrap="around"/>
            <w:tabs>
              <w:tab w:val="right" w:leader="dot" w:pos="10169"/>
            </w:tabs>
            <w:rPr>
              <w:rFonts w:eastAsiaTheme="minorEastAsia" w:cstheme="minorBidi"/>
              <w:bCs w:val="0"/>
              <w:szCs w:val="22"/>
            </w:rPr>
          </w:pPr>
          <w:hyperlink w:anchor="_Toc517033679" w:history="1">
            <w:r w:rsidRPr="00135531">
              <w:rPr>
                <w:rStyle w:val="Hyperlink"/>
              </w:rPr>
              <w:t>11.1. Sprint 1</w:t>
            </w:r>
            <w:r>
              <w:rPr>
                <w:webHidden/>
              </w:rPr>
              <w:tab/>
            </w:r>
            <w:r>
              <w:rPr>
                <w:webHidden/>
              </w:rPr>
              <w:fldChar w:fldCharType="begin"/>
            </w:r>
            <w:r>
              <w:rPr>
                <w:webHidden/>
              </w:rPr>
              <w:instrText xml:space="preserve"> PAGEREF _Toc517033679 \h </w:instrText>
            </w:r>
            <w:r>
              <w:rPr>
                <w:webHidden/>
              </w:rPr>
            </w:r>
            <w:r>
              <w:rPr>
                <w:webHidden/>
              </w:rPr>
              <w:fldChar w:fldCharType="separate"/>
            </w:r>
            <w:r w:rsidR="00725053">
              <w:rPr>
                <w:webHidden/>
              </w:rPr>
              <w:t>16</w:t>
            </w:r>
            <w:r>
              <w:rPr>
                <w:webHidden/>
              </w:rPr>
              <w:fldChar w:fldCharType="end"/>
            </w:r>
          </w:hyperlink>
        </w:p>
        <w:p w14:paraId="33406A8E" w14:textId="77777777" w:rsidR="00866680" w:rsidRDefault="00866680">
          <w:pPr>
            <w:pStyle w:val="Inhopg2"/>
            <w:framePr w:wrap="around"/>
            <w:tabs>
              <w:tab w:val="right" w:leader="dot" w:pos="10169"/>
            </w:tabs>
            <w:rPr>
              <w:rFonts w:eastAsiaTheme="minorEastAsia" w:cstheme="minorBidi"/>
              <w:bCs w:val="0"/>
              <w:szCs w:val="22"/>
            </w:rPr>
          </w:pPr>
          <w:hyperlink w:anchor="_Toc517033680" w:history="1">
            <w:r w:rsidRPr="00135531">
              <w:rPr>
                <w:rStyle w:val="Hyperlink"/>
              </w:rPr>
              <w:t>11.2. Sprint 2</w:t>
            </w:r>
            <w:r>
              <w:rPr>
                <w:webHidden/>
              </w:rPr>
              <w:tab/>
            </w:r>
            <w:r>
              <w:rPr>
                <w:webHidden/>
              </w:rPr>
              <w:fldChar w:fldCharType="begin"/>
            </w:r>
            <w:r>
              <w:rPr>
                <w:webHidden/>
              </w:rPr>
              <w:instrText xml:space="preserve"> PAGEREF _Toc517033680 \h </w:instrText>
            </w:r>
            <w:r>
              <w:rPr>
                <w:webHidden/>
              </w:rPr>
            </w:r>
            <w:r>
              <w:rPr>
                <w:webHidden/>
              </w:rPr>
              <w:fldChar w:fldCharType="separate"/>
            </w:r>
            <w:r w:rsidR="00725053">
              <w:rPr>
                <w:webHidden/>
              </w:rPr>
              <w:t>17</w:t>
            </w:r>
            <w:r>
              <w:rPr>
                <w:webHidden/>
              </w:rPr>
              <w:fldChar w:fldCharType="end"/>
            </w:r>
          </w:hyperlink>
        </w:p>
        <w:p w14:paraId="494494F7" w14:textId="77777777" w:rsidR="00866680" w:rsidRDefault="00866680">
          <w:pPr>
            <w:pStyle w:val="Inhopg2"/>
            <w:framePr w:wrap="around"/>
            <w:tabs>
              <w:tab w:val="right" w:leader="dot" w:pos="10169"/>
            </w:tabs>
            <w:rPr>
              <w:rFonts w:eastAsiaTheme="minorEastAsia" w:cstheme="minorBidi"/>
              <w:bCs w:val="0"/>
              <w:szCs w:val="22"/>
            </w:rPr>
          </w:pPr>
          <w:hyperlink w:anchor="_Toc517033681" w:history="1">
            <w:r w:rsidRPr="00135531">
              <w:rPr>
                <w:rStyle w:val="Hyperlink"/>
              </w:rPr>
              <w:t>11.3. Sprint 3</w:t>
            </w:r>
            <w:r>
              <w:rPr>
                <w:webHidden/>
              </w:rPr>
              <w:tab/>
            </w:r>
            <w:r>
              <w:rPr>
                <w:webHidden/>
              </w:rPr>
              <w:fldChar w:fldCharType="begin"/>
            </w:r>
            <w:r>
              <w:rPr>
                <w:webHidden/>
              </w:rPr>
              <w:instrText xml:space="preserve"> PAGEREF _Toc517033681 \h </w:instrText>
            </w:r>
            <w:r>
              <w:rPr>
                <w:webHidden/>
              </w:rPr>
            </w:r>
            <w:r>
              <w:rPr>
                <w:webHidden/>
              </w:rPr>
              <w:fldChar w:fldCharType="separate"/>
            </w:r>
            <w:r w:rsidR="00725053">
              <w:rPr>
                <w:webHidden/>
              </w:rPr>
              <w:t>20</w:t>
            </w:r>
            <w:r>
              <w:rPr>
                <w:webHidden/>
              </w:rPr>
              <w:fldChar w:fldCharType="end"/>
            </w:r>
          </w:hyperlink>
        </w:p>
        <w:p w14:paraId="6713973A" w14:textId="77777777" w:rsidR="00866680" w:rsidRDefault="00866680">
          <w:pPr>
            <w:pStyle w:val="Inhopg2"/>
            <w:framePr w:wrap="around"/>
            <w:tabs>
              <w:tab w:val="right" w:leader="dot" w:pos="10169"/>
            </w:tabs>
            <w:rPr>
              <w:rFonts w:eastAsiaTheme="minorEastAsia" w:cstheme="minorBidi"/>
              <w:bCs w:val="0"/>
              <w:szCs w:val="22"/>
            </w:rPr>
          </w:pPr>
          <w:hyperlink w:anchor="_Toc517033682" w:history="1">
            <w:r w:rsidRPr="00135531">
              <w:rPr>
                <w:rStyle w:val="Hyperlink"/>
              </w:rPr>
              <w:t>11.4. Sprint 4</w:t>
            </w:r>
            <w:r>
              <w:rPr>
                <w:webHidden/>
              </w:rPr>
              <w:tab/>
            </w:r>
            <w:r>
              <w:rPr>
                <w:webHidden/>
              </w:rPr>
              <w:fldChar w:fldCharType="begin"/>
            </w:r>
            <w:r>
              <w:rPr>
                <w:webHidden/>
              </w:rPr>
              <w:instrText xml:space="preserve"> PAGEREF _Toc517033682 \h </w:instrText>
            </w:r>
            <w:r>
              <w:rPr>
                <w:webHidden/>
              </w:rPr>
            </w:r>
            <w:r>
              <w:rPr>
                <w:webHidden/>
              </w:rPr>
              <w:fldChar w:fldCharType="separate"/>
            </w:r>
            <w:r w:rsidR="00725053">
              <w:rPr>
                <w:webHidden/>
              </w:rPr>
              <w:t>22</w:t>
            </w:r>
            <w:r>
              <w:rPr>
                <w:webHidden/>
              </w:rPr>
              <w:fldChar w:fldCharType="end"/>
            </w:r>
          </w:hyperlink>
        </w:p>
        <w:p w14:paraId="759D818E" w14:textId="77777777" w:rsidR="00866680" w:rsidRDefault="00866680">
          <w:pPr>
            <w:pStyle w:val="Inhopg2"/>
            <w:framePr w:wrap="around"/>
            <w:tabs>
              <w:tab w:val="right" w:leader="dot" w:pos="10169"/>
            </w:tabs>
            <w:rPr>
              <w:rFonts w:eastAsiaTheme="minorEastAsia" w:cstheme="minorBidi"/>
              <w:bCs w:val="0"/>
              <w:szCs w:val="22"/>
            </w:rPr>
          </w:pPr>
          <w:hyperlink w:anchor="_Toc517033683" w:history="1">
            <w:r w:rsidRPr="00135531">
              <w:rPr>
                <w:rStyle w:val="Hyperlink"/>
              </w:rPr>
              <w:t>11.5. Sprint 5</w:t>
            </w:r>
            <w:r>
              <w:rPr>
                <w:webHidden/>
              </w:rPr>
              <w:tab/>
            </w:r>
            <w:r>
              <w:rPr>
                <w:webHidden/>
              </w:rPr>
              <w:fldChar w:fldCharType="begin"/>
            </w:r>
            <w:r>
              <w:rPr>
                <w:webHidden/>
              </w:rPr>
              <w:instrText xml:space="preserve"> PAGEREF _Toc517033683 \h </w:instrText>
            </w:r>
            <w:r>
              <w:rPr>
                <w:webHidden/>
              </w:rPr>
            </w:r>
            <w:r>
              <w:rPr>
                <w:webHidden/>
              </w:rPr>
              <w:fldChar w:fldCharType="separate"/>
            </w:r>
            <w:r w:rsidR="00725053">
              <w:rPr>
                <w:webHidden/>
              </w:rPr>
              <w:t>24</w:t>
            </w:r>
            <w:r>
              <w:rPr>
                <w:webHidden/>
              </w:rPr>
              <w:fldChar w:fldCharType="end"/>
            </w:r>
          </w:hyperlink>
        </w:p>
        <w:p w14:paraId="36801D99" w14:textId="77777777" w:rsidR="00866680" w:rsidRDefault="00866680">
          <w:pPr>
            <w:pStyle w:val="Inhopg2"/>
            <w:framePr w:wrap="around"/>
            <w:tabs>
              <w:tab w:val="right" w:leader="dot" w:pos="10169"/>
            </w:tabs>
            <w:rPr>
              <w:rFonts w:eastAsiaTheme="minorEastAsia" w:cstheme="minorBidi"/>
              <w:bCs w:val="0"/>
              <w:szCs w:val="22"/>
            </w:rPr>
          </w:pPr>
          <w:hyperlink w:anchor="_Toc517033684" w:history="1">
            <w:r w:rsidRPr="00135531">
              <w:rPr>
                <w:rStyle w:val="Hyperlink"/>
              </w:rPr>
              <w:t>11.6. Sprint 6</w:t>
            </w:r>
            <w:r>
              <w:rPr>
                <w:webHidden/>
              </w:rPr>
              <w:tab/>
            </w:r>
            <w:r>
              <w:rPr>
                <w:webHidden/>
              </w:rPr>
              <w:fldChar w:fldCharType="begin"/>
            </w:r>
            <w:r>
              <w:rPr>
                <w:webHidden/>
              </w:rPr>
              <w:instrText xml:space="preserve"> PAGEREF _Toc517033684 \h </w:instrText>
            </w:r>
            <w:r>
              <w:rPr>
                <w:webHidden/>
              </w:rPr>
            </w:r>
            <w:r>
              <w:rPr>
                <w:webHidden/>
              </w:rPr>
              <w:fldChar w:fldCharType="separate"/>
            </w:r>
            <w:r w:rsidR="00725053">
              <w:rPr>
                <w:webHidden/>
              </w:rPr>
              <w:t>25</w:t>
            </w:r>
            <w:r>
              <w:rPr>
                <w:webHidden/>
              </w:rPr>
              <w:fldChar w:fldCharType="end"/>
            </w:r>
          </w:hyperlink>
        </w:p>
        <w:p w14:paraId="6BFC378B" w14:textId="77777777" w:rsidR="00866680" w:rsidRDefault="00866680">
          <w:pPr>
            <w:pStyle w:val="Inhopg2"/>
            <w:framePr w:wrap="around"/>
            <w:tabs>
              <w:tab w:val="right" w:leader="dot" w:pos="10169"/>
            </w:tabs>
            <w:rPr>
              <w:rFonts w:eastAsiaTheme="minorEastAsia" w:cstheme="minorBidi"/>
              <w:bCs w:val="0"/>
              <w:szCs w:val="22"/>
            </w:rPr>
          </w:pPr>
          <w:hyperlink w:anchor="_Toc517033685" w:history="1">
            <w:r w:rsidRPr="00135531">
              <w:rPr>
                <w:rStyle w:val="Hyperlink"/>
              </w:rPr>
              <w:t>11.7. Sprint 7</w:t>
            </w:r>
            <w:r>
              <w:rPr>
                <w:webHidden/>
              </w:rPr>
              <w:tab/>
            </w:r>
            <w:r>
              <w:rPr>
                <w:webHidden/>
              </w:rPr>
              <w:fldChar w:fldCharType="begin"/>
            </w:r>
            <w:r>
              <w:rPr>
                <w:webHidden/>
              </w:rPr>
              <w:instrText xml:space="preserve"> PAGEREF _Toc517033685 \h </w:instrText>
            </w:r>
            <w:r>
              <w:rPr>
                <w:webHidden/>
              </w:rPr>
            </w:r>
            <w:r>
              <w:rPr>
                <w:webHidden/>
              </w:rPr>
              <w:fldChar w:fldCharType="separate"/>
            </w:r>
            <w:r w:rsidR="00725053">
              <w:rPr>
                <w:webHidden/>
              </w:rPr>
              <w:t>26</w:t>
            </w:r>
            <w:r>
              <w:rPr>
                <w:webHidden/>
              </w:rPr>
              <w:fldChar w:fldCharType="end"/>
            </w:r>
          </w:hyperlink>
        </w:p>
        <w:p w14:paraId="45EBBBD8" w14:textId="77777777" w:rsidR="00866680" w:rsidRDefault="00866680">
          <w:pPr>
            <w:pStyle w:val="Inhopg2"/>
            <w:framePr w:wrap="around"/>
            <w:tabs>
              <w:tab w:val="right" w:leader="dot" w:pos="10169"/>
            </w:tabs>
            <w:rPr>
              <w:rFonts w:eastAsiaTheme="minorEastAsia" w:cstheme="minorBidi"/>
              <w:bCs w:val="0"/>
              <w:szCs w:val="22"/>
            </w:rPr>
          </w:pPr>
          <w:hyperlink w:anchor="_Toc517033686" w:history="1">
            <w:r w:rsidRPr="00135531">
              <w:rPr>
                <w:rStyle w:val="Hyperlink"/>
              </w:rPr>
              <w:t>11.8. Sprint 8</w:t>
            </w:r>
            <w:r>
              <w:rPr>
                <w:webHidden/>
              </w:rPr>
              <w:tab/>
            </w:r>
            <w:r>
              <w:rPr>
                <w:webHidden/>
              </w:rPr>
              <w:fldChar w:fldCharType="begin"/>
            </w:r>
            <w:r>
              <w:rPr>
                <w:webHidden/>
              </w:rPr>
              <w:instrText xml:space="preserve"> PAGEREF _Toc517033686 \h </w:instrText>
            </w:r>
            <w:r>
              <w:rPr>
                <w:webHidden/>
              </w:rPr>
            </w:r>
            <w:r>
              <w:rPr>
                <w:webHidden/>
              </w:rPr>
              <w:fldChar w:fldCharType="separate"/>
            </w:r>
            <w:r w:rsidR="00725053">
              <w:rPr>
                <w:webHidden/>
              </w:rPr>
              <w:t>29</w:t>
            </w:r>
            <w:r>
              <w:rPr>
                <w:webHidden/>
              </w:rPr>
              <w:fldChar w:fldCharType="end"/>
            </w:r>
          </w:hyperlink>
        </w:p>
        <w:p w14:paraId="7F921A1E" w14:textId="77777777" w:rsidR="00866680" w:rsidRDefault="00866680">
          <w:pPr>
            <w:pStyle w:val="Inhopg2"/>
            <w:framePr w:wrap="around"/>
            <w:tabs>
              <w:tab w:val="right" w:leader="dot" w:pos="10169"/>
            </w:tabs>
            <w:rPr>
              <w:rFonts w:eastAsiaTheme="minorEastAsia" w:cstheme="minorBidi"/>
              <w:bCs w:val="0"/>
              <w:szCs w:val="22"/>
            </w:rPr>
          </w:pPr>
          <w:hyperlink w:anchor="_Toc517033687" w:history="1">
            <w:r w:rsidRPr="00135531">
              <w:rPr>
                <w:rStyle w:val="Hyperlink"/>
              </w:rPr>
              <w:t>11.9. Sprint 9 : Afronding</w:t>
            </w:r>
            <w:r>
              <w:rPr>
                <w:webHidden/>
              </w:rPr>
              <w:tab/>
            </w:r>
            <w:r>
              <w:rPr>
                <w:webHidden/>
              </w:rPr>
              <w:fldChar w:fldCharType="begin"/>
            </w:r>
            <w:r>
              <w:rPr>
                <w:webHidden/>
              </w:rPr>
              <w:instrText xml:space="preserve"> PAGEREF _Toc517033687 \h </w:instrText>
            </w:r>
            <w:r>
              <w:rPr>
                <w:webHidden/>
              </w:rPr>
            </w:r>
            <w:r>
              <w:rPr>
                <w:webHidden/>
              </w:rPr>
              <w:fldChar w:fldCharType="separate"/>
            </w:r>
            <w:r w:rsidR="00725053">
              <w:rPr>
                <w:webHidden/>
              </w:rPr>
              <w:t>30</w:t>
            </w:r>
            <w:r>
              <w:rPr>
                <w:webHidden/>
              </w:rPr>
              <w:fldChar w:fldCharType="end"/>
            </w:r>
          </w:hyperlink>
        </w:p>
        <w:p w14:paraId="2300EA22" w14:textId="77777777" w:rsidR="00866680" w:rsidRDefault="00866680">
          <w:pPr>
            <w:pStyle w:val="Inhopg1"/>
            <w:rPr>
              <w:rFonts w:eastAsiaTheme="minorEastAsia" w:cstheme="minorBidi"/>
              <w:b w:val="0"/>
              <w:bCs w:val="0"/>
              <w:lang w:val="nl-NL"/>
            </w:rPr>
          </w:pPr>
          <w:hyperlink w:anchor="_Toc517033688" w:history="1">
            <w:r w:rsidRPr="00135531">
              <w:rPr>
                <w:rStyle w:val="Hyperlink"/>
              </w:rPr>
              <w:t>12. Conclusie</w:t>
            </w:r>
            <w:r>
              <w:rPr>
                <w:webHidden/>
              </w:rPr>
              <w:tab/>
            </w:r>
            <w:r>
              <w:rPr>
                <w:webHidden/>
              </w:rPr>
              <w:fldChar w:fldCharType="begin"/>
            </w:r>
            <w:r>
              <w:rPr>
                <w:webHidden/>
              </w:rPr>
              <w:instrText xml:space="preserve"> PAGEREF _Toc517033688 \h </w:instrText>
            </w:r>
            <w:r>
              <w:rPr>
                <w:webHidden/>
              </w:rPr>
            </w:r>
            <w:r>
              <w:rPr>
                <w:webHidden/>
              </w:rPr>
              <w:fldChar w:fldCharType="separate"/>
            </w:r>
            <w:r w:rsidR="00725053">
              <w:rPr>
                <w:webHidden/>
              </w:rPr>
              <w:t>31</w:t>
            </w:r>
            <w:r>
              <w:rPr>
                <w:webHidden/>
              </w:rPr>
              <w:fldChar w:fldCharType="end"/>
            </w:r>
          </w:hyperlink>
        </w:p>
        <w:p w14:paraId="7522F04B" w14:textId="77777777" w:rsidR="00866680" w:rsidRDefault="00866680">
          <w:pPr>
            <w:pStyle w:val="Inhopg1"/>
            <w:rPr>
              <w:rFonts w:eastAsiaTheme="minorEastAsia" w:cstheme="minorBidi"/>
              <w:b w:val="0"/>
              <w:bCs w:val="0"/>
              <w:lang w:val="nl-NL"/>
            </w:rPr>
          </w:pPr>
          <w:hyperlink w:anchor="_Toc517033689" w:history="1">
            <w:r w:rsidRPr="00135531">
              <w:rPr>
                <w:rStyle w:val="Hyperlink"/>
              </w:rPr>
              <w:t>13. Aanbevelingen aan KSE</w:t>
            </w:r>
            <w:r>
              <w:rPr>
                <w:webHidden/>
              </w:rPr>
              <w:tab/>
            </w:r>
            <w:r>
              <w:rPr>
                <w:webHidden/>
              </w:rPr>
              <w:fldChar w:fldCharType="begin"/>
            </w:r>
            <w:r>
              <w:rPr>
                <w:webHidden/>
              </w:rPr>
              <w:instrText xml:space="preserve"> PAGEREF _Toc517033689 \h </w:instrText>
            </w:r>
            <w:r>
              <w:rPr>
                <w:webHidden/>
              </w:rPr>
            </w:r>
            <w:r>
              <w:rPr>
                <w:webHidden/>
              </w:rPr>
              <w:fldChar w:fldCharType="separate"/>
            </w:r>
            <w:r w:rsidR="00725053">
              <w:rPr>
                <w:webHidden/>
              </w:rPr>
              <w:t>32</w:t>
            </w:r>
            <w:r>
              <w:rPr>
                <w:webHidden/>
              </w:rPr>
              <w:fldChar w:fldCharType="end"/>
            </w:r>
          </w:hyperlink>
        </w:p>
        <w:p w14:paraId="58695432" w14:textId="77777777" w:rsidR="00866680" w:rsidRDefault="00866680">
          <w:pPr>
            <w:pStyle w:val="Inhopg2"/>
            <w:framePr w:wrap="around"/>
            <w:tabs>
              <w:tab w:val="right" w:leader="dot" w:pos="10169"/>
            </w:tabs>
            <w:rPr>
              <w:rFonts w:eastAsiaTheme="minorEastAsia" w:cstheme="minorBidi"/>
              <w:bCs w:val="0"/>
              <w:szCs w:val="22"/>
            </w:rPr>
          </w:pPr>
          <w:hyperlink w:anchor="_Toc517033690" w:history="1">
            <w:r w:rsidRPr="00135531">
              <w:rPr>
                <w:rStyle w:val="Hyperlink"/>
              </w:rPr>
              <w:t>13.1. De configuratie tool</w:t>
            </w:r>
            <w:r>
              <w:rPr>
                <w:webHidden/>
              </w:rPr>
              <w:tab/>
            </w:r>
            <w:r>
              <w:rPr>
                <w:webHidden/>
              </w:rPr>
              <w:fldChar w:fldCharType="begin"/>
            </w:r>
            <w:r>
              <w:rPr>
                <w:webHidden/>
              </w:rPr>
              <w:instrText xml:space="preserve"> PAGEREF _Toc517033690 \h </w:instrText>
            </w:r>
            <w:r>
              <w:rPr>
                <w:webHidden/>
              </w:rPr>
            </w:r>
            <w:r>
              <w:rPr>
                <w:webHidden/>
              </w:rPr>
              <w:fldChar w:fldCharType="separate"/>
            </w:r>
            <w:r w:rsidR="00725053">
              <w:rPr>
                <w:webHidden/>
              </w:rPr>
              <w:t>32</w:t>
            </w:r>
            <w:r>
              <w:rPr>
                <w:webHidden/>
              </w:rPr>
              <w:fldChar w:fldCharType="end"/>
            </w:r>
          </w:hyperlink>
        </w:p>
        <w:p w14:paraId="5BCFF22E" w14:textId="77777777" w:rsidR="00866680" w:rsidRDefault="00866680">
          <w:pPr>
            <w:pStyle w:val="Inhopg1"/>
            <w:rPr>
              <w:rFonts w:eastAsiaTheme="minorEastAsia" w:cstheme="minorBidi"/>
              <w:b w:val="0"/>
              <w:bCs w:val="0"/>
              <w:lang w:val="nl-NL"/>
            </w:rPr>
          </w:pPr>
          <w:hyperlink w:anchor="_Toc517033691" w:history="1">
            <w:r w:rsidRPr="00135531">
              <w:rPr>
                <w:rStyle w:val="Hyperlink"/>
              </w:rPr>
              <w:t>14. Evaluatie</w:t>
            </w:r>
            <w:r>
              <w:rPr>
                <w:webHidden/>
              </w:rPr>
              <w:tab/>
            </w:r>
            <w:r>
              <w:rPr>
                <w:webHidden/>
              </w:rPr>
              <w:fldChar w:fldCharType="begin"/>
            </w:r>
            <w:r>
              <w:rPr>
                <w:webHidden/>
              </w:rPr>
              <w:instrText xml:space="preserve"> PAGEREF _Toc517033691 \h </w:instrText>
            </w:r>
            <w:r>
              <w:rPr>
                <w:webHidden/>
              </w:rPr>
            </w:r>
            <w:r>
              <w:rPr>
                <w:webHidden/>
              </w:rPr>
              <w:fldChar w:fldCharType="separate"/>
            </w:r>
            <w:r w:rsidR="00725053">
              <w:rPr>
                <w:webHidden/>
              </w:rPr>
              <w:t>33</w:t>
            </w:r>
            <w:r>
              <w:rPr>
                <w:webHidden/>
              </w:rPr>
              <w:fldChar w:fldCharType="end"/>
            </w:r>
          </w:hyperlink>
        </w:p>
        <w:p w14:paraId="538ABDC1" w14:textId="77777777" w:rsidR="00866680" w:rsidRDefault="00866680">
          <w:pPr>
            <w:pStyle w:val="Inhopg2"/>
            <w:framePr w:wrap="around"/>
            <w:tabs>
              <w:tab w:val="right" w:leader="dot" w:pos="10169"/>
            </w:tabs>
            <w:rPr>
              <w:rFonts w:eastAsiaTheme="minorEastAsia" w:cstheme="minorBidi"/>
              <w:bCs w:val="0"/>
              <w:szCs w:val="22"/>
            </w:rPr>
          </w:pPr>
          <w:hyperlink w:anchor="_Toc517033692" w:history="1">
            <w:r w:rsidRPr="00135531">
              <w:rPr>
                <w:rStyle w:val="Hyperlink"/>
              </w:rPr>
              <w:t>14.1. Het bedrijf</w:t>
            </w:r>
            <w:r>
              <w:rPr>
                <w:webHidden/>
              </w:rPr>
              <w:tab/>
            </w:r>
            <w:r>
              <w:rPr>
                <w:webHidden/>
              </w:rPr>
              <w:fldChar w:fldCharType="begin"/>
            </w:r>
            <w:r>
              <w:rPr>
                <w:webHidden/>
              </w:rPr>
              <w:instrText xml:space="preserve"> PAGEREF _Toc517033692 \h </w:instrText>
            </w:r>
            <w:r>
              <w:rPr>
                <w:webHidden/>
              </w:rPr>
            </w:r>
            <w:r>
              <w:rPr>
                <w:webHidden/>
              </w:rPr>
              <w:fldChar w:fldCharType="separate"/>
            </w:r>
            <w:r w:rsidR="00725053">
              <w:rPr>
                <w:webHidden/>
              </w:rPr>
              <w:t>33</w:t>
            </w:r>
            <w:r>
              <w:rPr>
                <w:webHidden/>
              </w:rPr>
              <w:fldChar w:fldCharType="end"/>
            </w:r>
          </w:hyperlink>
        </w:p>
        <w:p w14:paraId="0C9E764C" w14:textId="77777777" w:rsidR="00866680" w:rsidRDefault="00866680">
          <w:pPr>
            <w:pStyle w:val="Inhopg2"/>
            <w:framePr w:wrap="around"/>
            <w:tabs>
              <w:tab w:val="right" w:leader="dot" w:pos="10169"/>
            </w:tabs>
            <w:rPr>
              <w:rFonts w:eastAsiaTheme="minorEastAsia" w:cstheme="minorBidi"/>
              <w:bCs w:val="0"/>
              <w:szCs w:val="22"/>
            </w:rPr>
          </w:pPr>
          <w:hyperlink w:anchor="_Toc517033693" w:history="1">
            <w:r w:rsidRPr="00135531">
              <w:rPr>
                <w:rStyle w:val="Hyperlink"/>
              </w:rPr>
              <w:t>14.2. Het Scrum team</w:t>
            </w:r>
            <w:r>
              <w:rPr>
                <w:webHidden/>
              </w:rPr>
              <w:tab/>
            </w:r>
            <w:r>
              <w:rPr>
                <w:webHidden/>
              </w:rPr>
              <w:fldChar w:fldCharType="begin"/>
            </w:r>
            <w:r>
              <w:rPr>
                <w:webHidden/>
              </w:rPr>
              <w:instrText xml:space="preserve"> PAGEREF _Toc517033693 \h </w:instrText>
            </w:r>
            <w:r>
              <w:rPr>
                <w:webHidden/>
              </w:rPr>
            </w:r>
            <w:r>
              <w:rPr>
                <w:webHidden/>
              </w:rPr>
              <w:fldChar w:fldCharType="separate"/>
            </w:r>
            <w:r w:rsidR="00725053">
              <w:rPr>
                <w:webHidden/>
              </w:rPr>
              <w:t>33</w:t>
            </w:r>
            <w:r>
              <w:rPr>
                <w:webHidden/>
              </w:rPr>
              <w:fldChar w:fldCharType="end"/>
            </w:r>
          </w:hyperlink>
        </w:p>
        <w:p w14:paraId="362D0BA4" w14:textId="77777777" w:rsidR="00866680" w:rsidRDefault="00866680">
          <w:pPr>
            <w:pStyle w:val="Inhopg2"/>
            <w:framePr w:wrap="around"/>
            <w:tabs>
              <w:tab w:val="right" w:leader="dot" w:pos="10169"/>
            </w:tabs>
            <w:rPr>
              <w:rFonts w:eastAsiaTheme="minorEastAsia" w:cstheme="minorBidi"/>
              <w:bCs w:val="0"/>
              <w:szCs w:val="22"/>
            </w:rPr>
          </w:pPr>
          <w:hyperlink w:anchor="_Toc517033694" w:history="1">
            <w:r w:rsidRPr="00135531">
              <w:rPr>
                <w:rStyle w:val="Hyperlink"/>
              </w:rPr>
              <w:t>14.3. Het scrum proces</w:t>
            </w:r>
            <w:r>
              <w:rPr>
                <w:webHidden/>
              </w:rPr>
              <w:tab/>
            </w:r>
            <w:r>
              <w:rPr>
                <w:webHidden/>
              </w:rPr>
              <w:fldChar w:fldCharType="begin"/>
            </w:r>
            <w:r>
              <w:rPr>
                <w:webHidden/>
              </w:rPr>
              <w:instrText xml:space="preserve"> PAGEREF _Toc517033694 \h </w:instrText>
            </w:r>
            <w:r>
              <w:rPr>
                <w:webHidden/>
              </w:rPr>
            </w:r>
            <w:r>
              <w:rPr>
                <w:webHidden/>
              </w:rPr>
              <w:fldChar w:fldCharType="separate"/>
            </w:r>
            <w:r w:rsidR="00725053">
              <w:rPr>
                <w:webHidden/>
              </w:rPr>
              <w:t>33</w:t>
            </w:r>
            <w:r>
              <w:rPr>
                <w:webHidden/>
              </w:rPr>
              <w:fldChar w:fldCharType="end"/>
            </w:r>
          </w:hyperlink>
        </w:p>
        <w:p w14:paraId="792457BC" w14:textId="77777777" w:rsidR="00866680" w:rsidRDefault="00866680">
          <w:pPr>
            <w:pStyle w:val="Inhopg2"/>
            <w:framePr w:wrap="around"/>
            <w:tabs>
              <w:tab w:val="right" w:leader="dot" w:pos="10169"/>
            </w:tabs>
            <w:rPr>
              <w:rFonts w:eastAsiaTheme="minorEastAsia" w:cstheme="minorBidi"/>
              <w:bCs w:val="0"/>
              <w:szCs w:val="22"/>
            </w:rPr>
          </w:pPr>
          <w:hyperlink w:anchor="_Toc517033695" w:history="1">
            <w:r w:rsidRPr="00135531">
              <w:rPr>
                <w:rStyle w:val="Hyperlink"/>
              </w:rPr>
              <w:t>14.4. De opdracht</w:t>
            </w:r>
            <w:r>
              <w:rPr>
                <w:webHidden/>
              </w:rPr>
              <w:tab/>
            </w:r>
            <w:r>
              <w:rPr>
                <w:webHidden/>
              </w:rPr>
              <w:fldChar w:fldCharType="begin"/>
            </w:r>
            <w:r>
              <w:rPr>
                <w:webHidden/>
              </w:rPr>
              <w:instrText xml:space="preserve"> PAGEREF _Toc517033695 \h </w:instrText>
            </w:r>
            <w:r>
              <w:rPr>
                <w:webHidden/>
              </w:rPr>
            </w:r>
            <w:r>
              <w:rPr>
                <w:webHidden/>
              </w:rPr>
              <w:fldChar w:fldCharType="separate"/>
            </w:r>
            <w:r w:rsidR="00725053">
              <w:rPr>
                <w:webHidden/>
              </w:rPr>
              <w:t>33</w:t>
            </w:r>
            <w:r>
              <w:rPr>
                <w:webHidden/>
              </w:rPr>
              <w:fldChar w:fldCharType="end"/>
            </w:r>
          </w:hyperlink>
        </w:p>
        <w:p w14:paraId="0246BA3E" w14:textId="77777777" w:rsidR="00866680" w:rsidRDefault="00866680">
          <w:pPr>
            <w:pStyle w:val="Inhopg3"/>
            <w:tabs>
              <w:tab w:val="right" w:leader="dot" w:pos="10169"/>
            </w:tabs>
            <w:rPr>
              <w:rFonts w:eastAsiaTheme="minorEastAsia" w:cstheme="minorBidi"/>
              <w:bCs w:val="0"/>
            </w:rPr>
          </w:pPr>
          <w:hyperlink w:anchor="_Toc517033696" w:history="1">
            <w:r w:rsidRPr="00135531">
              <w:rPr>
                <w:rStyle w:val="Hyperlink"/>
              </w:rPr>
              <w:t>14.4.1. opdracht omschrijving</w:t>
            </w:r>
            <w:r>
              <w:rPr>
                <w:webHidden/>
              </w:rPr>
              <w:tab/>
            </w:r>
            <w:r>
              <w:rPr>
                <w:webHidden/>
              </w:rPr>
              <w:fldChar w:fldCharType="begin"/>
            </w:r>
            <w:r>
              <w:rPr>
                <w:webHidden/>
              </w:rPr>
              <w:instrText xml:space="preserve"> PAGEREF _Toc517033696 \h </w:instrText>
            </w:r>
            <w:r>
              <w:rPr>
                <w:webHidden/>
              </w:rPr>
            </w:r>
            <w:r>
              <w:rPr>
                <w:webHidden/>
              </w:rPr>
              <w:fldChar w:fldCharType="separate"/>
            </w:r>
            <w:r w:rsidR="00725053">
              <w:rPr>
                <w:webHidden/>
              </w:rPr>
              <w:t>33</w:t>
            </w:r>
            <w:r>
              <w:rPr>
                <w:webHidden/>
              </w:rPr>
              <w:fldChar w:fldCharType="end"/>
            </w:r>
          </w:hyperlink>
        </w:p>
        <w:p w14:paraId="6E638236" w14:textId="77777777" w:rsidR="00866680" w:rsidRDefault="00866680">
          <w:pPr>
            <w:pStyle w:val="Inhopg3"/>
            <w:tabs>
              <w:tab w:val="right" w:leader="dot" w:pos="10169"/>
            </w:tabs>
            <w:rPr>
              <w:rFonts w:eastAsiaTheme="minorEastAsia" w:cstheme="minorBidi"/>
              <w:bCs w:val="0"/>
            </w:rPr>
          </w:pPr>
          <w:hyperlink w:anchor="_Toc517033697" w:history="1">
            <w:r w:rsidRPr="00135531">
              <w:rPr>
                <w:rStyle w:val="Hyperlink"/>
              </w:rPr>
              <w:t>14.4.2. Tevredenheid over het resultaat</w:t>
            </w:r>
            <w:r>
              <w:rPr>
                <w:webHidden/>
              </w:rPr>
              <w:tab/>
            </w:r>
            <w:r>
              <w:rPr>
                <w:webHidden/>
              </w:rPr>
              <w:fldChar w:fldCharType="begin"/>
            </w:r>
            <w:r>
              <w:rPr>
                <w:webHidden/>
              </w:rPr>
              <w:instrText xml:space="preserve"> PAGEREF _Toc517033697 \h </w:instrText>
            </w:r>
            <w:r>
              <w:rPr>
                <w:webHidden/>
              </w:rPr>
            </w:r>
            <w:r>
              <w:rPr>
                <w:webHidden/>
              </w:rPr>
              <w:fldChar w:fldCharType="separate"/>
            </w:r>
            <w:r w:rsidR="00725053">
              <w:rPr>
                <w:webHidden/>
              </w:rPr>
              <w:t>33</w:t>
            </w:r>
            <w:r>
              <w:rPr>
                <w:webHidden/>
              </w:rPr>
              <w:fldChar w:fldCharType="end"/>
            </w:r>
          </w:hyperlink>
        </w:p>
        <w:p w14:paraId="7A873978" w14:textId="77777777" w:rsidR="00866680" w:rsidRDefault="00866680">
          <w:pPr>
            <w:pStyle w:val="Inhopg2"/>
            <w:framePr w:wrap="around"/>
            <w:tabs>
              <w:tab w:val="right" w:leader="dot" w:pos="10169"/>
            </w:tabs>
            <w:rPr>
              <w:rFonts w:eastAsiaTheme="minorEastAsia" w:cstheme="minorBidi"/>
              <w:bCs w:val="0"/>
              <w:szCs w:val="22"/>
            </w:rPr>
          </w:pPr>
          <w:hyperlink w:anchor="_Toc517033698" w:history="1">
            <w:r w:rsidRPr="00135531">
              <w:rPr>
                <w:rStyle w:val="Hyperlink"/>
              </w:rPr>
              <w:t>14.5. Professionele ontwikkeling</w:t>
            </w:r>
            <w:r>
              <w:rPr>
                <w:webHidden/>
              </w:rPr>
              <w:tab/>
            </w:r>
            <w:r>
              <w:rPr>
                <w:webHidden/>
              </w:rPr>
              <w:fldChar w:fldCharType="begin"/>
            </w:r>
            <w:r>
              <w:rPr>
                <w:webHidden/>
              </w:rPr>
              <w:instrText xml:space="preserve"> PAGEREF _Toc517033698 \h </w:instrText>
            </w:r>
            <w:r>
              <w:rPr>
                <w:webHidden/>
              </w:rPr>
            </w:r>
            <w:r>
              <w:rPr>
                <w:webHidden/>
              </w:rPr>
              <w:fldChar w:fldCharType="separate"/>
            </w:r>
            <w:r w:rsidR="00725053">
              <w:rPr>
                <w:webHidden/>
              </w:rPr>
              <w:t>34</w:t>
            </w:r>
            <w:r>
              <w:rPr>
                <w:webHidden/>
              </w:rPr>
              <w:fldChar w:fldCharType="end"/>
            </w:r>
          </w:hyperlink>
        </w:p>
        <w:p w14:paraId="30B49812" w14:textId="77777777" w:rsidR="00866680" w:rsidRDefault="00866680">
          <w:pPr>
            <w:pStyle w:val="Inhopg3"/>
            <w:tabs>
              <w:tab w:val="right" w:leader="dot" w:pos="10169"/>
            </w:tabs>
            <w:rPr>
              <w:rFonts w:eastAsiaTheme="minorEastAsia" w:cstheme="minorBidi"/>
              <w:bCs w:val="0"/>
            </w:rPr>
          </w:pPr>
          <w:hyperlink w:anchor="_Toc517033699" w:history="1">
            <w:r w:rsidRPr="00135531">
              <w:rPr>
                <w:rStyle w:val="Hyperlink"/>
              </w:rPr>
              <w:t>14.5.1. Persoonlijk sterke punten</w:t>
            </w:r>
            <w:r>
              <w:rPr>
                <w:webHidden/>
              </w:rPr>
              <w:tab/>
            </w:r>
            <w:r>
              <w:rPr>
                <w:webHidden/>
              </w:rPr>
              <w:fldChar w:fldCharType="begin"/>
            </w:r>
            <w:r>
              <w:rPr>
                <w:webHidden/>
              </w:rPr>
              <w:instrText xml:space="preserve"> PAGEREF _Toc517033699 \h </w:instrText>
            </w:r>
            <w:r>
              <w:rPr>
                <w:webHidden/>
              </w:rPr>
            </w:r>
            <w:r>
              <w:rPr>
                <w:webHidden/>
              </w:rPr>
              <w:fldChar w:fldCharType="separate"/>
            </w:r>
            <w:r w:rsidR="00725053">
              <w:rPr>
                <w:webHidden/>
              </w:rPr>
              <w:t>34</w:t>
            </w:r>
            <w:r>
              <w:rPr>
                <w:webHidden/>
              </w:rPr>
              <w:fldChar w:fldCharType="end"/>
            </w:r>
          </w:hyperlink>
        </w:p>
        <w:p w14:paraId="1B3ABE89" w14:textId="77777777" w:rsidR="00866680" w:rsidRDefault="00866680">
          <w:pPr>
            <w:pStyle w:val="Inhopg3"/>
            <w:tabs>
              <w:tab w:val="right" w:leader="dot" w:pos="10169"/>
            </w:tabs>
            <w:rPr>
              <w:rFonts w:eastAsiaTheme="minorEastAsia" w:cstheme="minorBidi"/>
              <w:bCs w:val="0"/>
            </w:rPr>
          </w:pPr>
          <w:hyperlink w:anchor="_Toc517033700" w:history="1">
            <w:r w:rsidRPr="00135531">
              <w:rPr>
                <w:rStyle w:val="Hyperlink"/>
              </w:rPr>
              <w:t>14.5.2. Persoonlijk zwakke punten</w:t>
            </w:r>
            <w:r>
              <w:rPr>
                <w:webHidden/>
              </w:rPr>
              <w:tab/>
            </w:r>
            <w:r>
              <w:rPr>
                <w:webHidden/>
              </w:rPr>
              <w:fldChar w:fldCharType="begin"/>
            </w:r>
            <w:r>
              <w:rPr>
                <w:webHidden/>
              </w:rPr>
              <w:instrText xml:space="preserve"> PAGEREF _Toc517033700 \h </w:instrText>
            </w:r>
            <w:r>
              <w:rPr>
                <w:webHidden/>
              </w:rPr>
            </w:r>
            <w:r>
              <w:rPr>
                <w:webHidden/>
              </w:rPr>
              <w:fldChar w:fldCharType="separate"/>
            </w:r>
            <w:r w:rsidR="00725053">
              <w:rPr>
                <w:webHidden/>
              </w:rPr>
              <w:t>35</w:t>
            </w:r>
            <w:r>
              <w:rPr>
                <w:webHidden/>
              </w:rPr>
              <w:fldChar w:fldCharType="end"/>
            </w:r>
          </w:hyperlink>
        </w:p>
        <w:p w14:paraId="37AC5900" w14:textId="77777777" w:rsidR="00866680" w:rsidRDefault="00866680">
          <w:pPr>
            <w:pStyle w:val="Inhopg1"/>
            <w:rPr>
              <w:rFonts w:eastAsiaTheme="minorEastAsia" w:cstheme="minorBidi"/>
              <w:b w:val="0"/>
              <w:bCs w:val="0"/>
              <w:lang w:val="nl-NL"/>
            </w:rPr>
          </w:pPr>
          <w:hyperlink w:anchor="_Toc517033701" w:history="1">
            <w:r w:rsidRPr="00135531">
              <w:rPr>
                <w:rStyle w:val="Hyperlink"/>
              </w:rPr>
              <w:t>15. Literatuurlijst</w:t>
            </w:r>
            <w:r>
              <w:rPr>
                <w:webHidden/>
              </w:rPr>
              <w:tab/>
            </w:r>
            <w:r>
              <w:rPr>
                <w:webHidden/>
              </w:rPr>
              <w:fldChar w:fldCharType="begin"/>
            </w:r>
            <w:r>
              <w:rPr>
                <w:webHidden/>
              </w:rPr>
              <w:instrText xml:space="preserve"> PAGEREF _Toc517033701 \h </w:instrText>
            </w:r>
            <w:r>
              <w:rPr>
                <w:webHidden/>
              </w:rPr>
            </w:r>
            <w:r>
              <w:rPr>
                <w:webHidden/>
              </w:rPr>
              <w:fldChar w:fldCharType="separate"/>
            </w:r>
            <w:r w:rsidR="00725053">
              <w:rPr>
                <w:webHidden/>
              </w:rPr>
              <w:t>36</w:t>
            </w:r>
            <w:r>
              <w:rPr>
                <w:webHidden/>
              </w:rPr>
              <w:fldChar w:fldCharType="end"/>
            </w:r>
          </w:hyperlink>
        </w:p>
        <w:p w14:paraId="69DF168F" w14:textId="77777777" w:rsidR="00866680" w:rsidRDefault="00866680">
          <w:pPr>
            <w:pStyle w:val="Inhopg1"/>
            <w:rPr>
              <w:rStyle w:val="Hyperlink"/>
            </w:rPr>
          </w:pPr>
          <w:hyperlink w:anchor="_Toc517033702" w:history="1">
            <w:r w:rsidRPr="00135531">
              <w:rPr>
                <w:rStyle w:val="Hyperlink"/>
              </w:rPr>
              <w:t>16. Bijlagen</w:t>
            </w:r>
            <w:r>
              <w:rPr>
                <w:webHidden/>
              </w:rPr>
              <w:tab/>
            </w:r>
            <w:r>
              <w:rPr>
                <w:webHidden/>
              </w:rPr>
              <w:fldChar w:fldCharType="begin"/>
            </w:r>
            <w:r>
              <w:rPr>
                <w:webHidden/>
              </w:rPr>
              <w:instrText xml:space="preserve"> PAGEREF _Toc517033702 \h </w:instrText>
            </w:r>
            <w:r>
              <w:rPr>
                <w:webHidden/>
              </w:rPr>
            </w:r>
            <w:r>
              <w:rPr>
                <w:webHidden/>
              </w:rPr>
              <w:fldChar w:fldCharType="separate"/>
            </w:r>
            <w:r w:rsidR="00725053">
              <w:rPr>
                <w:webHidden/>
              </w:rPr>
              <w:t>37</w:t>
            </w:r>
            <w:r>
              <w:rPr>
                <w:webHidden/>
              </w:rPr>
              <w:fldChar w:fldCharType="end"/>
            </w:r>
          </w:hyperlink>
        </w:p>
        <w:p w14:paraId="513B5672" w14:textId="77777777" w:rsidR="005C471B" w:rsidRPr="005C471B" w:rsidRDefault="005C471B" w:rsidP="005C471B">
          <w:pPr>
            <w:rPr>
              <w:noProof/>
              <w:lang w:val="en-GB"/>
            </w:rPr>
          </w:pPr>
        </w:p>
        <w:p w14:paraId="1777B9AD" w14:textId="625727F8" w:rsidR="003858EA" w:rsidRPr="005C471B" w:rsidRDefault="003858EA" w:rsidP="003858EA">
          <w:pPr>
            <w:pStyle w:val="Inhopg1"/>
            <w:rPr>
              <w:rFonts w:ascii="Arial Black" w:hAnsi="Arial Black"/>
              <w:color w:val="0070C0"/>
              <w:u w:val="single"/>
            </w:rPr>
          </w:pPr>
          <w:hyperlink w:anchor="_Toc517033702" w:history="1">
            <w:r w:rsidRPr="005C471B">
              <w:rPr>
                <w:rStyle w:val="Hyperlink"/>
                <w:rFonts w:ascii="Arial Black" w:hAnsi="Arial Black"/>
              </w:rPr>
              <w:t>16.</w:t>
            </w:r>
            <w:r w:rsidR="005C471B" w:rsidRPr="005C471B">
              <w:rPr>
                <w:rStyle w:val="Hyperlink"/>
                <w:rFonts w:ascii="Arial Black" w:hAnsi="Arial Black"/>
              </w:rPr>
              <w:t>1</w:t>
            </w:r>
            <w:r w:rsidRPr="005C471B">
              <w:rPr>
                <w:rStyle w:val="Hyperlink"/>
                <w:rFonts w:ascii="Arial Black" w:hAnsi="Arial Black"/>
              </w:rPr>
              <w:t xml:space="preserve"> Projectplan</w:t>
            </w:r>
            <w:r w:rsidRPr="005C471B">
              <w:rPr>
                <w:rFonts w:ascii="Arial Black" w:hAnsi="Arial Black"/>
                <w:webHidden/>
              </w:rPr>
              <w:tab/>
            </w:r>
            <w:r w:rsidRPr="005C471B">
              <w:rPr>
                <w:rFonts w:ascii="Arial Black" w:hAnsi="Arial Black"/>
                <w:webHidden/>
              </w:rPr>
              <w:fldChar w:fldCharType="begin"/>
            </w:r>
            <w:r w:rsidRPr="005C471B">
              <w:rPr>
                <w:rFonts w:ascii="Arial Black" w:hAnsi="Arial Black"/>
                <w:webHidden/>
              </w:rPr>
              <w:instrText xml:space="preserve"> PAGEREF _Toc517033702 \h </w:instrText>
            </w:r>
            <w:r w:rsidRPr="005C471B">
              <w:rPr>
                <w:rFonts w:ascii="Arial Black" w:hAnsi="Arial Black"/>
                <w:webHidden/>
              </w:rPr>
            </w:r>
            <w:r w:rsidRPr="005C471B">
              <w:rPr>
                <w:rFonts w:ascii="Arial Black" w:hAnsi="Arial Black"/>
                <w:webHidden/>
              </w:rPr>
              <w:fldChar w:fldCharType="separate"/>
            </w:r>
            <w:r w:rsidR="00725053">
              <w:rPr>
                <w:rFonts w:ascii="Arial Black" w:hAnsi="Arial Black"/>
                <w:webHidden/>
              </w:rPr>
              <w:t>37</w:t>
            </w:r>
            <w:r w:rsidRPr="005C471B">
              <w:rPr>
                <w:rFonts w:ascii="Arial Black" w:hAnsi="Arial Black"/>
                <w:webHidden/>
              </w:rPr>
              <w:fldChar w:fldCharType="end"/>
            </w:r>
          </w:hyperlink>
        </w:p>
        <w:p w14:paraId="0C2BBAAE" w14:textId="21235B4E" w:rsidR="003858EA" w:rsidRPr="005C471B" w:rsidRDefault="003858EA" w:rsidP="003858EA">
          <w:pPr>
            <w:pStyle w:val="Inhopg1"/>
            <w:rPr>
              <w:rFonts w:ascii="Arial Black" w:hAnsi="Arial Black"/>
              <w:color w:val="0070C0"/>
              <w:u w:val="single"/>
            </w:rPr>
          </w:pPr>
          <w:hyperlink w:anchor="_Toc517033702" w:history="1">
            <w:r w:rsidR="005C471B" w:rsidRPr="005C471B">
              <w:rPr>
                <w:rStyle w:val="Hyperlink"/>
                <w:rFonts w:ascii="Arial Black" w:hAnsi="Arial Black"/>
              </w:rPr>
              <w:t xml:space="preserve">16.2 </w:t>
            </w:r>
            <w:r w:rsidRPr="005C471B">
              <w:rPr>
                <w:rStyle w:val="Hyperlink"/>
                <w:rFonts w:ascii="Arial Black" w:hAnsi="Arial Black"/>
              </w:rPr>
              <w:t>Software Architectuur document</w:t>
            </w:r>
            <w:r w:rsidRPr="005C471B">
              <w:rPr>
                <w:rFonts w:ascii="Arial Black" w:hAnsi="Arial Black"/>
                <w:webHidden/>
              </w:rPr>
              <w:tab/>
            </w:r>
            <w:r w:rsidR="005C471B">
              <w:rPr>
                <w:rFonts w:ascii="Arial Black" w:hAnsi="Arial Black"/>
                <w:webHidden/>
              </w:rPr>
              <w:t>5</w:t>
            </w:r>
            <w:r w:rsidR="00DB6C1E">
              <w:rPr>
                <w:rFonts w:ascii="Arial Black" w:hAnsi="Arial Black"/>
                <w:webHidden/>
              </w:rPr>
              <w:t>8</w:t>
            </w:r>
          </w:hyperlink>
        </w:p>
        <w:p w14:paraId="5685DCB5" w14:textId="31005281" w:rsidR="003858EA" w:rsidRPr="005C471B" w:rsidRDefault="003858EA" w:rsidP="003858EA">
          <w:pPr>
            <w:pStyle w:val="Inhopg1"/>
            <w:rPr>
              <w:rStyle w:val="Hyperlink"/>
              <w:rFonts w:ascii="Arial Black" w:hAnsi="Arial Black"/>
            </w:rPr>
          </w:pPr>
          <w:hyperlink w:anchor="_Toc517033702" w:history="1">
            <w:r w:rsidRPr="005C471B">
              <w:rPr>
                <w:rStyle w:val="Hyperlink"/>
                <w:rFonts w:ascii="Arial Black" w:hAnsi="Arial Black"/>
              </w:rPr>
              <w:t>16.</w:t>
            </w:r>
            <w:r w:rsidR="005C471B" w:rsidRPr="005C471B">
              <w:rPr>
                <w:rStyle w:val="Hyperlink"/>
                <w:rFonts w:ascii="Arial Black" w:hAnsi="Arial Black"/>
              </w:rPr>
              <w:t>3</w:t>
            </w:r>
            <w:r w:rsidRPr="005C471B">
              <w:rPr>
                <w:rStyle w:val="Hyperlink"/>
                <w:rFonts w:ascii="Arial Black" w:hAnsi="Arial Black"/>
              </w:rPr>
              <w:t xml:space="preserve"> Refactor voorstel</w:t>
            </w:r>
            <w:r w:rsidRPr="005C471B">
              <w:rPr>
                <w:rFonts w:ascii="Arial Black" w:hAnsi="Arial Black"/>
                <w:webHidden/>
              </w:rPr>
              <w:tab/>
            </w:r>
            <w:r w:rsidR="005C471B">
              <w:rPr>
                <w:rFonts w:ascii="Arial Black" w:hAnsi="Arial Black"/>
                <w:webHidden/>
              </w:rPr>
              <w:t>9</w:t>
            </w:r>
            <w:r w:rsidR="00DB6C1E">
              <w:rPr>
                <w:rFonts w:ascii="Arial Black" w:hAnsi="Arial Black"/>
                <w:webHidden/>
              </w:rPr>
              <w:t>2</w:t>
            </w:r>
          </w:hyperlink>
        </w:p>
        <w:p w14:paraId="6870DDF3" w14:textId="26D6A366" w:rsidR="003858EA" w:rsidRPr="005C471B" w:rsidRDefault="003858EA" w:rsidP="003858EA">
          <w:pPr>
            <w:pStyle w:val="Inhopg1"/>
            <w:rPr>
              <w:rStyle w:val="Hyperlink"/>
              <w:rFonts w:ascii="Arial Black" w:hAnsi="Arial Black"/>
            </w:rPr>
          </w:pPr>
          <w:hyperlink w:anchor="_Toc517033702" w:history="1">
            <w:r w:rsidRPr="005C471B">
              <w:rPr>
                <w:rStyle w:val="Hyperlink"/>
                <w:rFonts w:ascii="Arial Black" w:hAnsi="Arial Black"/>
              </w:rPr>
              <w:t>16.</w:t>
            </w:r>
            <w:r w:rsidR="005C471B" w:rsidRPr="005C471B">
              <w:rPr>
                <w:rStyle w:val="Hyperlink"/>
                <w:rFonts w:ascii="Arial Black" w:hAnsi="Arial Black"/>
              </w:rPr>
              <w:t>4</w:t>
            </w:r>
            <w:r w:rsidRPr="005C471B">
              <w:rPr>
                <w:rStyle w:val="Hyperlink"/>
                <w:rFonts w:ascii="Arial Black" w:hAnsi="Arial Black"/>
              </w:rPr>
              <w:t xml:space="preserve"> Acceptatie testplan</w:t>
            </w:r>
            <w:r w:rsidRPr="005C471B">
              <w:rPr>
                <w:rFonts w:ascii="Arial Black" w:hAnsi="Arial Black"/>
                <w:webHidden/>
              </w:rPr>
              <w:tab/>
            </w:r>
            <w:r w:rsidR="005C471B">
              <w:rPr>
                <w:rFonts w:ascii="Arial Black" w:hAnsi="Arial Black"/>
                <w:webHidden/>
              </w:rPr>
              <w:t>1</w:t>
            </w:r>
            <w:r w:rsidR="00DB6C1E">
              <w:rPr>
                <w:rFonts w:ascii="Arial Black" w:hAnsi="Arial Black"/>
                <w:webHidden/>
              </w:rPr>
              <w:t>10</w:t>
            </w:r>
          </w:hyperlink>
        </w:p>
        <w:p w14:paraId="4CFF9715" w14:textId="35E1324A" w:rsidR="003858EA" w:rsidRPr="005C471B" w:rsidRDefault="003858EA" w:rsidP="003858EA">
          <w:pPr>
            <w:pStyle w:val="Inhopg1"/>
            <w:rPr>
              <w:rStyle w:val="Hyperlink"/>
              <w:rFonts w:ascii="Arial Black" w:hAnsi="Arial Black"/>
            </w:rPr>
          </w:pPr>
          <w:hyperlink w:anchor="_Toc517033702" w:history="1">
            <w:r w:rsidRPr="005C471B">
              <w:rPr>
                <w:rStyle w:val="Hyperlink"/>
                <w:rFonts w:ascii="Arial Black" w:hAnsi="Arial Black"/>
              </w:rPr>
              <w:t>16.</w:t>
            </w:r>
            <w:r w:rsidR="005C471B" w:rsidRPr="005C471B">
              <w:rPr>
                <w:rStyle w:val="Hyperlink"/>
                <w:rFonts w:ascii="Arial Black" w:hAnsi="Arial Black"/>
              </w:rPr>
              <w:t>5</w:t>
            </w:r>
            <w:r w:rsidRPr="005C471B">
              <w:rPr>
                <w:rStyle w:val="Hyperlink"/>
                <w:rFonts w:ascii="Arial Black" w:hAnsi="Arial Black"/>
              </w:rPr>
              <w:t xml:space="preserve"> voor en nadelen document</w:t>
            </w:r>
            <w:r w:rsidRPr="005C471B">
              <w:rPr>
                <w:rFonts w:ascii="Arial Black" w:hAnsi="Arial Black"/>
                <w:webHidden/>
              </w:rPr>
              <w:tab/>
            </w:r>
            <w:r w:rsidR="005C471B">
              <w:rPr>
                <w:rFonts w:ascii="Arial Black" w:hAnsi="Arial Black"/>
                <w:webHidden/>
              </w:rPr>
              <w:t>13</w:t>
            </w:r>
            <w:r w:rsidR="00725053">
              <w:rPr>
                <w:rFonts w:ascii="Arial Black" w:hAnsi="Arial Black"/>
                <w:webHidden/>
              </w:rPr>
              <w:t>9</w:t>
            </w:r>
          </w:hyperlink>
        </w:p>
        <w:p w14:paraId="6D19BB68" w14:textId="0C906A94" w:rsidR="003858EA" w:rsidRPr="005C471B" w:rsidRDefault="003858EA" w:rsidP="003858EA">
          <w:pPr>
            <w:pStyle w:val="Inhopg1"/>
            <w:rPr>
              <w:rStyle w:val="Hyperlink"/>
              <w:rFonts w:ascii="Arial Black" w:hAnsi="Arial Black"/>
            </w:rPr>
          </w:pPr>
          <w:hyperlink w:anchor="_Toc517033702" w:history="1">
            <w:r w:rsidRPr="005C471B">
              <w:rPr>
                <w:rStyle w:val="Hyperlink"/>
                <w:rFonts w:ascii="Arial Black" w:hAnsi="Arial Black"/>
              </w:rPr>
              <w:t>16.</w:t>
            </w:r>
            <w:r w:rsidR="005C471B" w:rsidRPr="005C471B">
              <w:rPr>
                <w:rStyle w:val="Hyperlink"/>
                <w:rFonts w:ascii="Arial Black" w:hAnsi="Arial Black"/>
              </w:rPr>
              <w:t>6</w:t>
            </w:r>
            <w:r w:rsidRPr="005C471B">
              <w:rPr>
                <w:rStyle w:val="Hyperlink"/>
                <w:rFonts w:ascii="Arial Black" w:hAnsi="Arial Black"/>
              </w:rPr>
              <w:t xml:space="preserve"> </w:t>
            </w:r>
            <w:r w:rsidR="005C471B" w:rsidRPr="005C471B">
              <w:rPr>
                <w:rStyle w:val="Hyperlink"/>
                <w:rFonts w:ascii="Arial Black" w:hAnsi="Arial Black"/>
              </w:rPr>
              <w:t>Handleiding</w:t>
            </w:r>
            <w:r w:rsidRPr="005C471B">
              <w:rPr>
                <w:rFonts w:ascii="Arial Black" w:hAnsi="Arial Black"/>
                <w:webHidden/>
              </w:rPr>
              <w:tab/>
            </w:r>
            <w:r w:rsidR="005C471B">
              <w:rPr>
                <w:rFonts w:ascii="Arial Black" w:hAnsi="Arial Black"/>
                <w:webHidden/>
              </w:rPr>
              <w:t>1</w:t>
            </w:r>
            <w:r w:rsidR="00DB6C1E">
              <w:rPr>
                <w:rFonts w:ascii="Arial Black" w:hAnsi="Arial Black"/>
                <w:webHidden/>
              </w:rPr>
              <w:t>4</w:t>
            </w:r>
            <w:r w:rsidR="00725053">
              <w:rPr>
                <w:rFonts w:ascii="Arial Black" w:hAnsi="Arial Black"/>
                <w:webHidden/>
              </w:rPr>
              <w:t>1</w:t>
            </w:r>
          </w:hyperlink>
        </w:p>
        <w:p w14:paraId="0F3784E9" w14:textId="275A526E" w:rsidR="003858EA" w:rsidRPr="005C471B" w:rsidRDefault="003858EA" w:rsidP="003858EA">
          <w:pPr>
            <w:pStyle w:val="Inhopg1"/>
            <w:rPr>
              <w:rStyle w:val="Hyperlink"/>
              <w:rFonts w:ascii="Arial Black" w:hAnsi="Arial Black"/>
            </w:rPr>
          </w:pPr>
          <w:hyperlink w:anchor="_Toc517033702" w:history="1">
            <w:r w:rsidRPr="005C471B">
              <w:rPr>
                <w:rStyle w:val="Hyperlink"/>
                <w:rFonts w:ascii="Arial Black" w:hAnsi="Arial Black"/>
              </w:rPr>
              <w:t>16.</w:t>
            </w:r>
            <w:r w:rsidR="005C471B" w:rsidRPr="005C471B">
              <w:rPr>
                <w:rStyle w:val="Hyperlink"/>
                <w:rFonts w:ascii="Arial Black" w:hAnsi="Arial Black"/>
              </w:rPr>
              <w:t>7</w:t>
            </w:r>
            <w:r w:rsidRPr="005C471B">
              <w:rPr>
                <w:rStyle w:val="Hyperlink"/>
                <w:rFonts w:ascii="Arial Black" w:hAnsi="Arial Black"/>
              </w:rPr>
              <w:t xml:space="preserve"> </w:t>
            </w:r>
            <w:r w:rsidR="005C471B" w:rsidRPr="005C471B">
              <w:rPr>
                <w:rStyle w:val="Hyperlink"/>
                <w:rFonts w:ascii="Arial Black" w:hAnsi="Arial Black"/>
              </w:rPr>
              <w:t>Logboek</w:t>
            </w:r>
            <w:r w:rsidRPr="005C471B">
              <w:rPr>
                <w:rFonts w:ascii="Arial Black" w:hAnsi="Arial Black"/>
                <w:webHidden/>
              </w:rPr>
              <w:tab/>
            </w:r>
            <w:r w:rsidR="005C471B">
              <w:rPr>
                <w:rFonts w:ascii="Arial Black" w:hAnsi="Arial Black"/>
                <w:webHidden/>
              </w:rPr>
              <w:t>18</w:t>
            </w:r>
            <w:r w:rsidR="00725053">
              <w:rPr>
                <w:rFonts w:ascii="Arial Black" w:hAnsi="Arial Black"/>
                <w:webHidden/>
              </w:rPr>
              <w:t>4</w:t>
            </w:r>
          </w:hyperlink>
        </w:p>
        <w:p w14:paraId="5FF2A97F" w14:textId="48D6986D" w:rsidR="003858EA" w:rsidRDefault="003858EA" w:rsidP="003858EA">
          <w:pPr>
            <w:pStyle w:val="Inhopg1"/>
            <w:rPr>
              <w:rStyle w:val="Hyperlink"/>
            </w:rPr>
          </w:pPr>
        </w:p>
        <w:p w14:paraId="12128F8C" w14:textId="77777777" w:rsidR="003858EA" w:rsidRPr="003858EA" w:rsidRDefault="003858EA" w:rsidP="003858EA">
          <w:pPr>
            <w:rPr>
              <w:noProof/>
              <w:lang w:val="en-GB"/>
            </w:rPr>
          </w:pPr>
        </w:p>
        <w:p w14:paraId="578CFAFF" w14:textId="77777777" w:rsidR="003858EA" w:rsidRPr="003858EA" w:rsidRDefault="003858EA" w:rsidP="003858EA">
          <w:pPr>
            <w:rPr>
              <w:noProof/>
              <w:lang w:val="en-GB"/>
            </w:rPr>
          </w:pPr>
        </w:p>
        <w:p w14:paraId="4C9AD97E" w14:textId="77777777" w:rsidR="00866680" w:rsidRPr="00866680" w:rsidRDefault="00866680" w:rsidP="00866680">
          <w:pPr>
            <w:rPr>
              <w:noProof/>
              <w:lang w:val="en-GB"/>
            </w:rPr>
          </w:pPr>
        </w:p>
        <w:p w14:paraId="09E8A39A" w14:textId="77777777" w:rsidR="00866680" w:rsidRPr="00866680" w:rsidRDefault="00866680" w:rsidP="00866680">
          <w:pPr>
            <w:rPr>
              <w:rFonts w:eastAsiaTheme="minorEastAsia"/>
              <w:noProof/>
              <w:lang w:val="en-GB"/>
            </w:rPr>
          </w:pPr>
        </w:p>
        <w:p w14:paraId="66165E3F" w14:textId="3F666F7C" w:rsidR="00866680" w:rsidRDefault="00866680">
          <w:r>
            <w:rPr>
              <w:b/>
            </w:rPr>
            <w:fldChar w:fldCharType="end"/>
          </w:r>
        </w:p>
      </w:sdtContent>
    </w:sdt>
    <w:p w14:paraId="019810D4" w14:textId="77777777" w:rsidR="003858EA" w:rsidRDefault="003858EA" w:rsidP="00674741"/>
    <w:p w14:paraId="495C627A" w14:textId="04D374C3" w:rsidR="00212C41" w:rsidRPr="004833EC" w:rsidRDefault="000D0C53" w:rsidP="003858EA">
      <w:r w:rsidRPr="004833EC">
        <w:br w:type="page"/>
      </w:r>
    </w:p>
    <w:p w14:paraId="3CF65E9F" w14:textId="58A2D043" w:rsidR="008F4873" w:rsidRPr="00AB0ADD" w:rsidRDefault="000D0C53" w:rsidP="000D0C53">
      <w:pPr>
        <w:pStyle w:val="Kop1"/>
      </w:pPr>
      <w:bookmarkStart w:id="10" w:name="_Toc517033656"/>
      <w:r w:rsidRPr="004833EC">
        <w:lastRenderedPageBreak/>
        <w:t>Samenvatting</w:t>
      </w:r>
      <w:bookmarkEnd w:id="10"/>
    </w:p>
    <w:p w14:paraId="58595056" w14:textId="756BCAAE" w:rsidR="00C50A02" w:rsidRDefault="00C50A02" w:rsidP="000D0C53">
      <w:pPr>
        <w:rPr>
          <w:color w:val="FF0000"/>
        </w:rPr>
      </w:pPr>
    </w:p>
    <w:p w14:paraId="40BED703" w14:textId="144F2865" w:rsidR="00C50A02" w:rsidRPr="00C50A02" w:rsidRDefault="00C50A02" w:rsidP="00C50A02">
      <w:r w:rsidRPr="00C50A02">
        <w:t>De MES-engineers van het bedrijf “KSE Proven Proces Technology” hebben de taak om de systemen van klanten te configureren. Een handleiding van 300+ pagina’s aan informatie is nodig om deze systemen goed te kunnen instellen. Echter, het leren en onthouden van deze informatie wordt lastig gevonden</w:t>
      </w:r>
      <w:r>
        <w:t>.</w:t>
      </w:r>
      <w:r w:rsidRPr="00C50A02">
        <w:t xml:space="preserve"> Hierdoor ontstaan er geregeld fouten tijdens het configureren. Fouten worden bijna altijd te laat ontdekt en het kost al gauw 4 uur om een fout op te lossen. </w:t>
      </w:r>
    </w:p>
    <w:p w14:paraId="5E1A7C00" w14:textId="39140430" w:rsidR="00372185" w:rsidRDefault="00372185" w:rsidP="00C50A02">
      <w:pPr>
        <w:rPr>
          <w:color w:val="FF0000"/>
        </w:rPr>
      </w:pPr>
    </w:p>
    <w:p w14:paraId="69AA211F" w14:textId="0F630891" w:rsidR="00372185" w:rsidRPr="008D5B32" w:rsidRDefault="00372185" w:rsidP="00C50A02">
      <w:r w:rsidRPr="008D5B32">
        <w:t xml:space="preserve">De vorige stagiair heeft een configuratie tool gemaakt. Deze tool is niet af en zit vol met </w:t>
      </w:r>
      <w:r w:rsidR="00FC5E28">
        <w:t>bugs</w:t>
      </w:r>
      <w:r w:rsidRPr="008D5B32">
        <w:t>.</w:t>
      </w:r>
    </w:p>
    <w:p w14:paraId="6484F8C4" w14:textId="3D153F53" w:rsidR="00372185" w:rsidRDefault="00372185" w:rsidP="00372185">
      <w:r w:rsidRPr="00372185">
        <w:t>Het doel van de stage is om de huidige configuratie tool bruikbaar te maken voor de MES-engineers, zodat het configuratie proces gemakkelijker</w:t>
      </w:r>
      <w:r w:rsidR="004A7968">
        <w:t xml:space="preserve"> en zonder fouten</w:t>
      </w:r>
      <w:r w:rsidRPr="00372185">
        <w:t xml:space="preserve"> verloopt. </w:t>
      </w:r>
    </w:p>
    <w:p w14:paraId="61A7688E" w14:textId="1ECA7028" w:rsidR="00C50A02" w:rsidRPr="00F6258E" w:rsidRDefault="008D5B32" w:rsidP="00C50A02">
      <w:r>
        <w:t>Het tweede doel is om de structuur van de applicatie te verbeteren zodat de applicatie ook toekomstbestendig wordt.</w:t>
      </w:r>
    </w:p>
    <w:p w14:paraId="0287014C" w14:textId="10496E52" w:rsidR="000C6EB3" w:rsidRDefault="000C6EB3" w:rsidP="00C50A02">
      <w:pPr>
        <w:rPr>
          <w:color w:val="FF0000"/>
        </w:rPr>
      </w:pPr>
    </w:p>
    <w:p w14:paraId="49B7D484" w14:textId="4DBD9F67" w:rsidR="00FC5E28" w:rsidRDefault="00B864F8" w:rsidP="000C6EB3">
      <w:r>
        <w:t xml:space="preserve">Tijdens de stage </w:t>
      </w:r>
      <w:r w:rsidR="000C6EB3">
        <w:t xml:space="preserve">is gebleken dat </w:t>
      </w:r>
      <w:r w:rsidR="003425CD">
        <w:t xml:space="preserve">de structuur van de huidige configuratie tool niet goed in elkaar zat. </w:t>
      </w:r>
      <w:r w:rsidR="001D3870">
        <w:t>Deze bleek na verder onderzoek ook niet meer te repareren. Daarom wordt de structuur van de applicatie niet meer gerepareerd.</w:t>
      </w:r>
    </w:p>
    <w:p w14:paraId="300D7813" w14:textId="6E047D6C" w:rsidR="00C50A02" w:rsidRPr="00F6258E" w:rsidRDefault="001D3870" w:rsidP="00C50A02">
      <w:r>
        <w:t xml:space="preserve">In plaats daarvan zal er een </w:t>
      </w:r>
      <w:r w:rsidR="00923D08">
        <w:t>p</w:t>
      </w:r>
      <w:r w:rsidR="001A324B">
        <w:t>roof of concept gemaakt worden</w:t>
      </w:r>
      <w:r w:rsidR="00554552">
        <w:t>. D</w:t>
      </w:r>
      <w:r w:rsidR="00923D08">
        <w:t xml:space="preserve">it proof of concept </w:t>
      </w:r>
      <w:r w:rsidR="00554552">
        <w:t xml:space="preserve">zal </w:t>
      </w:r>
      <w:r w:rsidR="00FC5E28">
        <w:t>een goede basis vormen voor een tweede versie van de configuratie tool.</w:t>
      </w:r>
    </w:p>
    <w:p w14:paraId="4DA0E211" w14:textId="77777777" w:rsidR="00C50A02" w:rsidRPr="004833EC" w:rsidRDefault="00C50A02" w:rsidP="000D0C53"/>
    <w:p w14:paraId="0E825BA6" w14:textId="00A8F77B" w:rsidR="000D0C53" w:rsidRPr="004833EC" w:rsidRDefault="00BD074E" w:rsidP="009C1835">
      <w:r>
        <w:rPr>
          <w:shd w:val="clear" w:color="auto" w:fill="FFFFFF"/>
        </w:rPr>
        <w:t xml:space="preserve">Geconcludeerd kan worden dat de </w:t>
      </w:r>
      <w:r w:rsidR="009C1835">
        <w:rPr>
          <w:shd w:val="clear" w:color="auto" w:fill="FFFFFF"/>
        </w:rPr>
        <w:t xml:space="preserve">huidige </w:t>
      </w:r>
      <w:r>
        <w:rPr>
          <w:shd w:val="clear" w:color="auto" w:fill="FFFFFF"/>
        </w:rPr>
        <w:t xml:space="preserve">MES configuratie tool ondersteuning biedt voor </w:t>
      </w:r>
      <w:r w:rsidR="009C1835">
        <w:rPr>
          <w:shd w:val="clear" w:color="auto" w:fill="FFFFFF"/>
        </w:rPr>
        <w:t xml:space="preserve">het MES configuratie proces. Het probleem alsnog is dat de tool niet toekomstbestendig is. Het proof of concept (configuratie tool 2.0) is dit wel. </w:t>
      </w:r>
      <w:r w:rsidR="008D5B32">
        <w:rPr>
          <w:shd w:val="clear" w:color="auto" w:fill="FFFFFF"/>
        </w:rPr>
        <w:t xml:space="preserve">Er wordt dan ook aangeraden om deze nieuwe versie van de tool uit te breiden en toekomstbestendig te </w:t>
      </w:r>
      <w:r w:rsidR="00923D08">
        <w:rPr>
          <w:shd w:val="clear" w:color="auto" w:fill="FFFFFF"/>
        </w:rPr>
        <w:t>houden</w:t>
      </w:r>
      <w:r w:rsidR="008D5B32">
        <w:rPr>
          <w:shd w:val="clear" w:color="auto" w:fill="FFFFFF"/>
        </w:rPr>
        <w:t>.</w:t>
      </w:r>
    </w:p>
    <w:p w14:paraId="3A02B5E3" w14:textId="77777777" w:rsidR="000D0C53" w:rsidRPr="004833EC" w:rsidRDefault="000D0C53" w:rsidP="000D0C53">
      <w:pPr>
        <w:rPr>
          <w:color w:val="FF0000"/>
        </w:rPr>
      </w:pPr>
    </w:p>
    <w:p w14:paraId="05EAD52B" w14:textId="77777777" w:rsidR="000D0C53" w:rsidRPr="004833EC" w:rsidRDefault="000D0C53" w:rsidP="000D0C53"/>
    <w:p w14:paraId="1D007F35" w14:textId="77777777" w:rsidR="000D0C53" w:rsidRPr="004833EC" w:rsidRDefault="000D0C53" w:rsidP="000D0C53"/>
    <w:p w14:paraId="371CCAA7" w14:textId="77777777" w:rsidR="000D0C53" w:rsidRPr="004833EC" w:rsidRDefault="000D0C53" w:rsidP="000D0C53"/>
    <w:p w14:paraId="2C969273" w14:textId="277D1D5F" w:rsidR="000D0C53" w:rsidRPr="004833EC" w:rsidRDefault="00BB436C" w:rsidP="000D0C53">
      <w:r w:rsidRPr="004833EC">
        <w:br w:type="page"/>
      </w:r>
    </w:p>
    <w:p w14:paraId="53218F6F" w14:textId="77777777" w:rsidR="000D0C53" w:rsidRPr="004833EC" w:rsidRDefault="000D0C53" w:rsidP="000D0C53">
      <w:pPr>
        <w:pStyle w:val="Kop1"/>
      </w:pPr>
      <w:bookmarkStart w:id="11" w:name="_Toc517033657"/>
      <w:r w:rsidRPr="004833EC">
        <w:lastRenderedPageBreak/>
        <w:t>Summary</w:t>
      </w:r>
      <w:bookmarkEnd w:id="11"/>
    </w:p>
    <w:p w14:paraId="5D9446DB" w14:textId="77777777" w:rsidR="00E46C2A" w:rsidRDefault="00E46C2A" w:rsidP="007F7310"/>
    <w:p w14:paraId="68A5B725" w14:textId="19096A35" w:rsidR="00E46C2A" w:rsidRDefault="00E46C2A" w:rsidP="007F7310">
      <w:pPr>
        <w:rPr>
          <w:lang w:val="en-GB"/>
        </w:rPr>
      </w:pPr>
      <w:r w:rsidRPr="00E46C2A">
        <w:rPr>
          <w:lang w:val="en-GB"/>
        </w:rPr>
        <w:t xml:space="preserve">The MES-engineers at the company </w:t>
      </w:r>
      <w:r>
        <w:rPr>
          <w:lang w:val="en-GB"/>
        </w:rPr>
        <w:t xml:space="preserve">“KSE proven </w:t>
      </w:r>
      <w:r w:rsidR="00FE412D">
        <w:rPr>
          <w:lang w:val="en-GB"/>
        </w:rPr>
        <w:t>Process</w:t>
      </w:r>
      <w:r>
        <w:rPr>
          <w:lang w:val="en-GB"/>
        </w:rPr>
        <w:t xml:space="preserve"> technology” have the task to configure systems of their customers. A manual of 300+ pages of information is required to be able to configure these systems the correct way. However, learning and remembering this information is quite the challenge. Because of this mistakes are easily made. These mistakes are almost always discovered too late and each mistake takes about 4 hours to correct.</w:t>
      </w:r>
    </w:p>
    <w:p w14:paraId="380FEF6A" w14:textId="77777777" w:rsidR="00E46C2A" w:rsidRDefault="00E46C2A" w:rsidP="007F7310">
      <w:pPr>
        <w:rPr>
          <w:lang w:val="en-GB"/>
        </w:rPr>
      </w:pPr>
    </w:p>
    <w:p w14:paraId="151277D1" w14:textId="77777777" w:rsidR="00090234" w:rsidRDefault="00090234" w:rsidP="007F7310">
      <w:pPr>
        <w:rPr>
          <w:rStyle w:val="shorttext"/>
          <w:lang w:val="en"/>
        </w:rPr>
      </w:pPr>
      <w:r>
        <w:rPr>
          <w:lang w:val="en-GB"/>
        </w:rPr>
        <w:t xml:space="preserve">The previous </w:t>
      </w:r>
      <w:r>
        <w:rPr>
          <w:rStyle w:val="shorttext"/>
          <w:lang w:val="en"/>
        </w:rPr>
        <w:t>t</w:t>
      </w:r>
      <w:r>
        <w:rPr>
          <w:rStyle w:val="shorttext"/>
          <w:lang w:val="en"/>
        </w:rPr>
        <w:t>rainee</w:t>
      </w:r>
      <w:r>
        <w:rPr>
          <w:rStyle w:val="shorttext"/>
          <w:lang w:val="en"/>
        </w:rPr>
        <w:t xml:space="preserve"> has managed to create a configuration tool. However this tool doesn’t function properly because of a number of bugs. The goal of this internship is to make the tool that has already been made operational. After that the configuration process should have been made a lot easier and manageable.</w:t>
      </w:r>
    </w:p>
    <w:p w14:paraId="79AE1B87" w14:textId="77777777" w:rsidR="00090234" w:rsidRDefault="00090234" w:rsidP="007F7310">
      <w:pPr>
        <w:rPr>
          <w:rStyle w:val="shorttext"/>
          <w:lang w:val="en"/>
        </w:rPr>
      </w:pPr>
    </w:p>
    <w:p w14:paraId="41D3FFE8" w14:textId="28E52F35" w:rsidR="00090234" w:rsidRDefault="00090234" w:rsidP="007F7310">
      <w:pPr>
        <w:rPr>
          <w:rStyle w:val="shorttext"/>
          <w:lang w:val="en"/>
        </w:rPr>
      </w:pPr>
      <w:r>
        <w:rPr>
          <w:rStyle w:val="shorttext"/>
          <w:lang w:val="en"/>
        </w:rPr>
        <w:t xml:space="preserve">In the course of the internship it came to the attention that the structure of the tool was not properly made. After some more research was concluded that the state of </w:t>
      </w:r>
      <w:r w:rsidR="00FE412D">
        <w:rPr>
          <w:rStyle w:val="shorttext"/>
          <w:lang w:val="en"/>
        </w:rPr>
        <w:t>the application</w:t>
      </w:r>
      <w:r>
        <w:rPr>
          <w:rStyle w:val="shorttext"/>
          <w:lang w:val="en"/>
        </w:rPr>
        <w:t xml:space="preserve"> was beyond repair.</w:t>
      </w:r>
    </w:p>
    <w:p w14:paraId="77D96DB9" w14:textId="77777777" w:rsidR="00090234" w:rsidRDefault="00090234" w:rsidP="007F7310">
      <w:pPr>
        <w:rPr>
          <w:rStyle w:val="shorttext"/>
          <w:lang w:val="en"/>
        </w:rPr>
      </w:pPr>
      <w:r>
        <w:rPr>
          <w:rStyle w:val="shorttext"/>
          <w:lang w:val="en"/>
        </w:rPr>
        <w:t>Instead of trying to repair the tool an all new proof of concept was created. The goal is that this tool will make a good basis for a new tool in the future.</w:t>
      </w:r>
    </w:p>
    <w:p w14:paraId="76035E19" w14:textId="77777777" w:rsidR="00090234" w:rsidRDefault="00090234" w:rsidP="007F7310">
      <w:pPr>
        <w:rPr>
          <w:rStyle w:val="shorttext"/>
          <w:lang w:val="en"/>
        </w:rPr>
      </w:pPr>
    </w:p>
    <w:p w14:paraId="6DF485D0" w14:textId="77777777" w:rsidR="00090234" w:rsidRDefault="00090234" w:rsidP="007F7310">
      <w:pPr>
        <w:rPr>
          <w:rStyle w:val="shorttext"/>
          <w:lang w:val="en"/>
        </w:rPr>
      </w:pPr>
      <w:r>
        <w:rPr>
          <w:rStyle w:val="shorttext"/>
          <w:lang w:val="en"/>
        </w:rPr>
        <w:t>All in all the improved configuration tool is operational for the MES-engineers and for the whole configuration process. The problems remains that this tool is not future proof. The proof of concept (configuration tool 2.0)</w:t>
      </w:r>
    </w:p>
    <w:p w14:paraId="556C7E60" w14:textId="67B89826" w:rsidR="00212C41" w:rsidRPr="00E46C2A" w:rsidRDefault="00090234" w:rsidP="007F7310">
      <w:pPr>
        <w:rPr>
          <w:lang w:val="en-GB"/>
        </w:rPr>
      </w:pPr>
      <w:r>
        <w:rPr>
          <w:rStyle w:val="shorttext"/>
          <w:lang w:val="en"/>
        </w:rPr>
        <w:t xml:space="preserve">Is future proof. It is highly advised that this new version of the tool is used as </w:t>
      </w:r>
      <w:r w:rsidR="00FE412D">
        <w:rPr>
          <w:rStyle w:val="shorttext"/>
          <w:lang w:val="en"/>
        </w:rPr>
        <w:t>a</w:t>
      </w:r>
      <w:r>
        <w:rPr>
          <w:rStyle w:val="shorttext"/>
          <w:lang w:val="en"/>
        </w:rPr>
        <w:t xml:space="preserve"> basis that should be expanded upon.</w:t>
      </w:r>
      <w:r w:rsidR="00BD0137" w:rsidRPr="00E46C2A">
        <w:rPr>
          <w:lang w:val="en-GB"/>
        </w:rPr>
        <w:br w:type="page"/>
      </w:r>
    </w:p>
    <w:p w14:paraId="70E0C108" w14:textId="77777777" w:rsidR="00212C41" w:rsidRPr="00090234" w:rsidRDefault="00212C41" w:rsidP="00212C41">
      <w:pPr>
        <w:pStyle w:val="Kop1"/>
        <w:rPr>
          <w:lang w:val="en-GB"/>
        </w:rPr>
      </w:pPr>
      <w:bookmarkStart w:id="12" w:name="_Toc517033658"/>
      <w:r w:rsidRPr="00090234">
        <w:rPr>
          <w:lang w:val="en-GB"/>
        </w:rPr>
        <w:lastRenderedPageBreak/>
        <w:t>Begrippenlijst</w:t>
      </w:r>
      <w:bookmarkEnd w:id="12"/>
    </w:p>
    <w:p w14:paraId="146D73CE" w14:textId="77777777" w:rsidR="007F7310" w:rsidRPr="00090234" w:rsidRDefault="007F7310" w:rsidP="007F7310">
      <w:pPr>
        <w:rPr>
          <w:lang w:val="en-GB"/>
        </w:rPr>
      </w:pPr>
    </w:p>
    <w:tbl>
      <w:tblPr>
        <w:tblStyle w:val="Tabelraster"/>
        <w:tblW w:w="0" w:type="auto"/>
        <w:tblLook w:val="04A0" w:firstRow="1" w:lastRow="0" w:firstColumn="1" w:lastColumn="0" w:noHBand="0" w:noVBand="1"/>
      </w:tblPr>
      <w:tblGrid>
        <w:gridCol w:w="5084"/>
        <w:gridCol w:w="5085"/>
      </w:tblGrid>
      <w:tr w:rsidR="007768E5" w14:paraId="652B56A5" w14:textId="77777777" w:rsidTr="007768E5">
        <w:tc>
          <w:tcPr>
            <w:tcW w:w="5084" w:type="dxa"/>
          </w:tcPr>
          <w:p w14:paraId="10961E3C" w14:textId="1EB7A598" w:rsidR="007768E5" w:rsidRDefault="007768E5" w:rsidP="007768E5">
            <w:r w:rsidRPr="00090234">
              <w:rPr>
                <w:b/>
                <w:lang w:val="en-GB"/>
              </w:rPr>
              <w:t>Be</w:t>
            </w:r>
            <w:r w:rsidRPr="004833EC">
              <w:rPr>
                <w:b/>
              </w:rPr>
              <w:t>grip</w:t>
            </w:r>
          </w:p>
        </w:tc>
        <w:tc>
          <w:tcPr>
            <w:tcW w:w="5085" w:type="dxa"/>
          </w:tcPr>
          <w:p w14:paraId="6A129001" w14:textId="06586E65" w:rsidR="007768E5" w:rsidRDefault="007768E5" w:rsidP="007768E5">
            <w:r w:rsidRPr="004833EC">
              <w:rPr>
                <w:b/>
              </w:rPr>
              <w:t>beschrijving</w:t>
            </w:r>
          </w:p>
        </w:tc>
      </w:tr>
      <w:tr w:rsidR="007768E5" w14:paraId="3234AA9C" w14:textId="77777777" w:rsidTr="007768E5">
        <w:tc>
          <w:tcPr>
            <w:tcW w:w="5084" w:type="dxa"/>
          </w:tcPr>
          <w:p w14:paraId="607E0EE2" w14:textId="156D4FB4" w:rsidR="007768E5" w:rsidRDefault="007768E5" w:rsidP="007768E5">
            <w:r w:rsidRPr="004833EC">
              <w:t>PROMASST</w:t>
            </w:r>
          </w:p>
        </w:tc>
        <w:tc>
          <w:tcPr>
            <w:tcW w:w="5085" w:type="dxa"/>
          </w:tcPr>
          <w:p w14:paraId="5F0DDF19" w14:textId="564DB667" w:rsidR="007768E5" w:rsidRDefault="007768E5" w:rsidP="007768E5">
            <w:r>
              <w:t xml:space="preserve">Een product van KSE. </w:t>
            </w:r>
            <w:r w:rsidRPr="004833EC">
              <w:t>PROMASST</w:t>
            </w:r>
            <w:r>
              <w:t xml:space="preserve"> zorgt ervoor dat alle systeem processen van een fabriek geautomatiseerd zijn.</w:t>
            </w:r>
          </w:p>
        </w:tc>
      </w:tr>
      <w:tr w:rsidR="007768E5" w14:paraId="04F60EF5" w14:textId="77777777" w:rsidTr="007768E5">
        <w:tc>
          <w:tcPr>
            <w:tcW w:w="5084" w:type="dxa"/>
          </w:tcPr>
          <w:p w14:paraId="2981E50F" w14:textId="137E21B0" w:rsidR="007768E5" w:rsidRDefault="007768E5" w:rsidP="007768E5">
            <w:r w:rsidRPr="004833EC">
              <w:t>ALFRA</w:t>
            </w:r>
          </w:p>
        </w:tc>
        <w:tc>
          <w:tcPr>
            <w:tcW w:w="5085" w:type="dxa"/>
          </w:tcPr>
          <w:p w14:paraId="773D47BD" w14:textId="4FAB0E02" w:rsidR="007768E5" w:rsidRDefault="007768E5" w:rsidP="007768E5">
            <w:r>
              <w:t>Een product van KSE. ALFRA zijn de machines die in een fabriek voorkomen. (weegmachines, persmachines, maalmachines, )</w:t>
            </w:r>
          </w:p>
        </w:tc>
      </w:tr>
      <w:tr w:rsidR="007768E5" w14:paraId="1F2520B8" w14:textId="77777777" w:rsidTr="007768E5">
        <w:tc>
          <w:tcPr>
            <w:tcW w:w="5084" w:type="dxa"/>
          </w:tcPr>
          <w:p w14:paraId="6EA872B1" w14:textId="2C118E43" w:rsidR="007768E5" w:rsidRDefault="007768E5" w:rsidP="007768E5">
            <w:r w:rsidRPr="004833EC">
              <w:t>MES</w:t>
            </w:r>
          </w:p>
        </w:tc>
        <w:tc>
          <w:tcPr>
            <w:tcW w:w="5085" w:type="dxa"/>
          </w:tcPr>
          <w:p w14:paraId="4F44D827" w14:textId="579C223F" w:rsidR="007768E5" w:rsidRDefault="007768E5" w:rsidP="007768E5">
            <w:r w:rsidRPr="009C6AF9">
              <w:t>Manufacturing execution systems</w:t>
            </w:r>
          </w:p>
        </w:tc>
      </w:tr>
      <w:tr w:rsidR="007768E5" w14:paraId="1967C493" w14:textId="77777777" w:rsidTr="007768E5">
        <w:tc>
          <w:tcPr>
            <w:tcW w:w="5084" w:type="dxa"/>
          </w:tcPr>
          <w:p w14:paraId="6E64F06F" w14:textId="30A5E5F2" w:rsidR="007768E5" w:rsidRDefault="007768E5" w:rsidP="007768E5">
            <w:r w:rsidRPr="004833EC">
              <w:t>productielijn</w:t>
            </w:r>
          </w:p>
        </w:tc>
        <w:tc>
          <w:tcPr>
            <w:tcW w:w="5085" w:type="dxa"/>
          </w:tcPr>
          <w:p w14:paraId="3168B801" w14:textId="4D95944D" w:rsidR="007768E5" w:rsidRDefault="007768E5" w:rsidP="007768E5">
            <w:r>
              <w:t>Een transportlijn</w:t>
            </w:r>
          </w:p>
        </w:tc>
      </w:tr>
      <w:tr w:rsidR="007768E5" w14:paraId="38DEFF7E" w14:textId="77777777" w:rsidTr="007768E5">
        <w:tc>
          <w:tcPr>
            <w:tcW w:w="5084" w:type="dxa"/>
          </w:tcPr>
          <w:p w14:paraId="3CECF672" w14:textId="58D64C8F" w:rsidR="007768E5" w:rsidRDefault="007768E5" w:rsidP="007768E5">
            <w:r w:rsidRPr="004833EC">
              <w:t>MES-engineers</w:t>
            </w:r>
          </w:p>
        </w:tc>
        <w:tc>
          <w:tcPr>
            <w:tcW w:w="5085" w:type="dxa"/>
          </w:tcPr>
          <w:p w14:paraId="69B75259" w14:textId="37868E0E" w:rsidR="007768E5" w:rsidRDefault="007768E5" w:rsidP="007768E5">
            <w:r>
              <w:t>Dit zijn de werknemers die de ervoor zorgen dat een fabrieksproces op de juiste manier is ingesteld. Zodat het geautomatiseerde proces goed verloopt. (eindgebruikers stage product)</w:t>
            </w:r>
          </w:p>
        </w:tc>
      </w:tr>
      <w:tr w:rsidR="007768E5" w14:paraId="5268BCDB" w14:textId="77777777" w:rsidTr="007768E5">
        <w:tc>
          <w:tcPr>
            <w:tcW w:w="5084" w:type="dxa"/>
          </w:tcPr>
          <w:p w14:paraId="5DFC5279" w14:textId="08F47E8D" w:rsidR="007768E5" w:rsidRDefault="007768E5" w:rsidP="007768E5">
            <w:r w:rsidRPr="004833EC">
              <w:t>configuratietool</w:t>
            </w:r>
          </w:p>
        </w:tc>
        <w:tc>
          <w:tcPr>
            <w:tcW w:w="5085" w:type="dxa"/>
          </w:tcPr>
          <w:p w14:paraId="33F4D3A9" w14:textId="04CA2F04" w:rsidR="007768E5" w:rsidRDefault="007768E5" w:rsidP="007768E5">
            <w:r>
              <w:t>Een tool waardoor fabrieksprocessen gemakkelijk ingesteld kunnen worden en waardoor fouten voorkomen worden.</w:t>
            </w:r>
          </w:p>
        </w:tc>
      </w:tr>
      <w:tr w:rsidR="007768E5" w14:paraId="646AF5BD" w14:textId="77777777" w:rsidTr="007768E5">
        <w:tc>
          <w:tcPr>
            <w:tcW w:w="5084" w:type="dxa"/>
          </w:tcPr>
          <w:p w14:paraId="107A8183" w14:textId="01CD32FB" w:rsidR="007768E5" w:rsidRDefault="007768E5" w:rsidP="007768E5">
            <w:r>
              <w:t>Procescell</w:t>
            </w:r>
          </w:p>
        </w:tc>
        <w:tc>
          <w:tcPr>
            <w:tcW w:w="5085" w:type="dxa"/>
          </w:tcPr>
          <w:p w14:paraId="46C73C8E" w14:textId="29B27E50" w:rsidR="007768E5" w:rsidRDefault="007768E5" w:rsidP="007768E5">
            <w:r>
              <w:t>Een deel binnen een fabriek. Dit is bijvoorbeeld een deel waarin dierenvoer gemengd of geperst wordt.</w:t>
            </w:r>
          </w:p>
        </w:tc>
      </w:tr>
      <w:tr w:rsidR="007768E5" w14:paraId="10AECD3D" w14:textId="77777777" w:rsidTr="007768E5">
        <w:tc>
          <w:tcPr>
            <w:tcW w:w="5084" w:type="dxa"/>
          </w:tcPr>
          <w:p w14:paraId="766251E9" w14:textId="26DC95D8" w:rsidR="007768E5" w:rsidRDefault="007768E5" w:rsidP="007768E5">
            <w:r>
              <w:t>Bin</w:t>
            </w:r>
          </w:p>
        </w:tc>
        <w:tc>
          <w:tcPr>
            <w:tcW w:w="5085" w:type="dxa"/>
          </w:tcPr>
          <w:p w14:paraId="34ED5A52" w14:textId="37DA2AF3" w:rsidR="007768E5" w:rsidRDefault="007768E5" w:rsidP="007768E5">
            <w:r>
              <w:t>Een silo’s waar tijdelijk materiaal voor dierenvoer opgeslagen wordt</w:t>
            </w:r>
          </w:p>
        </w:tc>
      </w:tr>
    </w:tbl>
    <w:p w14:paraId="67E5D771" w14:textId="77777777" w:rsidR="007768E5" w:rsidRPr="004833EC" w:rsidRDefault="007768E5" w:rsidP="007F7310"/>
    <w:p w14:paraId="4B7B4E37" w14:textId="54745FF5" w:rsidR="00212C41" w:rsidRPr="004833EC" w:rsidRDefault="00375001" w:rsidP="007F7310">
      <w:r w:rsidRPr="004833EC">
        <w:br w:type="page"/>
      </w:r>
    </w:p>
    <w:p w14:paraId="162FE695" w14:textId="77777777" w:rsidR="00212C41" w:rsidRPr="004833EC" w:rsidRDefault="00212C41" w:rsidP="00212C41">
      <w:pPr>
        <w:pStyle w:val="Kop1"/>
      </w:pPr>
      <w:bookmarkStart w:id="13" w:name="_Toc517033659"/>
      <w:r w:rsidRPr="004833EC">
        <w:lastRenderedPageBreak/>
        <w:t>Inleiding</w:t>
      </w:r>
      <w:bookmarkEnd w:id="13"/>
    </w:p>
    <w:p w14:paraId="7FF08B3E" w14:textId="77777777" w:rsidR="00DA5D3F" w:rsidRPr="004833EC" w:rsidRDefault="00DA5D3F" w:rsidP="00DA5D3F"/>
    <w:p w14:paraId="18661476" w14:textId="1F2BBDB9" w:rsidR="008F4873" w:rsidRPr="004833EC" w:rsidRDefault="00667533" w:rsidP="003D173D">
      <w:r w:rsidRPr="004833EC">
        <w:t xml:space="preserve">Voor iedere klant </w:t>
      </w:r>
      <w:r w:rsidR="00526743" w:rsidRPr="004833EC">
        <w:t>wordt</w:t>
      </w:r>
      <w:r w:rsidRPr="004833EC">
        <w:t xml:space="preserve"> er</w:t>
      </w:r>
      <w:r w:rsidR="00526743" w:rsidRPr="004833EC">
        <w:t xml:space="preserve"> een aparte database bijgehouden</w:t>
      </w:r>
      <w:r w:rsidRPr="004833EC">
        <w:t>.</w:t>
      </w:r>
      <w:r w:rsidR="00526743" w:rsidRPr="004833EC">
        <w:t xml:space="preserve"> Deze databases</w:t>
      </w:r>
      <w:r w:rsidR="00006ADB" w:rsidRPr="004833EC">
        <w:t>,</w:t>
      </w:r>
      <w:r w:rsidR="00526743" w:rsidRPr="004833EC">
        <w:t xml:space="preserve"> bestaande uit </w:t>
      </w:r>
      <w:r w:rsidR="00504534" w:rsidRPr="004833EC">
        <w:t>339 of meer</w:t>
      </w:r>
      <w:r w:rsidR="00526743" w:rsidRPr="004833EC">
        <w:t xml:space="preserve"> </w:t>
      </w:r>
      <w:r w:rsidR="00006ADB" w:rsidRPr="004833EC">
        <w:t>tabellen p</w:t>
      </w:r>
      <w:r w:rsidR="00526743" w:rsidRPr="004833EC">
        <w:t>er klant</w:t>
      </w:r>
      <w:r w:rsidR="00006ADB" w:rsidRPr="004833EC">
        <w:t>,</w:t>
      </w:r>
      <w:r w:rsidR="00526743" w:rsidRPr="004833EC">
        <w:t xml:space="preserve"> moeten apart geconfigureerd worden.</w:t>
      </w:r>
    </w:p>
    <w:p w14:paraId="6DEDDF89" w14:textId="77777777" w:rsidR="008F4873" w:rsidRPr="004833EC" w:rsidRDefault="008F4873" w:rsidP="003D173D">
      <w:r w:rsidRPr="004833EC">
        <w:t xml:space="preserve">De MES-engineers van het bedrijf “KSE Proven Proces Technology” hebben de taak om de systemen van klanten te configureren. Een handleiding van 300+ pagina’s aan informatie is nodig om deze systemen goed te kunnen instellen.  </w:t>
      </w:r>
    </w:p>
    <w:p w14:paraId="0F953B4A" w14:textId="4BB7F48F" w:rsidR="008A3847" w:rsidRPr="004833EC" w:rsidRDefault="003E0F05" w:rsidP="003D173D">
      <w:r w:rsidRPr="004833EC">
        <w:t>Het correct configureren vereist veel kennis van de systemen en voor nieuwe werknemers</w:t>
      </w:r>
      <w:r w:rsidR="000C7F9C" w:rsidRPr="004833EC">
        <w:t xml:space="preserve"> is dit een enorme uitdaging</w:t>
      </w:r>
      <w:r w:rsidRPr="004833EC">
        <w:t>.</w:t>
      </w:r>
      <w:r w:rsidR="00F233DB" w:rsidRPr="004833EC">
        <w:t xml:space="preserve"> Fouten zijn gemakkelijk gemaakt</w:t>
      </w:r>
      <w:r w:rsidR="00E272A1" w:rsidRPr="004833EC">
        <w:t>, zeker</w:t>
      </w:r>
      <w:r w:rsidR="00F233DB" w:rsidRPr="004833EC">
        <w:t xml:space="preserve"> tijdens het bestuderen</w:t>
      </w:r>
      <w:r w:rsidR="00172A58" w:rsidRPr="004833EC">
        <w:t xml:space="preserve"> van </w:t>
      </w:r>
      <w:r w:rsidR="00504534" w:rsidRPr="004833EC">
        <w:t>de gehele handleiding</w:t>
      </w:r>
      <w:r w:rsidR="00F233DB" w:rsidRPr="004833EC">
        <w:t>.</w:t>
      </w:r>
      <w:r w:rsidR="00006ADB" w:rsidRPr="004833EC">
        <w:t xml:space="preserve"> </w:t>
      </w:r>
      <w:r w:rsidR="00172A58" w:rsidRPr="004833EC">
        <w:t xml:space="preserve">Deze fouten worden vaak te laat </w:t>
      </w:r>
      <w:r w:rsidR="00A322A3">
        <w:t>ontdekt</w:t>
      </w:r>
      <w:r w:rsidR="00504534" w:rsidRPr="004833EC">
        <w:t xml:space="preserve">. Een werknemer heeft gemiddeld 4 uur per fout nodig om </w:t>
      </w:r>
      <w:r w:rsidR="009C7D78" w:rsidRPr="004833EC">
        <w:t xml:space="preserve">hem </w:t>
      </w:r>
      <w:r w:rsidR="00504534" w:rsidRPr="004833EC">
        <w:t>op te lossen</w:t>
      </w:r>
      <w:r w:rsidR="00172A58" w:rsidRPr="004833EC">
        <w:t xml:space="preserve">. Per jaar komen zo’n 400 configuratie fouten voor. Het </w:t>
      </w:r>
      <w:r w:rsidR="00504534" w:rsidRPr="004833EC">
        <w:t>kost</w:t>
      </w:r>
      <w:r w:rsidR="00172A58" w:rsidRPr="004833EC">
        <w:t xml:space="preserve"> dus 1600 uur om al deze fouten handmatig op te lossen.</w:t>
      </w:r>
    </w:p>
    <w:p w14:paraId="1325A22B" w14:textId="77777777" w:rsidR="00E8612E" w:rsidRPr="004833EC" w:rsidRDefault="00E8612E" w:rsidP="003D173D"/>
    <w:p w14:paraId="69FF1E60" w14:textId="6C86DB34" w:rsidR="008A3847" w:rsidRPr="004833EC" w:rsidRDefault="008A3847" w:rsidP="003D173D">
      <w:r w:rsidRPr="004833EC">
        <w:t xml:space="preserve">De huidige configuratietool, gemaakt door de vorige stagiair, is </w:t>
      </w:r>
      <w:r w:rsidR="00FA7B82" w:rsidRPr="004833EC">
        <w:t>een paar weken</w:t>
      </w:r>
      <w:r w:rsidRPr="004833EC">
        <w:t xml:space="preserve"> gebruikt door de MES-engineers. Deze applicatie voldeed echter niet aan de benodigde eisen </w:t>
      </w:r>
      <w:r w:rsidR="00FA7B82" w:rsidRPr="004833EC">
        <w:t xml:space="preserve">en </w:t>
      </w:r>
      <w:r w:rsidRPr="004833EC">
        <w:t xml:space="preserve">er zaten te veel </w:t>
      </w:r>
      <w:r w:rsidR="00E8612E" w:rsidRPr="004833EC">
        <w:t>bugs</w:t>
      </w:r>
      <w:r w:rsidRPr="004833EC">
        <w:t xml:space="preserve"> in. </w:t>
      </w:r>
    </w:p>
    <w:p w14:paraId="66357497" w14:textId="30782F7F" w:rsidR="00DA5D3F" w:rsidRPr="004833EC" w:rsidRDefault="00DA5D3F" w:rsidP="00DA5D3F"/>
    <w:p w14:paraId="69D186F5" w14:textId="493BCBCD" w:rsidR="00BD06F9" w:rsidRPr="004833EC" w:rsidRDefault="00FE412D" w:rsidP="00DA5D3F">
      <w:r>
        <w:t>Er zijn twee probleem</w:t>
      </w:r>
      <w:r w:rsidR="00BD06F9" w:rsidRPr="004833EC">
        <w:t>stellingen. De eerste is de van de originele opdracht van de vorige stagiair die ook nu van to</w:t>
      </w:r>
      <w:r>
        <w:t>epassing is. De tweede probleem</w:t>
      </w:r>
      <w:r w:rsidR="00BD06F9" w:rsidRPr="004833EC">
        <w:t>stelling heeft betrekking op de huidige opdracht.</w:t>
      </w:r>
    </w:p>
    <w:p w14:paraId="5BEA636E" w14:textId="4B5AAC82" w:rsidR="00F15B6B" w:rsidRPr="004833EC" w:rsidRDefault="00DA5D3F" w:rsidP="008D626E">
      <w:pPr>
        <w:pStyle w:val="Lijstalinea"/>
        <w:numPr>
          <w:ilvl w:val="0"/>
          <w:numId w:val="14"/>
        </w:numPr>
      </w:pPr>
      <w:r w:rsidRPr="004833EC">
        <w:t>Hoe kan de configuratie gemakkelijker en met minimale systeem kennis gemaakt worden?</w:t>
      </w:r>
    </w:p>
    <w:p w14:paraId="7098D4CF" w14:textId="32A70242" w:rsidR="00BD06F9" w:rsidRPr="004833EC" w:rsidRDefault="00BD06F9" w:rsidP="008D626E">
      <w:pPr>
        <w:pStyle w:val="Lijstalinea"/>
        <w:numPr>
          <w:ilvl w:val="0"/>
          <w:numId w:val="14"/>
        </w:numPr>
      </w:pPr>
      <w:r w:rsidRPr="004833EC">
        <w:t>Hoe kan de huidige applicatie aangepast worden zodat die ook daadwerkelijk gebruikt kan gaan worden?</w:t>
      </w:r>
    </w:p>
    <w:p w14:paraId="649DE23A" w14:textId="77777777" w:rsidR="008D6F41" w:rsidRPr="004833EC" w:rsidRDefault="008D6F41" w:rsidP="008D6F41"/>
    <w:p w14:paraId="6BB4C128" w14:textId="4EF4673E" w:rsidR="00FA7B82" w:rsidRPr="004833EC" w:rsidRDefault="00A1656D">
      <w:r w:rsidRPr="004833EC">
        <w:t xml:space="preserve">Het doel is om de huidige applicatie bruikbaar te maken voor de MES-engineer, </w:t>
      </w:r>
      <w:r w:rsidR="00FA7B82" w:rsidRPr="004833EC">
        <w:t xml:space="preserve">zodat zij verschillende productie lijnen </w:t>
      </w:r>
      <w:r w:rsidR="00E8612E" w:rsidRPr="004833EC">
        <w:t xml:space="preserve">van fabrieken </w:t>
      </w:r>
      <w:r w:rsidR="00FA7B82" w:rsidRPr="004833EC">
        <w:t>op een simpele manier kunnen configureren zonder handmatig de database aan te passen.</w:t>
      </w:r>
    </w:p>
    <w:p w14:paraId="3376C077" w14:textId="52ADFAAC" w:rsidR="000259EF" w:rsidRPr="004833EC" w:rsidRDefault="00FA7B82">
      <w:r w:rsidRPr="004833EC">
        <w:t>d</w:t>
      </w:r>
      <w:r w:rsidR="00A1656D" w:rsidRPr="004833EC">
        <w:t xml:space="preserve">eze </w:t>
      </w:r>
      <w:r w:rsidR="005D4DA0" w:rsidRPr="004833EC">
        <w:t xml:space="preserve">nieuwe versie zal makkelijker te gebruiken zijn voor de </w:t>
      </w:r>
      <w:r w:rsidR="009C7D78" w:rsidRPr="004833EC">
        <w:t>MES-engineer</w:t>
      </w:r>
      <w:r w:rsidR="005D4DA0" w:rsidRPr="004833EC">
        <w:t>. Fouten worden uit de tool gehaald</w:t>
      </w:r>
      <w:r w:rsidR="000259EF" w:rsidRPr="004833EC">
        <w:t xml:space="preserve"> </w:t>
      </w:r>
      <w:r w:rsidR="005D4DA0" w:rsidRPr="004833EC">
        <w:t>voor zover dat mogelijk is.</w:t>
      </w:r>
    </w:p>
    <w:p w14:paraId="7B2642A2" w14:textId="0C1C73B8" w:rsidR="007B400D" w:rsidRPr="004833EC" w:rsidRDefault="000259EF" w:rsidP="00B577E7">
      <w:r w:rsidRPr="004833EC">
        <w:t>Als laatste zal er in het tweede deel</w:t>
      </w:r>
      <w:r w:rsidR="00B577E7" w:rsidRPr="004833EC">
        <w:t xml:space="preserve"> (</w:t>
      </w:r>
      <w:r w:rsidR="009C7D78" w:rsidRPr="004833EC">
        <w:t xml:space="preserve">circa. </w:t>
      </w:r>
      <w:r w:rsidR="00B577E7" w:rsidRPr="004833EC">
        <w:t xml:space="preserve">40 </w:t>
      </w:r>
      <w:r w:rsidR="00FE412D" w:rsidRPr="004833EC">
        <w:t xml:space="preserve">dagen) </w:t>
      </w:r>
      <w:r w:rsidRPr="004833EC">
        <w:t xml:space="preserve">van de stage gebruik worden gemaakt om de applicatie </w:t>
      </w:r>
      <w:r w:rsidR="00B577E7" w:rsidRPr="004833EC">
        <w:t xml:space="preserve">netter en overzichtelijker te maken. </w:t>
      </w:r>
      <w:r w:rsidR="003865D4" w:rsidRPr="004833EC">
        <w:t xml:space="preserve">Ook zal </w:t>
      </w:r>
      <w:r w:rsidR="00FE412D">
        <w:t>deze</w:t>
      </w:r>
      <w:r w:rsidR="003865D4" w:rsidRPr="004833EC">
        <w:t xml:space="preserve"> keer gezorgd worden voor een goede overdracht van de applicatie.</w:t>
      </w:r>
    </w:p>
    <w:p w14:paraId="17AEF6F5" w14:textId="77777777" w:rsidR="000259EF" w:rsidRPr="004833EC" w:rsidRDefault="000259EF"/>
    <w:p w14:paraId="5B0D1DA1" w14:textId="77777777" w:rsidR="00CA305B" w:rsidRPr="004833EC" w:rsidRDefault="00CA305B"/>
    <w:p w14:paraId="69173554" w14:textId="77777777" w:rsidR="00D104CB" w:rsidRPr="004833EC" w:rsidRDefault="00D104CB"/>
    <w:p w14:paraId="05F12C1A" w14:textId="6F8CA17C" w:rsidR="00D104CB" w:rsidRPr="00866680" w:rsidRDefault="00D104CB" w:rsidP="00674741">
      <w:pPr>
        <w:pStyle w:val="Inhopg1"/>
        <w:rPr>
          <w:lang w:val="nl-NL"/>
        </w:rPr>
      </w:pPr>
    </w:p>
    <w:p w14:paraId="4CFC993C" w14:textId="118F6479" w:rsidR="003D173D" w:rsidRPr="004833EC" w:rsidRDefault="003D173D" w:rsidP="003D173D"/>
    <w:p w14:paraId="3CED172B" w14:textId="6E9EB392" w:rsidR="003D173D" w:rsidRPr="004833EC" w:rsidRDefault="000259EF" w:rsidP="003D173D">
      <w:r w:rsidRPr="004833EC">
        <w:br w:type="page"/>
      </w:r>
    </w:p>
    <w:p w14:paraId="7E64E053" w14:textId="2D8E02D1" w:rsidR="0077312C" w:rsidRPr="004833EC" w:rsidRDefault="0077312C" w:rsidP="0077312C">
      <w:pPr>
        <w:pStyle w:val="Kop2"/>
      </w:pPr>
      <w:bookmarkStart w:id="14" w:name="_Toc517033660"/>
      <w:r w:rsidRPr="004833EC">
        <w:lastRenderedPageBreak/>
        <w:t>L</w:t>
      </w:r>
      <w:r w:rsidR="00D104CB" w:rsidRPr="004833EC">
        <w:t>eeswijzer</w:t>
      </w:r>
      <w:bookmarkEnd w:id="14"/>
    </w:p>
    <w:p w14:paraId="3C0EDA4D" w14:textId="77777777" w:rsidR="00074E37" w:rsidRPr="004833EC" w:rsidRDefault="00074E37" w:rsidP="00074E37"/>
    <w:p w14:paraId="08A65026" w14:textId="2CA83579" w:rsidR="0077312C" w:rsidRPr="004833EC" w:rsidRDefault="00074E37" w:rsidP="00074E37">
      <w:r w:rsidRPr="004833EC">
        <w:t>Per hoofdstuk wordt een kleine beschrijving gegeven van de inhoud.</w:t>
      </w:r>
    </w:p>
    <w:p w14:paraId="596289F6" w14:textId="77777777" w:rsidR="00074E37" w:rsidRPr="004833EC" w:rsidRDefault="00074E37" w:rsidP="0077312C">
      <w:pPr>
        <w:pStyle w:val="Geenafstand"/>
      </w:pPr>
    </w:p>
    <w:p w14:paraId="7FEE9AEE" w14:textId="4E7FBD4B" w:rsidR="0077312C" w:rsidRPr="004833EC" w:rsidRDefault="0077312C" w:rsidP="0077312C">
      <w:pPr>
        <w:pStyle w:val="Kop3"/>
      </w:pPr>
      <w:bookmarkStart w:id="15" w:name="_Toc517033661"/>
      <w:r w:rsidRPr="004833EC">
        <w:t>KSE Process Technologies</w:t>
      </w:r>
      <w:bookmarkEnd w:id="15"/>
    </w:p>
    <w:p w14:paraId="30BDF35C" w14:textId="3C80A02F" w:rsidR="0077312C" w:rsidRPr="004833EC" w:rsidRDefault="0077312C" w:rsidP="0077312C">
      <w:r w:rsidRPr="004833EC">
        <w:t>Een korte omschrijving van het bedrijf en waar het zich vooral mee bezig houdt.</w:t>
      </w:r>
    </w:p>
    <w:p w14:paraId="02B3E4B7" w14:textId="77777777" w:rsidR="00074E37" w:rsidRPr="004833EC" w:rsidRDefault="00074E37" w:rsidP="0077312C"/>
    <w:p w14:paraId="3743BE78" w14:textId="33960B10" w:rsidR="0077312C" w:rsidRPr="004833EC" w:rsidRDefault="0077312C" w:rsidP="0077312C">
      <w:pPr>
        <w:pStyle w:val="Kop3"/>
      </w:pPr>
      <w:bookmarkStart w:id="16" w:name="_Toc517033662"/>
      <w:r w:rsidRPr="004833EC">
        <w:t>De opdracht</w:t>
      </w:r>
      <w:bookmarkEnd w:id="16"/>
    </w:p>
    <w:p w14:paraId="1E332E9F" w14:textId="3A791FF1" w:rsidR="0077312C" w:rsidRPr="004833EC" w:rsidRDefault="0077312C" w:rsidP="0077312C">
      <w:r w:rsidRPr="004833EC">
        <w:t>De omschrijving van de opdracht.</w:t>
      </w:r>
    </w:p>
    <w:p w14:paraId="59E3FC0D" w14:textId="77777777" w:rsidR="00074E37" w:rsidRPr="004833EC" w:rsidRDefault="00074E37" w:rsidP="0077312C"/>
    <w:p w14:paraId="3A6A960E" w14:textId="5810A9BA" w:rsidR="0077312C" w:rsidRPr="004833EC" w:rsidRDefault="0077312C" w:rsidP="0077312C">
      <w:pPr>
        <w:pStyle w:val="Kop3"/>
      </w:pPr>
      <w:bookmarkStart w:id="17" w:name="_Toc517033663"/>
      <w:r w:rsidRPr="004833EC">
        <w:t>Aanpak proces</w:t>
      </w:r>
      <w:bookmarkEnd w:id="17"/>
    </w:p>
    <w:p w14:paraId="124C1D5D" w14:textId="11FD407D" w:rsidR="00A07223" w:rsidRPr="004833EC" w:rsidRDefault="00A07223" w:rsidP="00A07223">
      <w:r w:rsidRPr="004833EC">
        <w:t>Algemene beschrijving van de aanpak van het proces</w:t>
      </w:r>
    </w:p>
    <w:p w14:paraId="2662C8E8" w14:textId="77777777" w:rsidR="00074E37" w:rsidRPr="004833EC" w:rsidRDefault="00074E37" w:rsidP="0077312C"/>
    <w:p w14:paraId="5ACCA08B" w14:textId="3B9FBA80" w:rsidR="007532C9" w:rsidRPr="004833EC" w:rsidRDefault="0077312C" w:rsidP="007532C9">
      <w:pPr>
        <w:pStyle w:val="Kop3"/>
      </w:pPr>
      <w:bookmarkStart w:id="18" w:name="_Toc517033664"/>
      <w:r w:rsidRPr="004833EC">
        <w:t>Uitvoering proces</w:t>
      </w:r>
      <w:bookmarkEnd w:id="18"/>
    </w:p>
    <w:p w14:paraId="79C29817" w14:textId="4E2A78AD" w:rsidR="00A07223" w:rsidRPr="004833EC" w:rsidRDefault="00A07223" w:rsidP="00A07223">
      <w:r w:rsidRPr="004833EC">
        <w:t>Gede</w:t>
      </w:r>
      <w:r w:rsidR="004762E6" w:rsidRPr="004833EC">
        <w:t>tailleerde uitvoering van het proces</w:t>
      </w:r>
    </w:p>
    <w:p w14:paraId="1732697B" w14:textId="17CCA336" w:rsidR="007532C9" w:rsidRPr="004833EC" w:rsidRDefault="007532C9" w:rsidP="007532C9">
      <w:r w:rsidRPr="004833EC">
        <w:t>Hierin wordt per sprint beschreven wat de belangrijkste gebeurtenissen waren. Dit zijn zowel valkuilen als hoogtepunten.</w:t>
      </w:r>
    </w:p>
    <w:p w14:paraId="47108119" w14:textId="77777777" w:rsidR="00074E37" w:rsidRPr="004833EC" w:rsidRDefault="00074E37" w:rsidP="007532C9"/>
    <w:p w14:paraId="334AEFF6" w14:textId="209DFD26" w:rsidR="0077312C" w:rsidRPr="004833EC" w:rsidRDefault="0077312C" w:rsidP="0077312C">
      <w:pPr>
        <w:pStyle w:val="Kop3"/>
      </w:pPr>
      <w:bookmarkStart w:id="19" w:name="_Toc517033665"/>
      <w:r w:rsidRPr="004833EC">
        <w:t>Conclusie</w:t>
      </w:r>
      <w:bookmarkEnd w:id="19"/>
      <w:r w:rsidRPr="004833EC">
        <w:t xml:space="preserve"> </w:t>
      </w:r>
    </w:p>
    <w:p w14:paraId="68056CED" w14:textId="4CC8A6BE" w:rsidR="007532C9" w:rsidRPr="004833EC" w:rsidRDefault="007532C9" w:rsidP="007532C9">
      <w:r w:rsidRPr="004833EC">
        <w:t>Is het uiteindelijke doel behaald? Waarom wel of waarom niet</w:t>
      </w:r>
    </w:p>
    <w:p w14:paraId="09854DB6" w14:textId="77777777" w:rsidR="00074E37" w:rsidRPr="004833EC" w:rsidRDefault="00074E37" w:rsidP="007532C9"/>
    <w:p w14:paraId="5D694C4E" w14:textId="21D83AEC" w:rsidR="0077312C" w:rsidRPr="004833EC" w:rsidRDefault="0077312C" w:rsidP="0077312C">
      <w:pPr>
        <w:pStyle w:val="Kop3"/>
      </w:pPr>
      <w:bookmarkStart w:id="20" w:name="_Toc517033666"/>
      <w:r w:rsidRPr="004833EC">
        <w:t>Aanbevelingen aan KSE</w:t>
      </w:r>
      <w:bookmarkEnd w:id="20"/>
    </w:p>
    <w:p w14:paraId="5592134B" w14:textId="4F2562FC" w:rsidR="00EC62CC" w:rsidRPr="004833EC" w:rsidRDefault="00CC2227" w:rsidP="007532C9">
      <w:r w:rsidRPr="004833EC">
        <w:t>Aanbevelingen waarop bedrijfsprocessen bij KSE verbeterd kunnen worden</w:t>
      </w:r>
      <w:r w:rsidR="00EC62CC" w:rsidRPr="004833EC">
        <w:t>, op basis van advies van de stagiair</w:t>
      </w:r>
      <w:r w:rsidR="00A44895" w:rsidRPr="004833EC">
        <w:t>.</w:t>
      </w:r>
    </w:p>
    <w:p w14:paraId="31BC43ED" w14:textId="77777777" w:rsidR="00074E37" w:rsidRPr="004833EC" w:rsidRDefault="00074E37" w:rsidP="007532C9"/>
    <w:p w14:paraId="2551AA0A" w14:textId="76B3DF22" w:rsidR="0077312C" w:rsidRPr="004833EC" w:rsidRDefault="0077312C" w:rsidP="0077312C">
      <w:pPr>
        <w:pStyle w:val="Kop3"/>
      </w:pPr>
      <w:bookmarkStart w:id="21" w:name="_Toc517033667"/>
      <w:r w:rsidRPr="004833EC">
        <w:t>Evaluatie</w:t>
      </w:r>
      <w:bookmarkEnd w:id="21"/>
    </w:p>
    <w:p w14:paraId="218203B0" w14:textId="59F763A6" w:rsidR="00A44895" w:rsidRPr="004833EC" w:rsidRDefault="00A44895" w:rsidP="00A44895">
      <w:r w:rsidRPr="004833EC">
        <w:t xml:space="preserve">De stagiair zal zijn mening en onderbouwing geven op verschillende punten van </w:t>
      </w:r>
      <w:r w:rsidR="00CC2227" w:rsidRPr="004833EC">
        <w:t xml:space="preserve">de </w:t>
      </w:r>
      <w:r w:rsidRPr="004833EC">
        <w:t>stageperiode.</w:t>
      </w:r>
    </w:p>
    <w:p w14:paraId="7EADEC25" w14:textId="77777777" w:rsidR="00074E37" w:rsidRPr="004833EC" w:rsidRDefault="00074E37" w:rsidP="00A44895"/>
    <w:p w14:paraId="70055A95" w14:textId="6B2EB721" w:rsidR="0077312C" w:rsidRPr="004833EC" w:rsidRDefault="0077312C" w:rsidP="0077312C">
      <w:pPr>
        <w:pStyle w:val="Kop3"/>
      </w:pPr>
      <w:bookmarkStart w:id="22" w:name="_Toc517033668"/>
      <w:r w:rsidRPr="004833EC">
        <w:t>Literatuurlijst</w:t>
      </w:r>
      <w:bookmarkEnd w:id="22"/>
    </w:p>
    <w:p w14:paraId="7A3458BB" w14:textId="3AF3FB61" w:rsidR="00A44895" w:rsidRPr="004833EC" w:rsidRDefault="00A44895" w:rsidP="00A44895">
      <w:r w:rsidRPr="004833EC">
        <w:t>De gebruikte bronnen verwerkt in deze scriptie in de APA notatie.</w:t>
      </w:r>
    </w:p>
    <w:p w14:paraId="40A53684" w14:textId="156DE084" w:rsidR="001203E4" w:rsidRPr="004833EC" w:rsidRDefault="001203E4" w:rsidP="0077312C">
      <w:pPr>
        <w:pStyle w:val="Kop3"/>
        <w:numPr>
          <w:ilvl w:val="0"/>
          <w:numId w:val="0"/>
        </w:numPr>
      </w:pPr>
      <w:r w:rsidRPr="004833EC">
        <w:br w:type="page"/>
      </w:r>
    </w:p>
    <w:p w14:paraId="1D292EF0" w14:textId="61DD4DE6" w:rsidR="001203E4" w:rsidRPr="004833EC" w:rsidRDefault="00B702D5" w:rsidP="001203E4">
      <w:pPr>
        <w:pStyle w:val="Kop1"/>
      </w:pPr>
      <w:bookmarkStart w:id="23" w:name="_Toc517033669"/>
      <w:r w:rsidRPr="004833EC">
        <w:lastRenderedPageBreak/>
        <w:t>KSE Process Technolog</w:t>
      </w:r>
      <w:r w:rsidR="008F0639">
        <w:t>y</w:t>
      </w:r>
      <w:bookmarkEnd w:id="23"/>
      <w:r w:rsidRPr="004833EC">
        <w:t xml:space="preserve"> </w:t>
      </w:r>
    </w:p>
    <w:p w14:paraId="69A6B618" w14:textId="77777777" w:rsidR="00BF05ED" w:rsidRPr="004833EC" w:rsidRDefault="00BF05ED" w:rsidP="001203E4"/>
    <w:p w14:paraId="1C6189B8" w14:textId="03F67F82" w:rsidR="003D67D4" w:rsidRPr="004833EC" w:rsidRDefault="00E9402B" w:rsidP="001203E4">
      <w:r w:rsidRPr="004833EC">
        <w:t xml:space="preserve">Adres: </w:t>
      </w:r>
      <w:r w:rsidR="00BF05ED" w:rsidRPr="004833EC">
        <w:tab/>
      </w:r>
      <w:r w:rsidR="00BF05ED" w:rsidRPr="004833EC">
        <w:tab/>
      </w:r>
      <w:r w:rsidRPr="004833EC">
        <w:t>Rondweg 27, 5531 AJ Bladel.</w:t>
      </w:r>
    </w:p>
    <w:p w14:paraId="06177EF9" w14:textId="0C43112C" w:rsidR="00E9402B" w:rsidRPr="004833EC" w:rsidRDefault="003E0585" w:rsidP="001203E4">
      <w:r w:rsidRPr="004833EC">
        <w:t>personeel</w:t>
      </w:r>
      <w:r w:rsidR="00E9402B" w:rsidRPr="004833EC">
        <w:t xml:space="preserve">: </w:t>
      </w:r>
      <w:r w:rsidR="00BF05ED" w:rsidRPr="004833EC">
        <w:tab/>
      </w:r>
      <w:r w:rsidR="00E9402B" w:rsidRPr="004833EC">
        <w:t>1</w:t>
      </w:r>
      <w:r w:rsidR="00CB7AE2" w:rsidRPr="004833EC">
        <w:t>4</w:t>
      </w:r>
      <w:r w:rsidR="00E9402B" w:rsidRPr="004833EC">
        <w:t xml:space="preserve">0 </w:t>
      </w:r>
      <w:r w:rsidRPr="004833EC">
        <w:t>man</w:t>
      </w:r>
    </w:p>
    <w:p w14:paraId="5F3DAC0E" w14:textId="5BFE706C" w:rsidR="00A27728" w:rsidRPr="004833EC" w:rsidRDefault="00A27728" w:rsidP="003E0585"/>
    <w:p w14:paraId="4B2BC92F" w14:textId="21F4FE0B" w:rsidR="00A27728" w:rsidRPr="004833EC" w:rsidRDefault="009B7860" w:rsidP="00A27728">
      <w:pPr>
        <w:pStyle w:val="Kop2"/>
      </w:pPr>
      <w:bookmarkStart w:id="24" w:name="_Toc517033670"/>
      <w:r w:rsidRPr="004833EC">
        <w:t>bedrijfso</w:t>
      </w:r>
      <w:r w:rsidR="00A27728" w:rsidRPr="004833EC">
        <w:t>mschrijving</w:t>
      </w:r>
      <w:bookmarkEnd w:id="24"/>
    </w:p>
    <w:p w14:paraId="1B4E8F6B" w14:textId="453EBEBC" w:rsidR="00A27728" w:rsidRPr="004833EC" w:rsidRDefault="00CB7AE2" w:rsidP="00A27728">
      <w:r w:rsidRPr="004833EC">
        <w:t xml:space="preserve">KSE Process Technology is een familie bedrijf opgericht in het jaar 1973 onder de naam Kempenservice </w:t>
      </w:r>
      <w:r w:rsidR="00FE412D" w:rsidRPr="004833EC">
        <w:t xml:space="preserve">Elektrotechniek. </w:t>
      </w:r>
      <w:r w:rsidRPr="004833EC">
        <w:t xml:space="preserve">In meer dan 40 jaar is het bedrijf uitgegroeid tot een wereldwijd concern. </w:t>
      </w:r>
    </w:p>
    <w:p w14:paraId="530B29EC" w14:textId="617060AE" w:rsidR="001A6905" w:rsidRPr="004833EC" w:rsidRDefault="001A6905" w:rsidP="00A27728">
      <w:r w:rsidRPr="004833EC">
        <w:t xml:space="preserve">Het bedrijf houdt zich voornamelijk bezig met het doseren, wegen en transporteren van materialen voor de </w:t>
      </w:r>
      <w:r w:rsidR="007032ED" w:rsidRPr="004833EC">
        <w:t>diervoederindustrie</w:t>
      </w:r>
      <w:r w:rsidRPr="004833EC">
        <w:t xml:space="preserve">. </w:t>
      </w:r>
    </w:p>
    <w:p w14:paraId="2EC18395" w14:textId="77777777" w:rsidR="001A6905" w:rsidRPr="004833EC" w:rsidRDefault="001A6905" w:rsidP="00A27728"/>
    <w:p w14:paraId="0E0F3472" w14:textId="3F680BFB" w:rsidR="001A6905" w:rsidRPr="004833EC" w:rsidRDefault="001A6905" w:rsidP="00A27728">
      <w:r w:rsidRPr="004833EC">
        <w:t xml:space="preserve">Het bedrijf </w:t>
      </w:r>
      <w:r w:rsidR="00C80373" w:rsidRPr="004833EC">
        <w:t>richt zich op het  produceren van 2 soorten producten</w:t>
      </w:r>
      <w:r w:rsidRPr="004833EC">
        <w:t>:</w:t>
      </w:r>
    </w:p>
    <w:p w14:paraId="099AB4EC" w14:textId="4D6E6C89" w:rsidR="001A6905" w:rsidRPr="004833EC" w:rsidRDefault="001A6905" w:rsidP="008D626E">
      <w:pPr>
        <w:pStyle w:val="Lijstalinea"/>
        <w:numPr>
          <w:ilvl w:val="0"/>
          <w:numId w:val="16"/>
        </w:numPr>
      </w:pPr>
      <w:r w:rsidRPr="004833EC">
        <w:t>Het produceren van doseer</w:t>
      </w:r>
      <w:r w:rsidR="00C80373" w:rsidRPr="004833EC">
        <w:t>- en weegsystemen (ALFRA)</w:t>
      </w:r>
    </w:p>
    <w:p w14:paraId="20469DB0" w14:textId="22864C62" w:rsidR="00C80373" w:rsidRPr="004833EC" w:rsidRDefault="00C80373" w:rsidP="008D626E">
      <w:pPr>
        <w:pStyle w:val="Lijstalinea"/>
        <w:numPr>
          <w:ilvl w:val="0"/>
          <w:numId w:val="16"/>
        </w:numPr>
      </w:pPr>
      <w:r w:rsidRPr="004833EC">
        <w:t>Het automatisering van bedrijfsprocessen (PROMAS ST)</w:t>
      </w:r>
    </w:p>
    <w:p w14:paraId="152D213F" w14:textId="021EC7D7" w:rsidR="00C80373" w:rsidRPr="004833EC" w:rsidRDefault="00C80373" w:rsidP="00C80373"/>
    <w:p w14:paraId="71E52259" w14:textId="4C04CD30" w:rsidR="00C80373" w:rsidRPr="004833EC" w:rsidRDefault="007032ED" w:rsidP="00C80373">
      <w:r w:rsidRPr="004833EC">
        <w:t>KSE heeft ongeveer 800 verschillende klanten in 46 landen.</w:t>
      </w:r>
    </w:p>
    <w:p w14:paraId="6F40955C" w14:textId="1BAECBFB" w:rsidR="007032ED" w:rsidRPr="004833EC" w:rsidRDefault="007032ED" w:rsidP="00C80373"/>
    <w:p w14:paraId="1BD422D8" w14:textId="03D84C8A" w:rsidR="007032ED" w:rsidRPr="004833EC" w:rsidRDefault="007032ED" w:rsidP="007032ED">
      <w:pPr>
        <w:pStyle w:val="Kop2"/>
      </w:pPr>
      <w:bookmarkStart w:id="25" w:name="_Toc517033671"/>
      <w:r w:rsidRPr="004833EC">
        <w:t>bedrijfsstructuur</w:t>
      </w:r>
      <w:bookmarkEnd w:id="25"/>
    </w:p>
    <w:p w14:paraId="06283027" w14:textId="4ECBEC35" w:rsidR="007032ED" w:rsidRPr="004833EC" w:rsidRDefault="007032ED" w:rsidP="00C80373"/>
    <w:p w14:paraId="00319542" w14:textId="0937BCF4" w:rsidR="007032ED" w:rsidRDefault="007032ED" w:rsidP="00C80373">
      <w:r w:rsidRPr="004833EC">
        <w:rPr>
          <w:noProof/>
        </w:rPr>
        <w:drawing>
          <wp:inline distT="114300" distB="114300" distL="114300" distR="114300" wp14:anchorId="3A58840E" wp14:editId="16634946">
            <wp:extent cx="5994400" cy="3098800"/>
            <wp:effectExtent l="0" t="0" r="6350" b="6350"/>
            <wp:docPr id="3" name="image06.png" title="KSE structuur"/>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4"/>
                    <a:srcRect/>
                    <a:stretch>
                      <a:fillRect/>
                    </a:stretch>
                  </pic:blipFill>
                  <pic:spPr>
                    <a:xfrm>
                      <a:off x="0" y="0"/>
                      <a:ext cx="5994741" cy="3098976"/>
                    </a:xfrm>
                    <a:prstGeom prst="rect">
                      <a:avLst/>
                    </a:prstGeom>
                    <a:ln/>
                  </pic:spPr>
                </pic:pic>
              </a:graphicData>
            </a:graphic>
          </wp:inline>
        </w:drawing>
      </w:r>
    </w:p>
    <w:p w14:paraId="035BE29E" w14:textId="68DA51F5" w:rsidR="006C3410" w:rsidRPr="006C3410" w:rsidRDefault="006C3410" w:rsidP="00C80373">
      <w:pPr>
        <w:rPr>
          <w:sz w:val="20"/>
        </w:rPr>
      </w:pPr>
      <w:r w:rsidRPr="006C3410">
        <w:rPr>
          <w:sz w:val="20"/>
        </w:rPr>
        <w:t>Figuur</w:t>
      </w:r>
      <w:r w:rsidR="00B25EAB">
        <w:rPr>
          <w:sz w:val="20"/>
        </w:rPr>
        <w:t xml:space="preserve"> 1</w:t>
      </w:r>
      <w:r w:rsidRPr="006C3410">
        <w:rPr>
          <w:sz w:val="20"/>
        </w:rPr>
        <w:t>: bedrijfsstructuur</w:t>
      </w:r>
    </w:p>
    <w:p w14:paraId="771182B3" w14:textId="77777777" w:rsidR="006C3410" w:rsidRPr="004833EC" w:rsidRDefault="006C3410" w:rsidP="00C80373"/>
    <w:p w14:paraId="3B111CE7" w14:textId="1A8EA110" w:rsidR="0008449A" w:rsidRPr="004833EC" w:rsidRDefault="0008449A" w:rsidP="00C80373">
      <w:r w:rsidRPr="004833EC">
        <w:t xml:space="preserve">KSE heeft één eigenaar. Naast de eigenaar is er ook een algemene directeur en daaronder 3 adjunct-directeuren. </w:t>
      </w:r>
    </w:p>
    <w:p w14:paraId="6CC59FCD" w14:textId="57D1B2C3" w:rsidR="0008449A" w:rsidRPr="004833EC" w:rsidRDefault="0008449A" w:rsidP="008D626E">
      <w:pPr>
        <w:pStyle w:val="Lijstalinea"/>
        <w:numPr>
          <w:ilvl w:val="0"/>
          <w:numId w:val="17"/>
        </w:numPr>
      </w:pPr>
      <w:r w:rsidRPr="004833EC">
        <w:t>technisch directeur</w:t>
      </w:r>
    </w:p>
    <w:p w14:paraId="10AC8C06" w14:textId="5BFCAE7B" w:rsidR="0008449A" w:rsidRPr="004833EC" w:rsidRDefault="0008449A" w:rsidP="008D626E">
      <w:pPr>
        <w:pStyle w:val="Lijstalinea"/>
        <w:numPr>
          <w:ilvl w:val="0"/>
          <w:numId w:val="17"/>
        </w:numPr>
      </w:pPr>
      <w:r w:rsidRPr="004833EC">
        <w:t>commercieel directeur</w:t>
      </w:r>
    </w:p>
    <w:p w14:paraId="11C78608" w14:textId="1951A3F7" w:rsidR="0008449A" w:rsidRPr="004833EC" w:rsidRDefault="0008449A" w:rsidP="008D626E">
      <w:pPr>
        <w:pStyle w:val="Lijstalinea"/>
        <w:numPr>
          <w:ilvl w:val="0"/>
          <w:numId w:val="17"/>
        </w:numPr>
      </w:pPr>
      <w:r w:rsidRPr="004833EC">
        <w:t>operationeel directeur</w:t>
      </w:r>
    </w:p>
    <w:p w14:paraId="5D5C6BAD" w14:textId="3D9BA11E" w:rsidR="00EB47C6" w:rsidRPr="004833EC" w:rsidRDefault="00EB47C6" w:rsidP="00EB47C6">
      <w:r w:rsidRPr="004833EC">
        <w:br w:type="page"/>
      </w:r>
    </w:p>
    <w:p w14:paraId="22DD68C6" w14:textId="2F4A8EEF" w:rsidR="00EB47C6" w:rsidRPr="004833EC" w:rsidRDefault="00EB47C6" w:rsidP="00EB47C6">
      <w:pPr>
        <w:pStyle w:val="Kop2"/>
      </w:pPr>
      <w:bookmarkStart w:id="26" w:name="_Toc517033672"/>
      <w:r w:rsidRPr="004833EC">
        <w:lastRenderedPageBreak/>
        <w:t>Plaats van stagiair in het bedrijf</w:t>
      </w:r>
      <w:bookmarkEnd w:id="26"/>
    </w:p>
    <w:p w14:paraId="230931BF" w14:textId="77777777" w:rsidR="00EB47C6" w:rsidRPr="004833EC" w:rsidRDefault="00EB47C6" w:rsidP="00EB47C6"/>
    <w:p w14:paraId="32C6409B" w14:textId="04E9CA78" w:rsidR="00EB47C6" w:rsidRPr="004833EC" w:rsidRDefault="00EB47C6" w:rsidP="00EB47C6">
      <w:r w:rsidRPr="004833EC">
        <w:t xml:space="preserve">Het bedrijf houdt zich bezig met het automatiseren van fabrieken voor de diervoederindustrie. Deze fabrieken hebben een bepaalde instelling nodig per klant en zullen daarom geconfigureerd moeten worden. </w:t>
      </w:r>
    </w:p>
    <w:p w14:paraId="18091CE9" w14:textId="77777777" w:rsidR="00EB47C6" w:rsidRPr="004833EC" w:rsidRDefault="00EB47C6" w:rsidP="00EB47C6"/>
    <w:p w14:paraId="7AA95A70" w14:textId="1D182B5E" w:rsidR="00EB47C6" w:rsidRPr="004833EC" w:rsidRDefault="00EB47C6" w:rsidP="00EB47C6">
      <w:r w:rsidRPr="004833EC">
        <w:t xml:space="preserve">Ik als stagiair zit </w:t>
      </w:r>
      <w:r w:rsidR="00A322A3">
        <w:t>op de afdeling ontwikkeling</w:t>
      </w:r>
      <w:r w:rsidRPr="004833EC">
        <w:t xml:space="preserve">. Hier worden nieuwe </w:t>
      </w:r>
      <w:r w:rsidR="001444C4" w:rsidRPr="004833EC">
        <w:t xml:space="preserve">software </w:t>
      </w:r>
      <w:r w:rsidRPr="004833EC">
        <w:t>systemen gemaakt of nieuwe onderdelen van bestaande</w:t>
      </w:r>
      <w:r w:rsidR="001444C4" w:rsidRPr="004833EC">
        <w:t xml:space="preserve"> software</w:t>
      </w:r>
      <w:r w:rsidRPr="004833EC">
        <w:t xml:space="preserve"> systemen.</w:t>
      </w:r>
    </w:p>
    <w:p w14:paraId="21E25296" w14:textId="77777777" w:rsidR="0008449A" w:rsidRPr="004833EC" w:rsidRDefault="0008449A" w:rsidP="00C80373"/>
    <w:p w14:paraId="35503E39" w14:textId="77777777" w:rsidR="007032ED" w:rsidRPr="004833EC" w:rsidRDefault="007032ED" w:rsidP="007032ED">
      <w:pPr>
        <w:pStyle w:val="Kop2"/>
      </w:pPr>
      <w:bookmarkStart w:id="27" w:name="_Toc517033673"/>
      <w:r w:rsidRPr="004833EC">
        <w:t>Missie van KSE</w:t>
      </w:r>
      <w:bookmarkEnd w:id="27"/>
    </w:p>
    <w:p w14:paraId="626FCEAC" w14:textId="1ADB099A" w:rsidR="007032ED" w:rsidRPr="004833EC" w:rsidRDefault="007032ED" w:rsidP="007032ED">
      <w:pPr>
        <w:rPr>
          <w:shd w:val="clear" w:color="auto" w:fill="FFFFFF"/>
        </w:rPr>
      </w:pPr>
      <w:r w:rsidRPr="004833EC">
        <w:rPr>
          <w:shd w:val="clear" w:color="auto" w:fill="FFFFFF"/>
        </w:rPr>
        <w:t>“Het toepassen en delen van proceskennis en procestechnologie, zodat onze klanten in de poeder- en korrel verwerkende industrie hele hoogwaardige producten kunnen produceren op een veilige, efficiënte en verantwoorde wijze voor de leefomgeving van mens en dier. Door technologische innovaties wordt de performance van de productie van de eindklant steeds verbeterd.”</w:t>
      </w:r>
    </w:p>
    <w:p w14:paraId="76587EA3" w14:textId="748D24FE" w:rsidR="004B7E61" w:rsidRPr="004833EC" w:rsidRDefault="007032ED" w:rsidP="007032ED">
      <w:r w:rsidRPr="004833EC">
        <w:t>(KSE Process Technology, 2018)</w:t>
      </w:r>
    </w:p>
    <w:p w14:paraId="2A1FDC60" w14:textId="04E17552" w:rsidR="001203E4" w:rsidRPr="004833EC" w:rsidRDefault="004B7E61" w:rsidP="001203E4">
      <w:r w:rsidRPr="004833EC">
        <w:br w:type="page"/>
      </w:r>
    </w:p>
    <w:p w14:paraId="541094F1" w14:textId="77777777" w:rsidR="001203E4" w:rsidRPr="004833EC" w:rsidRDefault="001203E4" w:rsidP="001203E4">
      <w:pPr>
        <w:pStyle w:val="Kop1"/>
      </w:pPr>
      <w:bookmarkStart w:id="28" w:name="_Toc517033674"/>
      <w:r w:rsidRPr="004833EC">
        <w:lastRenderedPageBreak/>
        <w:t>De opdracht</w:t>
      </w:r>
      <w:bookmarkEnd w:id="28"/>
      <w:r w:rsidRPr="004833EC">
        <w:t xml:space="preserve"> </w:t>
      </w:r>
    </w:p>
    <w:p w14:paraId="55BC0B2C" w14:textId="2A057745" w:rsidR="00B702D5" w:rsidRPr="004833EC" w:rsidRDefault="00B702D5" w:rsidP="00B702D5"/>
    <w:p w14:paraId="2EBD5534" w14:textId="7A0A9601" w:rsidR="00B702D5" w:rsidRPr="004833EC" w:rsidRDefault="00F87E7A" w:rsidP="00B702D5">
      <w:pPr>
        <w:pStyle w:val="Kop2"/>
      </w:pPr>
      <w:bookmarkStart w:id="29" w:name="_Toc517033675"/>
      <w:r w:rsidRPr="004833EC">
        <w:t>Opdracht omschrijving</w:t>
      </w:r>
      <w:bookmarkEnd w:id="29"/>
    </w:p>
    <w:p w14:paraId="21D89504" w14:textId="20D659AD" w:rsidR="00933AB6" w:rsidRDefault="00933AB6" w:rsidP="00933AB6">
      <w:r w:rsidRPr="004833EC">
        <w:t>De vorige stagiair heeft een pilotversie van de applicatie werkend gekregen ook kunnen er configuratie bestanden gemaakt worden die opgeslagen kunnen worden als Xml-bestanden. Alleen zitten er nog diverse bugs in de hui</w:t>
      </w:r>
      <w:r w:rsidR="00A322A3">
        <w:t>dige applicatie en de code kwaliteit is weinig aandacht aan besteed</w:t>
      </w:r>
      <w:r w:rsidRPr="004833EC">
        <w:t>. Het is aan de stagiair de taak om de Applicatie uit te breiden en op te schonen of zelf de code opnieuw op te bouwen en ervoor te zorgen dat de applicatie bruikbaar is voor het bedrijf.</w:t>
      </w:r>
    </w:p>
    <w:p w14:paraId="04A525A1" w14:textId="4EA156B9" w:rsidR="00DB01EC" w:rsidRDefault="00DB01EC" w:rsidP="00933AB6">
      <w:pPr>
        <w:rPr>
          <w:color w:val="000000"/>
          <w:szCs w:val="20"/>
        </w:rPr>
      </w:pPr>
    </w:p>
    <w:p w14:paraId="00D715E6" w14:textId="4890D541" w:rsidR="00DB01EC" w:rsidRPr="004833EC" w:rsidRDefault="00DB01EC" w:rsidP="00DB01EC">
      <w:pPr>
        <w:rPr>
          <w:color w:val="000000"/>
          <w:szCs w:val="20"/>
        </w:rPr>
      </w:pPr>
      <w:r>
        <w:rPr>
          <w:color w:val="000000"/>
          <w:szCs w:val="20"/>
        </w:rPr>
        <w:t>Ook moet er aan de netheid van de code gewerkt worden. Het is de bedoeling dat dit in het tweede deel (na de eerste 10 weken) van de stage gebeurt.</w:t>
      </w:r>
    </w:p>
    <w:p w14:paraId="5AB406AB" w14:textId="4770C721" w:rsidR="00B702D5" w:rsidRPr="004833EC" w:rsidRDefault="00B702D5" w:rsidP="00B702D5"/>
    <w:p w14:paraId="4C94243D" w14:textId="527BCCF5" w:rsidR="00B702D5" w:rsidRPr="004833EC" w:rsidRDefault="00B702D5" w:rsidP="00B702D5">
      <w:pPr>
        <w:pStyle w:val="Kop2"/>
      </w:pPr>
      <w:bookmarkStart w:id="30" w:name="_Toc517033676"/>
      <w:r w:rsidRPr="004833EC">
        <w:t>Beoogde oplossing</w:t>
      </w:r>
      <w:bookmarkEnd w:id="30"/>
    </w:p>
    <w:p w14:paraId="547EC128" w14:textId="69CC8348" w:rsidR="00933AB6" w:rsidRDefault="00933AB6" w:rsidP="00933AB6">
      <w:pPr>
        <w:rPr>
          <w:color w:val="000000"/>
          <w:szCs w:val="20"/>
        </w:rPr>
      </w:pPr>
      <w:r w:rsidRPr="004833EC">
        <w:rPr>
          <w:color w:val="000000"/>
          <w:szCs w:val="20"/>
        </w:rPr>
        <w:t xml:space="preserve">Om het probleem op te lossen is een prototype gemaakt van een tool waarmee het pakket geconfigureerd kan worden. De tool is tijdelijk door het personeel getest en heeft de werking daarmee aangetoond. De tool bevat echter nog te weinig functionaliteit om in de praktijk toegepast te kunnen worden. Na het uitvoeren van deze stageopdracht moet dat wel het geval zijn. </w:t>
      </w:r>
    </w:p>
    <w:p w14:paraId="65D5542C" w14:textId="440B05DC" w:rsidR="00DB01EC" w:rsidRDefault="00DB01EC" w:rsidP="00933AB6">
      <w:pPr>
        <w:rPr>
          <w:color w:val="000000"/>
          <w:szCs w:val="20"/>
        </w:rPr>
      </w:pPr>
    </w:p>
    <w:p w14:paraId="3D495EBE" w14:textId="42C48168" w:rsidR="00933AB6" w:rsidRPr="004833EC" w:rsidRDefault="007E1AD7" w:rsidP="001203E4">
      <w:r w:rsidRPr="004833EC">
        <w:br w:type="page"/>
      </w:r>
    </w:p>
    <w:p w14:paraId="43E95051" w14:textId="6E707F86" w:rsidR="001203E4" w:rsidRPr="004833EC" w:rsidRDefault="00C00FCA" w:rsidP="001203E4">
      <w:pPr>
        <w:pStyle w:val="Kop1"/>
      </w:pPr>
      <w:bookmarkStart w:id="31" w:name="_Toc517033677"/>
      <w:r w:rsidRPr="004833EC">
        <w:lastRenderedPageBreak/>
        <w:t>Het algemene proces</w:t>
      </w:r>
      <w:bookmarkEnd w:id="31"/>
    </w:p>
    <w:p w14:paraId="4960B50B" w14:textId="299DF490" w:rsidR="00583F33" w:rsidRPr="004833EC" w:rsidRDefault="002602A7" w:rsidP="004C4B8D">
      <w:r w:rsidRPr="004833EC">
        <w:t xml:space="preserve">Het bedrijf werkt met RUP (Rational Unified Process). Dit is een incrementeel waterval model. Het bedrijf is </w:t>
      </w:r>
      <w:r w:rsidR="00583F33" w:rsidRPr="004833EC">
        <w:t xml:space="preserve">een paar jaar </w:t>
      </w:r>
      <w:r w:rsidRPr="004833EC">
        <w:t>begonnen met scrum en dit bevalt ze goed. Ik als stagiair had eerst besloten om met RUP te werken in combinatie met scrum</w:t>
      </w:r>
      <w:r w:rsidR="00583F33" w:rsidRPr="004833EC">
        <w:t>, omdat het bedrijf dit in grote lijnen nog aanhoudt</w:t>
      </w:r>
    </w:p>
    <w:p w14:paraId="2438FF26" w14:textId="77777777" w:rsidR="00583F33" w:rsidRPr="004833EC" w:rsidRDefault="00583F33" w:rsidP="004C4B8D"/>
    <w:p w14:paraId="1563480D" w14:textId="0AA298A4" w:rsidR="00163118" w:rsidRPr="004833EC" w:rsidRDefault="002602A7" w:rsidP="004C4B8D">
      <w:r w:rsidRPr="004833EC">
        <w:t xml:space="preserve">Echter </w:t>
      </w:r>
      <w:r w:rsidR="00583F33" w:rsidRPr="004833EC">
        <w:t>is er gekozen om alleen met scrum te werken. Dit is namelijk een stuk flexibeler. Bijkomende taken kunnen hierdoor gemakkelijker opgepakt worden.</w:t>
      </w:r>
    </w:p>
    <w:p w14:paraId="7D897C71" w14:textId="59D6C494" w:rsidR="00AD4CD9" w:rsidRPr="004833EC" w:rsidRDefault="002602A7" w:rsidP="004C4B8D">
      <w:pPr>
        <w:keepNext/>
      </w:pPr>
      <w:r w:rsidRPr="004833EC">
        <w:rPr>
          <w:noProof/>
        </w:rPr>
        <w:drawing>
          <wp:inline distT="0" distB="0" distL="0" distR="0" wp14:anchorId="1F361DD4" wp14:editId="26498984">
            <wp:extent cx="4003040" cy="2885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3040" cy="2885440"/>
                    </a:xfrm>
                    <a:prstGeom prst="rect">
                      <a:avLst/>
                    </a:prstGeom>
                    <a:noFill/>
                    <a:ln>
                      <a:noFill/>
                    </a:ln>
                  </pic:spPr>
                </pic:pic>
              </a:graphicData>
            </a:graphic>
          </wp:inline>
        </w:drawing>
      </w:r>
    </w:p>
    <w:p w14:paraId="5AE4FAAB" w14:textId="4AB63742" w:rsidR="00163118" w:rsidRPr="000571C0" w:rsidRDefault="004C4B8D" w:rsidP="00371185">
      <w:pPr>
        <w:pStyle w:val="Bijschrift"/>
        <w:rPr>
          <w:sz w:val="20"/>
        </w:rPr>
      </w:pPr>
      <w:r w:rsidRPr="000571C0">
        <w:rPr>
          <w:sz w:val="20"/>
        </w:rPr>
        <w:t xml:space="preserve">Figuur </w:t>
      </w:r>
      <w:r w:rsidR="00B25EAB">
        <w:rPr>
          <w:sz w:val="20"/>
        </w:rPr>
        <w:t>2</w:t>
      </w:r>
      <w:r w:rsidRPr="000571C0">
        <w:rPr>
          <w:sz w:val="20"/>
        </w:rPr>
        <w:t xml:space="preserve">: </w:t>
      </w:r>
      <w:r w:rsidR="00583F33" w:rsidRPr="000571C0">
        <w:rPr>
          <w:sz w:val="20"/>
        </w:rPr>
        <w:t xml:space="preserve">aangehouden </w:t>
      </w:r>
      <w:r w:rsidR="002602A7" w:rsidRPr="000571C0">
        <w:rPr>
          <w:sz w:val="20"/>
        </w:rPr>
        <w:t>Scrum framework</w:t>
      </w:r>
    </w:p>
    <w:p w14:paraId="1FC0BF6D" w14:textId="77777777" w:rsidR="00163118" w:rsidRPr="004833EC" w:rsidRDefault="00163118" w:rsidP="00583F33"/>
    <w:p w14:paraId="26A13FD5" w14:textId="6A390896" w:rsidR="00293D1B" w:rsidRPr="004833EC" w:rsidRDefault="00293D1B" w:rsidP="00583F33">
      <w:r w:rsidRPr="004833EC">
        <w:t>Het scrum proces wordt uitgevoerd met behulp van sprint. Elke sprint is 2 weken lang.</w:t>
      </w:r>
    </w:p>
    <w:p w14:paraId="52502414" w14:textId="421882A2" w:rsidR="00796D0E" w:rsidRPr="004833EC" w:rsidRDefault="00796D0E" w:rsidP="00583F33">
      <w:r w:rsidRPr="004833EC">
        <w:t xml:space="preserve">Aan het begin van een sprint </w:t>
      </w:r>
      <w:r w:rsidR="00FE412D" w:rsidRPr="004833EC">
        <w:t>vindt</w:t>
      </w:r>
      <w:r w:rsidRPr="004833EC">
        <w:t xml:space="preserve"> de sprint planning plaats. Hierin wordt er</w:t>
      </w:r>
      <w:r w:rsidR="008C33AD" w:rsidRPr="004833EC">
        <w:t xml:space="preserve"> met het scrum team</w:t>
      </w:r>
      <w:r w:rsidRPr="004833EC">
        <w:t xml:space="preserve"> gekeken of alle taken voor elke </w:t>
      </w:r>
      <w:r w:rsidR="008C33AD" w:rsidRPr="004833EC">
        <w:t>programmeur realistisch zijn</w:t>
      </w:r>
      <w:r w:rsidR="00072A04">
        <w:t xml:space="preserve">. </w:t>
      </w:r>
    </w:p>
    <w:p w14:paraId="5C7D18A4" w14:textId="46273813" w:rsidR="00371185" w:rsidRPr="004833EC" w:rsidRDefault="00371185" w:rsidP="00583F33"/>
    <w:p w14:paraId="699F0B57" w14:textId="11E31E2B" w:rsidR="00371185" w:rsidRPr="004833EC" w:rsidRDefault="00371185" w:rsidP="00583F33">
      <w:r w:rsidRPr="004833EC">
        <w:t>Aan het begin van elke dag wordt er een stand-up gehouden. Hierin wordt kort besproken wat iedereen de vo</w:t>
      </w:r>
      <w:r w:rsidR="00072A04">
        <w:t>rig</w:t>
      </w:r>
      <w:r w:rsidRPr="004833EC">
        <w:t xml:space="preserve">e dag gedaan heeft en wat hij die dag gaat doen. </w:t>
      </w:r>
    </w:p>
    <w:p w14:paraId="72B10928" w14:textId="1F9BADC9" w:rsidR="00796D0E" w:rsidRPr="004833EC" w:rsidRDefault="00796D0E" w:rsidP="00583F33"/>
    <w:p w14:paraId="6403ED43" w14:textId="77EF2634" w:rsidR="00C00FCA" w:rsidRPr="004833EC" w:rsidRDefault="008C33AD" w:rsidP="00583F33">
      <w:r w:rsidRPr="004833EC">
        <w:t xml:space="preserve">Op de helft van elke sprint (einde eerste week) wordt er met de stagiair gekeken naar de vooruitgang van </w:t>
      </w:r>
      <w:r w:rsidR="00072A04">
        <w:t>het</w:t>
      </w:r>
      <w:r w:rsidRPr="004833EC">
        <w:t xml:space="preserve"> werk met behulp van een korte demo.</w:t>
      </w:r>
      <w:r w:rsidR="00FE412D">
        <w:t xml:space="preserve"> Bij deze demo zijn de bedrijf</w:t>
      </w:r>
      <w:r w:rsidR="006C3410">
        <w:t>s</w:t>
      </w:r>
      <w:r w:rsidR="00BB216D" w:rsidRPr="004833EC">
        <w:t>begeleider, de Product owner en 1 a 3 MES-engineers aanwezig.</w:t>
      </w:r>
      <w:r w:rsidR="00C00FCA" w:rsidRPr="004833EC">
        <w:t xml:space="preserve"> </w:t>
      </w:r>
    </w:p>
    <w:p w14:paraId="3266B1A4" w14:textId="5CCE9FFB" w:rsidR="008C33AD" w:rsidRPr="004833EC" w:rsidRDefault="00C00FCA" w:rsidP="00583F33">
      <w:r w:rsidRPr="004833EC">
        <w:t xml:space="preserve">Afhankelijk </w:t>
      </w:r>
      <w:r w:rsidR="008C33AD" w:rsidRPr="004833EC">
        <w:t xml:space="preserve">van hoe de sprint tot nu toe </w:t>
      </w:r>
      <w:r w:rsidR="00C61AF4" w:rsidRPr="004833EC">
        <w:t>verlopen is</w:t>
      </w:r>
      <w:r w:rsidR="008C33AD" w:rsidRPr="004833EC">
        <w:t xml:space="preserve"> wordt de backlog bijgesteld. </w:t>
      </w:r>
      <w:r w:rsidR="00FE412D">
        <w:t>Mocht de sprint minder goed verlopen dan worden er taken doorgeschoven naar de volgende week.</w:t>
      </w:r>
    </w:p>
    <w:p w14:paraId="7A105508" w14:textId="5F9B1F32" w:rsidR="00163118" w:rsidRPr="004833EC" w:rsidRDefault="00163118" w:rsidP="00583F33"/>
    <w:p w14:paraId="5D08B4C7" w14:textId="5F7E66FF" w:rsidR="00163118" w:rsidRPr="004833EC" w:rsidRDefault="00C61AF4" w:rsidP="00583F33">
      <w:r w:rsidRPr="004833EC">
        <w:t>Begin volgende week</w:t>
      </w:r>
      <w:r w:rsidR="00072A04">
        <w:t xml:space="preserve"> op maandag </w:t>
      </w:r>
      <w:r w:rsidRPr="004833EC">
        <w:t>wordt er weer met het team een sprintplanning gehouden. Er wordt hierin kort een sprint review gegeven per lid van het team. Iedereen krijgt een post-</w:t>
      </w:r>
      <w:r w:rsidR="005A4577" w:rsidRPr="004833EC">
        <w:t>it</w:t>
      </w:r>
      <w:r w:rsidRPr="004833EC">
        <w:t xml:space="preserve"> en schrijft voor zichzelf een cijfer tussen de 1</w:t>
      </w:r>
      <w:r w:rsidR="00803233" w:rsidRPr="004833EC">
        <w:t xml:space="preserve"> en 5 op en een positief of negatief punt.</w:t>
      </w:r>
      <w:r w:rsidR="005A4577" w:rsidRPr="004833EC">
        <w:t xml:space="preserve"> Daarna worden deze punten opgenoemd en gezegd waarom iets wel of niet goed ging.</w:t>
      </w:r>
    </w:p>
    <w:p w14:paraId="36B22C5C" w14:textId="6C5C8F13" w:rsidR="00803233" w:rsidRPr="004833EC" w:rsidRDefault="00803233" w:rsidP="00583F33"/>
    <w:p w14:paraId="3BC5BCB6" w14:textId="704DC1BE" w:rsidR="005A4577" w:rsidRPr="004833EC" w:rsidRDefault="005A4577" w:rsidP="005A4577">
      <w:r w:rsidRPr="004833EC">
        <w:t xml:space="preserve">Aan het einde sprint wordt er door de stagiair weer een demo gegeven. </w:t>
      </w:r>
      <w:r w:rsidR="00AA1B54">
        <w:t xml:space="preserve">De </w:t>
      </w:r>
      <w:r w:rsidRPr="004833EC">
        <w:t xml:space="preserve">product owner en MES-engineers </w:t>
      </w:r>
      <w:r w:rsidR="00AA1B54">
        <w:t xml:space="preserve">bepalen </w:t>
      </w:r>
      <w:r w:rsidRPr="004833EC">
        <w:t xml:space="preserve">welke functionaliteiten </w:t>
      </w:r>
      <w:r w:rsidR="00BB216D" w:rsidRPr="004833EC">
        <w:t xml:space="preserve">er bij komen. Ik als stagiair maak dan een sprintplanning voor volgende sprint zodat mijn backlog items alvast in orde zijn aan het begin van de </w:t>
      </w:r>
      <w:r w:rsidR="00C00FCA" w:rsidRPr="004833EC">
        <w:t>volgende</w:t>
      </w:r>
      <w:r w:rsidR="00BB216D" w:rsidRPr="004833EC">
        <w:t xml:space="preserve"> sprint.</w:t>
      </w:r>
      <w:r w:rsidR="00AA1B54">
        <w:t xml:space="preserve"> Backlog items die niet gedaan of af zijn worden doorgeschoven naar de volgende sprint.</w:t>
      </w:r>
    </w:p>
    <w:p w14:paraId="5A873C4F" w14:textId="11218F46" w:rsidR="001203E4" w:rsidRPr="004833EC" w:rsidRDefault="006C3410" w:rsidP="001203E4">
      <w:r>
        <w:br w:type="page"/>
      </w:r>
    </w:p>
    <w:p w14:paraId="2DED4BD5" w14:textId="77777777" w:rsidR="001203E4" w:rsidRPr="004833EC" w:rsidRDefault="001203E4" w:rsidP="001203E4">
      <w:pPr>
        <w:pStyle w:val="Kop1"/>
      </w:pPr>
      <w:bookmarkStart w:id="32" w:name="_Toc517033678"/>
      <w:r w:rsidRPr="004833EC">
        <w:lastRenderedPageBreak/>
        <w:t>Uitvoering proces</w:t>
      </w:r>
      <w:bookmarkEnd w:id="32"/>
    </w:p>
    <w:p w14:paraId="7376C238" w14:textId="51C8E193" w:rsidR="004762E6" w:rsidRDefault="001203E4" w:rsidP="001B2998">
      <w:r w:rsidRPr="004833EC">
        <w:t xml:space="preserve">Hier zal de uitvoering beschreven staan per sprint. </w:t>
      </w:r>
      <w:r w:rsidR="001B2998">
        <w:t xml:space="preserve">Iedere sprint zal een of meerdere </w:t>
      </w:r>
      <w:r w:rsidR="006D7A16">
        <w:t xml:space="preserve">kopjes </w:t>
      </w:r>
      <w:r w:rsidR="001B2998">
        <w:t>bevatten met daarin een beschreven doel van die sprint.</w:t>
      </w:r>
    </w:p>
    <w:p w14:paraId="67156FB7" w14:textId="3537DE7F" w:rsidR="00723F1C" w:rsidRPr="004833EC" w:rsidRDefault="00723F1C" w:rsidP="001203E4"/>
    <w:p w14:paraId="272B0620" w14:textId="1A4EE8AB" w:rsidR="00723F1C" w:rsidRPr="004833EC" w:rsidRDefault="00723F1C" w:rsidP="00723F1C">
      <w:pPr>
        <w:pStyle w:val="Kop2"/>
      </w:pPr>
      <w:bookmarkStart w:id="33" w:name="_Toc517033679"/>
      <w:r w:rsidRPr="004833EC">
        <w:t>Sprint 1</w:t>
      </w:r>
      <w:bookmarkEnd w:id="33"/>
    </w:p>
    <w:p w14:paraId="7336615F" w14:textId="77777777" w:rsidR="00215E18" w:rsidRPr="004833EC" w:rsidRDefault="00215E18" w:rsidP="00E72613"/>
    <w:p w14:paraId="70806352" w14:textId="77777777" w:rsidR="00215E18" w:rsidRPr="00083DEC" w:rsidRDefault="00215E18" w:rsidP="00215E18">
      <w:pPr>
        <w:rPr>
          <w:u w:val="single"/>
        </w:rPr>
      </w:pPr>
      <w:r w:rsidRPr="00083DEC">
        <w:rPr>
          <w:u w:val="single"/>
        </w:rPr>
        <w:t>Het volgende doel was om de algemene bedrijfsprocessen en de opdracht beter te leren kennen.</w:t>
      </w:r>
    </w:p>
    <w:p w14:paraId="086F30F6" w14:textId="77777777" w:rsidR="00215E18" w:rsidRPr="004833EC" w:rsidRDefault="00215E18" w:rsidP="00215E18"/>
    <w:p w14:paraId="10F54F10" w14:textId="6CDD5360" w:rsidR="00215E18" w:rsidRDefault="000202B4" w:rsidP="00215E18">
      <w:r>
        <w:t>De aangeleverde d</w:t>
      </w:r>
      <w:r w:rsidR="00215E18" w:rsidRPr="004833EC">
        <w:t>ocumentatie met daarin de bedrijfsprocessen zijn de eerste week bestudeerd. Parallel daaraan is de opdracht van de stage nog een keer doorgenomen. Ook de documentatie van de vorige stagiair is bestudeerd.</w:t>
      </w:r>
      <w:r w:rsidRPr="004833EC">
        <w:t xml:space="preserve"> </w:t>
      </w:r>
      <w:r w:rsidR="00215E18" w:rsidRPr="004833EC">
        <w:t>Gesprekken met collega’s zijn gebruikt om de theorie van het bedrijf met de praktijk te vergelijken. Verder is er navraag gedaan waar de vorige stagiair tegenaan gelopen is.</w:t>
      </w:r>
    </w:p>
    <w:p w14:paraId="01D48D61" w14:textId="77777777" w:rsidR="00AB4D48" w:rsidRPr="004833EC" w:rsidRDefault="00AB4D48" w:rsidP="00215E18"/>
    <w:p w14:paraId="5B51C5B2" w14:textId="1D73BA4F" w:rsidR="007648BF" w:rsidRDefault="00215E18" w:rsidP="00215E18">
      <w:r w:rsidRPr="004833EC">
        <w:t>Uit de documentatie bleek dat</w:t>
      </w:r>
      <w:r w:rsidR="007648BF">
        <w:t xml:space="preserve"> er alleen maar bekende technieken waren gebruikt. De gebruikte implementatie technieken komen allemaal uit semester 1 of 2 van de opleiding</w:t>
      </w:r>
      <w:r w:rsidRPr="004833EC">
        <w:t>.</w:t>
      </w:r>
      <w:r w:rsidR="007648BF">
        <w:t xml:space="preserve"> </w:t>
      </w:r>
    </w:p>
    <w:p w14:paraId="7BBF1D38" w14:textId="08FA9832" w:rsidR="007648BF" w:rsidRDefault="007648BF" w:rsidP="00215E18">
      <w:r>
        <w:t>In het software architectuur document stond</w:t>
      </w:r>
      <w:r w:rsidR="00CE5E83">
        <w:t xml:space="preserve">en </w:t>
      </w:r>
      <w:r w:rsidR="006D7A16">
        <w:t>vrij overbodige dingen</w:t>
      </w:r>
      <w:r w:rsidR="00CE5E83">
        <w:t xml:space="preserve">. Zo wordt </w:t>
      </w:r>
      <w:r>
        <w:t xml:space="preserve">bijvoorbeeld uitgelegd hoe een </w:t>
      </w:r>
      <w:r w:rsidR="00CE5E83">
        <w:t xml:space="preserve">delete </w:t>
      </w:r>
      <w:r w:rsidR="00FE412D">
        <w:t>SQL query werkt</w:t>
      </w:r>
      <w:r>
        <w:t>.</w:t>
      </w:r>
      <w:r w:rsidR="00CE5E83">
        <w:t xml:space="preserve"> </w:t>
      </w:r>
    </w:p>
    <w:p w14:paraId="524EACD2" w14:textId="77777777" w:rsidR="00CE5E83" w:rsidRDefault="00CE5E83" w:rsidP="00CE5E83">
      <w:pPr>
        <w:pStyle w:val="Plattetekst"/>
      </w:pPr>
      <w:r>
        <w:t xml:space="preserve">Helemaal onderaan het document stond de zin: </w:t>
      </w:r>
    </w:p>
    <w:p w14:paraId="468BB3E5" w14:textId="1AF56D2D" w:rsidR="00CE5E83" w:rsidRDefault="00CE5E83" w:rsidP="00CE5E83">
      <w:pPr>
        <w:pStyle w:val="Plattetekst"/>
      </w:pPr>
      <w:r>
        <w:t>“</w:t>
      </w:r>
      <w:r w:rsidRPr="00CE5E83">
        <w:t>Omdat functionaliteit tijdens het project voorop is gesteld is de structuur en architectuur van de code niet goed onderhouden.</w:t>
      </w:r>
      <w:r>
        <w:t>”</w:t>
      </w:r>
    </w:p>
    <w:p w14:paraId="546A0C2C" w14:textId="7B93DC3C" w:rsidR="00CE5E83" w:rsidRDefault="00CE5E83" w:rsidP="00CE5E83">
      <w:pPr>
        <w:pStyle w:val="Plattetekst"/>
      </w:pPr>
      <w:r>
        <w:t>Voor mij als stagiair was toen meteen duidelijk dat de code in een zelfde staat verkeerd als de documentatie</w:t>
      </w:r>
      <w:r w:rsidR="006D7A16">
        <w:t>.</w:t>
      </w:r>
    </w:p>
    <w:p w14:paraId="66689A7A" w14:textId="77777777" w:rsidR="007648BF" w:rsidRDefault="007648BF" w:rsidP="00215E18"/>
    <w:p w14:paraId="2DE6D74E" w14:textId="6B1A2E21" w:rsidR="00215E18" w:rsidRPr="004833EC" w:rsidRDefault="00215E18" w:rsidP="00215E18">
      <w:r w:rsidRPr="004833EC">
        <w:t xml:space="preserve"> De vorige stagiair was </w:t>
      </w:r>
      <w:r w:rsidR="00940DA4" w:rsidRPr="004833EC">
        <w:t xml:space="preserve">namelijk ook </w:t>
      </w:r>
      <w:r w:rsidRPr="004833EC">
        <w:t>niet goed begeleid, hebben collega’s verteld.</w:t>
      </w:r>
    </w:p>
    <w:p w14:paraId="59CB71E5" w14:textId="2DDBA50E" w:rsidR="00AB4D48" w:rsidRDefault="00215E18" w:rsidP="00215E18">
      <w:r w:rsidRPr="004833EC">
        <w:t>Verder kwam uit de gesprekken naar voren dat de praktijk van het bedrijf grotendeels overeen komt met hun theorie.</w:t>
      </w:r>
      <w:r w:rsidR="00AB4D48">
        <w:t xml:space="preserve"> Bijvoorbeeld soms houden ze zichzelf niet aan stand-up tijden of vergeten de stand-up helemaal</w:t>
      </w:r>
      <w:r w:rsidR="00987480">
        <w:t>.</w:t>
      </w:r>
    </w:p>
    <w:p w14:paraId="7AF90353" w14:textId="5FA1B5E1" w:rsidR="00215E18" w:rsidRPr="004833EC" w:rsidRDefault="00AB4D48" w:rsidP="00215E18">
      <w:r>
        <w:t xml:space="preserve"> </w:t>
      </w:r>
    </w:p>
    <w:p w14:paraId="748262E6" w14:textId="54A41CE7" w:rsidR="00215E18" w:rsidRDefault="00215E18" w:rsidP="00215E18">
      <w:r w:rsidRPr="004833EC">
        <w:t>De applicatie is niet goed in elkaar gezet</w:t>
      </w:r>
      <w:r w:rsidR="00987480">
        <w:t>. Dit blijkt alleen al uit de onvoldoende en slechte documentatie</w:t>
      </w:r>
      <w:r w:rsidR="00AB4D48">
        <w:t>. Da</w:t>
      </w:r>
      <w:r w:rsidRPr="004833EC">
        <w:t xml:space="preserve">armee zal het dus ook een </w:t>
      </w:r>
      <w:r w:rsidR="00AB4D48">
        <w:t>enorme klus</w:t>
      </w:r>
      <w:r w:rsidRPr="004833EC">
        <w:t xml:space="preserve"> worden om er aan te gaan werken. Ik als stagiair heb meteen </w:t>
      </w:r>
      <w:r w:rsidR="00AB4D48">
        <w:t>voorgesteld</w:t>
      </w:r>
      <w:r w:rsidRPr="004833EC">
        <w:t xml:space="preserve"> of de applicatie opnieuw gebouwd mocht worden.</w:t>
      </w:r>
      <w:r w:rsidR="00940DA4" w:rsidRPr="004833EC">
        <w:t xml:space="preserve"> Dit verzoek werd helaas afgewezen.</w:t>
      </w:r>
    </w:p>
    <w:p w14:paraId="2FFFF36F" w14:textId="77777777" w:rsidR="00AB4D48" w:rsidRPr="004833EC" w:rsidRDefault="00AB4D48" w:rsidP="00215E18"/>
    <w:p w14:paraId="491916DA" w14:textId="19ECAD1C" w:rsidR="00215E18" w:rsidRPr="004833EC" w:rsidRDefault="00AB4D48" w:rsidP="00215E18">
      <w:r>
        <w:t xml:space="preserve">Er is een duidelijk beeld ontstaan </w:t>
      </w:r>
      <w:r w:rsidR="00215E18" w:rsidRPr="004833EC">
        <w:t xml:space="preserve">van het bedrijf en hun gegeven opdracht. </w:t>
      </w:r>
      <w:r>
        <w:t>Ook zijn de valkuilen van de vorige stagiair duidelijk.</w:t>
      </w:r>
    </w:p>
    <w:p w14:paraId="4F82B4C4" w14:textId="628E886D" w:rsidR="001A6855" w:rsidRPr="004833EC" w:rsidRDefault="001A6855" w:rsidP="00E72613"/>
    <w:p w14:paraId="26D876B9" w14:textId="6FF56F25" w:rsidR="007E4061" w:rsidRPr="004833EC" w:rsidRDefault="00AE5F55" w:rsidP="00723F1C">
      <w:r>
        <w:br w:type="page"/>
      </w:r>
    </w:p>
    <w:p w14:paraId="0F52467B" w14:textId="4DB319D9" w:rsidR="00723F1C" w:rsidRPr="004833EC" w:rsidRDefault="00723F1C" w:rsidP="00723F1C">
      <w:pPr>
        <w:pStyle w:val="Kop2"/>
      </w:pPr>
      <w:bookmarkStart w:id="34" w:name="_Toc517033680"/>
      <w:r w:rsidRPr="004833EC">
        <w:lastRenderedPageBreak/>
        <w:t>Sprint 2</w:t>
      </w:r>
      <w:bookmarkEnd w:id="34"/>
    </w:p>
    <w:p w14:paraId="62266FE2" w14:textId="0F397E9A" w:rsidR="00916AF2" w:rsidRPr="004833EC" w:rsidRDefault="00916AF2" w:rsidP="00916AF2"/>
    <w:p w14:paraId="3E72D570" w14:textId="289E6110" w:rsidR="00335279" w:rsidRDefault="00FB3F23" w:rsidP="00916AF2">
      <w:r w:rsidRPr="00083DEC">
        <w:rPr>
          <w:u w:val="single"/>
        </w:rPr>
        <w:t>Afronding projectplan</w:t>
      </w:r>
      <w:r>
        <w:t>.</w:t>
      </w:r>
    </w:p>
    <w:p w14:paraId="5EFE729D" w14:textId="627FCCAC" w:rsidR="00FB3F23" w:rsidRDefault="00FB3F23" w:rsidP="00916AF2"/>
    <w:p w14:paraId="44053AAE" w14:textId="77777777" w:rsidR="00815191" w:rsidRDefault="00974177" w:rsidP="00916AF2">
      <w:r>
        <w:t xml:space="preserve">Om het projectplan af te kunnen worden was er een stagebezoek nodig van de docentbegeleider. Deze heeft de stagiair ingepland. </w:t>
      </w:r>
    </w:p>
    <w:p w14:paraId="5BDBC1F1" w14:textId="499FC038" w:rsidR="00FB3F23" w:rsidRDefault="00974177" w:rsidP="00916AF2">
      <w:r>
        <w:t>Tijdens het gesprek tussen de stagiair, docent begeleider en bedrij</w:t>
      </w:r>
      <w:r w:rsidR="00F82FBC">
        <w:t>f</w:t>
      </w:r>
      <w:r>
        <w:t xml:space="preserve">sbegeleider is er een </w:t>
      </w:r>
      <w:r w:rsidR="008B389F">
        <w:t>helder beeld geschets</w:t>
      </w:r>
      <w:r w:rsidR="00815191">
        <w:t>t over hoe de stage uitgevoerd zou worden. Na de eerste 10 weken is het de bedoeling om er voor te zorgen dat er een bruikbaar product naar voren kwam. De overige weken waren gepland om de structuur van de tool te verbeteren.</w:t>
      </w:r>
    </w:p>
    <w:p w14:paraId="109DFDE3" w14:textId="1559DF00" w:rsidR="00083DEC" w:rsidRDefault="00083DEC" w:rsidP="00916AF2">
      <w:r>
        <w:t xml:space="preserve">Nadat het stagebezoek was afgerond ben ik als stagiair meteen begonnen aan het afronden van het projectplan. </w:t>
      </w:r>
    </w:p>
    <w:p w14:paraId="33CCB08F" w14:textId="38B5736B" w:rsidR="00083DEC" w:rsidRDefault="00083DEC" w:rsidP="00916AF2"/>
    <w:p w14:paraId="2419939C" w14:textId="69B5FACE" w:rsidR="00815989" w:rsidRDefault="00815989" w:rsidP="00916AF2">
      <w:r>
        <w:t xml:space="preserve">Uiteindelijk was het projectplan afgerond en ingeleverd. </w:t>
      </w:r>
    </w:p>
    <w:p w14:paraId="04E9C4B3" w14:textId="172BAB12" w:rsidR="00B25EAB" w:rsidRDefault="00B25EAB" w:rsidP="00916AF2">
      <w:r>
        <w:br w:type="page"/>
      </w:r>
    </w:p>
    <w:p w14:paraId="268DFC51" w14:textId="5A49D84C" w:rsidR="00F461FD" w:rsidRPr="004833EC" w:rsidRDefault="00F461FD" w:rsidP="00983647"/>
    <w:p w14:paraId="0E94B1FE" w14:textId="4A72D2D6" w:rsidR="0067165C" w:rsidRPr="00815989" w:rsidRDefault="0067165C" w:rsidP="00983647">
      <w:pPr>
        <w:rPr>
          <w:u w:val="single"/>
        </w:rPr>
      </w:pPr>
      <w:r w:rsidRPr="00815989">
        <w:rPr>
          <w:u w:val="single"/>
        </w:rPr>
        <w:t>Het bestuderen structuur huidige configuratie tool</w:t>
      </w:r>
      <w:r w:rsidR="00DE078A" w:rsidRPr="00815989">
        <w:rPr>
          <w:u w:val="single"/>
        </w:rPr>
        <w:t>.</w:t>
      </w:r>
    </w:p>
    <w:p w14:paraId="7706F79A" w14:textId="77777777" w:rsidR="0067165C" w:rsidRPr="004833EC" w:rsidRDefault="0067165C" w:rsidP="00983647"/>
    <w:p w14:paraId="4F45D86B" w14:textId="14A0DBAA" w:rsidR="0067165C" w:rsidRPr="004833EC" w:rsidRDefault="0067165C" w:rsidP="00983647">
      <w:r w:rsidRPr="004833EC">
        <w:t xml:space="preserve">Om alvast de structuur van de huidige applicatie in beeld te krijgen </w:t>
      </w:r>
      <w:r w:rsidR="005C3ABA">
        <w:t>wordt er informatie gehaald uit</w:t>
      </w:r>
      <w:r w:rsidRPr="004833EC">
        <w:t xml:space="preserve"> de volgende</w:t>
      </w:r>
      <w:r w:rsidR="00B203CE" w:rsidRPr="004833EC">
        <w:t xml:space="preserve"> punten</w:t>
      </w:r>
      <w:r w:rsidRPr="004833EC">
        <w:t>:</w:t>
      </w:r>
    </w:p>
    <w:p w14:paraId="49E58C22" w14:textId="2D9A0553" w:rsidR="0067165C" w:rsidRPr="004833EC" w:rsidRDefault="008410FA" w:rsidP="008D626E">
      <w:pPr>
        <w:pStyle w:val="Lijstalinea"/>
        <w:numPr>
          <w:ilvl w:val="0"/>
          <w:numId w:val="22"/>
        </w:numPr>
      </w:pPr>
      <w:r w:rsidRPr="004833EC">
        <w:t>De beschikbare technische documentatie</w:t>
      </w:r>
    </w:p>
    <w:p w14:paraId="1C0C90E3" w14:textId="08CB04F7" w:rsidR="008410FA" w:rsidRPr="004833EC" w:rsidRDefault="008410FA" w:rsidP="008D626E">
      <w:pPr>
        <w:pStyle w:val="Lijstalinea"/>
        <w:numPr>
          <w:ilvl w:val="0"/>
          <w:numId w:val="22"/>
        </w:numPr>
      </w:pPr>
      <w:r w:rsidRPr="004833EC">
        <w:t>De structuur van de tool</w:t>
      </w:r>
    </w:p>
    <w:p w14:paraId="5744AD9F" w14:textId="7148E692" w:rsidR="008410FA" w:rsidRPr="004833EC" w:rsidRDefault="008410FA" w:rsidP="008D626E">
      <w:pPr>
        <w:pStyle w:val="Lijstalinea"/>
        <w:numPr>
          <w:ilvl w:val="0"/>
          <w:numId w:val="22"/>
        </w:numPr>
      </w:pPr>
      <w:r w:rsidRPr="004833EC">
        <w:t>Ervaringen van collega’s die de tool aangepast hebben</w:t>
      </w:r>
    </w:p>
    <w:p w14:paraId="14C25DDC" w14:textId="77777777" w:rsidR="00DD4305" w:rsidRPr="004833EC" w:rsidRDefault="00DD4305" w:rsidP="008C21EA">
      <w:pPr>
        <w:ind w:left="360"/>
      </w:pPr>
    </w:p>
    <w:p w14:paraId="3523F1C0" w14:textId="573923D4" w:rsidR="008410FA" w:rsidRPr="004833EC" w:rsidRDefault="00DD4305" w:rsidP="008410FA">
      <w:r w:rsidRPr="004833EC">
        <w:rPr>
          <w:noProof/>
        </w:rPr>
        <w:drawing>
          <wp:anchor distT="0" distB="0" distL="114300" distR="114300" simplePos="0" relativeHeight="251674112" behindDoc="1" locked="0" layoutInCell="1" allowOverlap="1" wp14:anchorId="4EC3FC28" wp14:editId="395EC1D2">
            <wp:simplePos x="0" y="0"/>
            <wp:positionH relativeFrom="column">
              <wp:posOffset>-40640</wp:posOffset>
            </wp:positionH>
            <wp:positionV relativeFrom="paragraph">
              <wp:posOffset>433070</wp:posOffset>
            </wp:positionV>
            <wp:extent cx="2296160" cy="2092325"/>
            <wp:effectExtent l="0" t="0" r="889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96160" cy="2092325"/>
                    </a:xfrm>
                    <a:prstGeom prst="rect">
                      <a:avLst/>
                    </a:prstGeom>
                  </pic:spPr>
                </pic:pic>
              </a:graphicData>
            </a:graphic>
            <wp14:sizeRelH relativeFrom="margin">
              <wp14:pctWidth>0</wp14:pctWidth>
            </wp14:sizeRelH>
            <wp14:sizeRelV relativeFrom="margin">
              <wp14:pctHeight>0</wp14:pctHeight>
            </wp14:sizeRelV>
          </wp:anchor>
        </w:drawing>
      </w:r>
      <w:r w:rsidR="008C21EA" w:rsidRPr="004833EC">
        <w:t>Uit de technische documentatie</w:t>
      </w:r>
      <w:r w:rsidR="008410FA" w:rsidRPr="004833EC">
        <w:t xml:space="preserve"> is</w:t>
      </w:r>
      <w:r w:rsidR="008C21EA" w:rsidRPr="004833EC">
        <w:t xml:space="preserve"> gebleken dat</w:t>
      </w:r>
      <w:r w:rsidR="008410FA" w:rsidRPr="004833EC">
        <w:t xml:space="preserve"> </w:t>
      </w:r>
      <w:r w:rsidR="008C21EA" w:rsidRPr="004833EC">
        <w:t xml:space="preserve">die op een basis niveau is gemaakt. </w:t>
      </w:r>
      <w:r w:rsidR="008410FA" w:rsidRPr="004833EC">
        <w:t xml:space="preserve">Daarmee wordt er bedoeld dat de </w:t>
      </w:r>
      <w:r w:rsidRPr="004833EC">
        <w:t xml:space="preserve">documenten </w:t>
      </w:r>
      <w:r w:rsidR="008410FA" w:rsidRPr="004833EC">
        <w:t xml:space="preserve">die beschikbaar </w:t>
      </w:r>
      <w:r w:rsidRPr="004833EC">
        <w:t>zijn</w:t>
      </w:r>
      <w:r w:rsidR="008410FA" w:rsidRPr="004833EC">
        <w:t xml:space="preserve"> voor </w:t>
      </w:r>
      <w:r w:rsidRPr="004833EC">
        <w:t>iedere</w:t>
      </w:r>
      <w:r w:rsidR="008410FA" w:rsidRPr="004833EC">
        <w:t xml:space="preserve"> standaard applicatie gebruikt </w:t>
      </w:r>
      <w:r w:rsidRPr="004833EC">
        <w:t xml:space="preserve">kunnen </w:t>
      </w:r>
      <w:r w:rsidR="008410FA" w:rsidRPr="004833EC">
        <w:t>worden.</w:t>
      </w:r>
    </w:p>
    <w:p w14:paraId="3F76E5CA" w14:textId="28C236E1" w:rsidR="00DD4305" w:rsidRPr="004833EC" w:rsidRDefault="00DD4305" w:rsidP="008410FA"/>
    <w:p w14:paraId="5CD89DE0" w14:textId="2ACC6550" w:rsidR="008410FA" w:rsidRPr="004833EC" w:rsidRDefault="00E371DF" w:rsidP="008410FA">
      <w:pPr>
        <w:rPr>
          <w:sz w:val="20"/>
        </w:rPr>
      </w:pPr>
      <w:r>
        <w:rPr>
          <w:sz w:val="20"/>
        </w:rPr>
        <w:t>Figuur 3</w:t>
      </w:r>
      <w:r w:rsidR="00DD4305" w:rsidRPr="004833EC">
        <w:rPr>
          <w:sz w:val="20"/>
        </w:rPr>
        <w:t>: architectuur huidige configuratie tool</w:t>
      </w:r>
    </w:p>
    <w:p w14:paraId="08F49BA4" w14:textId="2F843DFC" w:rsidR="00DD4305" w:rsidRPr="004833EC" w:rsidRDefault="00DD4305" w:rsidP="008410FA"/>
    <w:p w14:paraId="44751F30" w14:textId="38263991" w:rsidR="00DD4305" w:rsidRPr="004833EC" w:rsidRDefault="00DD4305" w:rsidP="008410FA">
      <w:r w:rsidRPr="004833EC">
        <w:t>Om maar een voorbeeld te noemen is dit</w:t>
      </w:r>
      <w:r w:rsidR="008C21EA" w:rsidRPr="004833EC">
        <w:t xml:space="preserve"> hierboven</w:t>
      </w:r>
      <w:r w:rsidRPr="004833EC">
        <w:t xml:space="preserve"> architectuur plaatje direct uit het software architectuur document gehaald zonder aanpassingen.</w:t>
      </w:r>
      <w:r w:rsidR="008C21EA" w:rsidRPr="004833EC">
        <w:t xml:space="preserve"> </w:t>
      </w:r>
      <w:r w:rsidRPr="004833EC">
        <w:t>Ook in het klassendiagram</w:t>
      </w:r>
      <w:r w:rsidR="005C3ABA">
        <w:t>model</w:t>
      </w:r>
      <w:r w:rsidRPr="004833EC">
        <w:t xml:space="preserve"> staan geen relaties aangegeven.</w:t>
      </w:r>
    </w:p>
    <w:p w14:paraId="461735A5" w14:textId="3E7103AF" w:rsidR="00C46906" w:rsidRDefault="008C21EA" w:rsidP="008410FA">
      <w:r w:rsidRPr="004833EC">
        <w:t>Uit de structuur van de tool is gebleken dat de applicatie niet object georiënteerd geprogrammeerd is.</w:t>
      </w:r>
      <w:r w:rsidR="00ED2BFE" w:rsidRPr="004833EC">
        <w:t xml:space="preserve"> Ook staan er veel inconsistente naamgevingen</w:t>
      </w:r>
      <w:r w:rsidR="00B203CE" w:rsidRPr="004833EC">
        <w:t xml:space="preserve"> in verwerkt.</w:t>
      </w:r>
      <w:r w:rsidR="00C46906">
        <w:t xml:space="preserve"> </w:t>
      </w:r>
      <w:r w:rsidR="00987480">
        <w:t xml:space="preserve">Zo staan er sommige </w:t>
      </w:r>
      <w:r w:rsidR="00B25EAB">
        <w:t>benamingen</w:t>
      </w:r>
      <w:r w:rsidR="00987480">
        <w:t xml:space="preserve"> geschreven in het Engels en de andere in het Nederlands.</w:t>
      </w:r>
    </w:p>
    <w:p w14:paraId="4C9AFB99" w14:textId="77777777" w:rsidR="00483A30" w:rsidRPr="004833EC" w:rsidRDefault="00483A30" w:rsidP="008410FA"/>
    <w:p w14:paraId="20D7B3DA" w14:textId="5D6E5214" w:rsidR="004E6C8B" w:rsidRDefault="004833EC" w:rsidP="008410FA">
      <w:r w:rsidRPr="004833EC">
        <w:t>Als laatste heb ik als stagiair</w:t>
      </w:r>
      <w:r>
        <w:t xml:space="preserve"> gevraagd naar ervaringen van collega’s die een paar aanpassingen gedaan hadden aan de tool</w:t>
      </w:r>
      <w:r w:rsidRPr="004833EC">
        <w:t>.</w:t>
      </w:r>
      <w:r>
        <w:t xml:space="preserve"> De antwoorden die werden gegeven kwamen </w:t>
      </w:r>
      <w:r w:rsidR="005C3ABA">
        <w:t>bijna precies</w:t>
      </w:r>
      <w:r w:rsidR="004E6C8B">
        <w:t xml:space="preserve"> overeen met de </w:t>
      </w:r>
      <w:r w:rsidR="008962D0">
        <w:t>eer</w:t>
      </w:r>
      <w:r w:rsidR="004E6C8B">
        <w:t>dere bevinden die</w:t>
      </w:r>
      <w:r w:rsidR="005C3ABA">
        <w:t xml:space="preserve"> waren</w:t>
      </w:r>
      <w:r w:rsidR="004E6C8B">
        <w:t xml:space="preserve"> gedaan</w:t>
      </w:r>
      <w:r w:rsidR="00C46906">
        <w:t>.</w:t>
      </w:r>
    </w:p>
    <w:p w14:paraId="0E084B14" w14:textId="77777777" w:rsidR="00C46906" w:rsidRDefault="00C46906" w:rsidP="008410FA"/>
    <w:p w14:paraId="005D5B60" w14:textId="6F34F124" w:rsidR="004E6C8B" w:rsidRDefault="007B1A01" w:rsidP="008410FA">
      <w:r>
        <w:t>De uitkomsten van de bevindingen stellen vast dat de huidige configuratie tool niet goed is opgebouwd. Daarom Ga ik als stagiair onderzoek doen naar goede bruikbare technieken voor de configuratie tool</w:t>
      </w:r>
      <w:r w:rsidR="00DA2A8C">
        <w:t>.</w:t>
      </w:r>
    </w:p>
    <w:p w14:paraId="5D13D8BA" w14:textId="77777777" w:rsidR="00C46906" w:rsidRDefault="00C46906" w:rsidP="008410FA"/>
    <w:p w14:paraId="13466428" w14:textId="3B242500" w:rsidR="004E6C8B" w:rsidRDefault="00C46906" w:rsidP="008410FA">
      <w:r>
        <w:t xml:space="preserve">Er is </w:t>
      </w:r>
      <w:r w:rsidR="004E6C8B">
        <w:t xml:space="preserve">voldoende </w:t>
      </w:r>
      <w:r w:rsidR="008962D0">
        <w:t>kennis bemachtigd</w:t>
      </w:r>
      <w:r w:rsidR="004E6C8B">
        <w:t xml:space="preserve"> over de structuur van de tool. Maar vooral is er duidelijkheid ontstaan waar de knelpunten van de applicatie liggen.</w:t>
      </w:r>
    </w:p>
    <w:p w14:paraId="4F5423E9" w14:textId="77777777" w:rsidR="004E6C8B" w:rsidRPr="004833EC" w:rsidRDefault="004E6C8B" w:rsidP="008410FA"/>
    <w:p w14:paraId="5644475B" w14:textId="77777777" w:rsidR="008410FA" w:rsidRPr="004833EC" w:rsidRDefault="008410FA" w:rsidP="008410FA"/>
    <w:p w14:paraId="3FF5DD3C" w14:textId="56351AA4" w:rsidR="0067165C" w:rsidRPr="004833EC" w:rsidRDefault="0067165C" w:rsidP="00983647"/>
    <w:p w14:paraId="4E4BE93B" w14:textId="77777777" w:rsidR="0067165C" w:rsidRPr="004833EC" w:rsidRDefault="0067165C" w:rsidP="00983647"/>
    <w:p w14:paraId="28E1B0FC" w14:textId="754F7914" w:rsidR="00F461FD" w:rsidRPr="004833EC" w:rsidRDefault="00F461FD" w:rsidP="00983647"/>
    <w:p w14:paraId="04778F85" w14:textId="79C98428" w:rsidR="00F461FD" w:rsidRPr="004833EC" w:rsidRDefault="00E53AA3" w:rsidP="00983647">
      <w:r>
        <w:br w:type="page"/>
      </w:r>
    </w:p>
    <w:p w14:paraId="1B8B651F" w14:textId="0DDD776A" w:rsidR="00983647" w:rsidRPr="00815989" w:rsidRDefault="00335279" w:rsidP="00983647">
      <w:pPr>
        <w:rPr>
          <w:u w:val="single"/>
        </w:rPr>
      </w:pPr>
      <w:r w:rsidRPr="00815989">
        <w:rPr>
          <w:u w:val="single"/>
        </w:rPr>
        <w:lastRenderedPageBreak/>
        <w:t>Onderzoek naar WPF (Windows Presentation Foundation)</w:t>
      </w:r>
      <w:r w:rsidR="00DE078A" w:rsidRPr="00815989">
        <w:rPr>
          <w:u w:val="single"/>
        </w:rPr>
        <w:t>.</w:t>
      </w:r>
    </w:p>
    <w:p w14:paraId="0B93A8FF" w14:textId="5AF8B339" w:rsidR="00983647" w:rsidRPr="004833EC" w:rsidRDefault="00983647" w:rsidP="00983647"/>
    <w:p w14:paraId="15311B86" w14:textId="0E5D9CAC" w:rsidR="00F461FD" w:rsidRDefault="00B45565" w:rsidP="00983647">
      <w:r>
        <w:t xml:space="preserve">De applicatie moest gebouwd worden in WPF. Ik als stagiair had daarom eerst onderzoek gedaan naar deze techniek. </w:t>
      </w:r>
      <w:r w:rsidR="00A55E35">
        <w:t>T</w:t>
      </w:r>
      <w:r w:rsidR="00F461FD" w:rsidRPr="004833EC">
        <w:t xml:space="preserve">ijdens dit onderzoek </w:t>
      </w:r>
      <w:r w:rsidR="00A55E35">
        <w:t xml:space="preserve">is er </w:t>
      </w:r>
      <w:r w:rsidR="00F461FD" w:rsidRPr="004833EC">
        <w:t xml:space="preserve">vooral gebruik gemaakt van het internet. Het scrum team van de stagiair had niet veel verstand van WPF. Het andere scrum team, in dezelfde ruimte, </w:t>
      </w:r>
      <w:r w:rsidR="00F3756B" w:rsidRPr="004833EC">
        <w:t>had</w:t>
      </w:r>
      <w:r w:rsidR="00F461FD" w:rsidRPr="004833EC">
        <w:t xml:space="preserve"> dit wel. Ik als stagiair heb ook een deel van mijn informatie </w:t>
      </w:r>
      <w:r w:rsidR="00F3756B" w:rsidRPr="004833EC">
        <w:t>daar vandaan gehaald.</w:t>
      </w:r>
    </w:p>
    <w:p w14:paraId="1F6D3ED6" w14:textId="77777777" w:rsidR="00483A30" w:rsidRPr="004833EC" w:rsidRDefault="00483A30" w:rsidP="00983647"/>
    <w:p w14:paraId="37966167" w14:textId="3D1058B5" w:rsidR="00F3756B" w:rsidRDefault="00F3756B" w:rsidP="00983647">
      <w:r w:rsidRPr="004833EC">
        <w:t>Uit het korte onderzoek is gebleken dat een standaard WPF applicatie opgebouwd wordt in het MVVM (Model-View-ViewModel) patroon. Dit patroon zorgt ervoor dat de business laag van de applicatie gescheiden blijft van de grafische user interface laag. Dit patroon zit momenteel niet verwerkt in de huidige configuratie tool.</w:t>
      </w:r>
    </w:p>
    <w:p w14:paraId="3727DDBD" w14:textId="77777777" w:rsidR="00483A30" w:rsidRPr="004833EC" w:rsidRDefault="00483A30" w:rsidP="00983647"/>
    <w:p w14:paraId="4F3A0836" w14:textId="0A1754BF" w:rsidR="00D10E84" w:rsidRDefault="00F3756B" w:rsidP="00983647">
      <w:r w:rsidRPr="004833EC">
        <w:t>Met deze nieuwe verkregen informatie is geprobeerd om een</w:t>
      </w:r>
      <w:r w:rsidR="00D10E84" w:rsidRPr="004833EC">
        <w:t xml:space="preserve"> simpel</w:t>
      </w:r>
      <w:r w:rsidRPr="004833EC">
        <w:t xml:space="preserve"> proof of concept</w:t>
      </w:r>
      <w:r w:rsidR="00D10E84" w:rsidRPr="004833EC">
        <w:t xml:space="preserve"> te maken met daarin het onderzochte patroon. De configuratie tool had anders gestructureerd moeten worden</w:t>
      </w:r>
      <w:r w:rsidR="00A55E35">
        <w:t>.</w:t>
      </w:r>
      <w:r w:rsidR="00D10E84" w:rsidRPr="004833EC">
        <w:t xml:space="preserve"> </w:t>
      </w:r>
      <w:r w:rsidR="00A55E35">
        <w:t>D</w:t>
      </w:r>
      <w:r w:rsidR="00D10E84" w:rsidRPr="004833EC">
        <w:t>oormiddel van dit proof of concept probeer ik dit als stagiair aan te tonen.</w:t>
      </w:r>
    </w:p>
    <w:p w14:paraId="3312D831" w14:textId="77777777" w:rsidR="00483A30" w:rsidRPr="004833EC" w:rsidRDefault="00483A30" w:rsidP="00983647"/>
    <w:p w14:paraId="4D6004CF" w14:textId="537ACFBC" w:rsidR="00D10E84" w:rsidRPr="004833EC" w:rsidRDefault="00D10E84" w:rsidP="00983647">
      <w:r w:rsidRPr="004833EC">
        <w:t xml:space="preserve">Er is een basis gelegd van hoe een WPF applicatie </w:t>
      </w:r>
      <w:r w:rsidR="00255459" w:rsidRPr="004833EC">
        <w:t>opgebouwd</w:t>
      </w:r>
      <w:r w:rsidRPr="004833EC">
        <w:t xml:space="preserve"> kan worden. Ook is door de stagiair </w:t>
      </w:r>
      <w:r w:rsidR="00255459" w:rsidRPr="004833EC">
        <w:t xml:space="preserve">definitief </w:t>
      </w:r>
      <w:r w:rsidRPr="004833EC">
        <w:t xml:space="preserve">vastgesteld dat de </w:t>
      </w:r>
      <w:r w:rsidR="00255459" w:rsidRPr="004833EC">
        <w:t>huidige</w:t>
      </w:r>
      <w:r w:rsidRPr="004833EC">
        <w:t xml:space="preserve"> configuratie tool slecht opgebouwd en slecht uitbreidbaar is</w:t>
      </w:r>
      <w:r w:rsidR="00255459" w:rsidRPr="004833EC">
        <w:t>.</w:t>
      </w:r>
    </w:p>
    <w:p w14:paraId="15877D2F" w14:textId="77777777" w:rsidR="00D10E84" w:rsidRDefault="00D10E84" w:rsidP="00983647"/>
    <w:p w14:paraId="10A71E5B" w14:textId="77777777" w:rsidR="00B25EAB" w:rsidRPr="004833EC" w:rsidRDefault="00B25EAB" w:rsidP="00983647"/>
    <w:p w14:paraId="70705720" w14:textId="735BC3B5" w:rsidR="00255459" w:rsidRDefault="00F3756B" w:rsidP="00983647">
      <w:r w:rsidRPr="004833EC">
        <w:t xml:space="preserve"> </w:t>
      </w:r>
    </w:p>
    <w:p w14:paraId="489915D0" w14:textId="61CA2BF5" w:rsidR="00DE078A" w:rsidRPr="00815989" w:rsidRDefault="00815989" w:rsidP="00983647">
      <w:pPr>
        <w:rPr>
          <w:u w:val="single"/>
        </w:rPr>
      </w:pPr>
      <w:r w:rsidRPr="00815989">
        <w:rPr>
          <w:u w:val="single"/>
        </w:rPr>
        <w:t xml:space="preserve">Proof of concept </w:t>
      </w:r>
      <w:r w:rsidR="00483A30">
        <w:rPr>
          <w:u w:val="single"/>
        </w:rPr>
        <w:t>WPF</w:t>
      </w:r>
      <w:r w:rsidRPr="00815989">
        <w:rPr>
          <w:u w:val="single"/>
        </w:rPr>
        <w:t xml:space="preserve"> applicatie maken met het MVVM patroon erin</w:t>
      </w:r>
      <w:r>
        <w:rPr>
          <w:u w:val="single"/>
        </w:rPr>
        <w:t>.</w:t>
      </w:r>
    </w:p>
    <w:p w14:paraId="2806657D" w14:textId="77777777" w:rsidR="00815989" w:rsidRPr="00815989" w:rsidRDefault="00815989" w:rsidP="00983647"/>
    <w:p w14:paraId="5CFE2EEF" w14:textId="75915ACA" w:rsidR="000257EA" w:rsidRDefault="00DE078A" w:rsidP="00983647">
      <w:r>
        <w:t xml:space="preserve">Om een kleine WPF applicatie te maken met daarin het MVVM model verwerkt had ik als stagiair een voorbeeld nodig. Het internet bood geen duidelijk voorbeeld aan. Een van mijn collega’s zag dat ik met </w:t>
      </w:r>
      <w:r w:rsidR="00DC7883">
        <w:t xml:space="preserve">het MVVM patroon bezig was en vroeg of hij kon helpen. </w:t>
      </w:r>
      <w:r w:rsidR="00AF4AA5">
        <w:t>Er werd daarom gevraagd</w:t>
      </w:r>
      <w:r w:rsidR="00DC7883">
        <w:t xml:space="preserve"> of hij een voorbeeld beschikbaar had. </w:t>
      </w:r>
      <w:r w:rsidR="00E55D06">
        <w:t xml:space="preserve">Met behulp van </w:t>
      </w:r>
      <w:r w:rsidR="003848EF">
        <w:t xml:space="preserve">het verkregen </w:t>
      </w:r>
      <w:r w:rsidR="00E55D06">
        <w:t>voorbeeld heb ik als stagiair een simpele rekenmachine in elkaar gezet</w:t>
      </w:r>
      <w:r w:rsidR="000257EA">
        <w:t>.</w:t>
      </w:r>
    </w:p>
    <w:p w14:paraId="1CA5C303" w14:textId="77777777" w:rsidR="00483A30" w:rsidRDefault="00483A30" w:rsidP="00983647"/>
    <w:p w14:paraId="59828CCB" w14:textId="6454E693" w:rsidR="001A76E1" w:rsidRDefault="00664C71" w:rsidP="00983647">
      <w:r>
        <w:t>Als resultaat had ik</w:t>
      </w:r>
      <w:r w:rsidR="003848EF">
        <w:t xml:space="preserve"> als stagiair</w:t>
      </w:r>
      <w:r>
        <w:t xml:space="preserve"> een goed voorbeeld van een WPF applicatie met daarin het MVVM patroon erin verwerkt. Dit bood een goede basis </w:t>
      </w:r>
      <w:r w:rsidR="00011EB8">
        <w:t xml:space="preserve">voor verdere ontwikkeling </w:t>
      </w:r>
    </w:p>
    <w:p w14:paraId="3E87F6E6" w14:textId="77777777" w:rsidR="00483A30" w:rsidRDefault="00483A30" w:rsidP="00983647"/>
    <w:p w14:paraId="20D9DAAD" w14:textId="0117BA0A" w:rsidR="001A76E1" w:rsidRDefault="001A76E1" w:rsidP="00983647">
      <w:r>
        <w:t>De applicatie is naderhand aan dezelfde collega nog een keer laten zien voor feedback. Hij gaf aan dat ik als stagiair de basis principes van het MVVM patroon goed door had.</w:t>
      </w:r>
    </w:p>
    <w:p w14:paraId="0648B501" w14:textId="77777777" w:rsidR="00483A30" w:rsidRDefault="00483A30" w:rsidP="00983647"/>
    <w:p w14:paraId="06B83DD8" w14:textId="053A47A1" w:rsidR="001A76E1" w:rsidRDefault="001F6391" w:rsidP="00983647">
      <w:r>
        <w:t>Er is door de stagiair goede basis kennis opgedaan van WPF technieken. Ook heeft hij de kennis om het MVVM patroon in een WPF applicatie te verwerken.</w:t>
      </w:r>
    </w:p>
    <w:p w14:paraId="4B967383" w14:textId="32ACDCC9" w:rsidR="00335279" w:rsidRPr="00DE078A" w:rsidRDefault="00255459" w:rsidP="00983647">
      <w:r w:rsidRPr="00DE078A">
        <w:br w:type="page"/>
      </w:r>
    </w:p>
    <w:p w14:paraId="6266A6F0" w14:textId="12FB7134" w:rsidR="00983647" w:rsidRDefault="00723F1C" w:rsidP="00723F1C">
      <w:pPr>
        <w:pStyle w:val="Kop2"/>
      </w:pPr>
      <w:bookmarkStart w:id="35" w:name="_Toc517033681"/>
      <w:r w:rsidRPr="004833EC">
        <w:lastRenderedPageBreak/>
        <w:t>Sprint 3</w:t>
      </w:r>
      <w:bookmarkEnd w:id="35"/>
    </w:p>
    <w:p w14:paraId="6FC552DA" w14:textId="77777777" w:rsidR="00CF702F" w:rsidRPr="00CF702F" w:rsidRDefault="00CF702F" w:rsidP="00CF702F"/>
    <w:p w14:paraId="12735E3A" w14:textId="77777777" w:rsidR="00983647" w:rsidRPr="004833EC" w:rsidRDefault="00983647"/>
    <w:p w14:paraId="2064D3C3" w14:textId="77777777" w:rsidR="00986010" w:rsidRDefault="00986010">
      <w:pPr>
        <w:rPr>
          <w:u w:val="single"/>
        </w:rPr>
      </w:pPr>
      <w:r w:rsidRPr="00986010">
        <w:rPr>
          <w:u w:val="single"/>
        </w:rPr>
        <w:t>Overzicht werkzaamheden maken</w:t>
      </w:r>
    </w:p>
    <w:p w14:paraId="00464557" w14:textId="77777777" w:rsidR="00986010" w:rsidRDefault="00986010">
      <w:pPr>
        <w:rPr>
          <w:u w:val="single"/>
        </w:rPr>
      </w:pPr>
    </w:p>
    <w:p w14:paraId="375B7755" w14:textId="77777777" w:rsidR="007B1507" w:rsidRDefault="00986010">
      <w:r>
        <w:t xml:space="preserve">Niemand wist wat er precies </w:t>
      </w:r>
      <w:r w:rsidR="007B1507">
        <w:t>wat er met de tool moest gebeuren</w:t>
      </w:r>
      <w:r>
        <w:t xml:space="preserve">. </w:t>
      </w:r>
      <w:r w:rsidRPr="00986010">
        <w:t>Zelf de product owner had hele</w:t>
      </w:r>
      <w:r>
        <w:t xml:space="preserve"> andere ideeën dan de MES-engineers. Om alle te maken functionaliteiten in beeld te krijgen is er door mij als stagiair voorgesteld om deze</w:t>
      </w:r>
      <w:r w:rsidR="007B1507">
        <w:t xml:space="preserve"> centraal online te zetten. Er was gelukkig een Excel sheet formaat beschikbaar waarin deze functionaliteiten overzichtelijk in weer gegeven konden worden.</w:t>
      </w:r>
    </w:p>
    <w:p w14:paraId="62BD6EF9" w14:textId="3B272753" w:rsidR="00983647" w:rsidRDefault="007E37EE" w:rsidP="007E37EE">
      <w:r w:rsidRPr="007E37EE">
        <w:t>In dit</w:t>
      </w:r>
      <w:r w:rsidR="007B1507" w:rsidRPr="007E37EE">
        <w:t xml:space="preserve"> Excel </w:t>
      </w:r>
      <w:r w:rsidRPr="007E37EE">
        <w:t>sheet worden</w:t>
      </w:r>
      <w:r>
        <w:t xml:space="preserve"> aanpassingen gedaan door zowel de stagiair als andere belanghebbende. De stagiair geeft aan wanneer een taak af is. De product owner en MES-engineers vullen het bestand aan met extra taken of passen deze aan.</w:t>
      </w:r>
    </w:p>
    <w:p w14:paraId="681C64A8" w14:textId="244E6224" w:rsidR="007E37EE" w:rsidRDefault="007E37EE" w:rsidP="007E37EE"/>
    <w:p w14:paraId="6E17C223" w14:textId="239E0A0D" w:rsidR="007E37EE" w:rsidRDefault="007E37EE" w:rsidP="007E37EE">
      <w:r>
        <w:t>Voor het einde van de eerste week van deze sprint stond het bestand online op de server van KSE. Iedereen die de link had van het bestand kon hem bewerken.</w:t>
      </w:r>
    </w:p>
    <w:p w14:paraId="00F460EE" w14:textId="3A373386" w:rsidR="00B36411" w:rsidRDefault="00B36411" w:rsidP="007E37EE"/>
    <w:p w14:paraId="04003A29" w14:textId="187328BC" w:rsidR="00DF5A78" w:rsidRDefault="00B36411" w:rsidP="007E37EE">
      <w:r>
        <w:t>Met behulp van deze nieuwe lijst konden sprintplanningen iets soepeler verlopen. Er was van te voren een duidelijke lijst van de op te pakken taken voor een sprint.</w:t>
      </w:r>
    </w:p>
    <w:p w14:paraId="531FA361" w14:textId="7FCBA7A3" w:rsidR="00DF5A78" w:rsidRDefault="00DF5A78" w:rsidP="007E37EE"/>
    <w:p w14:paraId="42EB0B88" w14:textId="1CBBBFE2" w:rsidR="00DF5A78" w:rsidRDefault="00DF5A78" w:rsidP="007E37EE">
      <w:r>
        <w:t xml:space="preserve">Uiteindelijk </w:t>
      </w:r>
      <w:r w:rsidR="00181C5D">
        <w:t xml:space="preserve">was er een duidelijk overzicht </w:t>
      </w:r>
      <w:r>
        <w:t>beschikbaar met taken die nog gedaan konden worden.</w:t>
      </w:r>
    </w:p>
    <w:p w14:paraId="72C063D6" w14:textId="15946EAD" w:rsidR="00B36411" w:rsidRDefault="000C65BE" w:rsidP="007E37EE">
      <w:r>
        <w:t>Deze lijst werd helaas niet altijd meegenomen tijdens de sprintplanningen, maar het bracht wel enige verbetering</w:t>
      </w:r>
      <w:r w:rsidR="00DF5A78">
        <w:t xml:space="preserve"> i</w:t>
      </w:r>
      <w:r w:rsidR="00181C5D">
        <w:t>n</w:t>
      </w:r>
      <w:r w:rsidR="00DF5A78">
        <w:t xml:space="preserve"> het scrum proces.</w:t>
      </w:r>
    </w:p>
    <w:p w14:paraId="1351101A" w14:textId="77777777" w:rsidR="000C665F" w:rsidRDefault="000C665F" w:rsidP="007E37EE"/>
    <w:p w14:paraId="27E36BD8" w14:textId="28C9E2F7" w:rsidR="000C665F" w:rsidRPr="007E37EE" w:rsidRDefault="000C665F" w:rsidP="007E37EE">
      <w:r>
        <w:rPr>
          <w:noProof/>
        </w:rPr>
        <w:drawing>
          <wp:inline distT="0" distB="0" distL="0" distR="0" wp14:anchorId="6414D699" wp14:editId="4BDC0089">
            <wp:extent cx="6463665" cy="157099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63665" cy="1570990"/>
                    </a:xfrm>
                    <a:prstGeom prst="rect">
                      <a:avLst/>
                    </a:prstGeom>
                  </pic:spPr>
                </pic:pic>
              </a:graphicData>
            </a:graphic>
          </wp:inline>
        </w:drawing>
      </w:r>
    </w:p>
    <w:p w14:paraId="16D231EE" w14:textId="305875C9" w:rsidR="00DF5A78" w:rsidRPr="000C665F" w:rsidRDefault="000C665F">
      <w:pPr>
        <w:rPr>
          <w:sz w:val="20"/>
        </w:rPr>
      </w:pPr>
      <w:r w:rsidRPr="000C665F">
        <w:rPr>
          <w:sz w:val="20"/>
        </w:rPr>
        <w:t>Figuur 4: werkzaamheden overzicht (backlog)</w:t>
      </w:r>
    </w:p>
    <w:p w14:paraId="52A920A4" w14:textId="4A9B022F" w:rsidR="00DF5A78" w:rsidRDefault="00DF5A78"/>
    <w:p w14:paraId="15FD6E6A" w14:textId="36818E62" w:rsidR="000571C0" w:rsidRDefault="007F7F50">
      <w:r>
        <w:br w:type="page"/>
      </w:r>
    </w:p>
    <w:p w14:paraId="72BBA69A" w14:textId="2FF569B8" w:rsidR="00575216" w:rsidRDefault="00181C5D">
      <w:pPr>
        <w:rPr>
          <w:u w:val="single"/>
        </w:rPr>
      </w:pPr>
      <w:r>
        <w:rPr>
          <w:u w:val="single"/>
        </w:rPr>
        <w:lastRenderedPageBreak/>
        <w:t>bugs</w:t>
      </w:r>
      <w:r w:rsidR="00575216">
        <w:rPr>
          <w:u w:val="single"/>
        </w:rPr>
        <w:t xml:space="preserve"> oplossen</w:t>
      </w:r>
    </w:p>
    <w:p w14:paraId="7D262D01" w14:textId="3C996F88" w:rsidR="00575216" w:rsidRDefault="00575216">
      <w:pPr>
        <w:rPr>
          <w:u w:val="single"/>
        </w:rPr>
      </w:pPr>
    </w:p>
    <w:p w14:paraId="65588B19" w14:textId="1E07F913" w:rsidR="00575216" w:rsidRDefault="00575216">
      <w:r w:rsidRPr="00575216">
        <w:t>De huidige tool</w:t>
      </w:r>
      <w:r>
        <w:t xml:space="preserve"> zat vol met </w:t>
      </w:r>
      <w:r w:rsidR="00181C5D">
        <w:t>bugs</w:t>
      </w:r>
      <w:r>
        <w:t xml:space="preserve">. Hierdoor werd de tool eigenlijk helemaal onbruikbaar. Deze fouten werden ieder stap voor stap opgelost. </w:t>
      </w:r>
      <w:r w:rsidR="00AB0DED">
        <w:t>Ik als stagiair ben bij iedere fout eerst gaan zoeken waar de functionaliteit ervan geschreven stond. Daarna pas is er geprobeerd om de fout vast te stellen en om de s</w:t>
      </w:r>
      <w:r w:rsidR="00181C5D">
        <w:t xml:space="preserve">tructuur er omheen te </w:t>
      </w:r>
      <w:r w:rsidR="00FE412D">
        <w:t xml:space="preserve">begrijpen. </w:t>
      </w:r>
    </w:p>
    <w:p w14:paraId="59FB248E" w14:textId="35604100" w:rsidR="00B977AC" w:rsidRDefault="00AB0DED">
      <w:r>
        <w:t>Dit proces voor iedere fout bleek enorm lang te duren. Dit kwam omdat de gehele code inconsistent en eigenlijk zonder een echt</w:t>
      </w:r>
      <w:r w:rsidR="00553181">
        <w:t xml:space="preserve">e structuur </w:t>
      </w:r>
      <w:r>
        <w:t>in elkaar stak.</w:t>
      </w:r>
    </w:p>
    <w:p w14:paraId="53B78578" w14:textId="196E8E97" w:rsidR="00AB0DED" w:rsidRDefault="00B977AC">
      <w:r>
        <w:t xml:space="preserve">Ik als stagiair heb daarom geregeld hulp gevraagd aan verschillende collega’s. Het probleem was alleen dat niemand wist hoe de tool in elkaar stak. </w:t>
      </w:r>
      <w:r w:rsidR="00181C5D">
        <w:t>Waardoor niemand hulp kon bieden.</w:t>
      </w:r>
    </w:p>
    <w:p w14:paraId="5CE2DFC6" w14:textId="06AF99DB" w:rsidR="00B977AC" w:rsidRDefault="00B977AC"/>
    <w:p w14:paraId="19AE21C1" w14:textId="3DF39196" w:rsidR="00B977AC" w:rsidRDefault="00181C5D">
      <w:r>
        <w:t>Uiteindelijk zijn n</w:t>
      </w:r>
      <w:r w:rsidR="00B977AC">
        <w:t xml:space="preserve">iet allen fouten opgelost. </w:t>
      </w:r>
      <w:r w:rsidR="00392C29">
        <w:t xml:space="preserve">De oplossingen voor de gerepareerde fouten zit ook niet goed in elkaar vanwege </w:t>
      </w:r>
      <w:r>
        <w:t>de huidige applicatie structuur</w:t>
      </w:r>
      <w:r w:rsidR="00392C29">
        <w:t>. Het veranderen van de gehele “structuur” was niet mogelijk binnen een sprint.</w:t>
      </w:r>
    </w:p>
    <w:p w14:paraId="5137C30E" w14:textId="6342CFB1" w:rsidR="00392C29" w:rsidRDefault="00392C29"/>
    <w:p w14:paraId="1526B0D0" w14:textId="49F5D006" w:rsidR="00392C29" w:rsidRDefault="00392C29">
      <w:r>
        <w:t>Aan het einde van de sprint is er een demo gegeven aan de belanghebbende. Zij waren positief over het verrichte werkt, maar vonden ook dat er nog een deel gedaan moest worden. Ik als stagiair had eenmaal niet genoeg tijd om alle fouten op te lossen.</w:t>
      </w:r>
    </w:p>
    <w:p w14:paraId="763A4B5F" w14:textId="356A6982" w:rsidR="00392C29" w:rsidRDefault="00392C29"/>
    <w:p w14:paraId="4E5E6C94" w14:textId="36D51624" w:rsidR="00392C29" w:rsidRPr="00575216" w:rsidRDefault="00392C29">
      <w:r>
        <w:t xml:space="preserve">Dus er zijn veel fouten verbeterd waardoor de tool </w:t>
      </w:r>
      <w:r w:rsidR="00181C5D">
        <w:t>een stuk bruikbaarder is. Dit vo</w:t>
      </w:r>
      <w:r>
        <w:t xml:space="preserve">nden alle belanghebbende ook. Maar </w:t>
      </w:r>
      <w:r w:rsidR="00043387">
        <w:t>om er voor te zorgen dat alles werkt is er nog meer tijd nodig.</w:t>
      </w:r>
    </w:p>
    <w:p w14:paraId="46FE4C1C" w14:textId="77777777" w:rsidR="00575216" w:rsidRDefault="00575216">
      <w:pPr>
        <w:rPr>
          <w:u w:val="single"/>
        </w:rPr>
      </w:pPr>
    </w:p>
    <w:p w14:paraId="0C1CD9ED" w14:textId="0FED5E10" w:rsidR="0001353D" w:rsidRDefault="007E37EE" w:rsidP="00B45565">
      <w:pPr>
        <w:pStyle w:val="Kop2"/>
      </w:pPr>
      <w:r w:rsidRPr="00575216">
        <w:rPr>
          <w:u w:val="single"/>
        </w:rPr>
        <w:br w:type="page"/>
      </w:r>
      <w:bookmarkStart w:id="36" w:name="_Toc517033682"/>
      <w:r w:rsidR="00723F1C" w:rsidRPr="004833EC">
        <w:lastRenderedPageBreak/>
        <w:t>Sprint 4</w:t>
      </w:r>
      <w:bookmarkEnd w:id="36"/>
    </w:p>
    <w:p w14:paraId="77407784" w14:textId="77777777" w:rsidR="000571C0" w:rsidRDefault="000571C0" w:rsidP="00683469"/>
    <w:p w14:paraId="5A13FAA2" w14:textId="23258390" w:rsidR="002B0971" w:rsidRDefault="002B0971" w:rsidP="00683469">
      <w:pPr>
        <w:rPr>
          <w:u w:val="single"/>
        </w:rPr>
      </w:pPr>
      <w:r w:rsidRPr="002B0971">
        <w:rPr>
          <w:u w:val="single"/>
        </w:rPr>
        <w:t>Proof of concept toch verder uitwerken</w:t>
      </w:r>
    </w:p>
    <w:p w14:paraId="7134E65A" w14:textId="15760FFF" w:rsidR="0001353D" w:rsidRDefault="0001353D" w:rsidP="00683469">
      <w:pPr>
        <w:rPr>
          <w:u w:val="single"/>
        </w:rPr>
      </w:pPr>
    </w:p>
    <w:p w14:paraId="6D506281" w14:textId="72F50FDB" w:rsidR="0001353D" w:rsidRDefault="0001353D" w:rsidP="00683469">
      <w:r w:rsidRPr="0088730A">
        <w:t xml:space="preserve">Desondanks dat </w:t>
      </w:r>
      <w:r w:rsidR="0088730A">
        <w:t>ik als stagiair geen extra tijd krijg voor het proof of concept is hier toch aan gewerkt. Dit heeft meerdere redenen:</w:t>
      </w:r>
    </w:p>
    <w:p w14:paraId="499B1F42" w14:textId="07AEA9CB" w:rsidR="0088730A" w:rsidRDefault="0088730A" w:rsidP="008D626E">
      <w:pPr>
        <w:pStyle w:val="Lijstalinea"/>
        <w:numPr>
          <w:ilvl w:val="0"/>
          <w:numId w:val="27"/>
        </w:numPr>
      </w:pPr>
      <w:r>
        <w:t>De huidige configuratie tool biedt geen leer mogelijkheden qua nieuwe technieken. Deze wil ik als stagiair wel leren.</w:t>
      </w:r>
    </w:p>
    <w:p w14:paraId="52B48259" w14:textId="1CB3DCF3" w:rsidR="0088730A" w:rsidRDefault="0088730A" w:rsidP="008D626E">
      <w:pPr>
        <w:pStyle w:val="Lijstalinea"/>
        <w:numPr>
          <w:ilvl w:val="0"/>
          <w:numId w:val="27"/>
        </w:numPr>
      </w:pPr>
      <w:r>
        <w:t>Ik als stagiair kan bijna niet werken in de huidige configuratie tool. De codeerstijl is zeer slecht waardoor er bijna geen voortgang in wordt gemaakt.</w:t>
      </w:r>
    </w:p>
    <w:p w14:paraId="3B302494" w14:textId="6E1BDFC5" w:rsidR="0088730A" w:rsidRDefault="0088730A" w:rsidP="008D626E">
      <w:pPr>
        <w:pStyle w:val="Lijstalinea"/>
        <w:numPr>
          <w:ilvl w:val="0"/>
          <w:numId w:val="27"/>
        </w:numPr>
      </w:pPr>
      <w:r>
        <w:t>Er is weinig tot geen nut om alleen te werken aan de huidige configuratie tool. De tool is namelijk niet toekomstbestendig. Wa</w:t>
      </w:r>
      <w:r w:rsidR="00BF2D3D">
        <w:t>nn</w:t>
      </w:r>
      <w:r>
        <w:t xml:space="preserve">eer de stage afgerond is zou </w:t>
      </w:r>
      <w:r w:rsidR="00BF2D3D">
        <w:t>de applicatie toch lastig uitgebreid kunnen worden. Hierdoor zou het bedrijf toch weer op de oude manier gaan configureren. Als dit zou gebeuren dan waren de werkzaamheden van de stagiair nutteloos voor het bedrijf.</w:t>
      </w:r>
    </w:p>
    <w:p w14:paraId="3E647C7B" w14:textId="6C389D0F" w:rsidR="00BF2D3D" w:rsidRDefault="00BF2D3D" w:rsidP="00BF2D3D"/>
    <w:p w14:paraId="52EE2955" w14:textId="0D4E848A" w:rsidR="00BF2D3D" w:rsidRDefault="00BF2D3D" w:rsidP="00BF2D3D">
      <w:r>
        <w:t>Uiteindelijk is er besloten door de stagiair het proof of concept te veranderen in de configuratie tool 2.0. Deze tool zal waarschijnlijk niet afgemaakt kunnen worden. Het doel is daarom om met deze applicatie een basis te leggen</w:t>
      </w:r>
      <w:r w:rsidR="006216F6">
        <w:t xml:space="preserve"> voor een daadwerkelijke tweede versie van de configuratie tool.</w:t>
      </w:r>
    </w:p>
    <w:p w14:paraId="183F583C" w14:textId="5128AED1" w:rsidR="006216F6" w:rsidRDefault="006216F6" w:rsidP="00BF2D3D"/>
    <w:p w14:paraId="20C76A89" w14:textId="48D34265" w:rsidR="006216F6" w:rsidRDefault="006216F6" w:rsidP="00BF2D3D">
      <w:r>
        <w:t xml:space="preserve">Om de configuratie tool 2.0 beter uit te kunnen werken is er hulp gevraagd aan verschillende collega’s. Een collega heeft verstand van applicatie structuren, de andere van WPF technieken en een andere van database technieken. </w:t>
      </w:r>
      <w:r w:rsidR="001C36D6">
        <w:t>Ik als stagiair heb constant vragen gesteld aan de directe werkomgeving.</w:t>
      </w:r>
    </w:p>
    <w:p w14:paraId="6BA6F927" w14:textId="7FB12C8C" w:rsidR="001C36D6" w:rsidRDefault="001C36D6" w:rsidP="00BF2D3D"/>
    <w:p w14:paraId="4B06FFE7" w14:textId="22CD49B5" w:rsidR="001C36D6" w:rsidRDefault="001C36D6" w:rsidP="00BF2D3D">
      <w:r>
        <w:t xml:space="preserve">Er is veel informatie verschaart over nieuwe technieken voor de configuratie tool 2.0. Wat vooral het belangrijkste was is dat ik het team enthousiast heb gekregen over mijn stage proces. Dit was namelijk een probleem bij de vorige stagiair. </w:t>
      </w:r>
    </w:p>
    <w:p w14:paraId="38917574" w14:textId="3F53AEAB" w:rsidR="001C36D6" w:rsidRDefault="001C36D6" w:rsidP="00BF2D3D"/>
    <w:p w14:paraId="065C5616" w14:textId="77777777" w:rsidR="001C36D6" w:rsidRDefault="001C36D6" w:rsidP="00BF2D3D">
      <w:r>
        <w:t>De configuratie tool 2.0 is uitgebreid met een paar kleine functionaliteiten, maar niets drastisch. Het ging mij als stagiair er namelijk vooral om het aantonen van de werking van een paar algoritmes.</w:t>
      </w:r>
    </w:p>
    <w:p w14:paraId="213DC36E" w14:textId="77777777" w:rsidR="001C36D6" w:rsidRDefault="001C36D6" w:rsidP="00BF2D3D"/>
    <w:p w14:paraId="0860B38F" w14:textId="0E92F3C6" w:rsidR="001C36D6" w:rsidRDefault="001C36D6" w:rsidP="00BF2D3D">
      <w:r>
        <w:t>Waar ik als stagiair vooral blij om ben is dat het team e</w:t>
      </w:r>
      <w:r w:rsidR="00296829">
        <w:t>en stuk enthousiaster wordt over mij proces en het belang dat zij erin hebben. Ook is er meer duidelijkheid ontstaan over hoe de configuratie tool 2.0 opgebouwd moet worden.</w:t>
      </w:r>
      <w:r>
        <w:t xml:space="preserve"> </w:t>
      </w:r>
    </w:p>
    <w:p w14:paraId="5E79D3E5" w14:textId="02C2E657" w:rsidR="006216F6" w:rsidRDefault="006216F6" w:rsidP="00BF2D3D"/>
    <w:p w14:paraId="00DE2463" w14:textId="0385DEF0" w:rsidR="006216F6" w:rsidRDefault="00296829" w:rsidP="00BF2D3D">
      <w:r>
        <w:br w:type="page"/>
      </w:r>
    </w:p>
    <w:p w14:paraId="2DBE074C" w14:textId="6E2AB4AA" w:rsidR="006216F6" w:rsidRDefault="006216F6" w:rsidP="00BF2D3D"/>
    <w:p w14:paraId="7F98A32E" w14:textId="29FE06FF" w:rsidR="006216F6" w:rsidRDefault="006216F6" w:rsidP="006216F6">
      <w:pPr>
        <w:rPr>
          <w:u w:val="single"/>
        </w:rPr>
      </w:pPr>
      <w:r>
        <w:rPr>
          <w:u w:val="single"/>
        </w:rPr>
        <w:t>Ombouwen van XML gegevens naar database gegevens</w:t>
      </w:r>
    </w:p>
    <w:p w14:paraId="115F3317" w14:textId="0C37B3A7" w:rsidR="00296829" w:rsidRDefault="00296829" w:rsidP="006216F6">
      <w:pPr>
        <w:rPr>
          <w:u w:val="single"/>
        </w:rPr>
      </w:pPr>
    </w:p>
    <w:p w14:paraId="4FF3CD48" w14:textId="188C8D9E" w:rsidR="00296829" w:rsidRDefault="00ED7939" w:rsidP="006216F6">
      <w:r w:rsidRPr="00ED7939">
        <w:t>De</w:t>
      </w:r>
      <w:r>
        <w:t xml:space="preserve"> objecten in de applicatie worden op het moment gevalideerd door gegevens uit X</w:t>
      </w:r>
      <w:r w:rsidR="002D1CD8">
        <w:t>ml</w:t>
      </w:r>
      <w:r>
        <w:t xml:space="preserve"> bestanden. We willen nu alleen dat ze gevalideerd worden met behulp van data uit de database.</w:t>
      </w:r>
    </w:p>
    <w:p w14:paraId="41A21742" w14:textId="77777777" w:rsidR="00AD285B" w:rsidRDefault="00AD285B" w:rsidP="006216F6"/>
    <w:p w14:paraId="7D067A73" w14:textId="3C5C7284" w:rsidR="0037311B" w:rsidRDefault="00E65F6F" w:rsidP="006216F6">
      <w:r>
        <w:t>Het probleem was dat de validatie gegevens niet in de database staan maar wel in de X</w:t>
      </w:r>
      <w:r w:rsidR="002D1CD8">
        <w:t xml:space="preserve">ml bestanden. </w:t>
      </w:r>
      <w:r w:rsidR="006C1956">
        <w:t>Het</w:t>
      </w:r>
      <w:r w:rsidR="002D1CD8">
        <w:t xml:space="preserve"> was een mogelijkheid om alle data handmatig in de database te zetten. </w:t>
      </w:r>
      <w:r w:rsidR="006C1956">
        <w:t>In plaats daarvan heb ik als stagiair een extra applicatie gemaakt. Deze applicatie zorgt ervoor dat Xml bestanden omgezet worden naar de juiste informatie</w:t>
      </w:r>
    </w:p>
    <w:p w14:paraId="38BC59AF" w14:textId="6C7AFD97" w:rsidR="00ED7939" w:rsidRDefault="00AD285B" w:rsidP="006216F6">
      <w:r>
        <w:t>in</w:t>
      </w:r>
      <w:r w:rsidR="006C1956">
        <w:t xml:space="preserve"> de database.</w:t>
      </w:r>
    </w:p>
    <w:p w14:paraId="46D5EAB9" w14:textId="179A859D" w:rsidR="006C1956" w:rsidRDefault="006C1956" w:rsidP="006216F6"/>
    <w:p w14:paraId="1E0499AD" w14:textId="2A52B662" w:rsidR="006C1956" w:rsidRDefault="006C1956" w:rsidP="006216F6">
      <w:r>
        <w:t xml:space="preserve">Alle validatie gegevens kwamen in de database te staan. Ook konden daardoor objecten in de applicatie gevalideerd worden met behulp van de database. </w:t>
      </w:r>
      <w:r w:rsidR="005C4587">
        <w:t xml:space="preserve">Alleen een </w:t>
      </w:r>
      <w:r w:rsidR="000131F8">
        <w:t xml:space="preserve">“bin” </w:t>
      </w:r>
      <w:r w:rsidR="005C4587">
        <w:t>kon niet gevalideerd worden. Dit kwam omdat het huidige database structuur dit niet toe liet.</w:t>
      </w:r>
    </w:p>
    <w:p w14:paraId="05273746" w14:textId="4C802BF8" w:rsidR="005C4587" w:rsidRDefault="005C4587" w:rsidP="006216F6"/>
    <w:p w14:paraId="6C23B8D6" w14:textId="192C3481" w:rsidR="005C4587" w:rsidRDefault="005C4587" w:rsidP="006216F6">
      <w:r>
        <w:t xml:space="preserve">Het </w:t>
      </w:r>
      <w:r w:rsidR="005A7525">
        <w:t>content board</w:t>
      </w:r>
      <w:r>
        <w:t xml:space="preserve">, </w:t>
      </w:r>
      <w:r w:rsidR="00A736A4">
        <w:t>de groep die over de database structuur gaat</w:t>
      </w:r>
      <w:r>
        <w:t xml:space="preserve">, </w:t>
      </w:r>
      <w:r w:rsidR="00A736A4">
        <w:t xml:space="preserve">is door de stagiair benaderd over het probleem. Het </w:t>
      </w:r>
      <w:r w:rsidR="005A7525">
        <w:t>content board</w:t>
      </w:r>
      <w:r w:rsidR="00A736A4">
        <w:t xml:space="preserve"> heeft samen met de stagiair besloten om de database te laten zoals die is. </w:t>
      </w:r>
      <w:r w:rsidR="005A7525">
        <w:t>De fout is daardoor niet opgelost. Er is daarom ook besloten dat een bin niet gevalideerd hoeft te worden.</w:t>
      </w:r>
    </w:p>
    <w:p w14:paraId="436FF66F" w14:textId="77777777" w:rsidR="00ED7939" w:rsidRPr="00ED7939" w:rsidRDefault="00ED7939" w:rsidP="006216F6"/>
    <w:p w14:paraId="7761D797" w14:textId="13288E87" w:rsidR="006216F6" w:rsidRDefault="000E7C78" w:rsidP="00BF2D3D">
      <w:r>
        <w:t>Alle validatie is omgebouwd om te werken via de database, behalve de silo’s dan. Silo’s kunnen op het moment niet gevalideerd worden, maar dit zit de applicatie niet verder in de weg. Het werk aan de applicatie kon daarom gewoon doorgaan.</w:t>
      </w:r>
    </w:p>
    <w:p w14:paraId="4867A253" w14:textId="77777777" w:rsidR="006216F6" w:rsidRPr="00ED7939" w:rsidRDefault="006216F6" w:rsidP="00683469">
      <w:pPr>
        <w:rPr>
          <w:u w:val="single"/>
        </w:rPr>
      </w:pPr>
    </w:p>
    <w:p w14:paraId="334190DB" w14:textId="755EE7EA" w:rsidR="00AA1B54" w:rsidRPr="00ED7939" w:rsidRDefault="00AA1B54" w:rsidP="00683469">
      <w:pPr>
        <w:rPr>
          <w:u w:val="single"/>
        </w:rPr>
      </w:pPr>
    </w:p>
    <w:p w14:paraId="46068616" w14:textId="0352CF6A" w:rsidR="00AA1B54" w:rsidRDefault="00AA1B54" w:rsidP="00683469">
      <w:pPr>
        <w:rPr>
          <w:u w:val="single"/>
        </w:rPr>
      </w:pPr>
    </w:p>
    <w:p w14:paraId="1AEBCBAF" w14:textId="77777777" w:rsidR="00AA1B54" w:rsidRDefault="00AA1B54" w:rsidP="00683469">
      <w:pPr>
        <w:rPr>
          <w:u w:val="single"/>
        </w:rPr>
      </w:pPr>
    </w:p>
    <w:p w14:paraId="65C1310D" w14:textId="77777777" w:rsidR="00AA1B54" w:rsidRDefault="00AA1B54" w:rsidP="00683469">
      <w:pPr>
        <w:rPr>
          <w:u w:val="single"/>
        </w:rPr>
      </w:pPr>
    </w:p>
    <w:p w14:paraId="5C63A6CA" w14:textId="261098C3" w:rsidR="00683469" w:rsidRPr="002B0971" w:rsidRDefault="00683469" w:rsidP="00683469">
      <w:pPr>
        <w:rPr>
          <w:u w:val="single"/>
        </w:rPr>
      </w:pPr>
      <w:r w:rsidRPr="002B0971">
        <w:rPr>
          <w:u w:val="single"/>
        </w:rPr>
        <w:br w:type="page"/>
      </w:r>
    </w:p>
    <w:p w14:paraId="1FFEC0D4" w14:textId="25742FBF" w:rsidR="00723F1C" w:rsidRDefault="00723F1C" w:rsidP="00723F1C">
      <w:pPr>
        <w:pStyle w:val="Kop2"/>
      </w:pPr>
      <w:bookmarkStart w:id="37" w:name="_Toc517033683"/>
      <w:r w:rsidRPr="004833EC">
        <w:lastRenderedPageBreak/>
        <w:t>Sprint 5</w:t>
      </w:r>
      <w:bookmarkEnd w:id="37"/>
    </w:p>
    <w:p w14:paraId="2F3FEF35" w14:textId="77777777" w:rsidR="00F5525C" w:rsidRDefault="00F5525C" w:rsidP="00F5525C"/>
    <w:p w14:paraId="53A4DE55" w14:textId="76F24E2C" w:rsidR="007245E3" w:rsidRDefault="007245E3" w:rsidP="007245E3">
      <w:pPr>
        <w:rPr>
          <w:u w:val="single"/>
        </w:rPr>
      </w:pPr>
    </w:p>
    <w:p w14:paraId="543871F1" w14:textId="4B2F256D" w:rsidR="007245E3" w:rsidRDefault="007245E3" w:rsidP="007245E3">
      <w:pPr>
        <w:rPr>
          <w:u w:val="single"/>
        </w:rPr>
      </w:pPr>
      <w:r>
        <w:rPr>
          <w:u w:val="single"/>
        </w:rPr>
        <w:t>Testplan maken</w:t>
      </w:r>
      <w:r w:rsidR="009A1AF0">
        <w:rPr>
          <w:u w:val="single"/>
        </w:rPr>
        <w:t xml:space="preserve">, </w:t>
      </w:r>
      <w:r>
        <w:rPr>
          <w:u w:val="single"/>
        </w:rPr>
        <w:t>functionaliteiten vaststellen</w:t>
      </w:r>
      <w:r w:rsidR="009A1AF0">
        <w:rPr>
          <w:u w:val="single"/>
        </w:rPr>
        <w:t xml:space="preserve"> en testen</w:t>
      </w:r>
    </w:p>
    <w:p w14:paraId="7B92977B" w14:textId="41CA344F" w:rsidR="008F44E4" w:rsidRDefault="008F44E4" w:rsidP="007245E3">
      <w:pPr>
        <w:rPr>
          <w:u w:val="single"/>
        </w:rPr>
      </w:pPr>
    </w:p>
    <w:p w14:paraId="05458076" w14:textId="5A9F40F0" w:rsidR="008F44E4" w:rsidRDefault="008F44E4" w:rsidP="008F44E4">
      <w:r>
        <w:t>Het was de bedoeling om een testplan te maken voor deze sprint. Ik als stagiair wilde weten hoe dit in het bedrijf werd gedaan. Daaruit kwam naar voren dat ze geen</w:t>
      </w:r>
      <w:r w:rsidR="0047341B">
        <w:t xml:space="preserve"> echte</w:t>
      </w:r>
      <w:r>
        <w:t xml:space="preserve"> testplannen maakte. Daarom is er besloten om een testplan te maken met de kennis die vanuit school meegegeven was. </w:t>
      </w:r>
    </w:p>
    <w:p w14:paraId="4EA85A30" w14:textId="5E288633" w:rsidR="00FD32AB" w:rsidRDefault="00FD32AB" w:rsidP="008F44E4">
      <w:r>
        <w:t xml:space="preserve">Dan was er nog een probleem. Niemand wist precies wat de functionaliteiten waren van de configuratietool. Het is namelijk wel noodzakelijk om te weten wat de functionaliteiten van een applicatie zijn voordat je kunt gaan testen. Daarom zijn de functionaliteiten eerst zorgvuldig vastgelegd in het testplan. Daarna pas zijn </w:t>
      </w:r>
      <w:r w:rsidR="009A1AF0">
        <w:t>de test opgesteld. Elke functionaliteit bevat een of meerdere testcases met een maximum van 4.</w:t>
      </w:r>
    </w:p>
    <w:p w14:paraId="7890A27A" w14:textId="53B13A01" w:rsidR="009A1AF0" w:rsidRDefault="009A1AF0" w:rsidP="008F44E4">
      <w:r>
        <w:t>Nadat die taak af was zijn de test ook daadwerkelijk uitgevoerd.</w:t>
      </w:r>
    </w:p>
    <w:p w14:paraId="510B0C48" w14:textId="2FE310C8" w:rsidR="009A1AF0" w:rsidRDefault="009A1AF0" w:rsidP="008F44E4"/>
    <w:p w14:paraId="35078E57" w14:textId="72BB2B49" w:rsidR="009A1AF0" w:rsidRDefault="009A1AF0" w:rsidP="008F44E4">
      <w:r>
        <w:t>Nadat de testcasus waren uitgevoerd kwam het volgende resultaat naar voren.</w:t>
      </w:r>
    </w:p>
    <w:p w14:paraId="6908060A" w14:textId="57B49C6F" w:rsidR="009A1AF0" w:rsidRDefault="009A1AF0" w:rsidP="008F44E4"/>
    <w:p w14:paraId="707B9EC7" w14:textId="7EF97CE1" w:rsidR="00866D25" w:rsidRDefault="00866D25" w:rsidP="00866D25">
      <w:pPr>
        <w:pStyle w:val="Normaalweb"/>
      </w:pPr>
      <w:r>
        <w:t xml:space="preserve">Aantal test </w:t>
      </w:r>
      <w:r w:rsidR="00FE412D">
        <w:t>gevallen:</w:t>
      </w:r>
      <w:r>
        <w:t xml:space="preserve"> 70</w:t>
      </w:r>
    </w:p>
    <w:p w14:paraId="51871D98" w14:textId="4E188506" w:rsidR="00866D25" w:rsidRDefault="00866D25" w:rsidP="00866D25">
      <w:pPr>
        <w:pStyle w:val="Normaalweb"/>
      </w:pPr>
      <w:r>
        <w:t xml:space="preserve">Aantal gefaalde </w:t>
      </w:r>
      <w:r w:rsidR="00FE412D">
        <w:t>testgevallen:</w:t>
      </w:r>
      <w:r>
        <w:t xml:space="preserve"> 13</w:t>
      </w:r>
    </w:p>
    <w:p w14:paraId="4787403D" w14:textId="1EE6EB09" w:rsidR="00866D25" w:rsidRDefault="00866D25" w:rsidP="00866D25">
      <w:pPr>
        <w:pStyle w:val="Normaalweb"/>
      </w:pPr>
      <w:r>
        <w:t xml:space="preserve">Aantal twijfelachtige </w:t>
      </w:r>
      <w:r w:rsidR="00FE412D">
        <w:t>testgevallen:</w:t>
      </w:r>
      <w:r>
        <w:t xml:space="preserve"> 6 </w:t>
      </w:r>
    </w:p>
    <w:p w14:paraId="2AB82CD8" w14:textId="1B321508" w:rsidR="00866D25" w:rsidRDefault="00866D25" w:rsidP="00866D25">
      <w:pPr>
        <w:pStyle w:val="Normaalweb"/>
      </w:pPr>
      <w:r>
        <w:t xml:space="preserve">Aantal geslaagde </w:t>
      </w:r>
      <w:r w:rsidR="00FE412D">
        <w:t>testgevallen:</w:t>
      </w:r>
      <w:r>
        <w:t xml:space="preserve"> 51</w:t>
      </w:r>
    </w:p>
    <w:p w14:paraId="2B538155" w14:textId="77777777" w:rsidR="00873EE6" w:rsidRDefault="00873EE6" w:rsidP="00866D25">
      <w:pPr>
        <w:pStyle w:val="Normaalweb"/>
      </w:pPr>
    </w:p>
    <w:p w14:paraId="1313EC8F" w14:textId="51E036E0" w:rsidR="00866D25" w:rsidRDefault="00866D25" w:rsidP="00866D25">
      <w:pPr>
        <w:pStyle w:val="Normaalweb"/>
      </w:pPr>
      <w:r>
        <w:t>Van de 70 testcases zijn er 13 gefaald. Dit is bijna 20%. Uit dit resultaat is de conclusie getrokken dat de huidige applicatie nog niet goed genoeg was voor een release.</w:t>
      </w:r>
      <w:r w:rsidR="00873EE6">
        <w:t xml:space="preserve"> </w:t>
      </w:r>
    </w:p>
    <w:p w14:paraId="21A6108F" w14:textId="7AD607FA" w:rsidR="00873EE6" w:rsidRDefault="00873EE6" w:rsidP="00866D25">
      <w:pPr>
        <w:pStyle w:val="Normaalweb"/>
      </w:pPr>
    </w:p>
    <w:p w14:paraId="7FFCED57" w14:textId="2F207EDC" w:rsidR="00873EE6" w:rsidRDefault="00873EE6" w:rsidP="00866D25">
      <w:pPr>
        <w:pStyle w:val="Normaalweb"/>
      </w:pPr>
      <w:r>
        <w:t>Uiteindelijk is er wel een stuk duidelijkheid ontstaan over de applicatie en wat die wel en niet kan. Vooral de fouten in de applicatie worden meegenomen naar de volgende sprints toe</w:t>
      </w:r>
      <w:r w:rsidR="00FE412D">
        <w:t>. Deze fouten moeten</w:t>
      </w:r>
      <w:r>
        <w:t xml:space="preserve"> er </w:t>
      </w:r>
      <w:r w:rsidR="00EC64D4">
        <w:t>p</w:t>
      </w:r>
      <w:r>
        <w:t>er se uitgehaald worden</w:t>
      </w:r>
      <w:r w:rsidR="00FE412D">
        <w:t>.</w:t>
      </w:r>
    </w:p>
    <w:p w14:paraId="66807C81" w14:textId="1E40BFDE" w:rsidR="008F44E4" w:rsidRDefault="008F44E4" w:rsidP="007245E3"/>
    <w:p w14:paraId="299E7A28" w14:textId="77777777" w:rsidR="00D00E3D" w:rsidRDefault="00D00E3D" w:rsidP="007245E3"/>
    <w:p w14:paraId="60596C31" w14:textId="77777777" w:rsidR="00873EE6" w:rsidRDefault="00873EE6" w:rsidP="007245E3">
      <w:pPr>
        <w:rPr>
          <w:u w:val="single"/>
        </w:rPr>
      </w:pPr>
    </w:p>
    <w:p w14:paraId="693C21E8" w14:textId="61988F6E" w:rsidR="008F44E4" w:rsidRDefault="008F44E4" w:rsidP="008F44E4">
      <w:pPr>
        <w:rPr>
          <w:u w:val="single"/>
        </w:rPr>
      </w:pPr>
      <w:r>
        <w:rPr>
          <w:u w:val="single"/>
        </w:rPr>
        <w:t>Handleiding maken</w:t>
      </w:r>
    </w:p>
    <w:p w14:paraId="34C363ED" w14:textId="46DD4354" w:rsidR="00873EE6" w:rsidRDefault="00873EE6" w:rsidP="008F44E4">
      <w:pPr>
        <w:rPr>
          <w:u w:val="single"/>
        </w:rPr>
      </w:pPr>
    </w:p>
    <w:p w14:paraId="316CCB41" w14:textId="6E5D6685" w:rsidR="00873EE6" w:rsidRDefault="00873EE6" w:rsidP="00873EE6">
      <w:r>
        <w:t xml:space="preserve">Om mensen beter met de applicatie om te laten gaan moest er een handleiding gemaakt worden. </w:t>
      </w:r>
      <w:r w:rsidR="00D05753">
        <w:t xml:space="preserve">Om opzet van de handleiding heb ik als stagiair contact gezocht met de </w:t>
      </w:r>
      <w:r w:rsidR="00F5525C">
        <w:t>MES-engineers (eindgebruikers)</w:t>
      </w:r>
      <w:r w:rsidR="00D05753">
        <w:t>. Met hun kennis is er uiteindelijk een opzet voor een handleiding bepaald. Afbeeldingen moeten prioritiet krijgen over de tekst. Een afbeelding is namelijk een stuk makkelijker te begrijpen dan een stukje tekst.</w:t>
      </w:r>
    </w:p>
    <w:p w14:paraId="62B6F31E" w14:textId="1F99B9AA" w:rsidR="00D05753" w:rsidRDefault="00D05753" w:rsidP="00873EE6"/>
    <w:p w14:paraId="67747A95" w14:textId="4448A9BE" w:rsidR="00D05753" w:rsidRDefault="00D05753" w:rsidP="00873EE6">
      <w:r>
        <w:t xml:space="preserve">Het resultaat </w:t>
      </w:r>
      <w:r w:rsidR="00F5525C">
        <w:t>van de handleiding was gecontroleerd door de MES-engineers. Er werd positief gereageerd op het gemaakte werk. Ik als stagiair had namelijk ook aangegeven wat je vooral niet moet doen. De applicatie had nog veel last van fouten. Deze moesten tijdelijk afgevangen worden door een schriftelijke handleiding.</w:t>
      </w:r>
    </w:p>
    <w:p w14:paraId="32A4AA27" w14:textId="7220629F" w:rsidR="00F5525C" w:rsidRDefault="00F5525C" w:rsidP="00873EE6"/>
    <w:p w14:paraId="1421F435" w14:textId="563C45AC" w:rsidR="00D00E3D" w:rsidRDefault="00D00E3D" w:rsidP="00873EE6">
      <w:r>
        <w:t>De handleiding was dus voor nu compleet. Er wordt verteld hoe je taken moet uitvoeren, maar ook wat je wel en niet moet doen. De gemaakte handleiding is tijdelijk.</w:t>
      </w:r>
      <w:r w:rsidR="0070010C">
        <w:t xml:space="preserve"> Later in het proces zou de handleiding aangepast worden aan een betere versie van de applicatie.</w:t>
      </w:r>
    </w:p>
    <w:p w14:paraId="0BE5E988" w14:textId="0E3CC2BA" w:rsidR="00F5525C" w:rsidRDefault="00F5525C" w:rsidP="00873EE6"/>
    <w:p w14:paraId="4C071583" w14:textId="77777777" w:rsidR="00F5525C" w:rsidRDefault="00F5525C" w:rsidP="00873EE6"/>
    <w:p w14:paraId="31045ECD" w14:textId="7C977E1E" w:rsidR="009F1E11" w:rsidRPr="009F1E11" w:rsidRDefault="009F1E11" w:rsidP="00312633">
      <w:pPr>
        <w:rPr>
          <w:u w:val="single"/>
        </w:rPr>
      </w:pPr>
      <w:r>
        <w:rPr>
          <w:u w:val="single"/>
        </w:rPr>
        <w:br w:type="page"/>
      </w:r>
    </w:p>
    <w:p w14:paraId="0B38520C" w14:textId="3D2A9CCA" w:rsidR="009F1E11" w:rsidRDefault="00723F1C" w:rsidP="00723F1C">
      <w:pPr>
        <w:pStyle w:val="Kop2"/>
      </w:pPr>
      <w:bookmarkStart w:id="38" w:name="_Toc517033684"/>
      <w:r w:rsidRPr="004833EC">
        <w:lastRenderedPageBreak/>
        <w:t>Sprint 6</w:t>
      </w:r>
      <w:bookmarkEnd w:id="38"/>
    </w:p>
    <w:p w14:paraId="349DB4C4" w14:textId="1FFC0644" w:rsidR="009F1E11" w:rsidRDefault="009F1E11" w:rsidP="009F1E11"/>
    <w:p w14:paraId="2289158E" w14:textId="51629FA0" w:rsidR="009F1E11" w:rsidRDefault="009F1E11" w:rsidP="009F1E11"/>
    <w:p w14:paraId="4F929192" w14:textId="268FD399" w:rsidR="009F1E11" w:rsidRDefault="000D20A9" w:rsidP="009F1E11">
      <w:pPr>
        <w:rPr>
          <w:u w:val="single"/>
        </w:rPr>
      </w:pPr>
      <w:r w:rsidRPr="000D20A9">
        <w:rPr>
          <w:u w:val="single"/>
        </w:rPr>
        <w:t>Refactor voorstel</w:t>
      </w:r>
      <w:r w:rsidR="00FC7BF2">
        <w:rPr>
          <w:u w:val="single"/>
        </w:rPr>
        <w:t xml:space="preserve"> opstellen</w:t>
      </w:r>
    </w:p>
    <w:p w14:paraId="44C5E393" w14:textId="52AC3C92" w:rsidR="000D20A9" w:rsidRDefault="000D20A9" w:rsidP="009F1E11">
      <w:pPr>
        <w:rPr>
          <w:u w:val="single"/>
        </w:rPr>
      </w:pPr>
    </w:p>
    <w:p w14:paraId="0AEDE343" w14:textId="4A0BEF55" w:rsidR="008F116B" w:rsidRDefault="00FC7BF2" w:rsidP="00FC7BF2">
      <w:r>
        <w:t xml:space="preserve">Om beter in kaart te brengen waaraan de huidige tool verbeterd moet worden is er een refactor voorstel opgesteld. Ik als stagiair ben eerst gaan vaststellen wat nutteloze functionaliteiten van de tool zijn. </w:t>
      </w:r>
    </w:p>
    <w:p w14:paraId="64CF881D" w14:textId="77777777" w:rsidR="008F116B" w:rsidRDefault="008F116B" w:rsidP="00FC7BF2"/>
    <w:p w14:paraId="349C8D79" w14:textId="63343484" w:rsidR="00FC7BF2" w:rsidRDefault="00FC7BF2" w:rsidP="00FC7BF2">
      <w:r>
        <w:t xml:space="preserve">Deze functionaliteiten zijn beschreven en er zijn afbeeldingen ervan in het voorstel opgenomen. </w:t>
      </w:r>
    </w:p>
    <w:p w14:paraId="1B3A4831" w14:textId="0C250052" w:rsidR="00FC7BF2" w:rsidRDefault="00FC7BF2" w:rsidP="00FC7BF2">
      <w:r>
        <w:t xml:space="preserve">Daarna is er beschreven waar de code kwaliteit niet deugt. </w:t>
      </w:r>
      <w:r w:rsidR="00C10702">
        <w:t>Voor elk stukje slechte code staan de volgende punten beschreven:</w:t>
      </w:r>
    </w:p>
    <w:p w14:paraId="0289F314" w14:textId="2A6308BC" w:rsidR="00C10702" w:rsidRDefault="00C10702" w:rsidP="008D626E">
      <w:pPr>
        <w:pStyle w:val="Lijstalinea"/>
        <w:numPr>
          <w:ilvl w:val="0"/>
          <w:numId w:val="28"/>
        </w:numPr>
      </w:pPr>
      <w:r>
        <w:t>Beschrijving van het probleem</w:t>
      </w:r>
    </w:p>
    <w:p w14:paraId="3B96E05B" w14:textId="30090104" w:rsidR="00C10702" w:rsidRDefault="00C10702" w:rsidP="008D626E">
      <w:pPr>
        <w:pStyle w:val="Lijstalinea"/>
        <w:numPr>
          <w:ilvl w:val="0"/>
          <w:numId w:val="28"/>
        </w:numPr>
      </w:pPr>
      <w:r>
        <w:t xml:space="preserve">Waar het zich </w:t>
      </w:r>
      <w:r w:rsidR="00FE412D">
        <w:t>bevindt</w:t>
      </w:r>
      <w:r>
        <w:t xml:space="preserve"> in de code</w:t>
      </w:r>
    </w:p>
    <w:p w14:paraId="45465028" w14:textId="55D3E4FC" w:rsidR="00C10702" w:rsidRDefault="00C10702" w:rsidP="008D626E">
      <w:pPr>
        <w:pStyle w:val="Lijstalinea"/>
        <w:numPr>
          <w:ilvl w:val="0"/>
          <w:numId w:val="28"/>
        </w:numPr>
      </w:pPr>
      <w:r>
        <w:t>Wat de aanbeveling is voor het probleem</w:t>
      </w:r>
    </w:p>
    <w:p w14:paraId="3D0485C4" w14:textId="532A0534" w:rsidR="00C10702" w:rsidRDefault="00C10702" w:rsidP="00C10702"/>
    <w:p w14:paraId="0E1679DB" w14:textId="0287D4E5" w:rsidR="00C10702" w:rsidRDefault="00C10702" w:rsidP="00C10702">
      <w:r>
        <w:t>Het gemaakte refactor voorstel is doorgestuurd naar een collega. Deze collega zou tijd vrij maken om het document te gaan behandelen met de stagiair.</w:t>
      </w:r>
    </w:p>
    <w:p w14:paraId="2FFF1196" w14:textId="67526A67" w:rsidR="00C10702" w:rsidRDefault="00C10702" w:rsidP="00C10702"/>
    <w:p w14:paraId="5FC8EA20" w14:textId="41A195CA" w:rsidR="00C10702" w:rsidRDefault="00C10702" w:rsidP="00C10702">
      <w:r>
        <w:t>Het refactor document is daarmee ook voltooid. Hoeveel</w:t>
      </w:r>
      <w:r w:rsidR="004F60EE">
        <w:t xml:space="preserve"> problemen er opgepakt gingen worden was destijds onduidelijk</w:t>
      </w:r>
      <w:r>
        <w:t xml:space="preserve">. </w:t>
      </w:r>
    </w:p>
    <w:p w14:paraId="03FDF515" w14:textId="241AAE3E" w:rsidR="00B84D6F" w:rsidRDefault="00B84D6F" w:rsidP="009F1E11"/>
    <w:p w14:paraId="2E9B4383" w14:textId="1579BAE8" w:rsidR="0008742E" w:rsidRDefault="0008742E" w:rsidP="009F1E11">
      <w:pPr>
        <w:rPr>
          <w:u w:val="single"/>
        </w:rPr>
      </w:pPr>
    </w:p>
    <w:p w14:paraId="7A04003D" w14:textId="068A1994" w:rsidR="0008742E" w:rsidRDefault="0008742E" w:rsidP="009F1E11">
      <w:pPr>
        <w:rPr>
          <w:u w:val="single"/>
        </w:rPr>
      </w:pPr>
    </w:p>
    <w:p w14:paraId="538998EF" w14:textId="60BCF8D7" w:rsidR="00D43768" w:rsidRDefault="00D43768" w:rsidP="00F06FB9"/>
    <w:p w14:paraId="4CA33F26" w14:textId="6C812C96" w:rsidR="00D43768" w:rsidRPr="000D20A9" w:rsidRDefault="00D43768" w:rsidP="00F06FB9"/>
    <w:p w14:paraId="4764282A" w14:textId="77777777" w:rsidR="009F1E11" w:rsidRDefault="009F1E11" w:rsidP="009F1E11"/>
    <w:p w14:paraId="45EA00B9" w14:textId="6865AF1E" w:rsidR="00723F1C" w:rsidRPr="009F1E11" w:rsidRDefault="009F1E11" w:rsidP="009F1E11">
      <w:pPr>
        <w:rPr>
          <w:rFonts w:asciiTheme="majorHAnsi" w:hAnsiTheme="majorHAnsi" w:cs="Tahoma"/>
          <w:b/>
          <w:bCs w:val="0"/>
          <w:iCs/>
          <w:color w:val="C00000"/>
          <w:sz w:val="24"/>
          <w:szCs w:val="28"/>
        </w:rPr>
      </w:pPr>
      <w:r>
        <w:br w:type="page"/>
      </w:r>
    </w:p>
    <w:p w14:paraId="0AB03F59" w14:textId="41842C7F" w:rsidR="00723F1C" w:rsidRDefault="00723F1C" w:rsidP="00723F1C">
      <w:pPr>
        <w:pStyle w:val="Kop2"/>
      </w:pPr>
      <w:bookmarkStart w:id="39" w:name="_Toc517033685"/>
      <w:r w:rsidRPr="004833EC">
        <w:lastRenderedPageBreak/>
        <w:t>Sprint 7</w:t>
      </w:r>
      <w:bookmarkEnd w:id="39"/>
    </w:p>
    <w:p w14:paraId="13C1E934" w14:textId="77777777" w:rsidR="00D35964" w:rsidRDefault="00D35964"/>
    <w:p w14:paraId="00F2AE66" w14:textId="77777777" w:rsidR="00D35964" w:rsidRDefault="00D35964"/>
    <w:p w14:paraId="08AFA138" w14:textId="2F47E825" w:rsidR="00337D5E" w:rsidRDefault="00337D5E">
      <w:pPr>
        <w:rPr>
          <w:u w:val="single"/>
        </w:rPr>
      </w:pPr>
      <w:r w:rsidRPr="00337D5E">
        <w:rPr>
          <w:u w:val="single"/>
        </w:rPr>
        <w:t>Geen feedback belanghebbende</w:t>
      </w:r>
    </w:p>
    <w:p w14:paraId="278C8278" w14:textId="236F3781" w:rsidR="008C4889" w:rsidRDefault="008C4889" w:rsidP="0047203D">
      <w:pPr>
        <w:rPr>
          <w:u w:val="single"/>
        </w:rPr>
      </w:pPr>
    </w:p>
    <w:p w14:paraId="7CB126A0" w14:textId="5FEE1282" w:rsidR="0047203D" w:rsidRDefault="0047203D" w:rsidP="0047203D">
      <w:r>
        <w:t xml:space="preserve">Er is geen feedback moment geweest aan het einde van de vorige sprint. Dit kwam doordat alle MES-engineers en de product owner op vakantie waren. </w:t>
      </w:r>
    </w:p>
    <w:p w14:paraId="1BDB3D84" w14:textId="44D3A793" w:rsidR="0047203D" w:rsidRDefault="0047203D" w:rsidP="0047203D"/>
    <w:p w14:paraId="1A1F1B2F" w14:textId="4B48E642" w:rsidR="00C67A74" w:rsidRDefault="0047203D" w:rsidP="0047203D">
      <w:r>
        <w:t xml:space="preserve">Ik als stagiair heb daarom ook een afspraak aangekaart met de stagebegeleider en de MES-engineers. De bespreking werd </w:t>
      </w:r>
      <w:r w:rsidR="00C67A74">
        <w:t>vooral</w:t>
      </w:r>
      <w:r>
        <w:t xml:space="preserve"> door de stagiair zelf begeleid</w:t>
      </w:r>
      <w:r w:rsidR="00C67A74">
        <w:t xml:space="preserve">. Ik als stagiair heb een demo gegeven en voorstellen gedaan voor wel en niet handig is om nog aan de applicatie te veranderen. </w:t>
      </w:r>
    </w:p>
    <w:p w14:paraId="0138097B" w14:textId="5DD06369" w:rsidR="00C67A74" w:rsidRDefault="00C67A74" w:rsidP="0047203D"/>
    <w:p w14:paraId="27EC4230" w14:textId="43726E2C" w:rsidR="00337D5E" w:rsidRDefault="00C67A74">
      <w:r>
        <w:t xml:space="preserve">De MES-engineers hebben daarna genoeg input geleverd voor </w:t>
      </w:r>
      <w:r w:rsidR="00E50B4B">
        <w:t xml:space="preserve">een nieuwe sprintplanning. </w:t>
      </w:r>
    </w:p>
    <w:p w14:paraId="17F974A4" w14:textId="3BD3185F" w:rsidR="00E50B4B" w:rsidRDefault="00E50B4B">
      <w:r>
        <w:t>Deze input is weer verwerkt op het sprintbord.</w:t>
      </w:r>
    </w:p>
    <w:p w14:paraId="2C5AC4B0" w14:textId="3138550D" w:rsidR="00E50B4B" w:rsidRDefault="00E50B4B"/>
    <w:p w14:paraId="5923A7A4" w14:textId="0552532B" w:rsidR="00E50B4B" w:rsidRDefault="00E50B4B">
      <w:r>
        <w:t xml:space="preserve">Na een eigen geplande vergadering is er dus duidelijkheid ontstaan over de te maken taken van deze </w:t>
      </w:r>
      <w:r w:rsidR="00FE412D">
        <w:t xml:space="preserve">sprint. </w:t>
      </w:r>
    </w:p>
    <w:p w14:paraId="206E4330" w14:textId="41143FF6" w:rsidR="00C67A74" w:rsidRDefault="00C67A74">
      <w:pPr>
        <w:rPr>
          <w:u w:val="single"/>
        </w:rPr>
      </w:pPr>
    </w:p>
    <w:p w14:paraId="6BBCC310" w14:textId="77777777" w:rsidR="00117C05" w:rsidRDefault="00117C05">
      <w:pPr>
        <w:rPr>
          <w:u w:val="single"/>
        </w:rPr>
      </w:pPr>
    </w:p>
    <w:p w14:paraId="35EB0EDB" w14:textId="51A3B1EB" w:rsidR="00775B6C" w:rsidRDefault="00B25EAB">
      <w:pPr>
        <w:rPr>
          <w:u w:val="single"/>
        </w:rPr>
      </w:pPr>
      <w:r>
        <w:rPr>
          <w:u w:val="single"/>
        </w:rPr>
        <w:t xml:space="preserve">Goed </w:t>
      </w:r>
      <w:r w:rsidR="00337D5E">
        <w:rPr>
          <w:u w:val="single"/>
        </w:rPr>
        <w:t>Domein model</w:t>
      </w:r>
    </w:p>
    <w:p w14:paraId="610CCAD0" w14:textId="42CD6C59" w:rsidR="00775B6C" w:rsidRDefault="00775B6C">
      <w:pPr>
        <w:rPr>
          <w:u w:val="single"/>
        </w:rPr>
      </w:pPr>
    </w:p>
    <w:p w14:paraId="5DC26F04" w14:textId="10F09A69" w:rsidR="00775B6C" w:rsidRDefault="001F560C">
      <w:r w:rsidRPr="001F560C">
        <w:t>In de eerste weken van de stage was er al duidelijkheid ontstaan over de slechte architectuurmodel van de applicatie.</w:t>
      </w:r>
      <w:r>
        <w:t xml:space="preserve"> </w:t>
      </w:r>
    </w:p>
    <w:p w14:paraId="395CE376" w14:textId="3B8EF61E" w:rsidR="001F560C" w:rsidRDefault="001F560C"/>
    <w:p w14:paraId="7684B071" w14:textId="68F8E773" w:rsidR="001F560C" w:rsidRDefault="00A419E0">
      <w:r>
        <w:t xml:space="preserve">Om de applicatie structuur te verbergen is er de hulp van een expert ingeschakeld. </w:t>
      </w:r>
      <w:r w:rsidR="00340DF6">
        <w:t>Dit is een</w:t>
      </w:r>
      <w:r>
        <w:t xml:space="preserve"> collega </w:t>
      </w:r>
      <w:r w:rsidR="00340DF6">
        <w:t xml:space="preserve">die modellen maakt en test voor bijna alle systemen binnen het bedrijf. Hij heeft </w:t>
      </w:r>
      <w:r w:rsidR="00BC73B5">
        <w:t xml:space="preserve">elke </w:t>
      </w:r>
      <w:r w:rsidR="00340DF6">
        <w:t>verandering van het nieuwe domeinmodel beoordeeld.</w:t>
      </w:r>
    </w:p>
    <w:p w14:paraId="15164870" w14:textId="6CCBC7FC" w:rsidR="00BC73B5" w:rsidRDefault="00BC73B5"/>
    <w:p w14:paraId="60C405AE" w14:textId="04BC58D5" w:rsidR="00BC73B5" w:rsidRDefault="00BC73B5">
      <w:r>
        <w:t xml:space="preserve">Bij zo’n beoordeling werd </w:t>
      </w:r>
      <w:r w:rsidR="00EE106B">
        <w:t xml:space="preserve">vooral </w:t>
      </w:r>
      <w:r>
        <w:t>aangegeven wat er aan het model verbeterd kon worden.</w:t>
      </w:r>
    </w:p>
    <w:p w14:paraId="232198A7" w14:textId="5AEA0B9E" w:rsidR="00EE106B" w:rsidRDefault="00EE106B"/>
    <w:p w14:paraId="5FCC9B24" w14:textId="1007BF38" w:rsidR="00EE106B" w:rsidRDefault="00EE106B">
      <w:r>
        <w:t>Daarna volgde er een discussie tussen mij als stagiair en de expert. Dat kwam omdat we soms beide het niet eens waren over elkaars oplossingen of commentaar erop.</w:t>
      </w:r>
    </w:p>
    <w:p w14:paraId="143F82C4" w14:textId="63884E40" w:rsidR="00EE106B" w:rsidRDefault="00EE106B"/>
    <w:p w14:paraId="7F2EDE2A" w14:textId="31D3A19B" w:rsidR="00EE106B" w:rsidRDefault="00EE106B">
      <w:r>
        <w:t>Uiteindelijk verwerk ik als stagiair de input van de expert. Daarnaast worden zelf verzonnen oplossingen bedacht om daarna weer te laten beoordelen.</w:t>
      </w:r>
    </w:p>
    <w:p w14:paraId="4ECA44C4" w14:textId="40BCFBCE" w:rsidR="00340DF6" w:rsidRDefault="00340DF6"/>
    <w:p w14:paraId="2D14D731" w14:textId="77777777" w:rsidR="00340DF6" w:rsidRDefault="00340DF6"/>
    <w:p w14:paraId="6681CA67" w14:textId="1C3EC2F0" w:rsidR="00340DF6" w:rsidRDefault="00340DF6"/>
    <w:p w14:paraId="2EC92BC8" w14:textId="77777777" w:rsidR="00340DF6" w:rsidRPr="001F560C" w:rsidRDefault="00340DF6"/>
    <w:p w14:paraId="6C9FAF43" w14:textId="4513A02A" w:rsidR="00775B6C" w:rsidRDefault="00775B6C">
      <w:pPr>
        <w:rPr>
          <w:u w:val="single"/>
        </w:rPr>
      </w:pPr>
    </w:p>
    <w:p w14:paraId="1CF44ACB" w14:textId="62E617EC" w:rsidR="00775B6C" w:rsidRDefault="00775B6C">
      <w:pPr>
        <w:rPr>
          <w:u w:val="single"/>
        </w:rPr>
      </w:pPr>
    </w:p>
    <w:p w14:paraId="3030B232" w14:textId="5730EC7F" w:rsidR="00775B6C" w:rsidRDefault="00775B6C">
      <w:pPr>
        <w:rPr>
          <w:u w:val="single"/>
        </w:rPr>
      </w:pPr>
    </w:p>
    <w:p w14:paraId="0AEDB728" w14:textId="5C98260A" w:rsidR="00775B6C" w:rsidRDefault="00775B6C">
      <w:pPr>
        <w:rPr>
          <w:u w:val="single"/>
        </w:rPr>
      </w:pPr>
    </w:p>
    <w:p w14:paraId="53F8236D" w14:textId="7173E59C" w:rsidR="00775B6C" w:rsidRDefault="00775B6C">
      <w:pPr>
        <w:rPr>
          <w:u w:val="single"/>
        </w:rPr>
      </w:pPr>
    </w:p>
    <w:p w14:paraId="063C89C9" w14:textId="5B7E9E16" w:rsidR="00775B6C" w:rsidRDefault="00775B6C">
      <w:pPr>
        <w:rPr>
          <w:u w:val="single"/>
        </w:rPr>
      </w:pPr>
    </w:p>
    <w:p w14:paraId="2383A96E" w14:textId="0D07A8F8" w:rsidR="00775B6C" w:rsidRDefault="00775B6C">
      <w:pPr>
        <w:rPr>
          <w:u w:val="single"/>
        </w:rPr>
      </w:pPr>
    </w:p>
    <w:p w14:paraId="79E9FAEC" w14:textId="204C1EDB" w:rsidR="00775B6C" w:rsidRDefault="00775B6C">
      <w:pPr>
        <w:rPr>
          <w:u w:val="single"/>
        </w:rPr>
      </w:pPr>
    </w:p>
    <w:p w14:paraId="2348796C" w14:textId="2E66F11D" w:rsidR="00775B6C" w:rsidRDefault="00775B6C">
      <w:pPr>
        <w:rPr>
          <w:u w:val="single"/>
        </w:rPr>
      </w:pPr>
    </w:p>
    <w:p w14:paraId="3E3CA6F3" w14:textId="37DD81B5" w:rsidR="00775B6C" w:rsidRDefault="00775B6C">
      <w:pPr>
        <w:rPr>
          <w:u w:val="single"/>
        </w:rPr>
      </w:pPr>
    </w:p>
    <w:p w14:paraId="47C5D6E4" w14:textId="77777777" w:rsidR="00775B6C" w:rsidRDefault="00775B6C">
      <w:pPr>
        <w:rPr>
          <w:u w:val="single"/>
        </w:rPr>
      </w:pPr>
    </w:p>
    <w:p w14:paraId="42AE392D" w14:textId="30D44D43" w:rsidR="00905534" w:rsidRDefault="00905534">
      <w:pPr>
        <w:rPr>
          <w:u w:val="single"/>
        </w:rPr>
      </w:pPr>
    </w:p>
    <w:p w14:paraId="26293E59" w14:textId="6EFFE9AD" w:rsidR="00337D5E" w:rsidRDefault="00AE41D1">
      <w:pPr>
        <w:rPr>
          <w:u w:val="single"/>
        </w:rPr>
      </w:pPr>
      <w:r>
        <w:rPr>
          <w:u w:val="single"/>
        </w:rPr>
        <w:br w:type="page"/>
      </w:r>
    </w:p>
    <w:p w14:paraId="5FBBEBF6" w14:textId="4758250B" w:rsidR="00337D5E" w:rsidRDefault="00337D5E">
      <w:pPr>
        <w:rPr>
          <w:u w:val="single"/>
        </w:rPr>
      </w:pPr>
    </w:p>
    <w:p w14:paraId="476403D7" w14:textId="30E1F8DA" w:rsidR="00337D5E" w:rsidRDefault="00337D5E" w:rsidP="00337D5E">
      <w:pPr>
        <w:rPr>
          <w:u w:val="single"/>
        </w:rPr>
      </w:pPr>
      <w:r>
        <w:rPr>
          <w:u w:val="single"/>
        </w:rPr>
        <w:t>Refactorvoorstel doornemen met een collega</w:t>
      </w:r>
    </w:p>
    <w:p w14:paraId="6814831B" w14:textId="1749ACA8" w:rsidR="00337D5E" w:rsidRDefault="00337D5E" w:rsidP="00337D5E">
      <w:pPr>
        <w:rPr>
          <w:u w:val="single"/>
        </w:rPr>
      </w:pPr>
    </w:p>
    <w:p w14:paraId="00717816" w14:textId="2E293A28" w:rsidR="00AE41D1" w:rsidRDefault="00A56A0E" w:rsidP="00A56A0E">
      <w:r>
        <w:t>De vorige sprint was er een refactor voorstel opgesteld.</w:t>
      </w:r>
      <w:r w:rsidR="00DD2CD8">
        <w:t xml:space="preserve"> </w:t>
      </w:r>
      <w:r w:rsidR="001B1D12">
        <w:t>Een collega had dit voorstel doorgenomen en bestudeerd. Ik als stagiair heb daarom gevraagd of hij tijd had om het voorstel door te nemen met mij erbij.</w:t>
      </w:r>
    </w:p>
    <w:p w14:paraId="7EA8D9CF" w14:textId="069DBDC8" w:rsidR="001B1D12" w:rsidRDefault="001B1D12" w:rsidP="00A56A0E">
      <w:r>
        <w:t xml:space="preserve">Hij had aantekeningen gemaakt en vond mijn voorstel goed in elkaar zitten. </w:t>
      </w:r>
      <w:r w:rsidR="005716FE">
        <w:t>Ik als</w:t>
      </w:r>
      <w:r>
        <w:t xml:space="preserve"> stagiair heb de code voor me gepakt. </w:t>
      </w:r>
      <w:r w:rsidR="00666846">
        <w:t>We zijn samen gaan kijken naar wat klopt van het voorstel en wat niet. Er stonden namelijk veel opmerkingen in het voorstel over hoe slecht de code wel niet was opgesteld.</w:t>
      </w:r>
    </w:p>
    <w:p w14:paraId="6C864372" w14:textId="77777777" w:rsidR="00AD285B" w:rsidRDefault="00AD285B" w:rsidP="00A56A0E"/>
    <w:p w14:paraId="0529043B" w14:textId="0BC711CA" w:rsidR="00666846" w:rsidRDefault="00666846" w:rsidP="00A56A0E">
      <w:r>
        <w:t xml:space="preserve">ik als stagiair </w:t>
      </w:r>
      <w:r w:rsidR="00AD285B">
        <w:t xml:space="preserve">kreeg </w:t>
      </w:r>
      <w:r>
        <w:t xml:space="preserve">overal gelijk in </w:t>
      </w:r>
      <w:r w:rsidR="00AD285B">
        <w:t xml:space="preserve">over </w:t>
      </w:r>
      <w:r>
        <w:t xml:space="preserve">wat er in het voorstel was opgenomen. </w:t>
      </w:r>
      <w:r w:rsidR="00C83B00">
        <w:t>Daarmee was dus ook gelijk duidelijk dat de code van de configuratie tool echt niet deugde.</w:t>
      </w:r>
    </w:p>
    <w:p w14:paraId="14690A65" w14:textId="1CC07386" w:rsidR="00C83B00" w:rsidRDefault="00C83B00" w:rsidP="00A56A0E"/>
    <w:p w14:paraId="07D92A42" w14:textId="511FC7EF" w:rsidR="004C1844" w:rsidRDefault="00C83B00" w:rsidP="00A56A0E">
      <w:r>
        <w:t xml:space="preserve">Deze </w:t>
      </w:r>
      <w:r w:rsidR="004C1844">
        <w:t>constatering is gelijk doorgegeven aan de bedrijfsbegeleider. Hij heeft ook aan de collega, die het voorstel doorgenomen had, gevraagd of de applicatie enigszins te redden was.</w:t>
      </w:r>
    </w:p>
    <w:p w14:paraId="1E1CA350" w14:textId="424D5AEF" w:rsidR="00C83B00" w:rsidRDefault="004C1844" w:rsidP="00A56A0E">
      <w:r>
        <w:t>Hierop gaf hij het volgende antwoord:  “Nee, het is juist beter om opnieuw te begi</w:t>
      </w:r>
      <w:r w:rsidR="00F219B3">
        <w:t>nnen dan hierop door te bouwen”</w:t>
      </w:r>
      <w:r>
        <w:t>.</w:t>
      </w:r>
    </w:p>
    <w:p w14:paraId="02AA5D6F" w14:textId="5CCF18F5" w:rsidR="004C1844" w:rsidRDefault="004C1844" w:rsidP="00A56A0E"/>
    <w:p w14:paraId="0FFD513C" w14:textId="03D0A7DC" w:rsidR="004C1844" w:rsidRDefault="004C1844" w:rsidP="00A56A0E">
      <w:r>
        <w:t xml:space="preserve">Ik als stagiair heb uiteindelijk mijn gelijk gekregen over de code van de configuratie tool. </w:t>
      </w:r>
      <w:r w:rsidR="00C11877">
        <w:t xml:space="preserve">Het refactoren van de configuratie tool wordt dus ook niet meer uitgevoerd. Het proof of concept, dat ik als stagiair had opgezet, </w:t>
      </w:r>
      <w:r w:rsidR="00FE412D">
        <w:t xml:space="preserve">gaat </w:t>
      </w:r>
      <w:r w:rsidR="00C11877">
        <w:t xml:space="preserve">verder uitgebreid worden. </w:t>
      </w:r>
    </w:p>
    <w:p w14:paraId="58D515B8" w14:textId="77777777" w:rsidR="00AE41D1" w:rsidRDefault="00AE41D1" w:rsidP="00337D5E">
      <w:pPr>
        <w:rPr>
          <w:u w:val="single"/>
        </w:rPr>
      </w:pPr>
    </w:p>
    <w:p w14:paraId="5EFD6220" w14:textId="1EC72DD8" w:rsidR="0000365C" w:rsidRPr="00EE106B" w:rsidRDefault="0082309C" w:rsidP="00B710EE">
      <w:pPr>
        <w:rPr>
          <w:u w:val="single"/>
        </w:rPr>
      </w:pPr>
      <w:r>
        <w:rPr>
          <w:u w:val="single"/>
        </w:rPr>
        <w:br w:type="page"/>
      </w:r>
    </w:p>
    <w:p w14:paraId="174E4A12" w14:textId="0214BE78" w:rsidR="0000365C" w:rsidRDefault="0000365C" w:rsidP="00337D5E">
      <w:pPr>
        <w:rPr>
          <w:u w:val="single"/>
        </w:rPr>
      </w:pPr>
      <w:r>
        <w:rPr>
          <w:u w:val="single"/>
        </w:rPr>
        <w:lastRenderedPageBreak/>
        <w:t>Laatste sprint huidige configuratietool</w:t>
      </w:r>
    </w:p>
    <w:p w14:paraId="4C89AAB2" w14:textId="58665132" w:rsidR="0000365C" w:rsidRDefault="0000365C" w:rsidP="00337D5E">
      <w:pPr>
        <w:rPr>
          <w:u w:val="single"/>
        </w:rPr>
      </w:pPr>
    </w:p>
    <w:p w14:paraId="16F3DB63" w14:textId="268D3209" w:rsidR="00DB3044" w:rsidRDefault="002C5C55" w:rsidP="002C5C55">
      <w:r>
        <w:t>Eigenlijk</w:t>
      </w:r>
      <w:r w:rsidR="000312DA">
        <w:t xml:space="preserve"> had de </w:t>
      </w:r>
      <w:r>
        <w:t>configuratie</w:t>
      </w:r>
      <w:r w:rsidR="000312DA">
        <w:t xml:space="preserve"> tool al in sprint 5 (week 10) in een release </w:t>
      </w:r>
      <w:r>
        <w:t>moeten zitten. Dit was niet doorgegaan omdat de applicatie zeer moeilijk te repareren viel. De MES</w:t>
      </w:r>
      <w:r w:rsidR="0050733F">
        <w:t xml:space="preserve">-engineers wilde constant nieuwe kleine dingen blijven toevoegen. Onder hen was er </w:t>
      </w:r>
      <w:r w:rsidR="00E371DF">
        <w:t>veel</w:t>
      </w:r>
      <w:r w:rsidR="0050733F">
        <w:t xml:space="preserve"> onenigheid over hoe een functiona</w:t>
      </w:r>
      <w:r w:rsidR="00E371DF">
        <w:t>liteit moesten zijn</w:t>
      </w:r>
      <w:r w:rsidR="0050733F">
        <w:t>. Het probleem was een beetje dat niemand precies wist wanneer die applicatie nou “bruikbaar genoeg” was</w:t>
      </w:r>
      <w:r w:rsidR="00DB3044">
        <w:t>.</w:t>
      </w:r>
    </w:p>
    <w:p w14:paraId="23AE04EF" w14:textId="11C55D7D" w:rsidR="00DB3044" w:rsidRDefault="00DB3044" w:rsidP="002C5C55">
      <w:r>
        <w:t>De volgende sprint zou daarom de laatste zijn</w:t>
      </w:r>
      <w:r w:rsidR="00E371DF">
        <w:t>,</w:t>
      </w:r>
      <w:r>
        <w:t xml:space="preserve"> waaraan de huidige configuratie tool gewerkt wordt. Ik als stagiair heb dit in overleg met de bedrijfsbegeleider besproken.</w:t>
      </w:r>
    </w:p>
    <w:p w14:paraId="37282CD5" w14:textId="1B4CAB45" w:rsidR="00DB3044" w:rsidRDefault="00DB3044" w:rsidP="002C5C55"/>
    <w:p w14:paraId="67532FE9" w14:textId="3B0E10E4" w:rsidR="00DB3044" w:rsidRDefault="00DB3044" w:rsidP="002C5C55">
      <w:r>
        <w:t xml:space="preserve">Dit was een van de belangrijkste beslissingen van de stage. Deze beslissen leidde er </w:t>
      </w:r>
      <w:r w:rsidR="00F1713E">
        <w:t xml:space="preserve">namelijk </w:t>
      </w:r>
      <w:r>
        <w:t>toe dat we na deze sp</w:t>
      </w:r>
      <w:r w:rsidR="00F1713E">
        <w:t>r</w:t>
      </w:r>
      <w:r>
        <w:t>int konden zeggen dat de applicatie “bruikbaar” was</w:t>
      </w:r>
      <w:r w:rsidR="00F1713E">
        <w:t xml:space="preserve"> en dus afgerond kon worden.</w:t>
      </w:r>
    </w:p>
    <w:p w14:paraId="33D65A20" w14:textId="414C5092" w:rsidR="00F1713E" w:rsidRDefault="00F1713E" w:rsidP="002C5C55"/>
    <w:p w14:paraId="27BBCDCD" w14:textId="70F2F74A" w:rsidR="00F1713E" w:rsidRDefault="00F1713E" w:rsidP="002C5C55">
      <w:r>
        <w:t xml:space="preserve">Er moest dus nog wel even doorgewerkt worden om dit doel te bereiken. Een strenge sprintplanning is daarom ook opgesteld. Met behulp van timeboxing per </w:t>
      </w:r>
      <w:r w:rsidR="00F24DDB">
        <w:t xml:space="preserve">backlog item is er geplant. Mocht er een taak de volgende sprint niet binnen een bepaalde tijd lukken dan gaan we door naar de volgende taak. </w:t>
      </w:r>
      <w:r w:rsidR="00F7652E">
        <w:t>Op deze manier zou er</w:t>
      </w:r>
      <w:r w:rsidR="00F24DDB">
        <w:t xml:space="preserve"> niet te lang </w:t>
      </w:r>
      <w:r w:rsidR="00F7652E">
        <w:t xml:space="preserve">stil gestaan worden </w:t>
      </w:r>
      <w:r w:rsidR="00F24DDB">
        <w:t xml:space="preserve">bij een taak waar </w:t>
      </w:r>
      <w:r w:rsidR="00F7652E">
        <w:t xml:space="preserve">ik als stagiair </w:t>
      </w:r>
      <w:r w:rsidR="00F24DDB">
        <w:t>toch niet uitkom.</w:t>
      </w:r>
    </w:p>
    <w:p w14:paraId="27F0C2C1" w14:textId="5A6C34A3" w:rsidR="00F24DDB" w:rsidRDefault="00F24DDB" w:rsidP="002C5C55"/>
    <w:p w14:paraId="042C38D8" w14:textId="55E6D7B7" w:rsidR="00F24DDB" w:rsidRDefault="00F24DDB" w:rsidP="002C5C55">
      <w:r>
        <w:rPr>
          <w:noProof/>
        </w:rPr>
        <w:drawing>
          <wp:inline distT="0" distB="0" distL="0" distR="0" wp14:anchorId="13EE6C30" wp14:editId="3CB925B6">
            <wp:extent cx="5762625" cy="3619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2625" cy="3619500"/>
                    </a:xfrm>
                    <a:prstGeom prst="rect">
                      <a:avLst/>
                    </a:prstGeom>
                  </pic:spPr>
                </pic:pic>
              </a:graphicData>
            </a:graphic>
          </wp:inline>
        </w:drawing>
      </w:r>
    </w:p>
    <w:p w14:paraId="467AE303" w14:textId="68214D98" w:rsidR="00F24DDB" w:rsidRPr="00E371DF" w:rsidRDefault="000C665F" w:rsidP="002C5C55">
      <w:pPr>
        <w:rPr>
          <w:sz w:val="20"/>
        </w:rPr>
      </w:pPr>
      <w:r>
        <w:rPr>
          <w:sz w:val="20"/>
        </w:rPr>
        <w:t>Figuur 5</w:t>
      </w:r>
      <w:r w:rsidR="00F24DDB" w:rsidRPr="00E371DF">
        <w:rPr>
          <w:sz w:val="20"/>
        </w:rPr>
        <w:t>: voorbeeld taak</w:t>
      </w:r>
    </w:p>
    <w:p w14:paraId="6C96EC3E" w14:textId="55C70D94" w:rsidR="00337D5E" w:rsidRDefault="00337D5E" w:rsidP="00337D5E">
      <w:pPr>
        <w:rPr>
          <w:u w:val="single"/>
        </w:rPr>
      </w:pPr>
    </w:p>
    <w:p w14:paraId="5060D25D" w14:textId="79E16763" w:rsidR="00F1713E" w:rsidRDefault="005400DC" w:rsidP="005400DC">
      <w:r>
        <w:t xml:space="preserve">Het is een opluchting om te weten dat er nu niet zonder een exact doel wordt doorgewerkt aan de configuratie tool. Ook is er nu samen met de Mes-engineers een definitie voor een “bruikbare” applicatie naar boven gekomen. Of in ieder geval een “bruikbare” </w:t>
      </w:r>
      <w:r w:rsidR="00892015">
        <w:t>applicatie</w:t>
      </w:r>
      <w:r w:rsidR="008446A8">
        <w:t xml:space="preserve"> voor deze stage dan</w:t>
      </w:r>
      <w:r>
        <w:t>.</w:t>
      </w:r>
    </w:p>
    <w:p w14:paraId="1B91E752" w14:textId="77777777" w:rsidR="00337D5E" w:rsidRDefault="00337D5E">
      <w:pPr>
        <w:rPr>
          <w:u w:val="single"/>
        </w:rPr>
      </w:pPr>
    </w:p>
    <w:p w14:paraId="1DF1D96D" w14:textId="622EDFF2" w:rsidR="00337D5E" w:rsidRDefault="00337D5E">
      <w:pPr>
        <w:rPr>
          <w:u w:val="single"/>
        </w:rPr>
      </w:pPr>
    </w:p>
    <w:p w14:paraId="3B522D57" w14:textId="77777777" w:rsidR="00337D5E" w:rsidRDefault="00337D5E">
      <w:pPr>
        <w:rPr>
          <w:u w:val="single"/>
        </w:rPr>
      </w:pPr>
    </w:p>
    <w:p w14:paraId="34C41581" w14:textId="6179B3D4" w:rsidR="00337D5E" w:rsidRDefault="00337D5E">
      <w:pPr>
        <w:rPr>
          <w:u w:val="single"/>
        </w:rPr>
      </w:pPr>
    </w:p>
    <w:p w14:paraId="14F4AE2D" w14:textId="09CAA5E1" w:rsidR="00337D5E" w:rsidRDefault="00337D5E">
      <w:pPr>
        <w:rPr>
          <w:u w:val="single"/>
        </w:rPr>
      </w:pPr>
    </w:p>
    <w:p w14:paraId="3E4A5EB0" w14:textId="77777777" w:rsidR="00337D5E" w:rsidRDefault="00337D5E">
      <w:pPr>
        <w:rPr>
          <w:u w:val="single"/>
        </w:rPr>
      </w:pPr>
    </w:p>
    <w:p w14:paraId="2D1378B2" w14:textId="77777777" w:rsidR="00337D5E" w:rsidRDefault="00337D5E">
      <w:pPr>
        <w:rPr>
          <w:u w:val="single"/>
        </w:rPr>
      </w:pPr>
    </w:p>
    <w:p w14:paraId="21B432E0" w14:textId="77777777" w:rsidR="00337D5E" w:rsidRDefault="00337D5E">
      <w:pPr>
        <w:rPr>
          <w:u w:val="single"/>
        </w:rPr>
      </w:pPr>
    </w:p>
    <w:p w14:paraId="541D946F" w14:textId="5F0A1AD4" w:rsidR="001D46E9" w:rsidRPr="00337D5E" w:rsidRDefault="001D46E9">
      <w:pPr>
        <w:rPr>
          <w:u w:val="single"/>
        </w:rPr>
      </w:pPr>
      <w:r w:rsidRPr="00337D5E">
        <w:rPr>
          <w:u w:val="single"/>
        </w:rPr>
        <w:br w:type="page"/>
      </w:r>
    </w:p>
    <w:p w14:paraId="45DA335F" w14:textId="77777777" w:rsidR="001D46E9" w:rsidRPr="001D46E9" w:rsidRDefault="001D46E9" w:rsidP="001D46E9"/>
    <w:p w14:paraId="16955B3A" w14:textId="4C16C75E" w:rsidR="005F34DA" w:rsidRPr="003958F8" w:rsidRDefault="00723F1C" w:rsidP="005F34DA">
      <w:pPr>
        <w:pStyle w:val="Kop2"/>
      </w:pPr>
      <w:bookmarkStart w:id="40" w:name="_Toc517033686"/>
      <w:r w:rsidRPr="004833EC">
        <w:t>Sprint 8</w:t>
      </w:r>
      <w:bookmarkEnd w:id="40"/>
    </w:p>
    <w:p w14:paraId="6FA37986" w14:textId="6D79FB7E" w:rsidR="008C4889" w:rsidRDefault="008C4889" w:rsidP="008C4889"/>
    <w:p w14:paraId="360BDB91" w14:textId="24AACB95" w:rsidR="00DD488D" w:rsidRDefault="008C4889" w:rsidP="008C4889">
      <w:pPr>
        <w:rPr>
          <w:u w:val="single"/>
        </w:rPr>
      </w:pPr>
      <w:r w:rsidRPr="008C4889">
        <w:rPr>
          <w:u w:val="single"/>
        </w:rPr>
        <w:t>Entity framework</w:t>
      </w:r>
    </w:p>
    <w:p w14:paraId="4750DEE2" w14:textId="04835015" w:rsidR="00CF1AFC" w:rsidRDefault="00CF1AFC" w:rsidP="008C4889">
      <w:pPr>
        <w:rPr>
          <w:u w:val="single"/>
        </w:rPr>
      </w:pPr>
    </w:p>
    <w:p w14:paraId="3CA3F026" w14:textId="1AD39C9C" w:rsidR="00CF1AFC" w:rsidRDefault="00CF1AFC" w:rsidP="008C4889">
      <w:r w:rsidRPr="00CF1AFC">
        <w:t>De collega d</w:t>
      </w:r>
      <w:r w:rsidR="000F1FAE">
        <w:t>ie m</w:t>
      </w:r>
      <w:r w:rsidRPr="00CF1AFC">
        <w:t>et het refactor voorstel had doorgenomen had aangeraden om entity framework te gaan gebruiken</w:t>
      </w:r>
      <w:r>
        <w:t xml:space="preserve"> voor de database persistentie.</w:t>
      </w:r>
      <w:r w:rsidR="000F1FAE">
        <w:t xml:space="preserve"> OP het moment maakt de huidige tool gebruik van veel SQL statements allemaal verzameld in een klasse. Dit kon en moest op een betere manier kunnen.</w:t>
      </w:r>
    </w:p>
    <w:p w14:paraId="432BC5EB" w14:textId="77777777" w:rsidR="008B5D04" w:rsidRDefault="008B5D04" w:rsidP="008C4889"/>
    <w:p w14:paraId="5CEB6AEB" w14:textId="6314112B" w:rsidR="000F1FAE" w:rsidRDefault="000F1FAE" w:rsidP="008C4889">
      <w:r>
        <w:t xml:space="preserve">Ik als stagiair heb eerst onderzoek gedaan naar entity framework en wat een gemakkelijke opzet hiervoor was. Nadat een goed voorbeeld gevonden was heb ik als stagiair kleine stukjes code in </w:t>
      </w:r>
      <w:r w:rsidR="008B5D04">
        <w:t>de applicatie</w:t>
      </w:r>
      <w:r>
        <w:t xml:space="preserve"> verwerkt</w:t>
      </w:r>
      <w:r w:rsidR="008B5D04">
        <w:t xml:space="preserve">. </w:t>
      </w:r>
      <w:r w:rsidR="00FE412D">
        <w:t>Nadat er een functionaliteit werkend was is dit gecontroleerd door een collega.</w:t>
      </w:r>
    </w:p>
    <w:p w14:paraId="6FF280F3" w14:textId="77777777" w:rsidR="008B5D04" w:rsidRDefault="008B5D04" w:rsidP="008C4889"/>
    <w:p w14:paraId="3F030A73" w14:textId="52130F39" w:rsidR="008B5D04" w:rsidRDefault="008B5D04" w:rsidP="008C4889">
      <w:r>
        <w:t>Het was niet helemaal uitgewerkt zoals hij verwacht had. Maar hij zei ook dat wat ik had gemaakt goed overzichtelijk was en vond dat er prima op door te werken was.</w:t>
      </w:r>
    </w:p>
    <w:p w14:paraId="18FAE553" w14:textId="3C1C01A1" w:rsidR="008B5D04" w:rsidRDefault="008B5D04" w:rsidP="008C4889"/>
    <w:p w14:paraId="19774D5D" w14:textId="0C89471A" w:rsidR="008B5D04" w:rsidRDefault="008B5D04" w:rsidP="008C4889">
      <w:r>
        <w:t xml:space="preserve">Ik als stagiair heb grotendeels mezelf entity framework op een goede manier </w:t>
      </w:r>
      <w:r w:rsidR="00935D08">
        <w:t>aangeleerd. Ook werkt het proof of concept nu met m.b.v. deze techniek.</w:t>
      </w:r>
    </w:p>
    <w:p w14:paraId="170BAC05" w14:textId="7C592EDA" w:rsidR="00D73399" w:rsidRDefault="00D73399" w:rsidP="008C4889">
      <w:pPr>
        <w:rPr>
          <w:u w:val="single"/>
        </w:rPr>
      </w:pPr>
    </w:p>
    <w:p w14:paraId="04674E98" w14:textId="0A3ED831" w:rsidR="005716FE" w:rsidRDefault="005716FE" w:rsidP="008C4889"/>
    <w:p w14:paraId="27F88168" w14:textId="77777777" w:rsidR="005716FE" w:rsidRPr="007C0E9C" w:rsidRDefault="005716FE" w:rsidP="008C4889"/>
    <w:p w14:paraId="7A830746" w14:textId="45E60717" w:rsidR="00D73399" w:rsidRPr="00DD488D" w:rsidRDefault="00CF1AFC" w:rsidP="008C4889">
      <w:pPr>
        <w:rPr>
          <w:u w:val="single"/>
        </w:rPr>
      </w:pPr>
      <w:r>
        <w:rPr>
          <w:u w:val="single"/>
        </w:rPr>
        <w:t>Testplan bijwerken</w:t>
      </w:r>
    </w:p>
    <w:p w14:paraId="63B4AC3A" w14:textId="25401958" w:rsidR="005F34DA" w:rsidRDefault="005F34DA" w:rsidP="008C4889"/>
    <w:p w14:paraId="27190A81" w14:textId="4FD79D7B" w:rsidR="005F34DA" w:rsidRDefault="00F37C7A" w:rsidP="008C4889">
      <w:r>
        <w:t>In sprint 5 is er een testplan gemaakt voor de huidige configuratie tool. Deze is nu niet helemaal meer up-to-date dus deze moest aangepast worden.</w:t>
      </w:r>
    </w:p>
    <w:p w14:paraId="1DC15FE9" w14:textId="6DDF808C" w:rsidR="00F37C7A" w:rsidRDefault="00F37C7A" w:rsidP="008C4889">
      <w:r>
        <w:t xml:space="preserve">Het aanpassen van het testplan was redelijk eenvoudig. Over vier van de, in sprint 5 aanwezige, functionaliteiten was besloten om </w:t>
      </w:r>
      <w:r w:rsidR="00474110">
        <w:t>die weg te laten. Daarna was het testplan eigen al compleet.</w:t>
      </w:r>
    </w:p>
    <w:p w14:paraId="32536A47" w14:textId="2843FF82" w:rsidR="00474110" w:rsidRDefault="00474110" w:rsidP="008C4889">
      <w:r>
        <w:t>De test zijn daarna nog een keer uitgevoerd.</w:t>
      </w:r>
    </w:p>
    <w:p w14:paraId="66867A29" w14:textId="77777777" w:rsidR="00474110" w:rsidRDefault="00474110" w:rsidP="008C4889"/>
    <w:p w14:paraId="0261A9BA" w14:textId="154CC1A7" w:rsidR="00474110" w:rsidRDefault="00474110" w:rsidP="00474110">
      <w:r>
        <w:t>Nadat de testcases waren uitgevoerd kwam het volgende resultaat naar voren.</w:t>
      </w:r>
    </w:p>
    <w:p w14:paraId="77B8F75E" w14:textId="77777777" w:rsidR="00474110" w:rsidRDefault="00474110" w:rsidP="00474110"/>
    <w:p w14:paraId="5B05F970" w14:textId="77777777" w:rsidR="00474110" w:rsidRDefault="00474110" w:rsidP="00474110">
      <w:pPr>
        <w:pStyle w:val="Normaalweb"/>
        <w:rPr>
          <w:bCs w:val="0"/>
        </w:rPr>
      </w:pPr>
      <w:r>
        <w:t>Aantal testgevallen: 66</w:t>
      </w:r>
    </w:p>
    <w:p w14:paraId="0F3F198E" w14:textId="1A404525" w:rsidR="00474110" w:rsidRDefault="00474110" w:rsidP="00474110">
      <w:pPr>
        <w:pStyle w:val="Normaalweb"/>
      </w:pPr>
      <w:r>
        <w:t xml:space="preserve">Aantal gefaalde </w:t>
      </w:r>
      <w:r w:rsidR="00FE412D">
        <w:t>testgevallen:</w:t>
      </w:r>
      <w:r>
        <w:t xml:space="preserve"> 5</w:t>
      </w:r>
    </w:p>
    <w:p w14:paraId="02C4043A" w14:textId="2FB3C452" w:rsidR="00474110" w:rsidRDefault="00474110" w:rsidP="00474110">
      <w:pPr>
        <w:pStyle w:val="Normaalweb"/>
      </w:pPr>
      <w:r>
        <w:t xml:space="preserve">Aantal twijfelachtige </w:t>
      </w:r>
      <w:r w:rsidR="00FE412D">
        <w:t>testgevallen:</w:t>
      </w:r>
      <w:r>
        <w:t xml:space="preserve"> 4</w:t>
      </w:r>
    </w:p>
    <w:p w14:paraId="34E2DBEB" w14:textId="2A6042F0" w:rsidR="00474110" w:rsidRDefault="00474110" w:rsidP="00474110">
      <w:pPr>
        <w:pStyle w:val="Normaalweb"/>
      </w:pPr>
      <w:r>
        <w:t xml:space="preserve">Aantal geslaagde </w:t>
      </w:r>
      <w:r w:rsidR="00FE412D">
        <w:t>testgevallen:</w:t>
      </w:r>
      <w:r>
        <w:t xml:space="preserve"> 57</w:t>
      </w:r>
    </w:p>
    <w:p w14:paraId="13C3A76F" w14:textId="77777777" w:rsidR="00474110" w:rsidRDefault="00474110" w:rsidP="008C4889"/>
    <w:p w14:paraId="0EC41620" w14:textId="77777777" w:rsidR="007C0E9C" w:rsidRDefault="00EC64D4" w:rsidP="008C4889">
      <w:r>
        <w:t xml:space="preserve">Van de 66 testgevallen zijn er 5 gefaald. Dit is minder dan 10%. </w:t>
      </w:r>
    </w:p>
    <w:p w14:paraId="5E62F773" w14:textId="60FA122C" w:rsidR="007C0E9C" w:rsidRDefault="007C0E9C" w:rsidP="007C0E9C">
      <w:pPr>
        <w:pStyle w:val="Normaalweb"/>
      </w:pPr>
      <w:r>
        <w:t>De fouten die nog in de applicatie zitten zijn niet kritiek en zijn vooral visueel.</w:t>
      </w:r>
    </w:p>
    <w:p w14:paraId="500BB985" w14:textId="77777777" w:rsidR="007C0E9C" w:rsidRDefault="007C0E9C" w:rsidP="008C4889"/>
    <w:p w14:paraId="5F380BB2" w14:textId="139180ED" w:rsidR="00474110" w:rsidRDefault="00EC64D4" w:rsidP="008C4889">
      <w:r>
        <w:t>Uit dit resultaat is de conclusie getrokken dat de applicatie goed genoeg af is om mee te nemen in de volgende release.</w:t>
      </w:r>
    </w:p>
    <w:p w14:paraId="79C0BCE5" w14:textId="77777777" w:rsidR="00474110" w:rsidRDefault="00474110" w:rsidP="00474110">
      <w:pPr>
        <w:pStyle w:val="Normaalweb"/>
      </w:pPr>
    </w:p>
    <w:p w14:paraId="097032F1" w14:textId="7498118D" w:rsidR="007C0E9C" w:rsidRDefault="007C0E9C">
      <w:r>
        <w:br w:type="page"/>
      </w:r>
    </w:p>
    <w:p w14:paraId="08E639D3" w14:textId="77777777" w:rsidR="008C4889" w:rsidRPr="008C4889" w:rsidRDefault="008C4889" w:rsidP="008C4889"/>
    <w:p w14:paraId="2A7A6B55" w14:textId="4212059B" w:rsidR="00ED7939" w:rsidRDefault="00723F1C" w:rsidP="0037311B">
      <w:pPr>
        <w:pStyle w:val="Kop2"/>
      </w:pPr>
      <w:bookmarkStart w:id="41" w:name="_Toc517033687"/>
      <w:r w:rsidRPr="004833EC">
        <w:t xml:space="preserve">Sprint </w:t>
      </w:r>
      <w:r w:rsidR="00FE412D" w:rsidRPr="004833EC">
        <w:t>9</w:t>
      </w:r>
      <w:r w:rsidR="00FE412D">
        <w:t>:</w:t>
      </w:r>
      <w:r w:rsidR="00E25FF6">
        <w:t xml:space="preserve"> Afronding</w:t>
      </w:r>
      <w:bookmarkEnd w:id="41"/>
    </w:p>
    <w:p w14:paraId="770274F0" w14:textId="344D17B8" w:rsidR="007C0E9C" w:rsidRDefault="007C0E9C" w:rsidP="007C0E9C"/>
    <w:p w14:paraId="5A63B341" w14:textId="77777777" w:rsidR="007C0E9C" w:rsidRDefault="007C0E9C" w:rsidP="008D626E">
      <w:pPr>
        <w:pStyle w:val="Lijstalinea"/>
        <w:numPr>
          <w:ilvl w:val="0"/>
          <w:numId w:val="24"/>
        </w:numPr>
      </w:pPr>
      <w:r>
        <w:t>vraag/probleem/kans/doel</w:t>
      </w:r>
    </w:p>
    <w:p w14:paraId="3DE0AFB0" w14:textId="77777777" w:rsidR="007C0E9C" w:rsidRDefault="007C0E9C" w:rsidP="008D626E">
      <w:pPr>
        <w:pStyle w:val="Lijstalinea"/>
        <w:numPr>
          <w:ilvl w:val="0"/>
          <w:numId w:val="24"/>
        </w:numPr>
      </w:pPr>
      <w:r>
        <w:t xml:space="preserve">aanpak/methoden </w:t>
      </w:r>
    </w:p>
    <w:p w14:paraId="6FC0BC11" w14:textId="77777777" w:rsidR="007C0E9C" w:rsidRDefault="007C0E9C" w:rsidP="008D626E">
      <w:pPr>
        <w:pStyle w:val="Lijstalinea"/>
        <w:numPr>
          <w:ilvl w:val="0"/>
          <w:numId w:val="24"/>
        </w:numPr>
      </w:pPr>
      <w:r>
        <w:t>resultaten</w:t>
      </w:r>
    </w:p>
    <w:p w14:paraId="4FFBBCCE" w14:textId="77777777" w:rsidR="007C0E9C" w:rsidRDefault="007C0E9C" w:rsidP="008D626E">
      <w:pPr>
        <w:pStyle w:val="Lijstalinea"/>
        <w:numPr>
          <w:ilvl w:val="0"/>
          <w:numId w:val="24"/>
        </w:numPr>
      </w:pPr>
      <w:r>
        <w:t>verwerking van de resultaten</w:t>
      </w:r>
    </w:p>
    <w:p w14:paraId="07870295" w14:textId="439430BA" w:rsidR="007C0E9C" w:rsidRDefault="007C0E9C" w:rsidP="008D626E">
      <w:pPr>
        <w:pStyle w:val="Lijstalinea"/>
        <w:numPr>
          <w:ilvl w:val="0"/>
          <w:numId w:val="24"/>
        </w:numPr>
      </w:pPr>
      <w:r>
        <w:t>conclusie</w:t>
      </w:r>
    </w:p>
    <w:p w14:paraId="0C818C22" w14:textId="77777777" w:rsidR="007355C9" w:rsidRDefault="007355C9" w:rsidP="007C0E9C"/>
    <w:p w14:paraId="64174264" w14:textId="6B5AD93B" w:rsidR="00DF564C" w:rsidRPr="003E1246" w:rsidRDefault="00DF564C" w:rsidP="007C0E9C">
      <w:pPr>
        <w:rPr>
          <w:u w:val="single"/>
        </w:rPr>
      </w:pPr>
    </w:p>
    <w:p w14:paraId="174CA3A6" w14:textId="7678B895" w:rsidR="00DF564C" w:rsidRPr="003E1246" w:rsidRDefault="008446A8" w:rsidP="007C0E9C">
      <w:pPr>
        <w:rPr>
          <w:u w:val="single"/>
        </w:rPr>
      </w:pPr>
      <w:r>
        <w:rPr>
          <w:u w:val="single"/>
        </w:rPr>
        <w:t>Oplevering stage resultaat</w:t>
      </w:r>
    </w:p>
    <w:p w14:paraId="3903BBEA" w14:textId="5F4CDFD7" w:rsidR="00D20CD4" w:rsidRPr="003E1246" w:rsidRDefault="00D20CD4" w:rsidP="007C0E9C">
      <w:pPr>
        <w:rPr>
          <w:u w:val="single"/>
        </w:rPr>
      </w:pPr>
    </w:p>
    <w:p w14:paraId="23342129" w14:textId="1F9206E0" w:rsidR="00D20CD4" w:rsidRPr="00844877" w:rsidRDefault="00D20CD4" w:rsidP="007C0E9C">
      <w:r w:rsidRPr="00844877">
        <w:t xml:space="preserve">De stage </w:t>
      </w:r>
      <w:r w:rsidR="00844877" w:rsidRPr="00844877">
        <w:t>moest afgerond worden. Ik als stagiair wilde een eind demo houden van het gemaakte project.</w:t>
      </w:r>
      <w:r w:rsidR="008446A8">
        <w:t xml:space="preserve"> Dan zouden namelijk alle betrokkenden weet hebben van het resultaat</w:t>
      </w:r>
      <w:r w:rsidR="00844877" w:rsidRPr="00844877">
        <w:t xml:space="preserve"> </w:t>
      </w:r>
    </w:p>
    <w:p w14:paraId="024A9A6C" w14:textId="0312CB59" w:rsidR="00844877" w:rsidRPr="00844877" w:rsidRDefault="00844877" w:rsidP="007C0E9C"/>
    <w:p w14:paraId="030FCBF6" w14:textId="397A35E5" w:rsidR="00844877" w:rsidRDefault="00844877" w:rsidP="007C0E9C">
      <w:r w:rsidRPr="00844877">
        <w:t>Samen met de bedrijfsbegeleider is er besloten wie er aanwezig moeten zijn tijdens de presentatie en wie er verder uitgenodigd worden.</w:t>
      </w:r>
      <w:r>
        <w:t xml:space="preserve"> Ik als stagiair heb alle collega’s binnen het scrum team, de MES-engineers, productowner en bedrijfsbegeleider uitgenodigd. </w:t>
      </w:r>
    </w:p>
    <w:p w14:paraId="401E868F" w14:textId="77777777" w:rsidR="008446A8" w:rsidRDefault="008446A8" w:rsidP="007C0E9C"/>
    <w:p w14:paraId="04DB013C" w14:textId="77777777" w:rsidR="008446A8" w:rsidRDefault="008446A8" w:rsidP="007C0E9C">
      <w:r>
        <w:t>Daardoor kon er op de laatste stagedag een presentatie gehouden worden van de MES configuratie tool, maar ook van het proof of concept.</w:t>
      </w:r>
    </w:p>
    <w:p w14:paraId="6B25AB9F" w14:textId="77777777" w:rsidR="008446A8" w:rsidRDefault="008446A8" w:rsidP="007C0E9C"/>
    <w:p w14:paraId="390C21B0" w14:textId="77777777" w:rsidR="00E25FF6" w:rsidRDefault="008446A8" w:rsidP="007C0E9C">
      <w:r>
        <w:t xml:space="preserve">Na de presentatie is er vooral gesproken over hoe het proof of concept (configuratie tool 2.0) opgepakt moet </w:t>
      </w:r>
    </w:p>
    <w:p w14:paraId="2997F865" w14:textId="77777777" w:rsidR="00E25FF6" w:rsidRDefault="008446A8" w:rsidP="007C0E9C">
      <w:r>
        <w:t>worden</w:t>
      </w:r>
      <w:r w:rsidR="00E25FF6">
        <w:t xml:space="preserve">. </w:t>
      </w:r>
    </w:p>
    <w:p w14:paraId="7E56F47D" w14:textId="77777777" w:rsidR="00E25FF6" w:rsidRDefault="00E25FF6" w:rsidP="007C0E9C"/>
    <w:p w14:paraId="6E1CE4DA" w14:textId="5AA2E2D4" w:rsidR="008446A8" w:rsidRDefault="00E25FF6" w:rsidP="007C0E9C">
      <w:r>
        <w:t xml:space="preserve">Ik als werknemer zal dit dan weer gaan oppakken aangezien eik als stagiair een zomerbaan aangeboden heb </w:t>
      </w:r>
      <w:r w:rsidR="00FE412D">
        <w:t xml:space="preserve">gekregen. </w:t>
      </w:r>
    </w:p>
    <w:p w14:paraId="57C0A998" w14:textId="09F2BF54" w:rsidR="005716FE" w:rsidRDefault="005716FE" w:rsidP="007C0E9C"/>
    <w:p w14:paraId="40A2A114" w14:textId="77777777" w:rsidR="00E25FF6" w:rsidRPr="00844877" w:rsidRDefault="00E25FF6" w:rsidP="007C0E9C"/>
    <w:p w14:paraId="6B8C1A49" w14:textId="78D957A1" w:rsidR="00DF564C" w:rsidRPr="00844877" w:rsidRDefault="00DF564C" w:rsidP="007C0E9C">
      <w:pPr>
        <w:rPr>
          <w:u w:val="single"/>
        </w:rPr>
      </w:pPr>
    </w:p>
    <w:p w14:paraId="4503B818" w14:textId="77777777" w:rsidR="00DF564C" w:rsidRPr="00844877" w:rsidRDefault="00DF564C" w:rsidP="007C0E9C">
      <w:pPr>
        <w:rPr>
          <w:u w:val="single"/>
        </w:rPr>
      </w:pPr>
    </w:p>
    <w:p w14:paraId="1C82A0E8" w14:textId="77777777" w:rsidR="007C0E9C" w:rsidRPr="00844877" w:rsidRDefault="007C0E9C" w:rsidP="007C0E9C"/>
    <w:p w14:paraId="4DBF257C" w14:textId="390DD89E" w:rsidR="004D294C" w:rsidRPr="00844877" w:rsidRDefault="004D294C"/>
    <w:p w14:paraId="633C05AE" w14:textId="77777777" w:rsidR="004D294C" w:rsidRPr="00844877" w:rsidRDefault="004D294C"/>
    <w:p w14:paraId="7938B2AD" w14:textId="0F2B9D0C" w:rsidR="004D294C" w:rsidRPr="00844877" w:rsidRDefault="004D294C"/>
    <w:p w14:paraId="17349520" w14:textId="77777777" w:rsidR="004D294C" w:rsidRPr="00844877" w:rsidRDefault="004D294C"/>
    <w:p w14:paraId="5EC2BD42" w14:textId="77777777" w:rsidR="004D294C" w:rsidRPr="00844877" w:rsidRDefault="004D294C"/>
    <w:p w14:paraId="0D4DB5B6" w14:textId="2E0DE0B7" w:rsidR="00723F1C" w:rsidRPr="00844877" w:rsidRDefault="009322B4">
      <w:pPr>
        <w:rPr>
          <w:u w:val="single"/>
        </w:rPr>
      </w:pPr>
      <w:r w:rsidRPr="00844877">
        <w:rPr>
          <w:u w:val="single"/>
        </w:rPr>
        <w:br w:type="page"/>
      </w:r>
    </w:p>
    <w:p w14:paraId="7EA09891" w14:textId="367F8D98" w:rsidR="00E25FF6" w:rsidRDefault="00723F1C" w:rsidP="00E25FF6">
      <w:pPr>
        <w:pStyle w:val="Kop1"/>
      </w:pPr>
      <w:bookmarkStart w:id="42" w:name="_Toc517033688"/>
      <w:r w:rsidRPr="004833EC">
        <w:lastRenderedPageBreak/>
        <w:t>Conclusi</w:t>
      </w:r>
      <w:r w:rsidR="00E25FF6">
        <w:t>e</w:t>
      </w:r>
      <w:bookmarkEnd w:id="42"/>
    </w:p>
    <w:p w14:paraId="5667CFF1" w14:textId="77777777" w:rsidR="00E25FF6" w:rsidRPr="00E25FF6" w:rsidRDefault="00E25FF6" w:rsidP="00E25FF6"/>
    <w:p w14:paraId="640876EF" w14:textId="7489666C" w:rsidR="00E25FF6" w:rsidRDefault="00E25FF6" w:rsidP="00E25FF6">
      <w:r>
        <w:t xml:space="preserve">Bij KSE moeten verschillende machines geconfigureerd worden. Het </w:t>
      </w:r>
      <w:r w:rsidR="005C17DD">
        <w:t>probleem is dat tijdens de configuratie hier gemakkelijk fouten in worden gemaakt. Om dit probleem te verhelpen is er een configuratie tool gebouwd. Jammer genoeg is deze</w:t>
      </w:r>
      <w:r w:rsidR="005C17DD" w:rsidRPr="005C17DD">
        <w:t xml:space="preserve"> </w:t>
      </w:r>
      <w:r w:rsidR="005C17DD">
        <w:t>configuratie tool niet functioneel op het moment.</w:t>
      </w:r>
    </w:p>
    <w:p w14:paraId="0D985C78" w14:textId="77777777" w:rsidR="00E25FF6" w:rsidRDefault="00E25FF6" w:rsidP="00E25FF6"/>
    <w:p w14:paraId="562B3605" w14:textId="13D6B25B" w:rsidR="005C17DD" w:rsidRDefault="00E25FF6" w:rsidP="00E25FF6">
      <w:r>
        <w:t>Het doel van het stage project was om de configuratie tool d</w:t>
      </w:r>
      <w:r w:rsidR="005C17DD">
        <w:t>ie er al lag bruikbaar te maken, zodat de MES-engineer de tool gaan gebruiken.</w:t>
      </w:r>
      <w:r>
        <w:t xml:space="preserve"> Ook was het de bedoeling om de structuur van de tool een stuk te verbeteren.</w:t>
      </w:r>
    </w:p>
    <w:p w14:paraId="52C43029" w14:textId="77777777" w:rsidR="005C17DD" w:rsidRDefault="005C17DD" w:rsidP="00E25FF6"/>
    <w:p w14:paraId="4A20B8E4" w14:textId="40014C1F" w:rsidR="005C17DD" w:rsidRDefault="0056063D" w:rsidP="00B518AD">
      <w:r>
        <w:t>Het verbeteren van de tool bleek erg tegen te vallen. Dit kwam doordat niemand precies wist hoe de tool in elkaar zat</w:t>
      </w:r>
      <w:r w:rsidR="005C17DD">
        <w:t xml:space="preserve">. </w:t>
      </w:r>
      <w:r w:rsidR="00B518AD">
        <w:t xml:space="preserve">Om toch de tool bruikbaar de krijgen binnen de stage periode zijn er verschillende functionaliteiten verwijderd. </w:t>
      </w:r>
    </w:p>
    <w:p w14:paraId="0C8BB3D1" w14:textId="1545A46A" w:rsidR="00B518AD" w:rsidRDefault="00B518AD" w:rsidP="00B518AD">
      <w:r>
        <w:t>De st</w:t>
      </w:r>
      <w:r w:rsidR="0056063D">
        <w:t>ructuur van de tool verbeteren was daarom viel daarom ook erg tegen</w:t>
      </w:r>
      <w:r>
        <w:t>.</w:t>
      </w:r>
      <w:r w:rsidR="00B864F8">
        <w:t xml:space="preserve"> Uiteindelijk </w:t>
      </w:r>
      <w:r w:rsidR="0056063D">
        <w:t xml:space="preserve">is er besloten dat structuur van de tool niet meer te repareren </w:t>
      </w:r>
      <w:r w:rsidR="00FE412D">
        <w:t xml:space="preserve">was. </w:t>
      </w:r>
      <w:r>
        <w:t>Er is daarom ook gekozen om een geheel nieuwe tool te maken</w:t>
      </w:r>
      <w:r w:rsidR="00561CC3">
        <w:t xml:space="preserve"> om aan te tonen hoe een goede structuur eruit kan zien.</w:t>
      </w:r>
    </w:p>
    <w:p w14:paraId="65C3D7E6" w14:textId="77777777" w:rsidR="00B518AD" w:rsidRDefault="00B518AD" w:rsidP="00B518AD"/>
    <w:p w14:paraId="253E7636" w14:textId="34086591" w:rsidR="00B518AD" w:rsidRDefault="00561CC3" w:rsidP="00B518AD">
      <w:r>
        <w:t>E</w:t>
      </w:r>
      <w:r w:rsidR="00B518AD">
        <w:t>r dus een bruikbare tool opgeleverd. Deze tool heeft genoeg functionaliteit om gebruikt te gaan worden in het bedrijfsproces.</w:t>
      </w:r>
      <w:r w:rsidR="0056063D">
        <w:t xml:space="preserve"> Deze tool heeft geen goede opgezette structuur en is daarmee niet toekomstbestendig.</w:t>
      </w:r>
    </w:p>
    <w:p w14:paraId="35A65FCC" w14:textId="002CD200" w:rsidR="00B518AD" w:rsidRPr="00E25FF6" w:rsidRDefault="00561CC3" w:rsidP="00B518AD">
      <w:r>
        <w:t xml:space="preserve">Daarom </w:t>
      </w:r>
      <w:r w:rsidR="00B518AD">
        <w:t>is er een tweede tool gemaakt. Deze is niet br</w:t>
      </w:r>
      <w:r w:rsidR="0056063D">
        <w:t>uikbaar voor het bedrijfsproces, maar deze tool biedt wel een goede basis voor een toekomstbestendige configuratie tool.</w:t>
      </w:r>
    </w:p>
    <w:p w14:paraId="2C54B5C5" w14:textId="48CE0595" w:rsidR="009322B4" w:rsidRPr="004833EC" w:rsidRDefault="009322B4" w:rsidP="001203E4"/>
    <w:p w14:paraId="6696ACB4" w14:textId="77777777" w:rsidR="00F73620" w:rsidRDefault="00F73620" w:rsidP="009322B4"/>
    <w:p w14:paraId="2521CCFE" w14:textId="77777777" w:rsidR="00B864F8" w:rsidRDefault="00B864F8" w:rsidP="009322B4"/>
    <w:p w14:paraId="6F3DC3F0" w14:textId="77777777" w:rsidR="00B864F8" w:rsidRDefault="00B864F8" w:rsidP="00B864F8">
      <w:pPr>
        <w:rPr>
          <w:color w:val="FF0000"/>
        </w:rPr>
      </w:pPr>
    </w:p>
    <w:p w14:paraId="2F92C7B9" w14:textId="77777777" w:rsidR="00B864F8" w:rsidRDefault="00B864F8" w:rsidP="00B864F8"/>
    <w:p w14:paraId="5A09DCDD" w14:textId="77777777" w:rsidR="00B864F8" w:rsidRPr="004833EC" w:rsidRDefault="00B864F8" w:rsidP="009322B4"/>
    <w:p w14:paraId="144399DB" w14:textId="007213F8" w:rsidR="00723F1C" w:rsidRPr="004833EC" w:rsidRDefault="005D2880" w:rsidP="001203E4">
      <w:r w:rsidRPr="004833EC">
        <w:br w:type="page"/>
      </w:r>
    </w:p>
    <w:p w14:paraId="760308BF" w14:textId="4ABF112C" w:rsidR="00723F1C" w:rsidRPr="004833EC" w:rsidRDefault="00723F1C" w:rsidP="00723F1C">
      <w:pPr>
        <w:pStyle w:val="Kop1"/>
      </w:pPr>
      <w:bookmarkStart w:id="43" w:name="_Toc517033689"/>
      <w:r w:rsidRPr="004833EC">
        <w:lastRenderedPageBreak/>
        <w:t>Aanbevelingen</w:t>
      </w:r>
      <w:r w:rsidR="00F73620" w:rsidRPr="004833EC">
        <w:t xml:space="preserve"> aan KSE</w:t>
      </w:r>
      <w:bookmarkEnd w:id="43"/>
    </w:p>
    <w:p w14:paraId="60CD822F" w14:textId="77777777" w:rsidR="00623893" w:rsidRPr="004833EC" w:rsidRDefault="00623893" w:rsidP="00FA2E7B"/>
    <w:p w14:paraId="720F2BDC" w14:textId="77777777" w:rsidR="009B750F" w:rsidRPr="004833EC" w:rsidRDefault="0051154A" w:rsidP="0051154A">
      <w:pPr>
        <w:pStyle w:val="Kop2"/>
      </w:pPr>
      <w:bookmarkStart w:id="44" w:name="_Toc517033690"/>
      <w:r w:rsidRPr="004833EC">
        <w:t>De configuratie tool</w:t>
      </w:r>
      <w:bookmarkEnd w:id="44"/>
    </w:p>
    <w:p w14:paraId="2CC05FD6" w14:textId="77777777" w:rsidR="006A1DE2" w:rsidRDefault="006A1DE2" w:rsidP="009B750F"/>
    <w:p w14:paraId="5A8FFD45" w14:textId="51C2FDBC" w:rsidR="006A1DE2" w:rsidRDefault="006A1DE2" w:rsidP="009B750F">
      <w:r>
        <w:t xml:space="preserve">De “officiële configuratie tool” </w:t>
      </w:r>
      <w:r w:rsidR="007A58DD">
        <w:t xml:space="preserve">zit </w:t>
      </w:r>
      <w:r w:rsidR="00FA485E">
        <w:t>niet toekomstbestendig</w:t>
      </w:r>
      <w:r w:rsidR="007A58DD">
        <w:t xml:space="preserve"> in elkaar</w:t>
      </w:r>
      <w:r w:rsidR="00FA485E">
        <w:t xml:space="preserve">. </w:t>
      </w:r>
      <w:r>
        <w:t xml:space="preserve">Het systeem is inconsistent opgebouwd en heeft geen </w:t>
      </w:r>
      <w:r w:rsidR="00FA485E">
        <w:t xml:space="preserve">overzichtelijke </w:t>
      </w:r>
      <w:r>
        <w:t>structuur.</w:t>
      </w:r>
    </w:p>
    <w:p w14:paraId="52B2CB0B" w14:textId="2E51A4C1" w:rsidR="006A1DE2" w:rsidRDefault="006A1DE2" w:rsidP="009B750F">
      <w:r>
        <w:t>Het is lastig om dan de applicatie uit te breiden of om er fouten in op te lossen</w:t>
      </w:r>
      <w:r w:rsidR="00CC43D0">
        <w:t xml:space="preserve">. Van sommige use cases ging er </w:t>
      </w:r>
      <w:r w:rsidR="00FE412D">
        <w:t>minstens.</w:t>
      </w:r>
    </w:p>
    <w:p w14:paraId="1E683DCF" w14:textId="201800C6" w:rsidR="000B3CBE" w:rsidRDefault="000B3CBE" w:rsidP="009B750F"/>
    <w:p w14:paraId="53E265D9" w14:textId="74CD1757" w:rsidR="000B3CBE" w:rsidRDefault="000B3CBE" w:rsidP="009B750F">
      <w:r>
        <w:t>Omdat ik als stagiair een zomerbaantje aangeboden heb gekregen heb ik de volgende aanbevelingen gegeven:</w:t>
      </w:r>
    </w:p>
    <w:p w14:paraId="489AA559" w14:textId="77777777" w:rsidR="00292E15" w:rsidRDefault="00292E15" w:rsidP="006A1DE2"/>
    <w:p w14:paraId="040B48DF" w14:textId="3463D036" w:rsidR="003F5547" w:rsidRDefault="00C35BB8" w:rsidP="000B3CBE">
      <w:pPr>
        <w:pStyle w:val="Lijstalinea"/>
        <w:numPr>
          <w:ilvl w:val="0"/>
          <w:numId w:val="31"/>
        </w:numPr>
      </w:pPr>
      <w:r>
        <w:t>Zorg ervoor dat ik als werknemer goede begeleiding krijg tijdens de zomer. De tool zal hier niet alleen beter op worden, maar er wordt ook meteen een stuk overdracht verricht door de persoon die mijn helpt.</w:t>
      </w:r>
    </w:p>
    <w:p w14:paraId="74377BAF" w14:textId="21CF9B4C" w:rsidR="00C35BB8" w:rsidRDefault="00C35BB8" w:rsidP="000B3CBE">
      <w:pPr>
        <w:pStyle w:val="Lijstalinea"/>
        <w:numPr>
          <w:ilvl w:val="0"/>
          <w:numId w:val="31"/>
        </w:numPr>
      </w:pPr>
      <w:r>
        <w:t xml:space="preserve">Verder zorg ervoor dat de tool nadat ik weer weg ben goed wordt overgenomen. In het anderhalf jaar tussen mij als stagiair en de vorige stagiair is er niets gebeurt met de configuratie tool </w:t>
      </w:r>
    </w:p>
    <w:p w14:paraId="5E84C083" w14:textId="77777777" w:rsidR="00292E15" w:rsidRDefault="00292E15" w:rsidP="00292E15">
      <w:pPr>
        <w:pStyle w:val="Lijstalinea"/>
      </w:pPr>
    </w:p>
    <w:p w14:paraId="24AB8D61" w14:textId="77777777" w:rsidR="004B2FCC" w:rsidRPr="004833EC" w:rsidRDefault="004B2FCC" w:rsidP="004B2FCC">
      <w:pPr>
        <w:pStyle w:val="Lijstalinea"/>
      </w:pPr>
    </w:p>
    <w:p w14:paraId="221321CD" w14:textId="4FF9243B" w:rsidR="00723F1C" w:rsidRPr="004833EC" w:rsidRDefault="005D2880" w:rsidP="009B750F">
      <w:r w:rsidRPr="004833EC">
        <w:br w:type="page"/>
      </w:r>
    </w:p>
    <w:p w14:paraId="04565B55" w14:textId="77777777" w:rsidR="00004D8C" w:rsidRPr="004833EC" w:rsidRDefault="00004D8C" w:rsidP="00004D8C">
      <w:pPr>
        <w:pStyle w:val="Kop1"/>
      </w:pPr>
      <w:bookmarkStart w:id="45" w:name="_Toc517033691"/>
      <w:r w:rsidRPr="004833EC">
        <w:lastRenderedPageBreak/>
        <w:t>Evaluatie</w:t>
      </w:r>
      <w:bookmarkEnd w:id="45"/>
    </w:p>
    <w:p w14:paraId="7FFA85A5" w14:textId="4EE088E1" w:rsidR="00004D8C" w:rsidRPr="004833EC" w:rsidRDefault="00004D8C" w:rsidP="00004D8C"/>
    <w:p w14:paraId="16EFF6A8" w14:textId="17271A88" w:rsidR="009322B4" w:rsidRDefault="009322B4" w:rsidP="009322B4">
      <w:pPr>
        <w:pStyle w:val="Kop2"/>
      </w:pPr>
      <w:bookmarkStart w:id="46" w:name="_Toc517033692"/>
      <w:r w:rsidRPr="004833EC">
        <w:t>Het bedrijf</w:t>
      </w:r>
      <w:bookmarkEnd w:id="46"/>
    </w:p>
    <w:p w14:paraId="6F07776B" w14:textId="2C89CFF5" w:rsidR="007370EC" w:rsidRDefault="00EA21C2" w:rsidP="00EA21C2">
      <w:r>
        <w:t xml:space="preserve">Ik als stagiair heb hier niet veel op aan te merken. Er zijn geen echt slechte </w:t>
      </w:r>
      <w:r w:rsidR="007370EC">
        <w:t>of goede punten die opvielen</w:t>
      </w:r>
    </w:p>
    <w:p w14:paraId="52319C76" w14:textId="068FDEB8" w:rsidR="00EA21C2" w:rsidRPr="00EA21C2" w:rsidRDefault="007370EC" w:rsidP="00EA21C2">
      <w:r>
        <w:t xml:space="preserve">Al met al was </w:t>
      </w:r>
      <w:r w:rsidR="00D65A4C">
        <w:t>het een prima werkplek over het algemeen.</w:t>
      </w:r>
      <w:r>
        <w:t xml:space="preserve"> </w:t>
      </w:r>
    </w:p>
    <w:p w14:paraId="76BFF57F" w14:textId="3D3A01EC" w:rsidR="00F73620" w:rsidRPr="004833EC" w:rsidRDefault="00F73620" w:rsidP="00F73620"/>
    <w:p w14:paraId="4D92FD7F" w14:textId="17EBC6FF" w:rsidR="0092165E" w:rsidRPr="004833EC" w:rsidRDefault="00F73620" w:rsidP="0092165E">
      <w:pPr>
        <w:pStyle w:val="Kop2"/>
      </w:pPr>
      <w:bookmarkStart w:id="47" w:name="_Toc517033693"/>
      <w:r w:rsidRPr="004833EC">
        <w:t>Het Scrum team</w:t>
      </w:r>
      <w:bookmarkEnd w:id="47"/>
    </w:p>
    <w:p w14:paraId="59034AD0" w14:textId="06D2B845" w:rsidR="00557058" w:rsidRPr="004833EC" w:rsidRDefault="00557058" w:rsidP="00557058">
      <w:r w:rsidRPr="004833EC">
        <w:t>Over het algemeen vond ik het een fijne groep mensen waarmee ik mocht samenwerken. Er was nooit iemand super streng of super onredelijk over mijn handelen. Zelfs buiten mijn team kon ik het prima vinden met een aantal coll</w:t>
      </w:r>
      <w:r w:rsidR="00851656" w:rsidRPr="004833EC">
        <w:t xml:space="preserve">ega’s. </w:t>
      </w:r>
    </w:p>
    <w:p w14:paraId="5CF3F4E6" w14:textId="6D392031" w:rsidR="00851656" w:rsidRPr="004833EC" w:rsidRDefault="00851656" w:rsidP="00557058">
      <w:r w:rsidRPr="004833EC">
        <w:t>Wanneer ik om hulp vroeg dan kreeg ik deze meestal gelijk. Als dit niet meteen kon dan kon er een afspraak worden gemaakt voor later.</w:t>
      </w:r>
    </w:p>
    <w:p w14:paraId="75688D14" w14:textId="6C2F7B30" w:rsidR="00F73620" w:rsidRPr="004833EC" w:rsidRDefault="00F73620" w:rsidP="00F73620"/>
    <w:p w14:paraId="531EF72D" w14:textId="29F44D41" w:rsidR="00021A90" w:rsidRPr="004833EC" w:rsidRDefault="00375001" w:rsidP="00021A90">
      <w:pPr>
        <w:pStyle w:val="Kop2"/>
      </w:pPr>
      <w:bookmarkStart w:id="48" w:name="_Toc517033694"/>
      <w:r w:rsidRPr="004833EC">
        <w:t>Het scrum proces</w:t>
      </w:r>
      <w:bookmarkEnd w:id="48"/>
    </w:p>
    <w:p w14:paraId="406644E0" w14:textId="3EFFFC52" w:rsidR="00851656" w:rsidRPr="004833EC" w:rsidRDefault="00851656" w:rsidP="00851656">
      <w:r w:rsidRPr="004833EC">
        <w:t>Het scrum proces voor mij als stagiair verliep in de meeste gevallen prima. Ik kreeg taken toegekend die ik zelf kon indelen en refinen. Ik als stagiair weet precies wat ik ga doen als je zelf user taken mag indelen.</w:t>
      </w:r>
    </w:p>
    <w:p w14:paraId="67DE0BBE" w14:textId="77777777" w:rsidR="00F73620" w:rsidRPr="004833EC" w:rsidRDefault="00F73620" w:rsidP="00F73620"/>
    <w:p w14:paraId="48E60CDE" w14:textId="65FD4FBD" w:rsidR="00004D8C" w:rsidRPr="004833EC" w:rsidRDefault="009322B4" w:rsidP="00004D8C">
      <w:pPr>
        <w:pStyle w:val="Kop2"/>
      </w:pPr>
      <w:bookmarkStart w:id="49" w:name="_Toc517033695"/>
      <w:r w:rsidRPr="004833EC">
        <w:t>De o</w:t>
      </w:r>
      <w:r w:rsidR="00004D8C" w:rsidRPr="004833EC">
        <w:t>pdracht</w:t>
      </w:r>
      <w:bookmarkEnd w:id="49"/>
    </w:p>
    <w:p w14:paraId="41E8F00F" w14:textId="77777777" w:rsidR="00021A90" w:rsidRPr="004833EC" w:rsidRDefault="00021A90" w:rsidP="00021A90"/>
    <w:p w14:paraId="6C1E6E73" w14:textId="204E4698" w:rsidR="00BD0524" w:rsidRPr="004833EC" w:rsidRDefault="00F73620" w:rsidP="00BD0524">
      <w:pPr>
        <w:pStyle w:val="Kop3"/>
      </w:pPr>
      <w:bookmarkStart w:id="50" w:name="_Toc517033696"/>
      <w:r w:rsidRPr="004833EC">
        <w:t>opdracht omschrijving</w:t>
      </w:r>
      <w:bookmarkEnd w:id="50"/>
    </w:p>
    <w:p w14:paraId="75F6F235" w14:textId="4C1E34D4" w:rsidR="00021A90" w:rsidRPr="004833EC" w:rsidRDefault="00021A90" w:rsidP="00021A90">
      <w:r w:rsidRPr="004833EC">
        <w:t>De opdracht omschrijving is prima en dat is nog steeds zo. De applicatie waarmee de opdracht uitgevoerd moest worden is dat niet.</w:t>
      </w:r>
      <w:r w:rsidR="0092165E" w:rsidRPr="004833EC">
        <w:t xml:space="preserve"> Ik als stagiair heb me constant zitten ergeren aan de opstelling van de applicatie. Elke keer wanneer ik me over een inconsistent ding had neergezet kwam de volgende weer aan bod. </w:t>
      </w:r>
    </w:p>
    <w:p w14:paraId="3DDD8960" w14:textId="76EBF1FA" w:rsidR="0092165E" w:rsidRPr="004833EC" w:rsidRDefault="0092165E" w:rsidP="00021A90"/>
    <w:p w14:paraId="2AE8F982" w14:textId="7A9B898F" w:rsidR="0092165E" w:rsidRPr="004833EC" w:rsidRDefault="0092165E" w:rsidP="00021A90">
      <w:r w:rsidRPr="004833EC">
        <w:t xml:space="preserve">Toen ik solliciteerde naar deze stage stond er letterlijk “onderzoek naar C#/.Net technieken” op de webpagina van het sollicitatie platform. Maar ik heb zeker de eerste helft helemaal niets onderzocht qua nieuwe technieken. Ik als stagiair zag alleen dingen die ik al tientallen keren gezien had en om eerlijk te zijn zag ik het nut van het werken van de tool niet meer in. </w:t>
      </w:r>
    </w:p>
    <w:p w14:paraId="0A3932D3" w14:textId="77777777" w:rsidR="00021A90" w:rsidRPr="004833EC" w:rsidRDefault="00021A90" w:rsidP="00021A90"/>
    <w:p w14:paraId="0B1EB7C8" w14:textId="37E1FA30" w:rsidR="00F73620" w:rsidRPr="004833EC" w:rsidRDefault="00F73620" w:rsidP="00F73620">
      <w:pPr>
        <w:pStyle w:val="Kop3"/>
      </w:pPr>
      <w:bookmarkStart w:id="51" w:name="_Toc517033697"/>
      <w:r w:rsidRPr="004833EC">
        <w:t>Tevrede</w:t>
      </w:r>
      <w:r w:rsidR="00407A89" w:rsidRPr="004833EC">
        <w:t>nheid over het resultaat</w:t>
      </w:r>
      <w:bookmarkEnd w:id="51"/>
    </w:p>
    <w:p w14:paraId="621E11A1" w14:textId="208F58D3" w:rsidR="00FC4647" w:rsidRPr="004833EC" w:rsidRDefault="00FC4647" w:rsidP="00F73620">
      <w:r w:rsidRPr="004833EC">
        <w:t>Ik als stagiair ben tevreden over het feit dat de huidige configuratie tool verbeterd is. Hij kan meer dingen uitvoeren en hij crasht minder. Maar er is in geen trots gevonden terwijl er aan de tool gewerkt werd. Het is niet mijn project. Ik als stagiair heb letterlijk de rommel van een ander zitten opruimen en niet de applicatie zitten uitbreiden.</w:t>
      </w:r>
    </w:p>
    <w:p w14:paraId="364F4B54" w14:textId="1B09A398" w:rsidR="00FC4647" w:rsidRPr="004833EC" w:rsidRDefault="00FC4647" w:rsidP="00F73620"/>
    <w:p w14:paraId="6235ADCA" w14:textId="3EF7923A" w:rsidR="006109FF" w:rsidRPr="004833EC" w:rsidRDefault="00FC4647" w:rsidP="00F73620">
      <w:r w:rsidRPr="004833EC">
        <w:t>Ik als stagiair ben wel enorm tevreden over het feit dat mijn eigen proof of concept werkt. Er zitten nieuwe technieken in</w:t>
      </w:r>
      <w:r w:rsidR="00E371DF">
        <w:t xml:space="preserve"> waarmee nog niet eerder gewerkt was</w:t>
      </w:r>
      <w:r w:rsidRPr="004833EC">
        <w:t xml:space="preserve">. </w:t>
      </w:r>
      <w:r w:rsidR="00402237" w:rsidRPr="004833EC">
        <w:t>Het is geen perfect gecodeerde applicatie en lang niet alle functionaliteiten zitten erin. Er zitten zeker algoritmes in waarvan ik als stagiair weet dat ze beter kunnen.</w:t>
      </w:r>
    </w:p>
    <w:p w14:paraId="42B66921" w14:textId="0B5B0C67" w:rsidR="00402237" w:rsidRPr="004833EC" w:rsidRDefault="00402237" w:rsidP="00F73620">
      <w:r w:rsidRPr="004833EC">
        <w:t xml:space="preserve">Maar </w:t>
      </w:r>
      <w:r w:rsidR="006109FF">
        <w:t>de nieuwe opzet van de applicatie was goed genoeg om een bijbaantje op te leveren.</w:t>
      </w:r>
      <w:r w:rsidRPr="004833EC">
        <w:t xml:space="preserve"> </w:t>
      </w:r>
    </w:p>
    <w:p w14:paraId="5A0226A0" w14:textId="49B7A0DE" w:rsidR="00136BF5" w:rsidRPr="004833EC" w:rsidRDefault="00136BF5">
      <w:r w:rsidRPr="004833EC">
        <w:br w:type="page"/>
      </w:r>
    </w:p>
    <w:p w14:paraId="24A3392C" w14:textId="77777777" w:rsidR="00FC4647" w:rsidRPr="004833EC" w:rsidRDefault="00FC4647" w:rsidP="00F73620"/>
    <w:p w14:paraId="5AA1E126" w14:textId="1B9653FF" w:rsidR="00004D8C" w:rsidRPr="004833EC" w:rsidRDefault="00004D8C" w:rsidP="00004D8C">
      <w:pPr>
        <w:pStyle w:val="Kop2"/>
      </w:pPr>
      <w:bookmarkStart w:id="52" w:name="_Toc517033698"/>
      <w:r w:rsidRPr="004833EC">
        <w:t>Professionele ontwikkeling</w:t>
      </w:r>
      <w:bookmarkEnd w:id="52"/>
    </w:p>
    <w:p w14:paraId="712126EA" w14:textId="77777777" w:rsidR="00136BF5" w:rsidRPr="004833EC" w:rsidRDefault="00136BF5" w:rsidP="00136BF5"/>
    <w:p w14:paraId="0F4763C5" w14:textId="2FCA76D5" w:rsidR="00004D8C" w:rsidRPr="004833EC" w:rsidRDefault="009322B4" w:rsidP="00DC433C">
      <w:pPr>
        <w:pStyle w:val="Kop3"/>
      </w:pPr>
      <w:bookmarkStart w:id="53" w:name="_Toc517033699"/>
      <w:r w:rsidRPr="004833EC">
        <w:t>Persoonlijk s</w:t>
      </w:r>
      <w:r w:rsidR="00004D8C" w:rsidRPr="004833EC">
        <w:t>terke punten</w:t>
      </w:r>
      <w:bookmarkEnd w:id="53"/>
    </w:p>
    <w:p w14:paraId="053D8866" w14:textId="24A65B51" w:rsidR="00136BF5" w:rsidRPr="004833EC" w:rsidRDefault="00136BF5" w:rsidP="00136BF5"/>
    <w:p w14:paraId="1D09F6FD" w14:textId="0C8D8C96" w:rsidR="00136BF5" w:rsidRPr="009F6FA9" w:rsidRDefault="00B2058C" w:rsidP="008D626E">
      <w:pPr>
        <w:pStyle w:val="Lijstalinea"/>
        <w:numPr>
          <w:ilvl w:val="0"/>
          <w:numId w:val="29"/>
        </w:numPr>
        <w:rPr>
          <w:u w:val="single"/>
        </w:rPr>
      </w:pPr>
      <w:r w:rsidRPr="009F6FA9">
        <w:rPr>
          <w:u w:val="single"/>
        </w:rPr>
        <w:t>Zelfstandigheid</w:t>
      </w:r>
    </w:p>
    <w:p w14:paraId="2A5DDA21" w14:textId="60F290F5" w:rsidR="00B2058C" w:rsidRDefault="00B2058C" w:rsidP="00F219B3">
      <w:pPr>
        <w:pStyle w:val="Lijstalinea"/>
      </w:pPr>
      <w:r>
        <w:t>Ik als stagiair wilde mensen betrokken krijgen bij mijn stage. Vernomen was dat de vorige stagiair op een eilandje had zitten werken. Dit moest voorkomen worden. Om mensen enthousiaster te krijgen ben ik meer naar rondvragen om hulp. Dit ging dan meestal over de nog voor mij onbekende technieken.</w:t>
      </w:r>
    </w:p>
    <w:p w14:paraId="6279CCEA" w14:textId="75B72A23" w:rsidR="009F6FA9" w:rsidRDefault="009F6FA9" w:rsidP="000C2CC9"/>
    <w:p w14:paraId="0ED86798" w14:textId="24D06A35" w:rsidR="009F6FA9" w:rsidRDefault="009F6FA9" w:rsidP="008D626E">
      <w:pPr>
        <w:pStyle w:val="Lijstalinea"/>
        <w:numPr>
          <w:ilvl w:val="0"/>
          <w:numId w:val="29"/>
        </w:numPr>
        <w:rPr>
          <w:u w:val="single"/>
        </w:rPr>
      </w:pPr>
      <w:r w:rsidRPr="00313F75">
        <w:rPr>
          <w:u w:val="single"/>
        </w:rPr>
        <w:t>Dingen aanleren</w:t>
      </w:r>
    </w:p>
    <w:p w14:paraId="6A873650" w14:textId="27EFEF2F" w:rsidR="00313F75" w:rsidRDefault="00BF25EF" w:rsidP="00BF25EF">
      <w:pPr>
        <w:pStyle w:val="Lijstalinea"/>
      </w:pPr>
      <w:r>
        <w:t xml:space="preserve">De oorspronkelijke tool was slecht in elkaar gezet. Er zaten geen nieuwe technieken en een echte structuur was niet te herkennen. Daarom ben ik als stagiair zelf opzoek gegaan naar verschillende </w:t>
      </w:r>
      <w:r w:rsidR="00FE412D">
        <w:t xml:space="preserve">oplossingen. </w:t>
      </w:r>
    </w:p>
    <w:p w14:paraId="5A3BD8B7" w14:textId="77777777" w:rsidR="00BF25EF" w:rsidRDefault="00BF25EF" w:rsidP="00BF25EF">
      <w:pPr>
        <w:pStyle w:val="Lijstalinea"/>
      </w:pPr>
      <w:r>
        <w:t>Mijn collega’s waren gelukkig vriendelijk genoeg om alvast de goede onderzoeken richting aan te geven.</w:t>
      </w:r>
    </w:p>
    <w:p w14:paraId="0DBDEC8B" w14:textId="7E83BB7E" w:rsidR="00BF25EF" w:rsidRDefault="00BF25EF" w:rsidP="00BF25EF">
      <w:pPr>
        <w:pStyle w:val="Lijstalinea"/>
      </w:pPr>
      <w:r>
        <w:t xml:space="preserve">Sommige stuurde zelfs een voorbeeld of een stukje code door de Ik als stagiair kon gaan bestuderen. </w:t>
      </w:r>
    </w:p>
    <w:p w14:paraId="61B5FE48" w14:textId="1DE8F96F" w:rsidR="009F6FA9" w:rsidRDefault="009F6FA9" w:rsidP="009F6FA9"/>
    <w:p w14:paraId="0DB5D2AC" w14:textId="5902E62B" w:rsidR="009F6FA9" w:rsidRDefault="009F6FA9" w:rsidP="008D626E">
      <w:pPr>
        <w:pStyle w:val="Lijstalinea"/>
        <w:numPr>
          <w:ilvl w:val="0"/>
          <w:numId w:val="29"/>
        </w:numPr>
        <w:rPr>
          <w:u w:val="single"/>
        </w:rPr>
      </w:pPr>
      <w:r w:rsidRPr="00F5050D">
        <w:rPr>
          <w:u w:val="single"/>
        </w:rPr>
        <w:t>Voor onderzoek</w:t>
      </w:r>
    </w:p>
    <w:p w14:paraId="12A5A09E" w14:textId="77777777" w:rsidR="002E2C4F" w:rsidRDefault="002E2C4F" w:rsidP="00F5050D">
      <w:pPr>
        <w:pStyle w:val="Lijstalinea"/>
      </w:pPr>
      <w:r>
        <w:t>Ik als stagiair wilde het eindproduct er zo min mogelijk uit laten zien als hoe de vorige stagiair hem achter had gelaten. Daarom ben ik als stagiair bijna alles even gaan onderzoeken.</w:t>
      </w:r>
    </w:p>
    <w:p w14:paraId="2B090971" w14:textId="77777777" w:rsidR="002E2C4F" w:rsidRDefault="002E2C4F" w:rsidP="00F5050D">
      <w:pPr>
        <w:pStyle w:val="Lijstalinea"/>
      </w:pPr>
    </w:p>
    <w:p w14:paraId="5F44DA95" w14:textId="319C45C6" w:rsidR="00F5050D" w:rsidRDefault="002E2C4F" w:rsidP="00F5050D">
      <w:pPr>
        <w:pStyle w:val="Lijstalinea"/>
      </w:pPr>
      <w:r>
        <w:t xml:space="preserve">De applicatie is bijvoorbeeld opgebouwd in </w:t>
      </w:r>
      <w:r w:rsidR="00FE412D">
        <w:t xml:space="preserve">WPF. </w:t>
      </w:r>
    </w:p>
    <w:p w14:paraId="5E77A77C" w14:textId="0DC040F2" w:rsidR="002E2C4F" w:rsidRDefault="002E2C4F" w:rsidP="00F5050D">
      <w:pPr>
        <w:pStyle w:val="Lijstalinea"/>
      </w:pPr>
      <w:r>
        <w:t>Maar hoe doe je dat?</w:t>
      </w:r>
    </w:p>
    <w:p w14:paraId="238848B3" w14:textId="79D8AFD1" w:rsidR="002E2C4F" w:rsidRDefault="002E2C4F" w:rsidP="008D626E">
      <w:pPr>
        <w:pStyle w:val="Lijstalinea"/>
        <w:numPr>
          <w:ilvl w:val="1"/>
          <w:numId w:val="29"/>
        </w:numPr>
      </w:pPr>
      <w:r>
        <w:t>Welke technieken kunnen er gebruikt worden?</w:t>
      </w:r>
    </w:p>
    <w:p w14:paraId="7BB704AB" w14:textId="4102B376" w:rsidR="002E2C4F" w:rsidRDefault="002E2C4F" w:rsidP="008D626E">
      <w:pPr>
        <w:pStyle w:val="Lijstalinea"/>
        <w:numPr>
          <w:ilvl w:val="1"/>
          <w:numId w:val="29"/>
        </w:numPr>
      </w:pPr>
      <w:r>
        <w:t>Wat is de standaard opzet hiervoor?</w:t>
      </w:r>
    </w:p>
    <w:p w14:paraId="1FAB8871" w14:textId="2E3ABF2F" w:rsidR="002E2C4F" w:rsidRDefault="002E2C4F" w:rsidP="008D626E">
      <w:pPr>
        <w:pStyle w:val="Lijstalinea"/>
        <w:numPr>
          <w:ilvl w:val="1"/>
          <w:numId w:val="29"/>
        </w:numPr>
      </w:pPr>
      <w:r>
        <w:t>Hebben collega’s nog tips?</w:t>
      </w:r>
    </w:p>
    <w:p w14:paraId="1EC53DBA" w14:textId="3EA9419F" w:rsidR="002E2C4F" w:rsidRDefault="002E2C4F" w:rsidP="008D626E">
      <w:pPr>
        <w:pStyle w:val="Lijstalinea"/>
        <w:numPr>
          <w:ilvl w:val="1"/>
          <w:numId w:val="29"/>
        </w:numPr>
      </w:pPr>
      <w:r>
        <w:t>Welke dingen doe je vooral niet in WPF?</w:t>
      </w:r>
    </w:p>
    <w:p w14:paraId="7E473FF5" w14:textId="21E5DB5B" w:rsidR="002E2C4F" w:rsidRDefault="002E2C4F" w:rsidP="002E2C4F">
      <w:pPr>
        <w:ind w:left="720"/>
      </w:pPr>
    </w:p>
    <w:p w14:paraId="0A1CE6F6" w14:textId="4A492510" w:rsidR="002E2C4F" w:rsidRPr="00FC5552" w:rsidRDefault="002E2C4F" w:rsidP="002E2C4F">
      <w:pPr>
        <w:ind w:left="720"/>
      </w:pPr>
      <w:r>
        <w:t>Op dit soort vragen wilde ik als stagiair voor bijna alles wat ik deed antwoord hebben. Ik als stagiair wilde niet aan iets gaan werken voor dat er goed over na gedacht was.</w:t>
      </w:r>
    </w:p>
    <w:p w14:paraId="3264E951" w14:textId="77777777" w:rsidR="00136BF5" w:rsidRPr="004833EC" w:rsidRDefault="00136BF5" w:rsidP="00136BF5"/>
    <w:p w14:paraId="431D2EB3" w14:textId="519563D7" w:rsidR="00136BF5" w:rsidRPr="004833EC" w:rsidRDefault="00481245" w:rsidP="00136BF5">
      <w:r>
        <w:br w:type="page"/>
      </w:r>
    </w:p>
    <w:p w14:paraId="40CB44CC" w14:textId="17DA440C" w:rsidR="00004D8C" w:rsidRPr="004833EC" w:rsidRDefault="009322B4" w:rsidP="00DC433C">
      <w:pPr>
        <w:pStyle w:val="Kop3"/>
      </w:pPr>
      <w:bookmarkStart w:id="54" w:name="_Toc517033700"/>
      <w:r w:rsidRPr="004833EC">
        <w:lastRenderedPageBreak/>
        <w:t>Persoonlijk z</w:t>
      </w:r>
      <w:r w:rsidR="00004D8C" w:rsidRPr="004833EC">
        <w:t>wakke punten</w:t>
      </w:r>
      <w:bookmarkEnd w:id="54"/>
    </w:p>
    <w:p w14:paraId="2B712CA5" w14:textId="39E81931" w:rsidR="00136BF5" w:rsidRDefault="00136BF5" w:rsidP="00136BF5"/>
    <w:p w14:paraId="181B32C9" w14:textId="66781585" w:rsidR="009F6FA9" w:rsidRDefault="009F6FA9" w:rsidP="00136BF5"/>
    <w:p w14:paraId="27DE7A9E" w14:textId="6B240EA3" w:rsidR="009F6FA9" w:rsidRDefault="009F6FA9" w:rsidP="008D626E">
      <w:pPr>
        <w:pStyle w:val="Lijstalinea"/>
        <w:numPr>
          <w:ilvl w:val="0"/>
          <w:numId w:val="30"/>
        </w:numPr>
        <w:rPr>
          <w:u w:val="single"/>
        </w:rPr>
      </w:pPr>
      <w:r w:rsidRPr="00481245">
        <w:rPr>
          <w:u w:val="single"/>
        </w:rPr>
        <w:t>Vragen niet stellen</w:t>
      </w:r>
    </w:p>
    <w:p w14:paraId="615273C1" w14:textId="2A789B35" w:rsidR="00481245" w:rsidRDefault="00481245" w:rsidP="00481245">
      <w:pPr>
        <w:ind w:left="720"/>
      </w:pPr>
      <w:r w:rsidRPr="00481245">
        <w:t>Een beetje in tegenstrijd met de het zelfstandigheid</w:t>
      </w:r>
      <w:r>
        <w:t xml:space="preserve"> </w:t>
      </w:r>
      <w:r w:rsidRPr="00481245">
        <w:t>punt, maar ik als stagiair denk toch dat het hier een beetje fout gaat.</w:t>
      </w:r>
      <w:r>
        <w:t xml:space="preserve"> Ik als stagiair vind zelf dat voldoende vragen gesteld worden. Het probleem is dat sommige vragen moeilijk te verwoorden zijn. Ik als stagiair wil namelijk wel weten wat voor antwoord ik terug wil hebben op een vraag voordat ik hem stel.</w:t>
      </w:r>
    </w:p>
    <w:p w14:paraId="6FE71957" w14:textId="0FC41DB0" w:rsidR="00C64EE3" w:rsidRDefault="00C64EE3" w:rsidP="00481245">
      <w:pPr>
        <w:ind w:left="720"/>
      </w:pPr>
    </w:p>
    <w:p w14:paraId="71B39ECF" w14:textId="09A82847" w:rsidR="00C64EE3" w:rsidRPr="00481245" w:rsidRDefault="00C64EE3" w:rsidP="00481245">
      <w:pPr>
        <w:ind w:left="720"/>
      </w:pPr>
      <w:r>
        <w:t>Het probleem is dat ik als stagiair soms dan volledig een vraag uit de weg blijf. Dit komt doordat ik als stagiair zelf bang ben dat ik het antwoord niet snap.</w:t>
      </w:r>
    </w:p>
    <w:p w14:paraId="39AFE61E" w14:textId="228266C2" w:rsidR="009F6FA9" w:rsidRDefault="009F6FA9" w:rsidP="009F6FA9"/>
    <w:p w14:paraId="7FACDDC4" w14:textId="25C4985F" w:rsidR="009F6FA9" w:rsidRDefault="009F6FA9" w:rsidP="009F6FA9"/>
    <w:p w14:paraId="02164B35" w14:textId="147F236F" w:rsidR="009F6FA9" w:rsidRDefault="008446A8" w:rsidP="008D626E">
      <w:pPr>
        <w:pStyle w:val="Lijstalinea"/>
        <w:numPr>
          <w:ilvl w:val="0"/>
          <w:numId w:val="30"/>
        </w:numPr>
        <w:rPr>
          <w:u w:val="single"/>
        </w:rPr>
      </w:pPr>
      <w:r>
        <w:rPr>
          <w:u w:val="single"/>
        </w:rPr>
        <w:t>Nors</w:t>
      </w:r>
      <w:r w:rsidR="009F6FA9" w:rsidRPr="00E60146">
        <w:rPr>
          <w:u w:val="single"/>
        </w:rPr>
        <w:t xml:space="preserve"> overkomen</w:t>
      </w:r>
    </w:p>
    <w:p w14:paraId="6A042E84" w14:textId="344A0A62" w:rsidR="00FC4808" w:rsidRDefault="00753354" w:rsidP="00325069">
      <w:pPr>
        <w:pStyle w:val="Lijstalinea"/>
      </w:pPr>
      <w:r w:rsidRPr="00753354">
        <w:t>Dit fenomeen kwam eigenlijk pas naar voren bij het tweede stagebezoek</w:t>
      </w:r>
      <w:r>
        <w:t xml:space="preserve">. Blijkbaar kan ik als stagiair </w:t>
      </w:r>
      <w:r w:rsidR="00FC4808">
        <w:t xml:space="preserve">nogal </w:t>
      </w:r>
      <w:r w:rsidR="008446A8">
        <w:t xml:space="preserve">nors </w:t>
      </w:r>
      <w:r>
        <w:t>overkomen. Dit blijkt niet in een op een gesprekken, maar meer in groepsgesprekken. Denk hierbij aan sprintplanningen of gesprekken met belanghebbende.</w:t>
      </w:r>
      <w:r w:rsidR="00FC4808">
        <w:t xml:space="preserve"> </w:t>
      </w:r>
    </w:p>
    <w:p w14:paraId="0FEE0E6F" w14:textId="453141B3" w:rsidR="00E60146" w:rsidRDefault="00E60146" w:rsidP="00E60146">
      <w:pPr>
        <w:ind w:left="720"/>
        <w:rPr>
          <w:u w:val="single"/>
        </w:rPr>
      </w:pPr>
    </w:p>
    <w:p w14:paraId="0DB239FC" w14:textId="77777777" w:rsidR="00E60146" w:rsidRPr="00E60146" w:rsidRDefault="00E60146" w:rsidP="00E60146">
      <w:pPr>
        <w:rPr>
          <w:u w:val="single"/>
        </w:rPr>
      </w:pPr>
    </w:p>
    <w:p w14:paraId="1088C16C" w14:textId="69710687" w:rsidR="00136BF5" w:rsidRPr="004833EC" w:rsidRDefault="00136BF5" w:rsidP="00136BF5"/>
    <w:p w14:paraId="30144F06" w14:textId="77777777" w:rsidR="00136BF5" w:rsidRPr="004833EC" w:rsidRDefault="00136BF5" w:rsidP="00136BF5"/>
    <w:p w14:paraId="511B23D8" w14:textId="77777777" w:rsidR="00004D8C" w:rsidRPr="004833EC" w:rsidRDefault="00004D8C" w:rsidP="00004D8C"/>
    <w:p w14:paraId="62D6B389" w14:textId="61B27B0A" w:rsidR="00004D8C" w:rsidRPr="004833EC" w:rsidRDefault="00EA21C2" w:rsidP="00004D8C">
      <w:r>
        <w:br w:type="page"/>
      </w:r>
    </w:p>
    <w:p w14:paraId="06518BFC" w14:textId="77777777" w:rsidR="00004D8C" w:rsidRPr="004833EC" w:rsidRDefault="00004D8C" w:rsidP="00004D8C">
      <w:pPr>
        <w:pStyle w:val="Kop1"/>
      </w:pPr>
      <w:bookmarkStart w:id="55" w:name="_Toc517033701"/>
      <w:r w:rsidRPr="004833EC">
        <w:lastRenderedPageBreak/>
        <w:t>Literatuurlijst</w:t>
      </w:r>
      <w:bookmarkEnd w:id="55"/>
    </w:p>
    <w:p w14:paraId="5C70E245" w14:textId="77777777" w:rsidR="007A6318" w:rsidRDefault="007A6318" w:rsidP="00004D8C">
      <w:pPr>
        <w:rPr>
          <w:rStyle w:val="citationhighlight"/>
        </w:rPr>
      </w:pPr>
    </w:p>
    <w:p w14:paraId="71A56B0C" w14:textId="62E8CCB9" w:rsidR="007A6318" w:rsidRDefault="007A6318" w:rsidP="00004D8C">
      <w:pPr>
        <w:rPr>
          <w:rStyle w:val="citationhighlight"/>
        </w:rPr>
      </w:pPr>
      <w:r>
        <w:rPr>
          <w:rStyle w:val="referencelistitem"/>
        </w:rPr>
        <w:t>[educatie-en-school.infonu]. (z.d.). Geraadpleegd op 8 juni 2018, van https://educatie-en-school.infonu.nl/werkstuk/</w:t>
      </w:r>
    </w:p>
    <w:p w14:paraId="07650C94" w14:textId="1C55D3EC" w:rsidR="009F714B" w:rsidRPr="004833EC" w:rsidRDefault="009F714B" w:rsidP="00004D8C"/>
    <w:p w14:paraId="3578D987" w14:textId="56CB70BD" w:rsidR="00991606" w:rsidRDefault="007A6318">
      <w:r>
        <w:rPr>
          <w:rStyle w:val="referencelistitem"/>
        </w:rPr>
        <w:t>[scriptie-structuur]. (z.d.). Geraadpleegd op 8 juni 2018, van https://educatie-en-school.infonu.nl/werkstuk/</w:t>
      </w:r>
    </w:p>
    <w:p w14:paraId="3D08FE1C" w14:textId="77777777" w:rsidR="00991606" w:rsidRDefault="00991606"/>
    <w:p w14:paraId="0B25DD0C" w14:textId="0A19A653" w:rsidR="00991606" w:rsidRDefault="007A6318">
      <w:r>
        <w:rPr>
          <w:rStyle w:val="referencelistitem"/>
        </w:rPr>
        <w:t>[bedrijfsprofiel]. (2017, 27 juni). Geraadpleegd op 11 juni 2018, van http://www.kse.nl/bedrijfsprofiel/</w:t>
      </w:r>
    </w:p>
    <w:p w14:paraId="2FBE1970" w14:textId="77777777" w:rsidR="00991606" w:rsidRDefault="00991606"/>
    <w:p w14:paraId="56FAE3F7" w14:textId="68DECE5E" w:rsidR="00991606" w:rsidRDefault="007A6318">
      <w:r>
        <w:rPr>
          <w:rStyle w:val="referencelistitem"/>
        </w:rPr>
        <w:t>[</w:t>
      </w:r>
      <w:r w:rsidR="00AF7ED6">
        <w:rPr>
          <w:rStyle w:val="referencelistitem"/>
        </w:rPr>
        <w:t>educatie-en-school.infonu</w:t>
      </w:r>
      <w:r>
        <w:rPr>
          <w:rStyle w:val="referencelistitem"/>
        </w:rPr>
        <w:t>]</w:t>
      </w:r>
      <w:r w:rsidR="00AF7ED6">
        <w:rPr>
          <w:rStyle w:val="referencelistitem"/>
        </w:rPr>
        <w:t>. (2018). Geraadpleegd op 5 juni 2018, van https://educatie-en-school.infonu.nl/werkstuk/</w:t>
      </w:r>
    </w:p>
    <w:p w14:paraId="43E65F1E" w14:textId="77777777" w:rsidR="00991606" w:rsidRDefault="00991606"/>
    <w:p w14:paraId="469FDC21" w14:textId="3BBFBCFC" w:rsidR="007A6318" w:rsidRDefault="007A6318">
      <w:r>
        <w:rPr>
          <w:rStyle w:val="referencelistitem"/>
        </w:rPr>
        <w:t>[KSE_Process_Technology]. (2017, 27 juni). Geraadpleegd op 11 juni 2018, van http://nl.wikisage.org/wiki/KSE_Process_Technology</w:t>
      </w:r>
    </w:p>
    <w:p w14:paraId="48617524" w14:textId="77777777" w:rsidR="00991606" w:rsidRDefault="00991606"/>
    <w:p w14:paraId="3BBECB74" w14:textId="77777777" w:rsidR="00991606" w:rsidRDefault="00991606"/>
    <w:p w14:paraId="2B23864A" w14:textId="77777777" w:rsidR="00991606" w:rsidRDefault="00991606"/>
    <w:p w14:paraId="106D11FD" w14:textId="77777777" w:rsidR="00991606" w:rsidRDefault="00991606"/>
    <w:p w14:paraId="00D39110" w14:textId="58B1F087" w:rsidR="00004D8C" w:rsidRPr="004833EC" w:rsidRDefault="007A6318" w:rsidP="00004D8C">
      <w:r>
        <w:br w:type="page"/>
      </w:r>
    </w:p>
    <w:p w14:paraId="6EBC4837" w14:textId="67BA69C4" w:rsidR="007E4061" w:rsidRPr="004833EC" w:rsidRDefault="00004D8C" w:rsidP="007E4061">
      <w:pPr>
        <w:pStyle w:val="Kop1"/>
      </w:pPr>
      <w:bookmarkStart w:id="56" w:name="_Toc517033702"/>
      <w:r w:rsidRPr="004833EC">
        <w:lastRenderedPageBreak/>
        <w:t>Bijlagen</w:t>
      </w:r>
      <w:bookmarkEnd w:id="56"/>
    </w:p>
    <w:p w14:paraId="637D0CAA" w14:textId="15B44515" w:rsidR="00D46FCF" w:rsidRDefault="00D46FCF" w:rsidP="008B7F6B"/>
    <w:p w14:paraId="28E99DA9" w14:textId="25BC97F3" w:rsidR="00D46FCF" w:rsidRDefault="00E64560" w:rsidP="00D46FCF">
      <w:r>
        <w:t>Alle bijlagen staan in hun originele vorm in dit document.</w:t>
      </w:r>
    </w:p>
    <w:p w14:paraId="474C31B2" w14:textId="547DE858" w:rsidR="005E5BF0" w:rsidRDefault="005E5BF0" w:rsidP="00D46FCF">
      <w:r>
        <w:t>Wel is de inhoudsopgave van elk document verwijderd.</w:t>
      </w:r>
    </w:p>
    <w:p w14:paraId="5FDA4B0C" w14:textId="77777777" w:rsidR="005E5BF0" w:rsidRPr="00D46FCF" w:rsidRDefault="005E5BF0" w:rsidP="00D46FCF"/>
    <w:p w14:paraId="3FCAF4AB" w14:textId="255212B8" w:rsidR="00D46FCF" w:rsidRDefault="00D46FCF" w:rsidP="00D46FCF"/>
    <w:p w14:paraId="58A4EAC5" w14:textId="49CF5DCF" w:rsidR="00D46FCF" w:rsidRDefault="00D46FCF">
      <w:r>
        <w:br w:type="page"/>
      </w:r>
    </w:p>
    <w:p w14:paraId="38E5E106" w14:textId="77777777" w:rsidR="005E5BF0" w:rsidRPr="00483C62" w:rsidRDefault="005E5BF0" w:rsidP="00484D1D">
      <w:pPr>
        <w:ind w:firstLine="567"/>
        <w:rPr>
          <w:b/>
        </w:rPr>
      </w:pPr>
      <w:bookmarkStart w:id="57" w:name="_Hlk505952660"/>
    </w:p>
    <w:p w14:paraId="65F6724D" w14:textId="3D1D49E6" w:rsidR="005E5BF0" w:rsidRPr="00483C62" w:rsidRDefault="005E5BF0" w:rsidP="005E5BF0">
      <w:pPr>
        <w:pStyle w:val="DocumentHeader"/>
        <w:ind w:firstLine="0"/>
      </w:pPr>
      <w:r>
        <w:t xml:space="preserve">    16.1 Projectplan</w:t>
      </w:r>
    </w:p>
    <w:p w14:paraId="3A8BECFC" w14:textId="77777777" w:rsidR="005E5BF0" w:rsidRPr="00483C62" w:rsidRDefault="005E5BF0" w:rsidP="00484D1D">
      <w:pPr>
        <w:ind w:firstLine="567"/>
        <w:rPr>
          <w:b/>
        </w:rPr>
      </w:pPr>
    </w:p>
    <w:p w14:paraId="250F4070" w14:textId="77777777" w:rsidR="005E5BF0" w:rsidRPr="00483C62" w:rsidRDefault="005E5BF0" w:rsidP="00484D1D">
      <w:pPr>
        <w:ind w:firstLine="567"/>
      </w:pPr>
      <w:r w:rsidRPr="00483C62">
        <w:rPr>
          <w:noProof/>
        </w:rPr>
        <mc:AlternateContent>
          <mc:Choice Requires="wps">
            <w:drawing>
              <wp:anchor distT="0" distB="0" distL="114300" distR="114300" simplePos="0" relativeHeight="251677184" behindDoc="1" locked="0" layoutInCell="1" allowOverlap="1" wp14:anchorId="5B8AB317" wp14:editId="73056553">
                <wp:simplePos x="0" y="0"/>
                <wp:positionH relativeFrom="column">
                  <wp:posOffset>278130</wp:posOffset>
                </wp:positionH>
                <wp:positionV relativeFrom="paragraph">
                  <wp:posOffset>116840</wp:posOffset>
                </wp:positionV>
                <wp:extent cx="619125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3985"/>
                        </a:xfrm>
                        <a:prstGeom prst="rect">
                          <a:avLst/>
                        </a:prstGeom>
                        <a:noFill/>
                        <a:ln w="0">
                          <a:noFill/>
                          <a:miter lim="800000"/>
                          <a:headEnd/>
                          <a:tailEnd/>
                        </a:ln>
                      </wps:spPr>
                      <wps:txbx>
                        <w:txbxContent>
                          <w:p w14:paraId="219A81AC" w14:textId="77777777" w:rsidR="003858EA" w:rsidRPr="00AF7C2A" w:rsidRDefault="003858EA">
                            <w:pPr>
                              <w:rPr>
                                <w:sz w:val="72"/>
                                <w:lang w:val="en-US"/>
                              </w:rPr>
                            </w:pPr>
                            <w:r>
                              <w:rPr>
                                <w:sz w:val="72"/>
                                <w:lang w:val="en-US"/>
                              </w:rPr>
                              <w:t>ProjectPlan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8AB317" id="Text Box 2" o:spid="_x0000_s1029" type="#_x0000_t202" style="position:absolute;left:0;text-align:left;margin-left:21.9pt;margin-top:9.2pt;width:487.5pt;height:110.55pt;z-index:-251639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" filled="f" stroked="f" strokeweight="0">
                <v:textbox style="mso-fit-shape-to-text:t">
                  <w:txbxContent>
                    <w:p w14:paraId="219A81AC" w14:textId="77777777" w:rsidR="003858EA" w:rsidRPr="00AF7C2A" w:rsidRDefault="003858EA">
                      <w:pPr>
                        <w:rPr>
                          <w:sz w:val="72"/>
                          <w:lang w:val="en-US"/>
                        </w:rPr>
                      </w:pPr>
                      <w:r>
                        <w:rPr>
                          <w:sz w:val="72"/>
                          <w:lang w:val="en-US"/>
                        </w:rPr>
                        <w:t>ProjectPlan</w:t>
                      </w:r>
                    </w:p>
                  </w:txbxContent>
                </v:textbox>
              </v:shape>
            </w:pict>
          </mc:Fallback>
        </mc:AlternateContent>
      </w:r>
    </w:p>
    <w:p w14:paraId="5527C7B4" w14:textId="77777777" w:rsidR="005E5BF0" w:rsidRPr="00483C62" w:rsidRDefault="005E5BF0" w:rsidP="00484D1D">
      <w:pPr>
        <w:ind w:firstLine="567"/>
      </w:pPr>
    </w:p>
    <w:p w14:paraId="72251503" w14:textId="77777777" w:rsidR="005E5BF0" w:rsidRDefault="005E5BF0" w:rsidP="00484D1D">
      <w:pPr>
        <w:ind w:firstLine="567"/>
      </w:pPr>
    </w:p>
    <w:p w14:paraId="13A3FF04" w14:textId="77777777" w:rsidR="005E5BF0" w:rsidRPr="0062699C" w:rsidRDefault="005E5BF0" w:rsidP="00484D1D">
      <w:r w:rsidRPr="00483C62">
        <w:rPr>
          <w:noProof/>
        </w:rPr>
        <mc:AlternateContent>
          <mc:Choice Requires="wps">
            <w:drawing>
              <wp:anchor distT="0" distB="0" distL="114300" distR="114300" simplePos="0" relativeHeight="251678208" behindDoc="0" locked="0" layoutInCell="1" allowOverlap="1" wp14:anchorId="310D178A" wp14:editId="6BD5F6EE">
                <wp:simplePos x="0" y="0"/>
                <wp:positionH relativeFrom="column">
                  <wp:posOffset>2546571</wp:posOffset>
                </wp:positionH>
                <wp:positionV relativeFrom="paragraph">
                  <wp:posOffset>4589951</wp:posOffset>
                </wp:positionV>
                <wp:extent cx="4048275" cy="103505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275" cy="1035050"/>
                        </a:xfrm>
                        <a:prstGeom prst="rect">
                          <a:avLst/>
                        </a:prstGeom>
                        <a:noFill/>
                        <a:ln w="9525">
                          <a:noFill/>
                          <a:miter lim="800000"/>
                          <a:headEnd/>
                          <a:tailEnd/>
                        </a:ln>
                      </wps:spPr>
                      <wps:txbx>
                        <w:txbxContent>
                          <w:p w14:paraId="3F6D6CD7" w14:textId="77777777" w:rsidR="003858EA" w:rsidRPr="00595931" w:rsidRDefault="003858EA" w:rsidP="00484D1D">
                            <w:pPr>
                              <w:tabs>
                                <w:tab w:val="left" w:pos="-1440"/>
                                <w:tab w:val="left" w:pos="-720"/>
                                <w:tab w:val="left" w:pos="2268"/>
                              </w:tabs>
                              <w:suppressAutoHyphens/>
                              <w:ind w:left="2694" w:hanging="2694"/>
                            </w:pPr>
                            <w:r w:rsidRPr="00595931">
                              <w:t>Bestand</w:t>
                            </w:r>
                            <w:r>
                              <w:t>snaam</w:t>
                            </w:r>
                            <w:r w:rsidRPr="00595931">
                              <w:tab/>
                              <w:t>:</w:t>
                            </w:r>
                            <w:r>
                              <w:tab/>
                              <w:t>Projectplan</w:t>
                            </w:r>
                            <w:ins w:id="58" w:author="Auteur">
                              <w:r>
                                <w:t>_KoenWartenberg_V2.0</w:t>
                              </w:r>
                            </w:ins>
                          </w:p>
                          <w:p w14:paraId="63F54746" w14:textId="77777777" w:rsidR="003858EA" w:rsidRPr="0062699C" w:rsidRDefault="003858EA" w:rsidP="00484D1D">
                            <w:pPr>
                              <w:tabs>
                                <w:tab w:val="left" w:pos="-1440"/>
                                <w:tab w:val="left" w:pos="-720"/>
                                <w:tab w:val="left" w:pos="2268"/>
                              </w:tabs>
                              <w:suppressAutoHyphens/>
                              <w:ind w:left="2694" w:hanging="2694"/>
                            </w:pPr>
                            <w:r w:rsidRPr="0062699C">
                              <w:t>Versie</w:t>
                            </w:r>
                            <w:r w:rsidRPr="0062699C">
                              <w:tab/>
                              <w:t>:</w:t>
                            </w:r>
                            <w:r w:rsidRPr="0062699C">
                              <w:tab/>
                            </w:r>
                            <w:r>
                              <w:t>0.</w:t>
                            </w:r>
                            <w:ins w:id="59" w:author="Auteur">
                              <w:r>
                                <w:t>2.0</w:t>
                              </w:r>
                            </w:ins>
                            <w:del w:id="60" w:author="Auteur">
                              <w:r w:rsidDel="007B5393">
                                <w:delText>1.</w:delText>
                              </w:r>
                              <w:r w:rsidDel="003B146B">
                                <w:delText>0</w:delText>
                              </w:r>
                            </w:del>
                            <w:r>
                              <w:fldChar w:fldCharType="begin"/>
                            </w:r>
                            <w:r>
                              <w:instrText xml:space="preserve"> SUBJECT  \* MERGEFORMAT </w:instrText>
                            </w:r>
                            <w:r>
                              <w:fldChar w:fldCharType="end"/>
                            </w:r>
                          </w:p>
                          <w:p w14:paraId="53BC3A18" w14:textId="77777777" w:rsidR="003858EA" w:rsidRPr="0062699C" w:rsidRDefault="003858EA" w:rsidP="00484D1D">
                            <w:pPr>
                              <w:tabs>
                                <w:tab w:val="left" w:pos="-1440"/>
                                <w:tab w:val="left" w:pos="-720"/>
                                <w:tab w:val="left" w:pos="2268"/>
                              </w:tabs>
                              <w:suppressAutoHyphens/>
                              <w:ind w:left="2694" w:hanging="2694"/>
                            </w:pPr>
                            <w:r w:rsidRPr="0062699C">
                              <w:t>Datum</w:t>
                            </w:r>
                            <w:r w:rsidRPr="0062699C">
                              <w:tab/>
                              <w:t>:</w:t>
                            </w:r>
                            <w:r w:rsidRPr="0062699C">
                              <w:tab/>
                            </w:r>
                            <w:r w:rsidRPr="00D9594A">
                              <w:rPr>
                                <w:bCs w:val="0"/>
                              </w:rPr>
                              <w:fldChar w:fldCharType="begin"/>
                            </w:r>
                            <w:r w:rsidRPr="00D9594A">
                              <w:instrText xml:space="preserve"> DATE \@ "d-M-yyyy" \* MERGEFORMAT </w:instrText>
                            </w:r>
                            <w:r w:rsidRPr="00D9594A">
                              <w:rPr>
                                <w:bCs w:val="0"/>
                              </w:rPr>
                              <w:fldChar w:fldCharType="separate"/>
                            </w:r>
                            <w:r w:rsidR="00897F97">
                              <w:rPr>
                                <w:noProof/>
                              </w:rPr>
                              <w:t>17-6-2018</w:t>
                            </w:r>
                            <w:r w:rsidRPr="00D9594A">
                              <w:rPr>
                                <w:bCs w:val="0"/>
                              </w:rPr>
                              <w:fldChar w:fldCharType="end"/>
                            </w:r>
                          </w:p>
                          <w:p w14:paraId="770D999C" w14:textId="77777777" w:rsidR="003858EA" w:rsidRPr="0062699C" w:rsidRDefault="003858EA" w:rsidP="00484D1D">
                            <w:pPr>
                              <w:tabs>
                                <w:tab w:val="left" w:pos="-1440"/>
                                <w:tab w:val="left" w:pos="-720"/>
                                <w:tab w:val="left" w:pos="2268"/>
                              </w:tabs>
                              <w:suppressAutoHyphens/>
                              <w:ind w:left="2694" w:hanging="2694"/>
                            </w:pPr>
                            <w:ins w:id="61" w:author="Auteur">
                              <w:r>
                                <w:t>Auteur</w:t>
                              </w:r>
                            </w:ins>
                            <w:del w:id="62" w:author="Auteur">
                              <w:r w:rsidRPr="0062699C" w:rsidDel="00DC75E2">
                                <w:delText>Opgesteld door</w:delText>
                              </w:r>
                            </w:del>
                            <w:r w:rsidRPr="0062699C">
                              <w:tab/>
                              <w:t>:</w:t>
                            </w:r>
                            <w:r w:rsidRPr="0062699C">
                              <w:tab/>
                            </w:r>
                            <w:r>
                              <w:t>Koen Wartenberg</w:t>
                            </w:r>
                          </w:p>
                          <w:p w14:paraId="5FCAEF47" w14:textId="77777777" w:rsidR="003858EA" w:rsidRPr="00241BB8" w:rsidRDefault="003858EA" w:rsidP="00484D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D178A" id="_x0000_s1030" type="#_x0000_t202" style="position:absolute;margin-left:200.5pt;margin-top:361.4pt;width:318.75pt;height:81.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" filled="f" stroked="f">
                <v:textbox>
                  <w:txbxContent>
                    <w:p w14:paraId="3F6D6CD7" w14:textId="77777777" w:rsidR="003858EA" w:rsidRPr="00595931" w:rsidRDefault="003858EA" w:rsidP="00484D1D">
                      <w:pPr>
                        <w:tabs>
                          <w:tab w:val="left" w:pos="-1440"/>
                          <w:tab w:val="left" w:pos="-720"/>
                          <w:tab w:val="left" w:pos="2268"/>
                        </w:tabs>
                        <w:suppressAutoHyphens/>
                        <w:ind w:left="2694" w:hanging="2694"/>
                      </w:pPr>
                      <w:r w:rsidRPr="00595931">
                        <w:t>Bestand</w:t>
                      </w:r>
                      <w:r>
                        <w:t>snaam</w:t>
                      </w:r>
                      <w:r w:rsidRPr="00595931">
                        <w:tab/>
                        <w:t>:</w:t>
                      </w:r>
                      <w:r>
                        <w:tab/>
                        <w:t>Projectplan</w:t>
                      </w:r>
                      <w:ins w:id="63" w:author="Auteur">
                        <w:r>
                          <w:t>_KoenWartenberg_V2.0</w:t>
                        </w:r>
                      </w:ins>
                    </w:p>
                    <w:p w14:paraId="63F54746" w14:textId="77777777" w:rsidR="003858EA" w:rsidRPr="0062699C" w:rsidRDefault="003858EA" w:rsidP="00484D1D">
                      <w:pPr>
                        <w:tabs>
                          <w:tab w:val="left" w:pos="-1440"/>
                          <w:tab w:val="left" w:pos="-720"/>
                          <w:tab w:val="left" w:pos="2268"/>
                        </w:tabs>
                        <w:suppressAutoHyphens/>
                        <w:ind w:left="2694" w:hanging="2694"/>
                      </w:pPr>
                      <w:r w:rsidRPr="0062699C">
                        <w:t>Versie</w:t>
                      </w:r>
                      <w:r w:rsidRPr="0062699C">
                        <w:tab/>
                        <w:t>:</w:t>
                      </w:r>
                      <w:r w:rsidRPr="0062699C">
                        <w:tab/>
                      </w:r>
                      <w:r>
                        <w:t>0.</w:t>
                      </w:r>
                      <w:ins w:id="64" w:author="Auteur">
                        <w:r>
                          <w:t>2.0</w:t>
                        </w:r>
                      </w:ins>
                      <w:del w:id="65" w:author="Auteur">
                        <w:r w:rsidDel="007B5393">
                          <w:delText>1.</w:delText>
                        </w:r>
                        <w:r w:rsidDel="003B146B">
                          <w:delText>0</w:delText>
                        </w:r>
                      </w:del>
                      <w:r>
                        <w:fldChar w:fldCharType="begin"/>
                      </w:r>
                      <w:r>
                        <w:instrText xml:space="preserve"> SUBJECT  \* MERGEFORMAT </w:instrText>
                      </w:r>
                      <w:r>
                        <w:fldChar w:fldCharType="end"/>
                      </w:r>
                    </w:p>
                    <w:p w14:paraId="53BC3A18" w14:textId="77777777" w:rsidR="003858EA" w:rsidRPr="0062699C" w:rsidRDefault="003858EA" w:rsidP="00484D1D">
                      <w:pPr>
                        <w:tabs>
                          <w:tab w:val="left" w:pos="-1440"/>
                          <w:tab w:val="left" w:pos="-720"/>
                          <w:tab w:val="left" w:pos="2268"/>
                        </w:tabs>
                        <w:suppressAutoHyphens/>
                        <w:ind w:left="2694" w:hanging="2694"/>
                      </w:pPr>
                      <w:r w:rsidRPr="0062699C">
                        <w:t>Datum</w:t>
                      </w:r>
                      <w:r w:rsidRPr="0062699C">
                        <w:tab/>
                        <w:t>:</w:t>
                      </w:r>
                      <w:r w:rsidRPr="0062699C">
                        <w:tab/>
                      </w:r>
                      <w:r w:rsidRPr="00D9594A">
                        <w:rPr>
                          <w:bCs w:val="0"/>
                        </w:rPr>
                        <w:fldChar w:fldCharType="begin"/>
                      </w:r>
                      <w:r w:rsidRPr="00D9594A">
                        <w:instrText xml:space="preserve"> DATE \@ "d-M-yyyy" \* MERGEFORMAT </w:instrText>
                      </w:r>
                      <w:r w:rsidRPr="00D9594A">
                        <w:rPr>
                          <w:bCs w:val="0"/>
                        </w:rPr>
                        <w:fldChar w:fldCharType="separate"/>
                      </w:r>
                      <w:r w:rsidR="00897F97">
                        <w:rPr>
                          <w:noProof/>
                        </w:rPr>
                        <w:t>17-6-2018</w:t>
                      </w:r>
                      <w:r w:rsidRPr="00D9594A">
                        <w:rPr>
                          <w:bCs w:val="0"/>
                        </w:rPr>
                        <w:fldChar w:fldCharType="end"/>
                      </w:r>
                    </w:p>
                    <w:p w14:paraId="770D999C" w14:textId="77777777" w:rsidR="003858EA" w:rsidRPr="0062699C" w:rsidRDefault="003858EA" w:rsidP="00484D1D">
                      <w:pPr>
                        <w:tabs>
                          <w:tab w:val="left" w:pos="-1440"/>
                          <w:tab w:val="left" w:pos="-720"/>
                          <w:tab w:val="left" w:pos="2268"/>
                        </w:tabs>
                        <w:suppressAutoHyphens/>
                        <w:ind w:left="2694" w:hanging="2694"/>
                      </w:pPr>
                      <w:ins w:id="66" w:author="Auteur">
                        <w:r>
                          <w:t>Auteur</w:t>
                        </w:r>
                      </w:ins>
                      <w:del w:id="67" w:author="Auteur">
                        <w:r w:rsidRPr="0062699C" w:rsidDel="00DC75E2">
                          <w:delText>Opgesteld door</w:delText>
                        </w:r>
                      </w:del>
                      <w:r w:rsidRPr="0062699C">
                        <w:tab/>
                        <w:t>:</w:t>
                      </w:r>
                      <w:r w:rsidRPr="0062699C">
                        <w:tab/>
                      </w:r>
                      <w:r>
                        <w:t>Koen Wartenberg</w:t>
                      </w:r>
                    </w:p>
                    <w:p w14:paraId="5FCAEF47" w14:textId="77777777" w:rsidR="003858EA" w:rsidRPr="00241BB8" w:rsidRDefault="003858EA" w:rsidP="00484D1D"/>
                  </w:txbxContent>
                </v:textbox>
              </v:shape>
            </w:pict>
          </mc:Fallback>
        </mc:AlternateContent>
      </w:r>
      <w:r w:rsidRPr="00483C62">
        <w:rPr>
          <w:noProof/>
        </w:rPr>
        <mc:AlternateContent>
          <mc:Choice Requires="wps">
            <w:drawing>
              <wp:anchor distT="0" distB="0" distL="114300" distR="114300" simplePos="0" relativeHeight="251676160" behindDoc="0" locked="0" layoutInCell="1" allowOverlap="1" wp14:anchorId="46A0BCA5" wp14:editId="07BCB9D3">
                <wp:simplePos x="0" y="0"/>
                <wp:positionH relativeFrom="column">
                  <wp:posOffset>299630</wp:posOffset>
                </wp:positionH>
                <wp:positionV relativeFrom="paragraph">
                  <wp:posOffset>18415</wp:posOffset>
                </wp:positionV>
                <wp:extent cx="6191250" cy="1403985"/>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3985"/>
                        </a:xfrm>
                        <a:prstGeom prst="rect">
                          <a:avLst/>
                        </a:prstGeom>
                        <a:noFill/>
                        <a:ln w="9525">
                          <a:noFill/>
                          <a:miter lim="800000"/>
                          <a:headEnd/>
                          <a:tailEnd/>
                        </a:ln>
                      </wps:spPr>
                      <wps:txbx>
                        <w:txbxContent>
                          <w:p w14:paraId="074A6F82" w14:textId="77777777" w:rsidR="003858EA" w:rsidRPr="00845D2B" w:rsidRDefault="003858EA" w:rsidP="00484D1D">
                            <w:pPr>
                              <w:rPr>
                                <w:sz w:val="48"/>
                                <w:lang w:val="en-US"/>
                              </w:rPr>
                            </w:pPr>
                          </w:p>
                          <w:p w14:paraId="4DA4733E" w14:textId="77777777" w:rsidR="003858EA" w:rsidRPr="00845D2B" w:rsidRDefault="003858EA" w:rsidP="00484D1D">
                            <w:pPr>
                              <w:rPr>
                                <w:sz w:val="36"/>
                                <w:lang w:val="en-US"/>
                              </w:rPr>
                            </w:pPr>
                            <w:r>
                              <w:rPr>
                                <w:sz w:val="36"/>
                                <w:lang w:val="en-US"/>
                              </w:rPr>
                              <w:t>MES-</w:t>
                            </w:r>
                            <w:r w:rsidRPr="00291F02">
                              <w:rPr>
                                <w:sz w:val="36"/>
                              </w:rPr>
                              <w:t>configuratie</w:t>
                            </w:r>
                            <w:r>
                              <w:rPr>
                                <w:sz w:val="36"/>
                                <w:lang w:val="en-US"/>
                              </w:rPr>
                              <w:t>-tool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A0BCA5" id="_x0000_s1031" type="#_x0000_t202" style="position:absolute;margin-left:23.6pt;margin-top:1.45pt;width:487.5pt;height:110.55pt;z-index:251676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" filled="f" stroked="f">
                <v:textbox style="mso-fit-shape-to-text:t">
                  <w:txbxContent>
                    <w:p w14:paraId="074A6F82" w14:textId="77777777" w:rsidR="003858EA" w:rsidRPr="00845D2B" w:rsidRDefault="003858EA" w:rsidP="00484D1D">
                      <w:pPr>
                        <w:rPr>
                          <w:sz w:val="48"/>
                          <w:lang w:val="en-US"/>
                        </w:rPr>
                      </w:pPr>
                    </w:p>
                    <w:p w14:paraId="4DA4733E" w14:textId="77777777" w:rsidR="003858EA" w:rsidRPr="00845D2B" w:rsidRDefault="003858EA" w:rsidP="00484D1D">
                      <w:pPr>
                        <w:rPr>
                          <w:sz w:val="36"/>
                          <w:lang w:val="en-US"/>
                        </w:rPr>
                      </w:pPr>
                      <w:r>
                        <w:rPr>
                          <w:sz w:val="36"/>
                          <w:lang w:val="en-US"/>
                        </w:rPr>
                        <w:t>MES-</w:t>
                      </w:r>
                      <w:r w:rsidRPr="00291F02">
                        <w:rPr>
                          <w:sz w:val="36"/>
                        </w:rPr>
                        <w:t>configuratie</w:t>
                      </w:r>
                      <w:r>
                        <w:rPr>
                          <w:sz w:val="36"/>
                          <w:lang w:val="en-US"/>
                        </w:rPr>
                        <w:t>-tool</w:t>
                      </w:r>
                    </w:p>
                  </w:txbxContent>
                </v:textbox>
              </v:shape>
            </w:pict>
          </mc:Fallback>
        </mc:AlternateContent>
      </w:r>
      <w:r>
        <w:br w:type="page"/>
      </w:r>
    </w:p>
    <w:p w14:paraId="157AF7B9" w14:textId="77777777" w:rsidR="005E5BF0" w:rsidRDefault="005E5BF0" w:rsidP="00484D1D">
      <w:pPr>
        <w:pStyle w:val="Kop1"/>
        <w:keepNext w:val="0"/>
        <w:pageBreakBefore/>
        <w:tabs>
          <w:tab w:val="num" w:pos="709"/>
        </w:tabs>
        <w:spacing w:before="120" w:after="60" w:line="360" w:lineRule="auto"/>
        <w:ind w:left="709" w:hanging="709"/>
      </w:pPr>
      <w:bookmarkStart w:id="68" w:name="_Toc505599931"/>
      <w:bookmarkStart w:id="69" w:name="_Toc507663526"/>
      <w:bookmarkStart w:id="70" w:name="_Toc307303802"/>
      <w:bookmarkStart w:id="71" w:name="_Toc517033703"/>
      <w:r w:rsidRPr="00492252">
        <w:lastRenderedPageBreak/>
        <w:t>Versie</w:t>
      </w:r>
      <w:r>
        <w:t>beheer</w:t>
      </w:r>
      <w:bookmarkEnd w:id="68"/>
      <w:bookmarkEnd w:id="69"/>
      <w:bookmarkEnd w:id="71"/>
    </w:p>
    <w:p w14:paraId="297E41AF" w14:textId="77777777" w:rsidR="005E5BF0" w:rsidRPr="00F51F42" w:rsidRDefault="005E5BF0" w:rsidP="00484D1D"/>
    <w:tbl>
      <w:tblPr>
        <w:tblW w:w="9356" w:type="dxa"/>
        <w:tblInd w:w="108"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1E0" w:firstRow="1" w:lastRow="1" w:firstColumn="1" w:lastColumn="1" w:noHBand="0" w:noVBand="0"/>
      </w:tblPr>
      <w:tblGrid>
        <w:gridCol w:w="1134"/>
        <w:gridCol w:w="1276"/>
        <w:gridCol w:w="1701"/>
        <w:gridCol w:w="3573"/>
        <w:gridCol w:w="1672"/>
      </w:tblGrid>
      <w:tr w:rsidR="005E5BF0" w:rsidRPr="00F51F42" w14:paraId="206E8E02" w14:textId="77777777" w:rsidTr="00484D1D">
        <w:trPr>
          <w:trHeight w:val="454"/>
        </w:trPr>
        <w:tc>
          <w:tcPr>
            <w:tcW w:w="1134" w:type="dxa"/>
            <w:shd w:val="clear" w:color="auto" w:fill="FFFFFF" w:themeFill="background1"/>
            <w:vAlign w:val="center"/>
          </w:tcPr>
          <w:p w14:paraId="6BAAA95E" w14:textId="77777777" w:rsidR="005E5BF0" w:rsidRPr="00D0263B" w:rsidRDefault="005E5BF0" w:rsidP="00484D1D">
            <w:pPr>
              <w:pStyle w:val="tabelheader"/>
              <w:rPr>
                <w:b/>
                <w:sz w:val="22"/>
                <w:szCs w:val="22"/>
              </w:rPr>
            </w:pPr>
            <w:r w:rsidRPr="00D0263B">
              <w:rPr>
                <w:b/>
                <w:sz w:val="22"/>
                <w:szCs w:val="22"/>
              </w:rPr>
              <w:t>Versie</w:t>
            </w:r>
          </w:p>
        </w:tc>
        <w:tc>
          <w:tcPr>
            <w:tcW w:w="1276" w:type="dxa"/>
            <w:shd w:val="clear" w:color="auto" w:fill="FFFFFF" w:themeFill="background1"/>
            <w:vAlign w:val="center"/>
          </w:tcPr>
          <w:p w14:paraId="0D307057" w14:textId="77777777" w:rsidR="005E5BF0" w:rsidRPr="00D0263B" w:rsidRDefault="005E5BF0" w:rsidP="00484D1D">
            <w:pPr>
              <w:pStyle w:val="tabelheader"/>
              <w:rPr>
                <w:b/>
                <w:sz w:val="22"/>
                <w:szCs w:val="22"/>
              </w:rPr>
            </w:pPr>
            <w:r w:rsidRPr="00D0263B">
              <w:rPr>
                <w:b/>
                <w:sz w:val="22"/>
                <w:szCs w:val="22"/>
              </w:rPr>
              <w:t>Datum</w:t>
            </w:r>
          </w:p>
        </w:tc>
        <w:tc>
          <w:tcPr>
            <w:tcW w:w="1701" w:type="dxa"/>
            <w:shd w:val="clear" w:color="auto" w:fill="FFFFFF" w:themeFill="background1"/>
            <w:vAlign w:val="center"/>
          </w:tcPr>
          <w:p w14:paraId="16527062" w14:textId="77777777" w:rsidR="005E5BF0" w:rsidRPr="00D0263B" w:rsidRDefault="005E5BF0" w:rsidP="00484D1D">
            <w:pPr>
              <w:pStyle w:val="tabelheader"/>
              <w:rPr>
                <w:b/>
                <w:sz w:val="22"/>
                <w:szCs w:val="22"/>
              </w:rPr>
            </w:pPr>
            <w:r w:rsidRPr="00D0263B">
              <w:rPr>
                <w:b/>
                <w:sz w:val="22"/>
                <w:szCs w:val="22"/>
              </w:rPr>
              <w:t>Auteur(s)</w:t>
            </w:r>
          </w:p>
        </w:tc>
        <w:tc>
          <w:tcPr>
            <w:tcW w:w="3573" w:type="dxa"/>
            <w:shd w:val="clear" w:color="auto" w:fill="FFFFFF" w:themeFill="background1"/>
            <w:vAlign w:val="center"/>
          </w:tcPr>
          <w:p w14:paraId="73AE0A9C" w14:textId="77777777" w:rsidR="005E5BF0" w:rsidRPr="00D0263B" w:rsidRDefault="005E5BF0" w:rsidP="00484D1D">
            <w:pPr>
              <w:pStyle w:val="tabelheader"/>
              <w:rPr>
                <w:b/>
                <w:sz w:val="22"/>
                <w:szCs w:val="22"/>
              </w:rPr>
            </w:pPr>
            <w:r w:rsidRPr="00D0263B">
              <w:rPr>
                <w:b/>
                <w:sz w:val="22"/>
                <w:szCs w:val="22"/>
              </w:rPr>
              <w:t>Wijzigingen</w:t>
            </w:r>
          </w:p>
        </w:tc>
        <w:tc>
          <w:tcPr>
            <w:tcW w:w="1672" w:type="dxa"/>
            <w:shd w:val="clear" w:color="auto" w:fill="FFFFFF" w:themeFill="background1"/>
            <w:vAlign w:val="center"/>
          </w:tcPr>
          <w:p w14:paraId="76D9E68C" w14:textId="77777777" w:rsidR="005E5BF0" w:rsidRPr="00D0263B" w:rsidRDefault="005E5BF0" w:rsidP="00484D1D">
            <w:pPr>
              <w:pStyle w:val="tabelheader"/>
              <w:rPr>
                <w:b/>
                <w:sz w:val="22"/>
                <w:szCs w:val="22"/>
              </w:rPr>
            </w:pPr>
            <w:r w:rsidRPr="00D0263B">
              <w:rPr>
                <w:b/>
                <w:sz w:val="22"/>
                <w:szCs w:val="22"/>
              </w:rPr>
              <w:t>Status</w:t>
            </w:r>
          </w:p>
        </w:tc>
      </w:tr>
      <w:tr w:rsidR="005E5BF0" w:rsidRPr="00492252" w14:paraId="1F0B37FC" w14:textId="77777777" w:rsidTr="00484D1D">
        <w:trPr>
          <w:trHeight w:val="340"/>
        </w:trPr>
        <w:tc>
          <w:tcPr>
            <w:tcW w:w="1134" w:type="dxa"/>
          </w:tcPr>
          <w:p w14:paraId="4C4AB406" w14:textId="77777777" w:rsidR="005E5BF0" w:rsidRPr="00C0187F" w:rsidRDefault="005E5BF0" w:rsidP="00484D1D">
            <w:pPr>
              <w:pStyle w:val="Tabelbody"/>
              <w:rPr>
                <w:sz w:val="20"/>
                <w:szCs w:val="22"/>
              </w:rPr>
            </w:pPr>
            <w:bookmarkStart w:id="72" w:name="Start"/>
            <w:bookmarkEnd w:id="72"/>
            <w:r w:rsidRPr="00C0187F">
              <w:rPr>
                <w:sz w:val="20"/>
                <w:szCs w:val="22"/>
              </w:rPr>
              <w:t>0.0.1</w:t>
            </w:r>
          </w:p>
        </w:tc>
        <w:tc>
          <w:tcPr>
            <w:tcW w:w="1276" w:type="dxa"/>
          </w:tcPr>
          <w:p w14:paraId="68E92717" w14:textId="77777777" w:rsidR="005E5BF0" w:rsidRPr="00C0187F" w:rsidRDefault="005E5BF0" w:rsidP="00484D1D">
            <w:pPr>
              <w:pStyle w:val="Tabelbody"/>
              <w:rPr>
                <w:sz w:val="20"/>
                <w:szCs w:val="22"/>
              </w:rPr>
            </w:pPr>
            <w:r w:rsidRPr="00C0187F">
              <w:rPr>
                <w:sz w:val="20"/>
                <w:szCs w:val="22"/>
              </w:rPr>
              <w:t>5-2-2018</w:t>
            </w:r>
          </w:p>
        </w:tc>
        <w:tc>
          <w:tcPr>
            <w:tcW w:w="1701" w:type="dxa"/>
          </w:tcPr>
          <w:p w14:paraId="538D802F" w14:textId="77777777" w:rsidR="005E5BF0" w:rsidRPr="00C0187F" w:rsidRDefault="005E5BF0" w:rsidP="00484D1D">
            <w:pPr>
              <w:pStyle w:val="Tabelbody"/>
              <w:rPr>
                <w:sz w:val="20"/>
                <w:szCs w:val="22"/>
              </w:rPr>
            </w:pPr>
            <w:r w:rsidRPr="00C0187F">
              <w:rPr>
                <w:sz w:val="20"/>
                <w:szCs w:val="22"/>
              </w:rPr>
              <w:t>Koen Wartenberg</w:t>
            </w:r>
          </w:p>
        </w:tc>
        <w:tc>
          <w:tcPr>
            <w:tcW w:w="3573" w:type="dxa"/>
          </w:tcPr>
          <w:p w14:paraId="767B7B50" w14:textId="77777777" w:rsidR="005E5BF0" w:rsidRPr="00C0187F" w:rsidRDefault="005E5BF0" w:rsidP="00484D1D">
            <w:pPr>
              <w:pStyle w:val="Tabelbody"/>
              <w:rPr>
                <w:sz w:val="20"/>
                <w:szCs w:val="22"/>
              </w:rPr>
            </w:pPr>
            <w:r w:rsidRPr="00C0187F">
              <w:rPr>
                <w:sz w:val="20"/>
                <w:szCs w:val="22"/>
              </w:rPr>
              <w:t>Eerste versie document opgezet</w:t>
            </w:r>
          </w:p>
        </w:tc>
        <w:tc>
          <w:tcPr>
            <w:tcW w:w="1672" w:type="dxa"/>
          </w:tcPr>
          <w:p w14:paraId="7A36B002" w14:textId="77777777" w:rsidR="005E5BF0" w:rsidRPr="00C0187F" w:rsidRDefault="005E5BF0" w:rsidP="00484D1D">
            <w:pPr>
              <w:pStyle w:val="Tabelbody"/>
              <w:rPr>
                <w:sz w:val="20"/>
                <w:szCs w:val="22"/>
              </w:rPr>
            </w:pPr>
            <w:r w:rsidRPr="00C0187F">
              <w:rPr>
                <w:sz w:val="20"/>
                <w:szCs w:val="22"/>
              </w:rPr>
              <w:t>Begin</w:t>
            </w:r>
          </w:p>
        </w:tc>
      </w:tr>
      <w:tr w:rsidR="005E5BF0" w:rsidRPr="00492252" w14:paraId="32201434" w14:textId="77777777" w:rsidTr="00484D1D">
        <w:trPr>
          <w:trHeight w:val="340"/>
        </w:trPr>
        <w:tc>
          <w:tcPr>
            <w:tcW w:w="1134" w:type="dxa"/>
          </w:tcPr>
          <w:p w14:paraId="0C6F90BF" w14:textId="77777777" w:rsidR="005E5BF0" w:rsidRPr="00C0187F" w:rsidRDefault="005E5BF0" w:rsidP="00484D1D">
            <w:pPr>
              <w:pStyle w:val="Tabelbody"/>
              <w:rPr>
                <w:sz w:val="20"/>
                <w:szCs w:val="22"/>
              </w:rPr>
            </w:pPr>
            <w:r w:rsidRPr="00C0187F">
              <w:rPr>
                <w:sz w:val="20"/>
                <w:szCs w:val="22"/>
              </w:rPr>
              <w:t>0.0.2</w:t>
            </w:r>
          </w:p>
        </w:tc>
        <w:tc>
          <w:tcPr>
            <w:tcW w:w="1276" w:type="dxa"/>
          </w:tcPr>
          <w:p w14:paraId="2F10ACD4" w14:textId="77777777" w:rsidR="005E5BF0" w:rsidRPr="00C0187F" w:rsidRDefault="005E5BF0" w:rsidP="00484D1D">
            <w:pPr>
              <w:pStyle w:val="Tabelbody"/>
              <w:rPr>
                <w:sz w:val="20"/>
                <w:szCs w:val="22"/>
              </w:rPr>
            </w:pPr>
            <w:r w:rsidRPr="00C0187F">
              <w:rPr>
                <w:sz w:val="20"/>
                <w:szCs w:val="22"/>
              </w:rPr>
              <w:t>6-2-2018</w:t>
            </w:r>
          </w:p>
        </w:tc>
        <w:tc>
          <w:tcPr>
            <w:tcW w:w="1701" w:type="dxa"/>
          </w:tcPr>
          <w:p w14:paraId="2DC318C2" w14:textId="77777777" w:rsidR="005E5BF0" w:rsidRPr="00C0187F" w:rsidRDefault="005E5BF0" w:rsidP="00484D1D">
            <w:pPr>
              <w:pStyle w:val="Tabelbody"/>
              <w:rPr>
                <w:sz w:val="20"/>
                <w:szCs w:val="22"/>
              </w:rPr>
            </w:pPr>
            <w:r w:rsidRPr="00C0187F">
              <w:rPr>
                <w:sz w:val="20"/>
                <w:szCs w:val="22"/>
              </w:rPr>
              <w:t>Koen Wartenberg</w:t>
            </w:r>
          </w:p>
        </w:tc>
        <w:tc>
          <w:tcPr>
            <w:tcW w:w="3573" w:type="dxa"/>
          </w:tcPr>
          <w:p w14:paraId="309998DA" w14:textId="77777777" w:rsidR="005E5BF0" w:rsidRPr="00C0187F" w:rsidRDefault="005E5BF0" w:rsidP="00484D1D">
            <w:pPr>
              <w:pStyle w:val="Tabelbody"/>
              <w:rPr>
                <w:sz w:val="20"/>
                <w:szCs w:val="22"/>
              </w:rPr>
            </w:pPr>
            <w:r w:rsidRPr="00C0187F">
              <w:rPr>
                <w:sz w:val="20"/>
                <w:szCs w:val="22"/>
              </w:rPr>
              <w:t>Toevoeging Gro</w:t>
            </w:r>
            <w:r>
              <w:rPr>
                <w:sz w:val="20"/>
                <w:szCs w:val="22"/>
              </w:rPr>
              <w:t>v</w:t>
            </w:r>
            <w:r w:rsidRPr="00C0187F">
              <w:rPr>
                <w:sz w:val="20"/>
                <w:szCs w:val="22"/>
              </w:rPr>
              <w:t xml:space="preserve">e planning </w:t>
            </w:r>
          </w:p>
        </w:tc>
        <w:tc>
          <w:tcPr>
            <w:tcW w:w="1672" w:type="dxa"/>
          </w:tcPr>
          <w:p w14:paraId="0F89BCE3" w14:textId="77777777" w:rsidR="005E5BF0" w:rsidRPr="00C0187F" w:rsidRDefault="005E5BF0" w:rsidP="00484D1D">
            <w:pPr>
              <w:pStyle w:val="Tabelbody"/>
              <w:rPr>
                <w:sz w:val="20"/>
                <w:szCs w:val="22"/>
              </w:rPr>
            </w:pPr>
            <w:r w:rsidRPr="00C0187F">
              <w:rPr>
                <w:sz w:val="20"/>
                <w:szCs w:val="22"/>
              </w:rPr>
              <w:t xml:space="preserve">Eerste opzet </w:t>
            </w:r>
          </w:p>
        </w:tc>
      </w:tr>
      <w:tr w:rsidR="005E5BF0" w:rsidRPr="00492252" w14:paraId="0CDDC3B2" w14:textId="77777777" w:rsidTr="00484D1D">
        <w:trPr>
          <w:trHeight w:val="340"/>
        </w:trPr>
        <w:tc>
          <w:tcPr>
            <w:tcW w:w="1134" w:type="dxa"/>
          </w:tcPr>
          <w:p w14:paraId="13B3CA29" w14:textId="77777777" w:rsidR="005E5BF0" w:rsidRPr="00863546" w:rsidRDefault="005E5BF0" w:rsidP="00484D1D">
            <w:pPr>
              <w:pStyle w:val="Tabelbody"/>
              <w:rPr>
                <w:sz w:val="20"/>
                <w:szCs w:val="22"/>
              </w:rPr>
            </w:pPr>
            <w:r w:rsidRPr="00863546">
              <w:rPr>
                <w:sz w:val="20"/>
                <w:szCs w:val="22"/>
              </w:rPr>
              <w:t>0.</w:t>
            </w:r>
            <w:ins w:id="73" w:author="Auteur">
              <w:r>
                <w:rPr>
                  <w:sz w:val="20"/>
                  <w:szCs w:val="22"/>
                </w:rPr>
                <w:t>0.3</w:t>
              </w:r>
            </w:ins>
            <w:del w:id="74" w:author="Auteur">
              <w:r w:rsidRPr="00863546" w:rsidDel="00CA762C">
                <w:rPr>
                  <w:sz w:val="20"/>
                  <w:szCs w:val="22"/>
                </w:rPr>
                <w:delText>1.0</w:delText>
              </w:r>
            </w:del>
          </w:p>
        </w:tc>
        <w:tc>
          <w:tcPr>
            <w:tcW w:w="1276" w:type="dxa"/>
          </w:tcPr>
          <w:p w14:paraId="735F545E" w14:textId="77777777" w:rsidR="005E5BF0" w:rsidRPr="00863546" w:rsidRDefault="005E5BF0" w:rsidP="00484D1D">
            <w:pPr>
              <w:pStyle w:val="Tabelbody"/>
              <w:rPr>
                <w:sz w:val="20"/>
                <w:szCs w:val="22"/>
              </w:rPr>
            </w:pPr>
            <w:r w:rsidRPr="00863546">
              <w:rPr>
                <w:sz w:val="20"/>
                <w:szCs w:val="22"/>
              </w:rPr>
              <w:t>7-2-2018</w:t>
            </w:r>
          </w:p>
        </w:tc>
        <w:tc>
          <w:tcPr>
            <w:tcW w:w="1701" w:type="dxa"/>
          </w:tcPr>
          <w:p w14:paraId="2B34934F" w14:textId="77777777" w:rsidR="005E5BF0" w:rsidRPr="00863546" w:rsidRDefault="005E5BF0" w:rsidP="00484D1D">
            <w:pPr>
              <w:pStyle w:val="Tabelbody"/>
              <w:rPr>
                <w:sz w:val="20"/>
                <w:szCs w:val="22"/>
              </w:rPr>
            </w:pPr>
            <w:r w:rsidRPr="00863546">
              <w:rPr>
                <w:sz w:val="20"/>
                <w:szCs w:val="22"/>
              </w:rPr>
              <w:t>Koen Wartenberg</w:t>
            </w:r>
          </w:p>
        </w:tc>
        <w:tc>
          <w:tcPr>
            <w:tcW w:w="3573" w:type="dxa"/>
          </w:tcPr>
          <w:p w14:paraId="1B040C9A" w14:textId="77777777" w:rsidR="005E5BF0" w:rsidRDefault="005E5BF0" w:rsidP="00484D1D">
            <w:pPr>
              <w:pStyle w:val="Tabelbody"/>
              <w:rPr>
                <w:sz w:val="20"/>
                <w:szCs w:val="22"/>
              </w:rPr>
            </w:pPr>
            <w:r w:rsidRPr="00863546">
              <w:rPr>
                <w:sz w:val="20"/>
                <w:szCs w:val="22"/>
              </w:rPr>
              <w:t>Alles volgens format ingevuld en versie 0.1 definitief</w:t>
            </w:r>
          </w:p>
          <w:p w14:paraId="05642DB1" w14:textId="77777777" w:rsidR="005E5BF0" w:rsidRPr="00863546" w:rsidRDefault="005E5BF0" w:rsidP="00484D1D">
            <w:pPr>
              <w:pStyle w:val="Tabelbody"/>
              <w:rPr>
                <w:sz w:val="20"/>
                <w:szCs w:val="22"/>
              </w:rPr>
            </w:pPr>
            <w:r>
              <w:rPr>
                <w:sz w:val="20"/>
                <w:szCs w:val="22"/>
              </w:rPr>
              <w:t>Spellingscontrole uitgevoerd</w:t>
            </w:r>
          </w:p>
        </w:tc>
        <w:tc>
          <w:tcPr>
            <w:tcW w:w="1672" w:type="dxa"/>
          </w:tcPr>
          <w:p w14:paraId="6F398630" w14:textId="77777777" w:rsidR="005E5BF0" w:rsidRPr="00863546" w:rsidRDefault="005E5BF0" w:rsidP="00484D1D">
            <w:pPr>
              <w:pStyle w:val="Tabelbody"/>
              <w:rPr>
                <w:sz w:val="20"/>
                <w:szCs w:val="22"/>
              </w:rPr>
            </w:pPr>
            <w:r>
              <w:rPr>
                <w:sz w:val="20"/>
                <w:szCs w:val="22"/>
              </w:rPr>
              <w:t>Eerste versie</w:t>
            </w:r>
          </w:p>
        </w:tc>
      </w:tr>
      <w:tr w:rsidR="005E5BF0" w:rsidRPr="00492252" w14:paraId="4EF7AB89" w14:textId="77777777" w:rsidTr="00484D1D">
        <w:trPr>
          <w:trHeight w:val="340"/>
        </w:trPr>
        <w:tc>
          <w:tcPr>
            <w:tcW w:w="1134" w:type="dxa"/>
          </w:tcPr>
          <w:p w14:paraId="32A938A4" w14:textId="77777777" w:rsidR="005E5BF0" w:rsidRPr="00863546" w:rsidRDefault="005E5BF0" w:rsidP="00484D1D">
            <w:pPr>
              <w:pStyle w:val="Tabelbody"/>
              <w:rPr>
                <w:sz w:val="20"/>
                <w:szCs w:val="22"/>
              </w:rPr>
            </w:pPr>
            <w:ins w:id="75" w:author="Auteur">
              <w:r>
                <w:rPr>
                  <w:sz w:val="20"/>
                  <w:szCs w:val="22"/>
                </w:rPr>
                <w:t>0.0.4</w:t>
              </w:r>
            </w:ins>
          </w:p>
        </w:tc>
        <w:tc>
          <w:tcPr>
            <w:tcW w:w="1276" w:type="dxa"/>
          </w:tcPr>
          <w:p w14:paraId="20EEAF2A" w14:textId="77777777" w:rsidR="005E5BF0" w:rsidRPr="00863546" w:rsidRDefault="005E5BF0" w:rsidP="00484D1D">
            <w:pPr>
              <w:pStyle w:val="Tabelbody"/>
              <w:rPr>
                <w:sz w:val="20"/>
                <w:szCs w:val="22"/>
              </w:rPr>
            </w:pPr>
            <w:ins w:id="76" w:author="Auteur">
              <w:r>
                <w:rPr>
                  <w:sz w:val="20"/>
                  <w:szCs w:val="22"/>
                </w:rPr>
                <w:t>9-2-2018</w:t>
              </w:r>
            </w:ins>
          </w:p>
        </w:tc>
        <w:tc>
          <w:tcPr>
            <w:tcW w:w="1701" w:type="dxa"/>
          </w:tcPr>
          <w:p w14:paraId="7FC2B1F3" w14:textId="77777777" w:rsidR="005E5BF0" w:rsidRPr="00863546" w:rsidRDefault="005E5BF0" w:rsidP="00484D1D">
            <w:pPr>
              <w:pStyle w:val="Tabelbody"/>
              <w:rPr>
                <w:sz w:val="20"/>
                <w:szCs w:val="22"/>
              </w:rPr>
            </w:pPr>
            <w:ins w:id="77" w:author="Auteur">
              <w:r w:rsidRPr="00863546">
                <w:rPr>
                  <w:sz w:val="20"/>
                  <w:szCs w:val="22"/>
                </w:rPr>
                <w:t>Koen Wartenberg</w:t>
              </w:r>
            </w:ins>
          </w:p>
        </w:tc>
        <w:tc>
          <w:tcPr>
            <w:tcW w:w="3573" w:type="dxa"/>
          </w:tcPr>
          <w:p w14:paraId="6B31B35B" w14:textId="77777777" w:rsidR="005E5BF0" w:rsidRPr="00863546" w:rsidRDefault="005E5BF0" w:rsidP="00484D1D">
            <w:pPr>
              <w:pStyle w:val="Tabelbody"/>
              <w:rPr>
                <w:sz w:val="20"/>
                <w:szCs w:val="22"/>
              </w:rPr>
            </w:pPr>
            <w:ins w:id="78" w:author="Auteur">
              <w:r>
                <w:rPr>
                  <w:sz w:val="20"/>
                  <w:szCs w:val="22"/>
                </w:rPr>
                <w:t>Eerste versie &amp; verbeteringen aan de hand van het gegeven commentaar.</w:t>
              </w:r>
            </w:ins>
          </w:p>
        </w:tc>
        <w:tc>
          <w:tcPr>
            <w:tcW w:w="1672" w:type="dxa"/>
          </w:tcPr>
          <w:p w14:paraId="6CBAA277" w14:textId="77777777" w:rsidR="005E5BF0" w:rsidRPr="00863546" w:rsidRDefault="005E5BF0" w:rsidP="00484D1D">
            <w:pPr>
              <w:pStyle w:val="Tabelbody"/>
              <w:rPr>
                <w:sz w:val="20"/>
                <w:szCs w:val="22"/>
              </w:rPr>
            </w:pPr>
            <w:ins w:id="79" w:author="Auteur">
              <w:r>
                <w:rPr>
                  <w:sz w:val="20"/>
                  <w:szCs w:val="22"/>
                </w:rPr>
                <w:t>Eerste inhoudelijke versie + verbeteringen</w:t>
              </w:r>
            </w:ins>
          </w:p>
        </w:tc>
      </w:tr>
      <w:tr w:rsidR="005E5BF0" w:rsidRPr="00492252" w14:paraId="0167950A" w14:textId="77777777" w:rsidTr="00484D1D">
        <w:trPr>
          <w:trHeight w:val="340"/>
        </w:trPr>
        <w:tc>
          <w:tcPr>
            <w:tcW w:w="1134" w:type="dxa"/>
          </w:tcPr>
          <w:p w14:paraId="0E7C8DCD" w14:textId="77777777" w:rsidR="005E5BF0" w:rsidRPr="00863546" w:rsidRDefault="005E5BF0" w:rsidP="00484D1D">
            <w:pPr>
              <w:pStyle w:val="Tabelbody"/>
              <w:rPr>
                <w:sz w:val="20"/>
                <w:szCs w:val="22"/>
              </w:rPr>
            </w:pPr>
            <w:ins w:id="80" w:author="Auteur">
              <w:r>
                <w:rPr>
                  <w:sz w:val="20"/>
                  <w:szCs w:val="22"/>
                </w:rPr>
                <w:t>0.0.5</w:t>
              </w:r>
            </w:ins>
          </w:p>
        </w:tc>
        <w:tc>
          <w:tcPr>
            <w:tcW w:w="1276" w:type="dxa"/>
          </w:tcPr>
          <w:p w14:paraId="5B589B95" w14:textId="77777777" w:rsidR="005E5BF0" w:rsidRPr="00863546" w:rsidRDefault="005E5BF0" w:rsidP="00484D1D">
            <w:pPr>
              <w:pStyle w:val="Tabelbody"/>
              <w:rPr>
                <w:sz w:val="20"/>
                <w:szCs w:val="22"/>
              </w:rPr>
            </w:pPr>
            <w:ins w:id="81" w:author="Auteur">
              <w:r>
                <w:rPr>
                  <w:sz w:val="20"/>
                  <w:szCs w:val="22"/>
                </w:rPr>
                <w:t>12-2-2018</w:t>
              </w:r>
            </w:ins>
          </w:p>
        </w:tc>
        <w:tc>
          <w:tcPr>
            <w:tcW w:w="1701" w:type="dxa"/>
          </w:tcPr>
          <w:p w14:paraId="7155801D" w14:textId="77777777" w:rsidR="005E5BF0" w:rsidRPr="00863546" w:rsidRDefault="005E5BF0" w:rsidP="00484D1D">
            <w:pPr>
              <w:pStyle w:val="Tabelbody"/>
              <w:rPr>
                <w:sz w:val="20"/>
                <w:szCs w:val="22"/>
              </w:rPr>
            </w:pPr>
            <w:ins w:id="82" w:author="Auteur">
              <w:r>
                <w:rPr>
                  <w:sz w:val="20"/>
                  <w:szCs w:val="22"/>
                </w:rPr>
                <w:t>Koen Wartenberg</w:t>
              </w:r>
            </w:ins>
          </w:p>
        </w:tc>
        <w:tc>
          <w:tcPr>
            <w:tcW w:w="3573" w:type="dxa"/>
          </w:tcPr>
          <w:p w14:paraId="7820C255" w14:textId="77777777" w:rsidR="005E5BF0" w:rsidRPr="00863546" w:rsidRDefault="005E5BF0" w:rsidP="00484D1D">
            <w:pPr>
              <w:pStyle w:val="Tabelbody"/>
              <w:rPr>
                <w:sz w:val="20"/>
                <w:szCs w:val="22"/>
              </w:rPr>
            </w:pPr>
            <w:ins w:id="83" w:author="Auteur">
              <w:r>
                <w:rPr>
                  <w:sz w:val="20"/>
                  <w:szCs w:val="22"/>
                </w:rPr>
                <w:t>Paar kleine aanpassingen gebaseerd op commentaar</w:t>
              </w:r>
            </w:ins>
          </w:p>
        </w:tc>
        <w:tc>
          <w:tcPr>
            <w:tcW w:w="1672" w:type="dxa"/>
          </w:tcPr>
          <w:p w14:paraId="1BCC2301" w14:textId="77777777" w:rsidR="005E5BF0" w:rsidRPr="00863546" w:rsidRDefault="005E5BF0" w:rsidP="00484D1D">
            <w:pPr>
              <w:pStyle w:val="Tabelbody"/>
              <w:rPr>
                <w:sz w:val="20"/>
                <w:szCs w:val="22"/>
              </w:rPr>
            </w:pPr>
          </w:p>
        </w:tc>
      </w:tr>
      <w:tr w:rsidR="005E5BF0" w:rsidRPr="00492252" w14:paraId="7416350F" w14:textId="77777777" w:rsidTr="00484D1D">
        <w:trPr>
          <w:trHeight w:val="340"/>
        </w:trPr>
        <w:tc>
          <w:tcPr>
            <w:tcW w:w="1134" w:type="dxa"/>
          </w:tcPr>
          <w:p w14:paraId="7DCD5288" w14:textId="77777777" w:rsidR="005E5BF0" w:rsidRPr="00863546" w:rsidRDefault="005E5BF0" w:rsidP="00484D1D">
            <w:pPr>
              <w:pStyle w:val="Tabelbody"/>
              <w:rPr>
                <w:sz w:val="20"/>
                <w:szCs w:val="22"/>
              </w:rPr>
            </w:pPr>
            <w:ins w:id="84" w:author="Auteur">
              <w:r>
                <w:rPr>
                  <w:sz w:val="20"/>
                  <w:szCs w:val="22"/>
                </w:rPr>
                <w:t>0.1.0</w:t>
              </w:r>
            </w:ins>
          </w:p>
        </w:tc>
        <w:tc>
          <w:tcPr>
            <w:tcW w:w="1276" w:type="dxa"/>
          </w:tcPr>
          <w:p w14:paraId="48E42A8F" w14:textId="77777777" w:rsidR="005E5BF0" w:rsidRPr="00863546" w:rsidRDefault="005E5BF0" w:rsidP="00484D1D">
            <w:pPr>
              <w:pStyle w:val="Tabelbody"/>
              <w:rPr>
                <w:sz w:val="20"/>
                <w:szCs w:val="22"/>
              </w:rPr>
            </w:pPr>
            <w:ins w:id="85" w:author="Auteur">
              <w:r>
                <w:rPr>
                  <w:sz w:val="20"/>
                  <w:szCs w:val="22"/>
                </w:rPr>
                <w:t>15-2-2018</w:t>
              </w:r>
            </w:ins>
          </w:p>
        </w:tc>
        <w:tc>
          <w:tcPr>
            <w:tcW w:w="1701" w:type="dxa"/>
          </w:tcPr>
          <w:p w14:paraId="74419EC4" w14:textId="77777777" w:rsidR="005E5BF0" w:rsidRPr="00863546" w:rsidRDefault="005E5BF0" w:rsidP="00484D1D">
            <w:pPr>
              <w:pStyle w:val="Tabelbody"/>
              <w:rPr>
                <w:sz w:val="20"/>
                <w:szCs w:val="22"/>
              </w:rPr>
            </w:pPr>
            <w:ins w:id="86" w:author="Auteur">
              <w:r>
                <w:rPr>
                  <w:sz w:val="20"/>
                  <w:szCs w:val="22"/>
                </w:rPr>
                <w:t>Koen Wartenberg</w:t>
              </w:r>
            </w:ins>
          </w:p>
        </w:tc>
        <w:tc>
          <w:tcPr>
            <w:tcW w:w="3573" w:type="dxa"/>
          </w:tcPr>
          <w:p w14:paraId="1474B7D9" w14:textId="77777777" w:rsidR="005E5BF0" w:rsidRPr="00863546" w:rsidRDefault="005E5BF0" w:rsidP="00484D1D">
            <w:pPr>
              <w:pStyle w:val="Tabelbody"/>
              <w:rPr>
                <w:sz w:val="20"/>
                <w:szCs w:val="22"/>
              </w:rPr>
            </w:pPr>
            <w:ins w:id="87" w:author="Auteur">
              <w:r>
                <w:rPr>
                  <w:sz w:val="20"/>
                  <w:szCs w:val="22"/>
                </w:rPr>
                <w:t>Spellingscheck &amp; paar zaken anders geformuleerd</w:t>
              </w:r>
            </w:ins>
          </w:p>
        </w:tc>
        <w:tc>
          <w:tcPr>
            <w:tcW w:w="1672" w:type="dxa"/>
          </w:tcPr>
          <w:p w14:paraId="5CBDB002" w14:textId="77777777" w:rsidR="005E5BF0" w:rsidRPr="00863546" w:rsidRDefault="005E5BF0" w:rsidP="00484D1D">
            <w:pPr>
              <w:pStyle w:val="Tabelbody"/>
              <w:rPr>
                <w:sz w:val="20"/>
                <w:szCs w:val="22"/>
              </w:rPr>
            </w:pPr>
            <w:ins w:id="88" w:author="Auteur">
              <w:r>
                <w:rPr>
                  <w:sz w:val="20"/>
                  <w:szCs w:val="22"/>
                </w:rPr>
                <w:t>Eerste versie na sprint 1</w:t>
              </w:r>
            </w:ins>
          </w:p>
        </w:tc>
      </w:tr>
      <w:tr w:rsidR="005E5BF0" w:rsidRPr="00492252" w14:paraId="73C4815E" w14:textId="77777777" w:rsidTr="00484D1D">
        <w:trPr>
          <w:trHeight w:val="340"/>
          <w:ins w:id="89" w:author="Auteur"/>
        </w:trPr>
        <w:tc>
          <w:tcPr>
            <w:tcW w:w="1134" w:type="dxa"/>
          </w:tcPr>
          <w:p w14:paraId="12FE75B7" w14:textId="77777777" w:rsidR="005E5BF0" w:rsidRDefault="005E5BF0" w:rsidP="00484D1D">
            <w:pPr>
              <w:pStyle w:val="Tabelbody"/>
              <w:rPr>
                <w:ins w:id="90" w:author="Auteur"/>
                <w:sz w:val="20"/>
                <w:szCs w:val="22"/>
              </w:rPr>
            </w:pPr>
            <w:ins w:id="91" w:author="Auteur">
              <w:r>
                <w:rPr>
                  <w:sz w:val="20"/>
                  <w:szCs w:val="22"/>
                </w:rPr>
                <w:t>0.1.1</w:t>
              </w:r>
            </w:ins>
          </w:p>
        </w:tc>
        <w:tc>
          <w:tcPr>
            <w:tcW w:w="1276" w:type="dxa"/>
          </w:tcPr>
          <w:p w14:paraId="46F6AB4C" w14:textId="77777777" w:rsidR="005E5BF0" w:rsidRDefault="005E5BF0" w:rsidP="00484D1D">
            <w:pPr>
              <w:pStyle w:val="Tabelbody"/>
              <w:rPr>
                <w:ins w:id="92" w:author="Auteur"/>
                <w:sz w:val="20"/>
                <w:szCs w:val="22"/>
              </w:rPr>
            </w:pPr>
            <w:ins w:id="93" w:author="Auteur">
              <w:r>
                <w:rPr>
                  <w:sz w:val="20"/>
                  <w:szCs w:val="22"/>
                </w:rPr>
                <w:t>22-2-2018</w:t>
              </w:r>
            </w:ins>
          </w:p>
        </w:tc>
        <w:tc>
          <w:tcPr>
            <w:tcW w:w="1701" w:type="dxa"/>
          </w:tcPr>
          <w:p w14:paraId="001656D5" w14:textId="77777777" w:rsidR="005E5BF0" w:rsidRDefault="005E5BF0" w:rsidP="00484D1D">
            <w:pPr>
              <w:pStyle w:val="Tabelbody"/>
              <w:rPr>
                <w:ins w:id="94" w:author="Auteur"/>
                <w:sz w:val="20"/>
                <w:szCs w:val="22"/>
              </w:rPr>
            </w:pPr>
            <w:ins w:id="95" w:author="Auteur">
              <w:r>
                <w:rPr>
                  <w:sz w:val="20"/>
                  <w:szCs w:val="22"/>
                </w:rPr>
                <w:t>Koen Wartenberg</w:t>
              </w:r>
            </w:ins>
          </w:p>
        </w:tc>
        <w:tc>
          <w:tcPr>
            <w:tcW w:w="3573" w:type="dxa"/>
          </w:tcPr>
          <w:p w14:paraId="740DE325" w14:textId="77777777" w:rsidR="005E5BF0" w:rsidRDefault="005E5BF0" w:rsidP="00484D1D">
            <w:pPr>
              <w:pStyle w:val="Tabelbody"/>
              <w:rPr>
                <w:ins w:id="96" w:author="Auteur"/>
                <w:sz w:val="20"/>
                <w:szCs w:val="22"/>
              </w:rPr>
            </w:pPr>
            <w:ins w:id="97" w:author="Auteur">
              <w:r>
                <w:rPr>
                  <w:sz w:val="20"/>
                  <w:szCs w:val="22"/>
                </w:rPr>
                <w:t>Naar aanleiding van de feedback zijn er wat dingen aangepast &amp;</w:t>
              </w:r>
            </w:ins>
          </w:p>
          <w:p w14:paraId="53D0045E" w14:textId="77777777" w:rsidR="005E5BF0" w:rsidRDefault="005E5BF0" w:rsidP="00484D1D">
            <w:pPr>
              <w:pStyle w:val="Tabelbody"/>
              <w:rPr>
                <w:ins w:id="98" w:author="Auteur"/>
                <w:sz w:val="20"/>
                <w:szCs w:val="22"/>
              </w:rPr>
            </w:pPr>
            <w:ins w:id="99" w:author="Auteur">
              <w:r>
                <w:rPr>
                  <w:sz w:val="20"/>
                  <w:szCs w:val="22"/>
                </w:rPr>
                <w:t>‘Definition of doen’ toegevoegd onderaan document &amp;</w:t>
              </w:r>
            </w:ins>
          </w:p>
          <w:p w14:paraId="6E44706C" w14:textId="77777777" w:rsidR="005E5BF0" w:rsidRDefault="005E5BF0" w:rsidP="00484D1D">
            <w:pPr>
              <w:pStyle w:val="Tabelbody"/>
              <w:rPr>
                <w:ins w:id="100" w:author="Auteur"/>
                <w:sz w:val="20"/>
                <w:szCs w:val="22"/>
              </w:rPr>
            </w:pPr>
            <w:ins w:id="101" w:author="Auteur">
              <w:r>
                <w:rPr>
                  <w:sz w:val="20"/>
                  <w:szCs w:val="22"/>
                </w:rPr>
                <w:t>Paar opmaak foutjes eruit gehaald</w:t>
              </w:r>
            </w:ins>
          </w:p>
        </w:tc>
        <w:tc>
          <w:tcPr>
            <w:tcW w:w="1672" w:type="dxa"/>
          </w:tcPr>
          <w:p w14:paraId="5299DD1D" w14:textId="77777777" w:rsidR="005E5BF0" w:rsidRDefault="005E5BF0" w:rsidP="00484D1D">
            <w:pPr>
              <w:pStyle w:val="Tabelbody"/>
              <w:rPr>
                <w:ins w:id="102" w:author="Auteur"/>
                <w:sz w:val="20"/>
                <w:szCs w:val="22"/>
              </w:rPr>
            </w:pPr>
            <w:ins w:id="103" w:author="Auteur">
              <w:r>
                <w:rPr>
                  <w:sz w:val="20"/>
                  <w:szCs w:val="22"/>
                </w:rPr>
                <w:t>Verbetering tijdens sprint 2</w:t>
              </w:r>
            </w:ins>
          </w:p>
        </w:tc>
      </w:tr>
      <w:tr w:rsidR="005E5BF0" w:rsidRPr="00492252" w14:paraId="3ADECFB7" w14:textId="77777777" w:rsidTr="00484D1D">
        <w:trPr>
          <w:trHeight w:val="340"/>
          <w:ins w:id="104" w:author="Auteur"/>
        </w:trPr>
        <w:tc>
          <w:tcPr>
            <w:tcW w:w="1134" w:type="dxa"/>
          </w:tcPr>
          <w:p w14:paraId="54A3D933" w14:textId="77777777" w:rsidR="005E5BF0" w:rsidRDefault="005E5BF0" w:rsidP="00484D1D">
            <w:pPr>
              <w:pStyle w:val="Tabelbody"/>
              <w:rPr>
                <w:ins w:id="105" w:author="Auteur"/>
                <w:sz w:val="20"/>
                <w:szCs w:val="22"/>
              </w:rPr>
            </w:pPr>
            <w:ins w:id="106" w:author="Auteur">
              <w:r>
                <w:rPr>
                  <w:sz w:val="20"/>
                  <w:szCs w:val="22"/>
                </w:rPr>
                <w:t>0.1.2</w:t>
              </w:r>
            </w:ins>
          </w:p>
        </w:tc>
        <w:tc>
          <w:tcPr>
            <w:tcW w:w="1276" w:type="dxa"/>
          </w:tcPr>
          <w:p w14:paraId="2CD062A7" w14:textId="77777777" w:rsidR="005E5BF0" w:rsidRDefault="005E5BF0" w:rsidP="00484D1D">
            <w:pPr>
              <w:pStyle w:val="Tabelbody"/>
              <w:rPr>
                <w:ins w:id="107" w:author="Auteur"/>
                <w:sz w:val="20"/>
                <w:szCs w:val="22"/>
              </w:rPr>
            </w:pPr>
            <w:ins w:id="108" w:author="Auteur">
              <w:r>
                <w:rPr>
                  <w:sz w:val="20"/>
                  <w:szCs w:val="22"/>
                </w:rPr>
                <w:t>23-2-2018</w:t>
              </w:r>
            </w:ins>
          </w:p>
        </w:tc>
        <w:tc>
          <w:tcPr>
            <w:tcW w:w="1701" w:type="dxa"/>
          </w:tcPr>
          <w:p w14:paraId="51657470" w14:textId="77777777" w:rsidR="005E5BF0" w:rsidRDefault="005E5BF0" w:rsidP="00484D1D">
            <w:pPr>
              <w:pStyle w:val="Tabelbody"/>
              <w:rPr>
                <w:ins w:id="109" w:author="Auteur"/>
                <w:sz w:val="20"/>
                <w:szCs w:val="22"/>
              </w:rPr>
            </w:pPr>
            <w:ins w:id="110" w:author="Auteur">
              <w:r>
                <w:rPr>
                  <w:sz w:val="20"/>
                  <w:szCs w:val="22"/>
                </w:rPr>
                <w:t>Koen Wartenberg</w:t>
              </w:r>
            </w:ins>
          </w:p>
        </w:tc>
        <w:tc>
          <w:tcPr>
            <w:tcW w:w="3573" w:type="dxa"/>
          </w:tcPr>
          <w:p w14:paraId="3C30C960" w14:textId="77777777" w:rsidR="005E5BF0" w:rsidRDefault="005E5BF0" w:rsidP="00484D1D">
            <w:pPr>
              <w:pStyle w:val="Tabelbody"/>
              <w:rPr>
                <w:ins w:id="111" w:author="Auteur"/>
                <w:sz w:val="20"/>
                <w:szCs w:val="22"/>
              </w:rPr>
            </w:pPr>
            <w:ins w:id="112" w:author="Auteur">
              <w:r>
                <w:rPr>
                  <w:sz w:val="20"/>
                  <w:szCs w:val="22"/>
                </w:rPr>
                <w:t>Onderzoeksplan veranderd</w:t>
              </w:r>
            </w:ins>
          </w:p>
        </w:tc>
        <w:tc>
          <w:tcPr>
            <w:tcW w:w="1672" w:type="dxa"/>
          </w:tcPr>
          <w:p w14:paraId="36AA35CD" w14:textId="77777777" w:rsidR="005E5BF0" w:rsidRDefault="005E5BF0" w:rsidP="00484D1D">
            <w:pPr>
              <w:pStyle w:val="Tabelbody"/>
              <w:rPr>
                <w:ins w:id="113" w:author="Auteur"/>
                <w:sz w:val="20"/>
                <w:szCs w:val="22"/>
              </w:rPr>
            </w:pPr>
            <w:ins w:id="114" w:author="Auteur">
              <w:r>
                <w:rPr>
                  <w:sz w:val="20"/>
                  <w:szCs w:val="22"/>
                </w:rPr>
                <w:t>Klaar voor laatste feedback</w:t>
              </w:r>
            </w:ins>
          </w:p>
        </w:tc>
      </w:tr>
      <w:tr w:rsidR="005E5BF0" w:rsidRPr="00492252" w14:paraId="6BF2A3A4" w14:textId="77777777" w:rsidTr="00484D1D">
        <w:trPr>
          <w:trHeight w:val="340"/>
          <w:ins w:id="115" w:author="Auteur"/>
        </w:trPr>
        <w:tc>
          <w:tcPr>
            <w:tcW w:w="1134" w:type="dxa"/>
          </w:tcPr>
          <w:p w14:paraId="10D37BF2" w14:textId="77777777" w:rsidR="005E5BF0" w:rsidRDefault="005E5BF0" w:rsidP="00484D1D">
            <w:pPr>
              <w:pStyle w:val="Tabelbody"/>
              <w:rPr>
                <w:ins w:id="116" w:author="Auteur"/>
                <w:sz w:val="20"/>
                <w:szCs w:val="22"/>
              </w:rPr>
            </w:pPr>
            <w:ins w:id="117" w:author="Auteur">
              <w:r>
                <w:rPr>
                  <w:sz w:val="20"/>
                  <w:szCs w:val="22"/>
                </w:rPr>
                <w:t>0.2.0</w:t>
              </w:r>
            </w:ins>
          </w:p>
        </w:tc>
        <w:tc>
          <w:tcPr>
            <w:tcW w:w="1276" w:type="dxa"/>
          </w:tcPr>
          <w:p w14:paraId="1C46ABF0" w14:textId="77777777" w:rsidR="005E5BF0" w:rsidRDefault="005E5BF0" w:rsidP="00484D1D">
            <w:pPr>
              <w:pStyle w:val="Tabelbody"/>
              <w:rPr>
                <w:ins w:id="118" w:author="Auteur"/>
                <w:sz w:val="20"/>
                <w:szCs w:val="22"/>
              </w:rPr>
            </w:pPr>
            <w:ins w:id="119" w:author="Auteur">
              <w:r>
                <w:rPr>
                  <w:sz w:val="20"/>
                  <w:szCs w:val="22"/>
                </w:rPr>
                <w:t>26-2-2018</w:t>
              </w:r>
            </w:ins>
          </w:p>
        </w:tc>
        <w:tc>
          <w:tcPr>
            <w:tcW w:w="1701" w:type="dxa"/>
          </w:tcPr>
          <w:p w14:paraId="5E3ED26E" w14:textId="77777777" w:rsidR="005E5BF0" w:rsidRDefault="005E5BF0" w:rsidP="00484D1D">
            <w:pPr>
              <w:pStyle w:val="Tabelbody"/>
              <w:rPr>
                <w:ins w:id="120" w:author="Auteur"/>
                <w:sz w:val="20"/>
                <w:szCs w:val="22"/>
              </w:rPr>
            </w:pPr>
            <w:ins w:id="121" w:author="Auteur">
              <w:r>
                <w:rPr>
                  <w:sz w:val="20"/>
                  <w:szCs w:val="22"/>
                </w:rPr>
                <w:t>Koen Wartenberg</w:t>
              </w:r>
            </w:ins>
          </w:p>
        </w:tc>
        <w:tc>
          <w:tcPr>
            <w:tcW w:w="3573" w:type="dxa"/>
          </w:tcPr>
          <w:p w14:paraId="2B1BA14D" w14:textId="77777777" w:rsidR="005E5BF0" w:rsidRDefault="005E5BF0" w:rsidP="00484D1D">
            <w:pPr>
              <w:pStyle w:val="Tabelbody"/>
              <w:rPr>
                <w:ins w:id="122" w:author="Auteur"/>
                <w:sz w:val="20"/>
                <w:szCs w:val="22"/>
              </w:rPr>
            </w:pPr>
            <w:ins w:id="123" w:author="Auteur">
              <w:r>
                <w:rPr>
                  <w:sz w:val="20"/>
                  <w:szCs w:val="22"/>
                </w:rPr>
                <w:t>Aan de hand van feedback wat dingen aangepast</w:t>
              </w:r>
            </w:ins>
          </w:p>
        </w:tc>
        <w:tc>
          <w:tcPr>
            <w:tcW w:w="1672" w:type="dxa"/>
          </w:tcPr>
          <w:p w14:paraId="5E07CA8E" w14:textId="77777777" w:rsidR="005E5BF0" w:rsidRDefault="005E5BF0" w:rsidP="00484D1D">
            <w:pPr>
              <w:pStyle w:val="Tabelbody"/>
              <w:rPr>
                <w:ins w:id="124" w:author="Auteur"/>
                <w:sz w:val="20"/>
                <w:szCs w:val="22"/>
              </w:rPr>
            </w:pPr>
            <w:ins w:id="125" w:author="Auteur">
              <w:r>
                <w:rPr>
                  <w:sz w:val="20"/>
                  <w:szCs w:val="22"/>
                </w:rPr>
                <w:t>Klaar voor stage bezoek</w:t>
              </w:r>
            </w:ins>
          </w:p>
        </w:tc>
      </w:tr>
    </w:tbl>
    <w:p w14:paraId="567CC6A9" w14:textId="77777777" w:rsidR="005E5BF0" w:rsidRPr="00492252" w:rsidDel="00F06D67" w:rsidRDefault="005E5BF0" w:rsidP="00484D1D">
      <w:pPr>
        <w:rPr>
          <w:del w:id="126" w:author="Auteur"/>
        </w:rPr>
      </w:pPr>
    </w:p>
    <w:p w14:paraId="0BDE1372" w14:textId="77777777" w:rsidR="005E5BF0" w:rsidRPr="00492252" w:rsidRDefault="005E5BF0" w:rsidP="00484D1D"/>
    <w:p w14:paraId="619CABEB" w14:textId="77777777" w:rsidR="005E5BF0" w:rsidDel="00FD51D6" w:rsidRDefault="005E5BF0" w:rsidP="00484D1D">
      <w:pPr>
        <w:pStyle w:val="Opmaakprofiel11ptCursief"/>
        <w:rPr>
          <w:del w:id="127" w:author="Auteur"/>
          <w:b/>
          <w:i w:val="0"/>
          <w:szCs w:val="22"/>
        </w:rPr>
      </w:pPr>
      <w:r w:rsidRPr="00D0263B">
        <w:rPr>
          <w:b/>
          <w:i w:val="0"/>
          <w:szCs w:val="22"/>
        </w:rPr>
        <w:t>Overige metagegevens</w:t>
      </w:r>
    </w:p>
    <w:p w14:paraId="527C365A" w14:textId="77777777" w:rsidR="005E5BF0" w:rsidRPr="00D0263B" w:rsidRDefault="005E5BF0" w:rsidP="00484D1D">
      <w:pPr>
        <w:pStyle w:val="Opmaakprofiel11ptCursief"/>
        <w:rPr>
          <w:b/>
          <w:i w:val="0"/>
          <w:szCs w:val="22"/>
        </w:rPr>
      </w:pPr>
    </w:p>
    <w:tbl>
      <w:tblPr>
        <w:tblW w:w="9356" w:type="dxa"/>
        <w:tblInd w:w="108"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ook w:val="01E0" w:firstRow="1" w:lastRow="1" w:firstColumn="1" w:lastColumn="1" w:noHBand="0" w:noVBand="0"/>
      </w:tblPr>
      <w:tblGrid>
        <w:gridCol w:w="2410"/>
        <w:gridCol w:w="6946"/>
      </w:tblGrid>
      <w:tr w:rsidR="005E5BF0" w:rsidRPr="00D0263B" w14:paraId="4B380D49" w14:textId="77777777" w:rsidTr="00484D1D">
        <w:trPr>
          <w:trHeight w:val="454"/>
        </w:trPr>
        <w:tc>
          <w:tcPr>
            <w:tcW w:w="2410" w:type="dxa"/>
            <w:shd w:val="clear" w:color="auto" w:fill="FFFFFF" w:themeFill="background1"/>
            <w:vAlign w:val="center"/>
          </w:tcPr>
          <w:p w14:paraId="023E0EB0" w14:textId="77777777" w:rsidR="005E5BF0" w:rsidRPr="00D0263B" w:rsidRDefault="005E5BF0" w:rsidP="00484D1D">
            <w:pPr>
              <w:pStyle w:val="tabelheader"/>
              <w:rPr>
                <w:b/>
                <w:sz w:val="22"/>
                <w:szCs w:val="22"/>
              </w:rPr>
            </w:pPr>
            <w:r w:rsidRPr="00D0263B">
              <w:rPr>
                <w:b/>
                <w:sz w:val="22"/>
                <w:szCs w:val="22"/>
              </w:rPr>
              <w:t>Attribuut</w:t>
            </w:r>
          </w:p>
        </w:tc>
        <w:tc>
          <w:tcPr>
            <w:tcW w:w="6946" w:type="dxa"/>
            <w:shd w:val="clear" w:color="auto" w:fill="FFFFFF" w:themeFill="background1"/>
            <w:vAlign w:val="center"/>
          </w:tcPr>
          <w:p w14:paraId="21C6304F" w14:textId="77777777" w:rsidR="005E5BF0" w:rsidRPr="00D0263B" w:rsidRDefault="005E5BF0" w:rsidP="00484D1D">
            <w:pPr>
              <w:pStyle w:val="tabelheader"/>
              <w:rPr>
                <w:b/>
                <w:sz w:val="22"/>
                <w:szCs w:val="22"/>
              </w:rPr>
            </w:pPr>
            <w:r w:rsidRPr="00D0263B">
              <w:rPr>
                <w:b/>
                <w:sz w:val="22"/>
                <w:szCs w:val="22"/>
              </w:rPr>
              <w:t>Waarde</w:t>
            </w:r>
          </w:p>
        </w:tc>
      </w:tr>
      <w:tr w:rsidR="005E5BF0" w:rsidRPr="00D0263B" w14:paraId="6044269E" w14:textId="77777777" w:rsidTr="00484D1D">
        <w:trPr>
          <w:trHeight w:val="340"/>
        </w:trPr>
        <w:tc>
          <w:tcPr>
            <w:tcW w:w="2410" w:type="dxa"/>
          </w:tcPr>
          <w:p w14:paraId="4062780B" w14:textId="77777777" w:rsidR="005E5BF0" w:rsidRPr="00466434" w:rsidRDefault="005E5BF0" w:rsidP="00484D1D">
            <w:pPr>
              <w:pStyle w:val="Tabelbody"/>
              <w:rPr>
                <w:sz w:val="20"/>
                <w:szCs w:val="22"/>
              </w:rPr>
            </w:pPr>
            <w:r>
              <w:rPr>
                <w:sz w:val="20"/>
                <w:szCs w:val="22"/>
              </w:rPr>
              <w:t>Beoordelaren</w:t>
            </w:r>
          </w:p>
        </w:tc>
        <w:tc>
          <w:tcPr>
            <w:tcW w:w="6946" w:type="dxa"/>
          </w:tcPr>
          <w:p w14:paraId="1CA425A0" w14:textId="77777777" w:rsidR="005E5BF0" w:rsidRPr="00466434" w:rsidRDefault="005E5BF0" w:rsidP="00484D1D">
            <w:pPr>
              <w:pStyle w:val="Tabelbody"/>
              <w:rPr>
                <w:sz w:val="20"/>
                <w:szCs w:val="22"/>
              </w:rPr>
            </w:pPr>
            <w:r w:rsidRPr="00466434">
              <w:rPr>
                <w:sz w:val="20"/>
                <w:szCs w:val="22"/>
              </w:rPr>
              <w:t>Frens Vonken</w:t>
            </w:r>
          </w:p>
        </w:tc>
      </w:tr>
      <w:tr w:rsidR="005E5BF0" w:rsidRPr="00D0263B" w14:paraId="413DAA4E" w14:textId="77777777" w:rsidTr="00484D1D">
        <w:trPr>
          <w:trHeight w:val="340"/>
        </w:trPr>
        <w:tc>
          <w:tcPr>
            <w:tcW w:w="2410" w:type="dxa"/>
          </w:tcPr>
          <w:p w14:paraId="318A5DC8" w14:textId="77777777" w:rsidR="005E5BF0" w:rsidRPr="00466434" w:rsidRDefault="005E5BF0" w:rsidP="00484D1D">
            <w:pPr>
              <w:pStyle w:val="Tabelbody"/>
              <w:rPr>
                <w:sz w:val="20"/>
                <w:szCs w:val="22"/>
              </w:rPr>
            </w:pPr>
          </w:p>
        </w:tc>
        <w:tc>
          <w:tcPr>
            <w:tcW w:w="6946" w:type="dxa"/>
          </w:tcPr>
          <w:p w14:paraId="243C8817" w14:textId="77777777" w:rsidR="005E5BF0" w:rsidRPr="00466434" w:rsidRDefault="005E5BF0" w:rsidP="00484D1D">
            <w:pPr>
              <w:pStyle w:val="Tabelbody"/>
              <w:rPr>
                <w:sz w:val="20"/>
                <w:szCs w:val="22"/>
              </w:rPr>
            </w:pPr>
            <w:r w:rsidRPr="00466434">
              <w:rPr>
                <w:sz w:val="20"/>
                <w:szCs w:val="22"/>
              </w:rPr>
              <w:t>Peter Noten</w:t>
            </w:r>
          </w:p>
        </w:tc>
      </w:tr>
    </w:tbl>
    <w:p w14:paraId="75BB44E7" w14:textId="77777777" w:rsidR="005E5BF0" w:rsidRPr="00D0263B" w:rsidDel="00F06D67" w:rsidRDefault="005E5BF0" w:rsidP="00484D1D">
      <w:pPr>
        <w:rPr>
          <w:del w:id="128" w:author="Auteur"/>
        </w:rPr>
      </w:pPr>
    </w:p>
    <w:p w14:paraId="2C4F5891" w14:textId="77777777" w:rsidR="005E5BF0" w:rsidRPr="00D0263B" w:rsidRDefault="005E5BF0" w:rsidP="00484D1D"/>
    <w:p w14:paraId="7B0575E2" w14:textId="77777777" w:rsidR="005E5BF0" w:rsidRPr="005E5BF0" w:rsidDel="00951814" w:rsidRDefault="005E5BF0" w:rsidP="00484D1D">
      <w:pPr>
        <w:rPr>
          <w:del w:id="129" w:author="Auteur"/>
          <w:rStyle w:val="Zwaar"/>
          <w:rFonts w:ascii="Arial" w:hAnsi="Arial" w:cs="Arial"/>
          <w:rPrChange w:id="130" w:author="Auteur">
            <w:rPr>
              <w:del w:id="131" w:author="Auteur"/>
              <w:b/>
            </w:rPr>
          </w:rPrChange>
        </w:rPr>
      </w:pPr>
      <w:r w:rsidRPr="005E5BF0">
        <w:rPr>
          <w:rStyle w:val="Zwaar"/>
          <w:rFonts w:ascii="Arial" w:hAnsi="Arial" w:cs="Arial"/>
          <w:rPrChange w:id="132" w:author="Auteur">
            <w:rPr>
              <w:b/>
            </w:rPr>
          </w:rPrChange>
        </w:rPr>
        <w:t>Trefwoorden</w:t>
      </w:r>
    </w:p>
    <w:p w14:paraId="1B885CAF" w14:textId="77777777" w:rsidR="005E5BF0" w:rsidRPr="00D0263B" w:rsidRDefault="005E5BF0" w:rsidP="00484D1D">
      <w:pPr>
        <w:rPr>
          <w:b/>
        </w:rPr>
      </w:pPr>
    </w:p>
    <w:tbl>
      <w:tblPr>
        <w:tblW w:w="9356" w:type="dxa"/>
        <w:tblInd w:w="108"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ook w:val="01E0" w:firstRow="1" w:lastRow="1" w:firstColumn="1" w:lastColumn="1" w:noHBand="0" w:noVBand="0"/>
      </w:tblPr>
      <w:tblGrid>
        <w:gridCol w:w="2410"/>
        <w:gridCol w:w="6946"/>
      </w:tblGrid>
      <w:tr w:rsidR="005E5BF0" w:rsidRPr="00D0263B" w14:paraId="2C271107" w14:textId="77777777" w:rsidTr="00484D1D">
        <w:trPr>
          <w:trHeight w:val="454"/>
        </w:trPr>
        <w:tc>
          <w:tcPr>
            <w:tcW w:w="2410" w:type="dxa"/>
            <w:shd w:val="clear" w:color="auto" w:fill="FFFFFF" w:themeFill="background1"/>
            <w:vAlign w:val="center"/>
          </w:tcPr>
          <w:p w14:paraId="59586988" w14:textId="77777777" w:rsidR="005E5BF0" w:rsidRPr="00D0263B" w:rsidRDefault="005E5BF0" w:rsidP="00484D1D">
            <w:pPr>
              <w:pStyle w:val="tabelheader"/>
              <w:rPr>
                <w:b/>
                <w:sz w:val="22"/>
                <w:szCs w:val="22"/>
              </w:rPr>
            </w:pPr>
            <w:r w:rsidRPr="00D0263B">
              <w:rPr>
                <w:b/>
                <w:sz w:val="22"/>
                <w:szCs w:val="22"/>
              </w:rPr>
              <w:t>Woord(en)</w:t>
            </w:r>
          </w:p>
        </w:tc>
        <w:tc>
          <w:tcPr>
            <w:tcW w:w="6946" w:type="dxa"/>
            <w:shd w:val="clear" w:color="auto" w:fill="FFFFFF" w:themeFill="background1"/>
            <w:vAlign w:val="center"/>
          </w:tcPr>
          <w:p w14:paraId="2FD57CF2" w14:textId="77777777" w:rsidR="005E5BF0" w:rsidRPr="00D0263B" w:rsidRDefault="005E5BF0" w:rsidP="00484D1D">
            <w:pPr>
              <w:pStyle w:val="tabelheader"/>
              <w:rPr>
                <w:b/>
                <w:sz w:val="22"/>
                <w:szCs w:val="22"/>
              </w:rPr>
            </w:pPr>
            <w:r w:rsidRPr="00D0263B">
              <w:rPr>
                <w:b/>
                <w:sz w:val="22"/>
                <w:szCs w:val="22"/>
              </w:rPr>
              <w:t>Betekenis</w:t>
            </w:r>
          </w:p>
        </w:tc>
      </w:tr>
      <w:tr w:rsidR="005E5BF0" w:rsidRPr="00D0263B" w14:paraId="01437189" w14:textId="77777777" w:rsidTr="00484D1D">
        <w:trPr>
          <w:trHeight w:val="340"/>
        </w:trPr>
        <w:tc>
          <w:tcPr>
            <w:tcW w:w="2410" w:type="dxa"/>
          </w:tcPr>
          <w:p w14:paraId="71C50D76" w14:textId="77777777" w:rsidR="005E5BF0" w:rsidRPr="004D2CDF" w:rsidRDefault="005E5BF0" w:rsidP="00484D1D">
            <w:pPr>
              <w:pStyle w:val="Tabelbody"/>
              <w:rPr>
                <w:sz w:val="20"/>
                <w:szCs w:val="22"/>
              </w:rPr>
            </w:pPr>
            <w:r w:rsidRPr="004D2CDF">
              <w:rPr>
                <w:sz w:val="20"/>
                <w:szCs w:val="22"/>
              </w:rPr>
              <w:t>Schoolbegeleider</w:t>
            </w:r>
          </w:p>
        </w:tc>
        <w:tc>
          <w:tcPr>
            <w:tcW w:w="6946" w:type="dxa"/>
          </w:tcPr>
          <w:p w14:paraId="2FA2527E" w14:textId="77777777" w:rsidR="005E5BF0" w:rsidRPr="004D2CDF" w:rsidRDefault="005E5BF0" w:rsidP="00484D1D">
            <w:pPr>
              <w:pStyle w:val="Tabelbody"/>
              <w:rPr>
                <w:rFonts w:cs="Arial"/>
                <w:sz w:val="20"/>
              </w:rPr>
            </w:pPr>
            <w:r w:rsidRPr="004D2CDF">
              <w:rPr>
                <w:rFonts w:cs="Arial"/>
                <w:sz w:val="20"/>
              </w:rPr>
              <w:t>Stagebegeleider vanuit school</w:t>
            </w:r>
          </w:p>
        </w:tc>
      </w:tr>
      <w:tr w:rsidR="005E5BF0" w:rsidRPr="00D0263B" w14:paraId="256494D4" w14:textId="77777777" w:rsidTr="00484D1D">
        <w:trPr>
          <w:trHeight w:val="340"/>
          <w:ins w:id="133" w:author="Auteur"/>
        </w:trPr>
        <w:tc>
          <w:tcPr>
            <w:tcW w:w="2410" w:type="dxa"/>
          </w:tcPr>
          <w:p w14:paraId="13674C5F" w14:textId="77777777" w:rsidR="005E5BF0" w:rsidRPr="004D2CDF" w:rsidRDefault="005E5BF0" w:rsidP="00484D1D">
            <w:pPr>
              <w:pStyle w:val="Tabelbody"/>
              <w:rPr>
                <w:ins w:id="134" w:author="Auteur"/>
                <w:sz w:val="20"/>
                <w:szCs w:val="22"/>
              </w:rPr>
            </w:pPr>
            <w:ins w:id="135" w:author="Auteur">
              <w:r w:rsidRPr="004D2CDF">
                <w:rPr>
                  <w:sz w:val="20"/>
                </w:rPr>
                <w:t>S</w:t>
              </w:r>
              <w:r w:rsidRPr="005E5BF0">
                <w:rPr>
                  <w:sz w:val="20"/>
                  <w:rPrChange w:id="136" w:author="Auteur">
                    <w:rPr/>
                  </w:rPrChange>
                </w:rPr>
                <w:t>tagebegeleider</w:t>
              </w:r>
            </w:ins>
          </w:p>
        </w:tc>
        <w:tc>
          <w:tcPr>
            <w:tcW w:w="6946" w:type="dxa"/>
          </w:tcPr>
          <w:p w14:paraId="7CE98372" w14:textId="77777777" w:rsidR="005E5BF0" w:rsidRPr="004D2CDF" w:rsidRDefault="005E5BF0" w:rsidP="00484D1D">
            <w:pPr>
              <w:pStyle w:val="Tabelbody"/>
              <w:rPr>
                <w:ins w:id="137" w:author="Auteur"/>
                <w:rFonts w:cs="Arial"/>
                <w:sz w:val="20"/>
              </w:rPr>
            </w:pPr>
            <w:ins w:id="138" w:author="Auteur">
              <w:r w:rsidRPr="004D2CDF">
                <w:rPr>
                  <w:rFonts w:cs="Arial"/>
                  <w:sz w:val="20"/>
                </w:rPr>
                <w:t>Stagebegeleider vanuit het bedrijf</w:t>
              </w:r>
            </w:ins>
          </w:p>
        </w:tc>
      </w:tr>
      <w:tr w:rsidR="005E5BF0" w:rsidRPr="00D0263B" w14:paraId="4637C741" w14:textId="77777777" w:rsidTr="00484D1D">
        <w:trPr>
          <w:trHeight w:val="340"/>
          <w:ins w:id="139" w:author="Auteur"/>
        </w:trPr>
        <w:tc>
          <w:tcPr>
            <w:tcW w:w="2410" w:type="dxa"/>
          </w:tcPr>
          <w:p w14:paraId="1EAE542C" w14:textId="77777777" w:rsidR="005E5BF0" w:rsidRPr="004D2CDF" w:rsidRDefault="005E5BF0" w:rsidP="00484D1D">
            <w:pPr>
              <w:pStyle w:val="Tabelbody"/>
              <w:rPr>
                <w:ins w:id="140" w:author="Auteur"/>
                <w:sz w:val="20"/>
                <w:szCs w:val="22"/>
              </w:rPr>
            </w:pPr>
            <w:ins w:id="141" w:author="Auteur">
              <w:r w:rsidRPr="005E5BF0">
                <w:rPr>
                  <w:sz w:val="20"/>
                  <w:szCs w:val="16"/>
                  <w:rPrChange w:id="142" w:author="Auteur">
                    <w:rPr>
                      <w:szCs w:val="16"/>
                    </w:rPr>
                  </w:rPrChange>
                </w:rPr>
                <w:t>SCRUM</w:t>
              </w:r>
            </w:ins>
          </w:p>
        </w:tc>
        <w:tc>
          <w:tcPr>
            <w:tcW w:w="6946" w:type="dxa"/>
          </w:tcPr>
          <w:p w14:paraId="20DFD695" w14:textId="77777777" w:rsidR="005E5BF0" w:rsidRPr="004D2CDF" w:rsidRDefault="005E5BF0" w:rsidP="00484D1D">
            <w:pPr>
              <w:pStyle w:val="Tabelbody"/>
              <w:rPr>
                <w:ins w:id="143" w:author="Auteur"/>
                <w:rFonts w:cs="Arial"/>
                <w:sz w:val="20"/>
              </w:rPr>
            </w:pPr>
            <w:ins w:id="144" w:author="Auteur">
              <w:r>
                <w:rPr>
                  <w:rFonts w:cs="Arial"/>
                  <w:sz w:val="20"/>
                </w:rPr>
                <w:t>Agile planningsmethode waarbij niet alles van tevoren vast staat.</w:t>
              </w:r>
            </w:ins>
          </w:p>
        </w:tc>
      </w:tr>
      <w:tr w:rsidR="005E5BF0" w:rsidRPr="00D0263B" w14:paraId="32F51417" w14:textId="77777777" w:rsidTr="00484D1D">
        <w:trPr>
          <w:trHeight w:val="340"/>
        </w:trPr>
        <w:tc>
          <w:tcPr>
            <w:tcW w:w="2410" w:type="dxa"/>
          </w:tcPr>
          <w:p w14:paraId="64E3DA22" w14:textId="77777777" w:rsidR="005E5BF0" w:rsidRPr="00716D48" w:rsidRDefault="005E5BF0" w:rsidP="00484D1D">
            <w:pPr>
              <w:pStyle w:val="Tabelbody"/>
              <w:rPr>
                <w:sz w:val="20"/>
                <w:szCs w:val="22"/>
              </w:rPr>
            </w:pPr>
            <w:r w:rsidRPr="00716D48">
              <w:rPr>
                <w:sz w:val="20"/>
                <w:szCs w:val="22"/>
              </w:rPr>
              <w:t>RUP</w:t>
            </w:r>
          </w:p>
        </w:tc>
        <w:tc>
          <w:tcPr>
            <w:tcW w:w="6946" w:type="dxa"/>
          </w:tcPr>
          <w:p w14:paraId="14343C2C" w14:textId="77777777" w:rsidR="005E5BF0" w:rsidRPr="00A93169" w:rsidRDefault="005E5BF0" w:rsidP="00484D1D">
            <w:pPr>
              <w:pStyle w:val="Tabelbody"/>
              <w:rPr>
                <w:rFonts w:cs="Arial"/>
                <w:sz w:val="20"/>
              </w:rPr>
            </w:pPr>
            <w:r w:rsidRPr="00A93169">
              <w:rPr>
                <w:rFonts w:cs="Arial"/>
                <w:sz w:val="20"/>
              </w:rPr>
              <w:t>“Rational Unified Process”. Een methode om iets meer structuur te geven aan de huidige scrum methode.</w:t>
            </w:r>
          </w:p>
        </w:tc>
      </w:tr>
      <w:tr w:rsidR="005E5BF0" w:rsidRPr="00D0263B" w14:paraId="1922C7C8" w14:textId="77777777" w:rsidTr="00484D1D">
        <w:trPr>
          <w:trHeight w:val="340"/>
        </w:trPr>
        <w:tc>
          <w:tcPr>
            <w:tcW w:w="2410" w:type="dxa"/>
          </w:tcPr>
          <w:p w14:paraId="7F10815B" w14:textId="77777777" w:rsidR="005E5BF0" w:rsidRPr="00D0263B" w:rsidRDefault="005E5BF0" w:rsidP="00484D1D">
            <w:pPr>
              <w:pStyle w:val="Tabelbody"/>
              <w:rPr>
                <w:sz w:val="22"/>
                <w:szCs w:val="22"/>
              </w:rPr>
            </w:pPr>
            <w:ins w:id="145" w:author="Auteur">
              <w:r>
                <w:rPr>
                  <w:sz w:val="22"/>
                  <w:szCs w:val="22"/>
                </w:rPr>
                <w:t>PROMAS</w:t>
              </w:r>
            </w:ins>
          </w:p>
        </w:tc>
        <w:tc>
          <w:tcPr>
            <w:tcW w:w="6946" w:type="dxa"/>
          </w:tcPr>
          <w:p w14:paraId="373F7971" w14:textId="77777777" w:rsidR="005E5BF0" w:rsidRPr="005E5BF0" w:rsidRDefault="005E5BF0" w:rsidP="00484D1D">
            <w:pPr>
              <w:pStyle w:val="Tabelbody"/>
              <w:rPr>
                <w:rFonts w:cs="Arial"/>
                <w:sz w:val="20"/>
                <w:rPrChange w:id="146" w:author="Auteur">
                  <w:rPr>
                    <w:sz w:val="22"/>
                    <w:szCs w:val="22"/>
                  </w:rPr>
                </w:rPrChange>
              </w:rPr>
            </w:pPr>
            <w:ins w:id="147" w:author="Auteur">
              <w:r w:rsidRPr="005E5BF0">
                <w:rPr>
                  <w:rFonts w:cs="Arial"/>
                  <w:color w:val="333333"/>
                  <w:sz w:val="20"/>
                  <w:shd w:val="clear" w:color="auto" w:fill="FFFFFF"/>
                  <w:rPrChange w:id="148" w:author="Auteur">
                    <w:rPr>
                      <w:rFonts w:ascii="Helvetica" w:hAnsi="Helvetica" w:cs="Helvetica"/>
                      <w:color w:val="333333"/>
                      <w:sz w:val="21"/>
                      <w:szCs w:val="21"/>
                      <w:shd w:val="clear" w:color="auto" w:fill="FFFFFF"/>
                    </w:rPr>
                  </w:rPrChange>
                </w:rPr>
                <w:t>Process Management Software</w:t>
              </w:r>
            </w:ins>
          </w:p>
        </w:tc>
      </w:tr>
      <w:tr w:rsidR="005E5BF0" w:rsidRPr="00D0263B" w14:paraId="5E7A6BD1" w14:textId="77777777" w:rsidTr="00484D1D">
        <w:trPr>
          <w:trHeight w:val="340"/>
        </w:trPr>
        <w:tc>
          <w:tcPr>
            <w:tcW w:w="2410" w:type="dxa"/>
          </w:tcPr>
          <w:p w14:paraId="6657146D" w14:textId="77777777" w:rsidR="005E5BF0" w:rsidRPr="00D0263B" w:rsidRDefault="005E5BF0" w:rsidP="00484D1D">
            <w:pPr>
              <w:pStyle w:val="Tabelbody"/>
              <w:rPr>
                <w:sz w:val="22"/>
                <w:szCs w:val="22"/>
              </w:rPr>
            </w:pPr>
            <w:ins w:id="149" w:author="Auteur">
              <w:r>
                <w:rPr>
                  <w:sz w:val="22"/>
                  <w:szCs w:val="22"/>
                </w:rPr>
                <w:t>MES</w:t>
              </w:r>
            </w:ins>
          </w:p>
        </w:tc>
        <w:tc>
          <w:tcPr>
            <w:tcW w:w="6946" w:type="dxa"/>
          </w:tcPr>
          <w:p w14:paraId="35B79275" w14:textId="77777777" w:rsidR="005E5BF0" w:rsidRPr="005E5BF0" w:rsidRDefault="005E5BF0" w:rsidP="005E5BF0">
            <w:pPr>
              <w:spacing w:before="60"/>
              <w:rPr>
                <w:rFonts w:cs="Arial"/>
                <w:sz w:val="20"/>
                <w:szCs w:val="20"/>
                <w:rPrChange w:id="150" w:author="Auteur">
                  <w:rPr>
                    <w:sz w:val="22"/>
                    <w:szCs w:val="22"/>
                  </w:rPr>
                </w:rPrChange>
              </w:rPr>
              <w:pPrChange w:id="151" w:author="Auteur">
                <w:pPr>
                  <w:pStyle w:val="Tabelbody"/>
                </w:pPr>
              </w:pPrChange>
            </w:pPr>
            <w:ins w:id="152" w:author="Auteur">
              <w:r>
                <w:rPr>
                  <w:rFonts w:ascii="Arial" w:hAnsi="Arial" w:cs="Arial"/>
                  <w:sz w:val="20"/>
                  <w:szCs w:val="20"/>
                  <w:shd w:val="clear" w:color="auto" w:fill="FFFFFF"/>
                </w:rPr>
                <w:t>M</w:t>
              </w:r>
              <w:r w:rsidRPr="005E5BF0">
                <w:rPr>
                  <w:rFonts w:ascii="Arial" w:hAnsi="Arial" w:cs="Arial"/>
                  <w:sz w:val="20"/>
                  <w:szCs w:val="20"/>
                  <w:shd w:val="clear" w:color="auto" w:fill="FFFFFF"/>
                  <w:rPrChange w:id="153" w:author="Auteur">
                    <w:rPr>
                      <w:shd w:val="clear" w:color="auto" w:fill="FFFFFF"/>
                    </w:rPr>
                  </w:rPrChange>
                </w:rPr>
                <w:t>anufacturing execution system</w:t>
              </w:r>
            </w:ins>
          </w:p>
        </w:tc>
      </w:tr>
      <w:tr w:rsidR="005E5BF0" w:rsidRPr="00D0263B" w14:paraId="28A7E7E7" w14:textId="77777777" w:rsidTr="00484D1D">
        <w:trPr>
          <w:trHeight w:val="340"/>
          <w:ins w:id="154" w:author="Auteur"/>
        </w:trPr>
        <w:tc>
          <w:tcPr>
            <w:tcW w:w="2410" w:type="dxa"/>
          </w:tcPr>
          <w:p w14:paraId="19871E8C" w14:textId="77777777" w:rsidR="005E5BF0" w:rsidRPr="00D0263B" w:rsidRDefault="005E5BF0" w:rsidP="00484D1D">
            <w:pPr>
              <w:pStyle w:val="Tabelbody"/>
              <w:rPr>
                <w:ins w:id="155" w:author="Auteur"/>
                <w:sz w:val="22"/>
                <w:szCs w:val="22"/>
              </w:rPr>
            </w:pPr>
            <w:ins w:id="156" w:author="Auteur">
              <w:r>
                <w:rPr>
                  <w:sz w:val="22"/>
                  <w:szCs w:val="22"/>
                </w:rPr>
                <w:t>IBS</w:t>
              </w:r>
            </w:ins>
          </w:p>
        </w:tc>
        <w:tc>
          <w:tcPr>
            <w:tcW w:w="6946" w:type="dxa"/>
          </w:tcPr>
          <w:p w14:paraId="6FABB0BB" w14:textId="77777777" w:rsidR="005E5BF0" w:rsidRPr="005E5BF0" w:rsidRDefault="005E5BF0" w:rsidP="00484D1D">
            <w:pPr>
              <w:pStyle w:val="Tabelbody"/>
              <w:rPr>
                <w:ins w:id="157" w:author="Auteur"/>
                <w:sz w:val="20"/>
                <w:szCs w:val="22"/>
                <w:rPrChange w:id="158" w:author="Auteur">
                  <w:rPr>
                    <w:ins w:id="159" w:author="Auteur"/>
                    <w:sz w:val="22"/>
                    <w:szCs w:val="22"/>
                  </w:rPr>
                </w:rPrChange>
              </w:rPr>
            </w:pPr>
            <w:ins w:id="160" w:author="Auteur">
              <w:r w:rsidRPr="005E5BF0">
                <w:rPr>
                  <w:rFonts w:cs="Arial"/>
                  <w:bCs/>
                  <w:color w:val="222222"/>
                  <w:sz w:val="20"/>
                  <w:szCs w:val="21"/>
                  <w:shd w:val="clear" w:color="auto" w:fill="FFFFFF"/>
                  <w:rPrChange w:id="161" w:author="Auteur">
                    <w:rPr>
                      <w:rFonts w:cs="Arial"/>
                      <w:b/>
                      <w:bCs/>
                      <w:color w:val="222222"/>
                      <w:sz w:val="21"/>
                      <w:szCs w:val="21"/>
                      <w:shd w:val="clear" w:color="auto" w:fill="FFFFFF"/>
                    </w:rPr>
                  </w:rPrChange>
                </w:rPr>
                <w:t>International Business Systems</w:t>
              </w:r>
            </w:ins>
          </w:p>
        </w:tc>
      </w:tr>
    </w:tbl>
    <w:p w14:paraId="4C784708" w14:textId="77777777" w:rsidR="005E5BF0" w:rsidRPr="005E5BF0" w:rsidDel="001D4E55" w:rsidRDefault="005E5BF0" w:rsidP="005E5BF0">
      <w:pPr>
        <w:rPr>
          <w:del w:id="162" w:author="Auteur"/>
          <w:rStyle w:val="Zwaar"/>
          <w:rPrChange w:id="163" w:author="Auteur">
            <w:rPr>
              <w:del w:id="164" w:author="Auteur"/>
              <w:rFonts w:cs="Arial"/>
              <w:b/>
              <w:sz w:val="28"/>
              <w:szCs w:val="20"/>
              <w:lang w:eastAsia="en-US"/>
            </w:rPr>
          </w:rPrChange>
        </w:rPr>
      </w:pPr>
      <w:del w:id="165" w:author="Auteur">
        <w:r w:rsidRPr="005E5BF0" w:rsidDel="00F06D67">
          <w:rPr>
            <w:rStyle w:val="Zwaar"/>
            <w:rPrChange w:id="166" w:author="Auteur">
              <w:rPr>
                <w:rFonts w:ascii="Myriad Web Pro" w:hAnsi="Myriad Web Pro" w:cs="Arial"/>
                <w:sz w:val="28"/>
              </w:rPr>
            </w:rPrChange>
          </w:rPr>
          <w:br w:type="page"/>
        </w:r>
      </w:del>
    </w:p>
    <w:p w14:paraId="3D49EE00" w14:textId="77777777" w:rsidR="005E5BF0" w:rsidRPr="005E5BF0" w:rsidRDefault="005E5BF0" w:rsidP="005E5BF0">
      <w:pPr>
        <w:rPr>
          <w:rStyle w:val="Zwaar"/>
          <w:rPrChange w:id="167" w:author="Auteur">
            <w:rPr/>
          </w:rPrChange>
        </w:rPr>
        <w:pPrChange w:id="168" w:author="Auteur">
          <w:pPr>
            <w:pStyle w:val="hoofdtitel"/>
            <w:spacing w:after="0"/>
          </w:pPr>
        </w:pPrChange>
      </w:pPr>
      <w:r w:rsidRPr="005E5BF0">
        <w:rPr>
          <w:rStyle w:val="Zwaar"/>
          <w:rPrChange w:id="169" w:author="Auteur">
            <w:rPr/>
          </w:rPrChange>
        </w:rPr>
        <w:t>Inhoudsopgave</w:t>
      </w:r>
      <w:bookmarkEnd w:id="70"/>
    </w:p>
    <w:p w14:paraId="583C45A6" w14:textId="77777777" w:rsidR="005E5BF0" w:rsidRPr="00D0263B" w:rsidRDefault="005E5BF0" w:rsidP="00484D1D">
      <w:pPr>
        <w:rPr>
          <w:lang w:eastAsia="en-US"/>
        </w:rPr>
      </w:pPr>
    </w:p>
    <w:p w14:paraId="6124CFB3" w14:textId="77777777" w:rsidR="005E5BF0" w:rsidRDefault="005E5BF0" w:rsidP="005E5BF0">
      <w:pPr>
        <w:pStyle w:val="Kop1"/>
        <w:ind w:left="0" w:firstLine="0"/>
      </w:pPr>
      <w:bookmarkStart w:id="170" w:name="_Toc306788995"/>
      <w:bookmarkStart w:id="171" w:name="_Toc523045080"/>
      <w:bookmarkStart w:id="172" w:name="_Toc523036245"/>
      <w:bookmarkStart w:id="173" w:name="_Toc483012340"/>
      <w:bookmarkStart w:id="174" w:name="_Toc507663527"/>
      <w:bookmarkStart w:id="175" w:name="_Toc517033704"/>
      <w:r>
        <w:t>Projectopdracht</w:t>
      </w:r>
      <w:bookmarkEnd w:id="174"/>
      <w:bookmarkEnd w:id="175"/>
    </w:p>
    <w:p w14:paraId="5C40F9CA" w14:textId="77777777" w:rsidR="005E5BF0" w:rsidRDefault="005E5BF0" w:rsidP="00484D1D"/>
    <w:p w14:paraId="43BBAC93" w14:textId="77777777" w:rsidR="005E5BF0" w:rsidRDefault="005E5BF0" w:rsidP="00484D1D">
      <w:pPr>
        <w:pStyle w:val="Kop2"/>
        <w:keepNext w:val="0"/>
        <w:tabs>
          <w:tab w:val="num" w:pos="709"/>
        </w:tabs>
        <w:ind w:left="709" w:hanging="709"/>
      </w:pPr>
      <w:bookmarkStart w:id="176" w:name="_Toc327581044"/>
      <w:bookmarkStart w:id="177" w:name="_Toc327581594"/>
      <w:bookmarkStart w:id="178" w:name="_Toc327583374"/>
      <w:bookmarkStart w:id="179" w:name="_Toc339966113"/>
      <w:bookmarkStart w:id="180" w:name="_Toc437980078"/>
      <w:bookmarkStart w:id="181" w:name="_Toc505599933"/>
      <w:bookmarkStart w:id="182" w:name="_Toc507663528"/>
      <w:bookmarkStart w:id="183" w:name="_Toc517033705"/>
      <w:bookmarkEnd w:id="170"/>
      <w:bookmarkEnd w:id="171"/>
      <w:bookmarkEnd w:id="172"/>
      <w:bookmarkEnd w:id="173"/>
      <w:r w:rsidRPr="00492252">
        <w:t xml:space="preserve">Doel van </w:t>
      </w:r>
      <w:r w:rsidRPr="00EF465E">
        <w:t>het</w:t>
      </w:r>
      <w:r w:rsidRPr="00492252">
        <w:t xml:space="preserve"> project</w:t>
      </w:r>
      <w:bookmarkEnd w:id="176"/>
      <w:bookmarkEnd w:id="177"/>
      <w:bookmarkEnd w:id="178"/>
      <w:bookmarkEnd w:id="179"/>
      <w:bookmarkEnd w:id="180"/>
      <w:bookmarkEnd w:id="181"/>
      <w:bookmarkEnd w:id="182"/>
      <w:bookmarkEnd w:id="183"/>
    </w:p>
    <w:p w14:paraId="11D8565A" w14:textId="77777777" w:rsidR="005E5BF0" w:rsidRDefault="005E5BF0" w:rsidP="00484D1D"/>
    <w:p w14:paraId="33757118" w14:textId="77777777" w:rsidR="005E5BF0" w:rsidRDefault="005E5BF0" w:rsidP="005E5BF0">
      <w:pPr>
        <w:pStyle w:val="Kop3"/>
        <w:ind w:left="0" w:firstLine="0"/>
      </w:pPr>
      <w:bookmarkStart w:id="184" w:name="_Toc507663529"/>
      <w:bookmarkStart w:id="185" w:name="_Toc517033706"/>
      <w:r>
        <w:t>Huidige situatie</w:t>
      </w:r>
      <w:bookmarkEnd w:id="184"/>
      <w:bookmarkEnd w:id="185"/>
    </w:p>
    <w:p w14:paraId="3B807A9D" w14:textId="77777777" w:rsidR="005E5BF0" w:rsidRPr="00CD2E2B" w:rsidRDefault="005E5BF0" w:rsidP="00484D1D">
      <w:pPr>
        <w:rPr>
          <w:color w:val="000000"/>
          <w:szCs w:val="20"/>
        </w:rPr>
      </w:pPr>
      <w:r w:rsidRPr="00CD2E2B">
        <w:rPr>
          <w:color w:val="000000"/>
          <w:szCs w:val="20"/>
        </w:rPr>
        <w:t xml:space="preserve">KSE heeft een procesmanagement systeem ontwikkeld waarmee batchprocessen geautomatiseerd kunnen worden. Dit systeem is in grote mate configureerbaar m.b.v. configuratie bestanden en configuratie tabellen in de database. De configuratie bestaat </w:t>
      </w:r>
      <w:commentRangeStart w:id="186"/>
      <w:del w:id="187" w:author="Auteur">
        <w:r w:rsidRPr="00CD2E2B" w:rsidDel="00951814">
          <w:rPr>
            <w:color w:val="000000"/>
            <w:szCs w:val="20"/>
          </w:rPr>
          <w:delText xml:space="preserve">enerzijds </w:delText>
        </w:r>
        <w:commentRangeEnd w:id="186"/>
        <w:r w:rsidDel="00951814">
          <w:rPr>
            <w:rStyle w:val="Verwijzingopmerking"/>
          </w:rPr>
          <w:commentReference w:id="186"/>
        </w:r>
      </w:del>
      <w:r w:rsidRPr="00CD2E2B">
        <w:rPr>
          <w:color w:val="000000"/>
          <w:szCs w:val="20"/>
        </w:rPr>
        <w:t xml:space="preserve">uit het vastleggen van de fabrieksconfiguratie. Daarnaast kan bepaalde functionaliteit in of uitgeschakeld worden met behulp van configuratie. </w:t>
      </w:r>
    </w:p>
    <w:p w14:paraId="4AECAB28" w14:textId="77777777" w:rsidR="005E5BF0" w:rsidRDefault="005E5BF0" w:rsidP="00484D1D">
      <w:pPr>
        <w:rPr>
          <w:rFonts w:ascii="Arial" w:hAnsi="Arial"/>
          <w:color w:val="000000"/>
          <w:szCs w:val="20"/>
        </w:rPr>
      </w:pPr>
    </w:p>
    <w:p w14:paraId="746EFA5D" w14:textId="77777777" w:rsidR="005E5BF0" w:rsidRDefault="005E5BF0" w:rsidP="005E5BF0">
      <w:pPr>
        <w:pStyle w:val="Kop3"/>
        <w:ind w:left="0" w:firstLine="0"/>
      </w:pPr>
      <w:bookmarkStart w:id="188" w:name="_Toc507663530"/>
      <w:bookmarkStart w:id="189" w:name="_Toc517033707"/>
      <w:r>
        <w:t>Probleemstelling</w:t>
      </w:r>
      <w:bookmarkEnd w:id="188"/>
      <w:bookmarkEnd w:id="189"/>
    </w:p>
    <w:p w14:paraId="6087C402" w14:textId="77777777" w:rsidR="005E5BF0" w:rsidRPr="00CD2E2B" w:rsidRDefault="005E5BF0" w:rsidP="00484D1D">
      <w:pPr>
        <w:rPr>
          <w:color w:val="000000"/>
          <w:szCs w:val="20"/>
        </w:rPr>
      </w:pPr>
      <w:r w:rsidRPr="00CD2E2B">
        <w:rPr>
          <w:color w:val="000000"/>
          <w:szCs w:val="20"/>
        </w:rPr>
        <w:t>Om het pakket voor een fabriek te configureren moeten een groot aantal tabellen op de juiste manier ingevuld worden. Op dit moment wordt dat gedaan op basis van een configuratie handleiding en een eenvoudige tool. In de bestaande tool kan de configuratie per tabel via een userinterface ingevuld worden. Als er een nieuwe lijn geconfigureerd moet worden dan moeten een aantal records in de juiste volgorde aan de diverse tabellen toegevoegd worden. Er is veel kennis van het systeem nodig om te weten welke gegevens nodig zijn en in welke volgorde de gegevens in welke tabellen ingevoerd moeten worden.</w:t>
      </w:r>
    </w:p>
    <w:p w14:paraId="5377753D" w14:textId="77777777" w:rsidR="005E5BF0" w:rsidRPr="00CD2E2B" w:rsidRDefault="005E5BF0" w:rsidP="00484D1D">
      <w:pPr>
        <w:rPr>
          <w:color w:val="000000"/>
          <w:szCs w:val="20"/>
        </w:rPr>
      </w:pPr>
    </w:p>
    <w:p w14:paraId="28D9904F" w14:textId="77777777" w:rsidR="005E5BF0" w:rsidRDefault="005E5BF0" w:rsidP="00484D1D">
      <w:pPr>
        <w:rPr>
          <w:ins w:id="190" w:author="Auteur"/>
          <w:color w:val="000000"/>
          <w:szCs w:val="20"/>
        </w:rPr>
      </w:pPr>
      <w:r w:rsidRPr="00CD2E2B">
        <w:rPr>
          <w:color w:val="000000"/>
          <w:szCs w:val="20"/>
        </w:rPr>
        <w:t>Het doorwerken van een +/- 300 pagina handleiding is tijdrovend. Ook bevordert dit het maken van configuratiefouten. Momenteel worden er veel fouten gemaakt die te wijten zijn aan verkeerde PROMASST MES configuraties.  Vaak worden deze configuratiefouten pas tijdens het (eind)testen of na de IBS gedetecteerd</w:t>
      </w:r>
      <w:del w:id="191" w:author="Auteur">
        <w:r w:rsidRPr="00CD2E2B" w:rsidDel="0080417D">
          <w:rPr>
            <w:color w:val="000000"/>
            <w:szCs w:val="20"/>
          </w:rPr>
          <w:delText xml:space="preserve"> en brengen </w:delText>
        </w:r>
        <w:commentRangeStart w:id="192"/>
        <w:r w:rsidRPr="00CD2E2B" w:rsidDel="0080417D">
          <w:rPr>
            <w:color w:val="000000"/>
            <w:szCs w:val="20"/>
          </w:rPr>
          <w:delText>altijd risico met zich mee</w:delText>
        </w:r>
        <w:commentRangeEnd w:id="192"/>
        <w:r w:rsidDel="0080417D">
          <w:rPr>
            <w:rStyle w:val="Verwijzingopmerking"/>
          </w:rPr>
          <w:commentReference w:id="192"/>
        </w:r>
      </w:del>
      <w:r w:rsidRPr="00CD2E2B">
        <w:rPr>
          <w:color w:val="000000"/>
          <w:szCs w:val="20"/>
        </w:rPr>
        <w:t>.</w:t>
      </w:r>
      <w:del w:id="193" w:author="Auteur">
        <w:r w:rsidRPr="00CD2E2B" w:rsidDel="006D298E">
          <w:rPr>
            <w:color w:val="000000"/>
            <w:szCs w:val="20"/>
          </w:rPr>
          <w:delText xml:space="preserve"> </w:delText>
        </w:r>
      </w:del>
      <w:ins w:id="194" w:author="Auteur">
        <w:r>
          <w:rPr>
            <w:color w:val="000000"/>
            <w:szCs w:val="20"/>
          </w:rPr>
          <w:t xml:space="preserve"> Per fout kost het ongeveer 4 uur voor een engineer om dit te kunnen verhelpen</w:t>
        </w:r>
      </w:ins>
      <w:commentRangeStart w:id="195"/>
      <w:del w:id="196" w:author="Auteur">
        <w:r w:rsidRPr="00CD2E2B" w:rsidDel="006D298E">
          <w:rPr>
            <w:color w:val="000000"/>
            <w:szCs w:val="20"/>
          </w:rPr>
          <w:delText>Dit kost naar schatting al snel 4 manuur per fout afhankelijk van het type fout</w:delText>
        </w:r>
        <w:commentRangeEnd w:id="195"/>
        <w:r w:rsidDel="006D298E">
          <w:rPr>
            <w:rStyle w:val="Verwijzingopmerking"/>
          </w:rPr>
          <w:commentReference w:id="195"/>
        </w:r>
      </w:del>
      <w:r w:rsidRPr="00CD2E2B">
        <w:rPr>
          <w:color w:val="000000"/>
          <w:szCs w:val="20"/>
        </w:rPr>
        <w:t xml:space="preserve">. </w:t>
      </w:r>
    </w:p>
    <w:p w14:paraId="3D81F6CC" w14:textId="77777777" w:rsidR="005E5BF0" w:rsidRDefault="005E5BF0" w:rsidP="00484D1D">
      <w:pPr>
        <w:rPr>
          <w:ins w:id="197" w:author="Auteur"/>
          <w:color w:val="000000"/>
          <w:szCs w:val="20"/>
        </w:rPr>
      </w:pPr>
    </w:p>
    <w:p w14:paraId="3DE5D09E" w14:textId="77777777" w:rsidR="005E5BF0" w:rsidRPr="00CD2E2B" w:rsidRDefault="005E5BF0" w:rsidP="00484D1D">
      <w:pPr>
        <w:rPr>
          <w:color w:val="000000"/>
          <w:szCs w:val="20"/>
        </w:rPr>
      </w:pPr>
      <w:ins w:id="198" w:author="Auteur">
        <w:r>
          <w:t xml:space="preserve">De vorige stagiair heeft een pilotversie van de applicatie werkend </w:t>
        </w:r>
      </w:ins>
      <w:commentRangeStart w:id="199"/>
      <w:del w:id="200" w:author="Auteur">
        <w:r w:rsidDel="00C75141">
          <w:rPr>
            <w:rStyle w:val="Verwijzingopmerking"/>
          </w:rPr>
          <w:commentReference w:id="201"/>
        </w:r>
        <w:commentRangeEnd w:id="199"/>
        <w:r w:rsidDel="00FE1718">
          <w:rPr>
            <w:rStyle w:val="Verwijzingopmerking"/>
          </w:rPr>
          <w:commentReference w:id="199"/>
        </w:r>
      </w:del>
      <w:ins w:id="202" w:author="Auteur">
        <w:r>
          <w:t xml:space="preserve">gekregen ook kunnen er </w:t>
        </w:r>
      </w:ins>
      <w:del w:id="203" w:author="Auteur">
        <w:r w:rsidDel="00FE1718">
          <w:rPr>
            <w:rStyle w:val="Verwijzingopmerking"/>
          </w:rPr>
          <w:commentReference w:id="204"/>
        </w:r>
      </w:del>
      <w:ins w:id="205" w:author="Auteur">
        <w:r>
          <w:t>configuratie bestanden gemaakt worden die opgeslagen kunnen worden als Xml-bestanden. Alleen zitten er nog diverse bugs in de huidige applicatie en is die niet zeer goed geprogrammeerd qua code kwaliteit. Het is aan de stagiair de taak om de Applicatie uit te breiden en op te schonen of zelf de code opnieuw op te bouwen en ervoor te zorgen dat de applicatie bruikbaar is voor het bedrijf.</w:t>
        </w:r>
      </w:ins>
    </w:p>
    <w:p w14:paraId="34811571" w14:textId="77777777" w:rsidR="005E5BF0" w:rsidRDefault="005E5BF0" w:rsidP="00484D1D">
      <w:pPr>
        <w:rPr>
          <w:ins w:id="206" w:author="Auteur"/>
          <w:color w:val="000000"/>
          <w:szCs w:val="20"/>
        </w:rPr>
      </w:pPr>
    </w:p>
    <w:p w14:paraId="572053EF" w14:textId="77777777" w:rsidR="005E5BF0" w:rsidRDefault="005E5BF0" w:rsidP="00484D1D">
      <w:pPr>
        <w:rPr>
          <w:ins w:id="207" w:author="Auteur"/>
          <w:b/>
          <w:color w:val="000000"/>
          <w:szCs w:val="20"/>
        </w:rPr>
      </w:pPr>
      <w:ins w:id="208" w:author="Auteur">
        <w:r w:rsidRPr="005E5BF0">
          <w:rPr>
            <w:b/>
            <w:color w:val="000000"/>
            <w:szCs w:val="20"/>
            <w:rPrChange w:id="209" w:author="Auteur">
              <w:rPr>
                <w:color w:val="000000"/>
                <w:szCs w:val="20"/>
              </w:rPr>
            </w:rPrChange>
          </w:rPr>
          <w:t>Probleemstelling samengevat</w:t>
        </w:r>
      </w:ins>
    </w:p>
    <w:p w14:paraId="0E40E765" w14:textId="77777777" w:rsidR="005E5BF0" w:rsidRPr="005E5BF0" w:rsidRDefault="005E5BF0" w:rsidP="00484D1D">
      <w:pPr>
        <w:rPr>
          <w:ins w:id="210" w:author="Auteur"/>
          <w:color w:val="000000"/>
          <w:szCs w:val="20"/>
          <w:rPrChange w:id="211" w:author="Auteur">
            <w:rPr>
              <w:ins w:id="212" w:author="Auteur"/>
              <w:b/>
              <w:color w:val="000000"/>
              <w:szCs w:val="20"/>
            </w:rPr>
          </w:rPrChange>
        </w:rPr>
      </w:pPr>
      <w:ins w:id="213" w:author="Auteur">
        <w:r w:rsidRPr="005E5BF0">
          <w:rPr>
            <w:color w:val="000000"/>
            <w:szCs w:val="20"/>
            <w:rPrChange w:id="214" w:author="Auteur">
              <w:rPr>
                <w:b/>
                <w:color w:val="000000"/>
                <w:szCs w:val="20"/>
              </w:rPr>
            </w:rPrChange>
          </w:rPr>
          <w:t xml:space="preserve">Het configureren van </w:t>
        </w:r>
        <w:r>
          <w:rPr>
            <w:color w:val="000000"/>
            <w:szCs w:val="20"/>
          </w:rPr>
          <w:t xml:space="preserve">het PROMASST MESS systeem </w:t>
        </w:r>
        <w:r w:rsidRPr="005E5BF0">
          <w:rPr>
            <w:color w:val="000000"/>
            <w:szCs w:val="20"/>
            <w:rPrChange w:id="215" w:author="Auteur">
              <w:rPr>
                <w:b/>
                <w:color w:val="000000"/>
                <w:szCs w:val="20"/>
              </w:rPr>
            </w:rPrChange>
          </w:rPr>
          <w:t xml:space="preserve">doormiddel van de huidige 300 pagina tellende handleiding is te lastig en levert </w:t>
        </w:r>
        <w:r>
          <w:rPr>
            <w:color w:val="000000"/>
            <w:szCs w:val="20"/>
          </w:rPr>
          <w:t xml:space="preserve">daarom </w:t>
        </w:r>
        <w:r w:rsidRPr="005E5BF0">
          <w:rPr>
            <w:color w:val="000000"/>
            <w:szCs w:val="20"/>
            <w:rPrChange w:id="216" w:author="Auteur">
              <w:rPr>
                <w:b/>
                <w:color w:val="000000"/>
                <w:szCs w:val="20"/>
              </w:rPr>
            </w:rPrChange>
          </w:rPr>
          <w:t>al snel fouten op.</w:t>
        </w:r>
      </w:ins>
    </w:p>
    <w:p w14:paraId="6AF9D2EC" w14:textId="77777777" w:rsidR="005E5BF0" w:rsidRPr="005E5BF0" w:rsidDel="00650715" w:rsidRDefault="005E5BF0" w:rsidP="00484D1D">
      <w:pPr>
        <w:rPr>
          <w:del w:id="217" w:author="Auteur"/>
          <w:b/>
          <w:color w:val="000000"/>
          <w:szCs w:val="20"/>
          <w:rPrChange w:id="218" w:author="Auteur">
            <w:rPr>
              <w:del w:id="219" w:author="Auteur"/>
              <w:color w:val="000000"/>
              <w:szCs w:val="20"/>
            </w:rPr>
          </w:rPrChange>
        </w:rPr>
      </w:pPr>
    </w:p>
    <w:p w14:paraId="0D1DA1A5" w14:textId="77777777" w:rsidR="005E5BF0" w:rsidRPr="00CD2E2B" w:rsidDel="00650715" w:rsidRDefault="005E5BF0" w:rsidP="00484D1D">
      <w:pPr>
        <w:rPr>
          <w:del w:id="220" w:author="Auteur"/>
          <w:color w:val="000000"/>
          <w:szCs w:val="20"/>
        </w:rPr>
      </w:pPr>
      <w:commentRangeStart w:id="221"/>
      <w:del w:id="222" w:author="Auteur">
        <w:r w:rsidRPr="00CD2E2B" w:rsidDel="00650715">
          <w:rPr>
            <w:color w:val="000000"/>
            <w:szCs w:val="20"/>
          </w:rPr>
          <w:delText>Ook wordt het configureren van PROMASST MES als lastig ervaren. Voornamelijk voor nieuwe medewerkers is dit een struikelblok. Het doorwerken van de huidige 300 pagina tellende handleiding draagt hier niet veel aan bij.</w:delText>
        </w:r>
        <w:commentRangeEnd w:id="221"/>
        <w:r w:rsidDel="00650715">
          <w:rPr>
            <w:rStyle w:val="Verwijzingopmerking"/>
          </w:rPr>
          <w:commentReference w:id="221"/>
        </w:r>
      </w:del>
    </w:p>
    <w:p w14:paraId="44CEFECC" w14:textId="77777777" w:rsidR="005E5BF0" w:rsidRDefault="005E5BF0" w:rsidP="00484D1D">
      <w:pPr>
        <w:rPr>
          <w:rFonts w:ascii="Arial" w:hAnsi="Arial"/>
          <w:color w:val="000000"/>
          <w:szCs w:val="20"/>
        </w:rPr>
      </w:pPr>
    </w:p>
    <w:p w14:paraId="5411B95E" w14:textId="77777777" w:rsidR="005E5BF0" w:rsidRPr="0019638E" w:rsidRDefault="005E5BF0" w:rsidP="005E5BF0">
      <w:pPr>
        <w:pStyle w:val="Kop3"/>
        <w:ind w:left="0" w:firstLine="0"/>
      </w:pPr>
      <w:bookmarkStart w:id="223" w:name="_Toc507663531"/>
      <w:bookmarkStart w:id="224" w:name="_Toc517033708"/>
      <w:r>
        <w:t>Beoogde oplossing</w:t>
      </w:r>
      <w:bookmarkEnd w:id="223"/>
      <w:bookmarkEnd w:id="224"/>
    </w:p>
    <w:p w14:paraId="47011C25" w14:textId="77777777" w:rsidR="005E5BF0" w:rsidRPr="00CD2E2B" w:rsidRDefault="005E5BF0" w:rsidP="00484D1D">
      <w:pPr>
        <w:rPr>
          <w:color w:val="000000"/>
          <w:szCs w:val="20"/>
        </w:rPr>
      </w:pPr>
      <w:r w:rsidRPr="00CD2E2B">
        <w:rPr>
          <w:color w:val="000000"/>
          <w:szCs w:val="20"/>
        </w:rPr>
        <w:t xml:space="preserve">Om het probleem op te lossen is een prototype gemaakt van een tool waarmee het pakket geconfigureerd kan worden. </w:t>
      </w:r>
      <w:ins w:id="225" w:author="Auteur">
        <w:r>
          <w:rPr>
            <w:color w:val="000000"/>
            <w:szCs w:val="20"/>
          </w:rPr>
          <w:t xml:space="preserve">De tool is tijdelijk door het personeel getest en heeft de werking daarmee aangetoond. </w:t>
        </w:r>
      </w:ins>
      <w:del w:id="226" w:author="Auteur">
        <w:r w:rsidRPr="00CD2E2B" w:rsidDel="00650FE8">
          <w:rPr>
            <w:color w:val="000000"/>
            <w:szCs w:val="20"/>
          </w:rPr>
          <w:delText xml:space="preserve">Met dit prototype </w:delText>
        </w:r>
        <w:commentRangeStart w:id="227"/>
        <w:r w:rsidRPr="00CD2E2B" w:rsidDel="00650FE8">
          <w:rPr>
            <w:color w:val="000000"/>
            <w:szCs w:val="20"/>
          </w:rPr>
          <w:delText>is de bruikbaarheid van de tool aangetoond</w:delText>
        </w:r>
        <w:commentRangeEnd w:id="227"/>
        <w:r w:rsidDel="00650FE8">
          <w:rPr>
            <w:rStyle w:val="Verwijzingopmerking"/>
          </w:rPr>
          <w:commentReference w:id="227"/>
        </w:r>
        <w:r w:rsidRPr="00CD2E2B" w:rsidDel="00650FE8">
          <w:rPr>
            <w:color w:val="000000"/>
            <w:szCs w:val="20"/>
          </w:rPr>
          <w:delText xml:space="preserve">. </w:delText>
        </w:r>
      </w:del>
      <w:r w:rsidRPr="00CD2E2B">
        <w:rPr>
          <w:color w:val="000000"/>
          <w:szCs w:val="20"/>
        </w:rPr>
        <w:t xml:space="preserve">De tool bevat echter nog te weinig functionaliteit om in de praktijk toegepast te kunnen worden. Na het uitvoeren van deze stageopdracht moet dat wel het geval zijn. </w:t>
      </w:r>
    </w:p>
    <w:p w14:paraId="10A19ED8" w14:textId="77777777" w:rsidR="005E5BF0" w:rsidRDefault="005E5BF0" w:rsidP="00484D1D"/>
    <w:p w14:paraId="2357916C" w14:textId="77777777" w:rsidR="005E5BF0" w:rsidRPr="00492252" w:rsidRDefault="005E5BF0" w:rsidP="00484D1D">
      <w:commentRangeStart w:id="228"/>
      <w:del w:id="229" w:author="Auteur">
        <w:r w:rsidDel="00650FE8">
          <w:delText>De vorige stagiair heeft de applicatie werkende gekregen en er kunnen configuratie bestanden gemaakt worden die opgeslagen kunnen worden als. Xml-bestanden. Alleen zitten er nog diverse bugs in de huidige applicatie en is die niet zeer goed geprogrammeerd qua code kwaliteit. Het is aan de stagiair de taak om de Applicatie op te schonen en ervoor ter zorgen dat de applicatie bruikbaar is voor het bedrijf.</w:delText>
        </w:r>
        <w:commentRangeEnd w:id="228"/>
        <w:r w:rsidDel="00650FE8">
          <w:rPr>
            <w:rStyle w:val="Verwijzingopmerking"/>
          </w:rPr>
          <w:commentReference w:id="228"/>
        </w:r>
      </w:del>
      <w:r>
        <w:br w:type="page"/>
      </w:r>
    </w:p>
    <w:p w14:paraId="7172A49D" w14:textId="77777777" w:rsidR="005E5BF0" w:rsidRDefault="005E5BF0" w:rsidP="00484D1D">
      <w:pPr>
        <w:pStyle w:val="Kop2"/>
        <w:keepNext w:val="0"/>
        <w:tabs>
          <w:tab w:val="num" w:pos="709"/>
        </w:tabs>
        <w:ind w:left="709" w:hanging="709"/>
        <w:rPr>
          <w:ins w:id="230" w:author="Auteur"/>
        </w:rPr>
      </w:pPr>
      <w:bookmarkStart w:id="231" w:name="_Toc505599934"/>
      <w:bookmarkStart w:id="232" w:name="_Toc507663532"/>
      <w:bookmarkStart w:id="233" w:name="_Toc327581046"/>
      <w:bookmarkStart w:id="234" w:name="_Toc327581596"/>
      <w:bookmarkStart w:id="235" w:name="_Toc327583376"/>
      <w:bookmarkStart w:id="236" w:name="_Toc517033709"/>
      <w:r>
        <w:lastRenderedPageBreak/>
        <w:t>Doel van dit document</w:t>
      </w:r>
      <w:bookmarkEnd w:id="231"/>
      <w:bookmarkEnd w:id="232"/>
      <w:bookmarkEnd w:id="236"/>
    </w:p>
    <w:p w14:paraId="562206B5" w14:textId="77777777" w:rsidR="005E5BF0" w:rsidRDefault="005E5BF0" w:rsidP="00484D1D">
      <w:pPr>
        <w:rPr>
          <w:ins w:id="237" w:author="Auteur"/>
        </w:rPr>
      </w:pPr>
      <w:ins w:id="238" w:author="Auteur">
        <w:r>
          <w:t xml:space="preserve">Dit document is gericht op 3 partijen: De stagiair, stagebegeleider van het Fontys en de stagebegeleider van KSE. </w:t>
        </w:r>
      </w:ins>
    </w:p>
    <w:p w14:paraId="72682857" w14:textId="77777777" w:rsidR="005E5BF0" w:rsidRDefault="005E5BF0" w:rsidP="00484D1D">
      <w:pPr>
        <w:rPr>
          <w:ins w:id="239" w:author="Auteur"/>
        </w:rPr>
      </w:pPr>
      <w:ins w:id="240" w:author="Auteur">
        <w:r>
          <w:t>De partijen zullen gedeelde duidelijkheid krijgen over de volgende onderdelen:</w:t>
        </w:r>
      </w:ins>
    </w:p>
    <w:p w14:paraId="20E08299" w14:textId="77777777" w:rsidR="005E5BF0" w:rsidRDefault="005E5BF0" w:rsidP="00484D1D">
      <w:pPr>
        <w:rPr>
          <w:ins w:id="241" w:author="Auteur"/>
        </w:rPr>
      </w:pPr>
    </w:p>
    <w:p w14:paraId="5FFEFE1F" w14:textId="77777777" w:rsidR="005E5BF0" w:rsidRDefault="005E5BF0" w:rsidP="005E5BF0">
      <w:pPr>
        <w:pStyle w:val="Lijstalinea"/>
        <w:numPr>
          <w:ilvl w:val="0"/>
          <w:numId w:val="172"/>
        </w:numPr>
        <w:rPr>
          <w:ins w:id="242" w:author="Auteur"/>
        </w:rPr>
      </w:pPr>
      <w:ins w:id="243" w:author="Auteur">
        <w:r>
          <w:t>De grove planning van de stageperiode.</w:t>
        </w:r>
      </w:ins>
    </w:p>
    <w:p w14:paraId="5467E398" w14:textId="77777777" w:rsidR="005E5BF0" w:rsidRDefault="005E5BF0" w:rsidP="005E5BF0">
      <w:pPr>
        <w:pStyle w:val="Lijstalinea"/>
        <w:numPr>
          <w:ilvl w:val="0"/>
          <w:numId w:val="172"/>
        </w:numPr>
        <w:rPr>
          <w:ins w:id="244" w:author="Auteur"/>
        </w:rPr>
      </w:pPr>
      <w:ins w:id="245" w:author="Auteur">
        <w:r>
          <w:t>Welke onderdelen wel en niet tot het project behoren.</w:t>
        </w:r>
      </w:ins>
    </w:p>
    <w:p w14:paraId="3093337C" w14:textId="77777777" w:rsidR="005E5BF0" w:rsidRDefault="005E5BF0" w:rsidP="005E5BF0">
      <w:pPr>
        <w:pStyle w:val="Lijstalinea"/>
        <w:numPr>
          <w:ilvl w:val="0"/>
          <w:numId w:val="172"/>
        </w:numPr>
        <w:rPr>
          <w:ins w:id="246" w:author="Auteur"/>
        </w:rPr>
      </w:pPr>
      <w:ins w:id="247" w:author="Auteur">
        <w:r>
          <w:t>Het eindproduct.</w:t>
        </w:r>
      </w:ins>
    </w:p>
    <w:p w14:paraId="1A2AD9CA" w14:textId="77777777" w:rsidR="005E5BF0" w:rsidRDefault="005E5BF0" w:rsidP="005E5BF0">
      <w:pPr>
        <w:pStyle w:val="Lijstalinea"/>
        <w:numPr>
          <w:ilvl w:val="0"/>
          <w:numId w:val="172"/>
        </w:numPr>
        <w:rPr>
          <w:ins w:id="248" w:author="Auteur"/>
        </w:rPr>
      </w:pPr>
      <w:ins w:id="249" w:author="Auteur">
        <w:r>
          <w:t>Hoe de begeleiding is georganiseerd</w:t>
        </w:r>
      </w:ins>
    </w:p>
    <w:p w14:paraId="78F1E7A1" w14:textId="77777777" w:rsidR="005E5BF0" w:rsidRPr="00A93169" w:rsidDel="00F11D62" w:rsidRDefault="005E5BF0">
      <w:pPr>
        <w:rPr>
          <w:del w:id="250" w:author="Auteur"/>
        </w:rPr>
        <w:pPrChange w:id="251" w:author="Koen Wartenberg" w:date="2018-02-09T13:49:00Z">
          <w:pPr>
            <w:pStyle w:val="Kop2"/>
            <w:keepNext w:val="0"/>
            <w:tabs>
              <w:tab w:val="num" w:pos="709"/>
            </w:tabs>
            <w:ind w:left="709" w:hanging="709"/>
          </w:pPr>
        </w:pPrChange>
      </w:pPr>
    </w:p>
    <w:p w14:paraId="7350161A" w14:textId="77777777" w:rsidR="005E5BF0" w:rsidDel="00F11D62" w:rsidRDefault="005E5BF0" w:rsidP="00484D1D">
      <w:pPr>
        <w:rPr>
          <w:del w:id="252" w:author="Auteur"/>
        </w:rPr>
      </w:pPr>
      <w:del w:id="253" w:author="Auteur">
        <w:r w:rsidDel="00F11D62">
          <w:delText>Dit document is gericht op 3 partijen. Het document dient ten eerste voor de stagiair zelf zodat hij zijn opdracht duidelijk kan krijgen</w:delText>
        </w:r>
        <w:r w:rsidDel="00CB0DB6">
          <w:delText xml:space="preserve"> </w:delText>
        </w:r>
        <w:commentRangeStart w:id="254"/>
        <w:r w:rsidDel="00CB0DB6">
          <w:delText>en gewezen kan worden op eventuele fouten</w:delText>
        </w:r>
        <w:commentRangeEnd w:id="254"/>
        <w:r w:rsidDel="00CB0DB6">
          <w:rPr>
            <w:rStyle w:val="Verwijzingopmerking"/>
          </w:rPr>
          <w:commentReference w:id="254"/>
        </w:r>
        <w:r w:rsidDel="00CB0DB6">
          <w:delText xml:space="preserve">. </w:delText>
        </w:r>
        <w:r w:rsidDel="00F11D62">
          <w:delText xml:space="preserve">Verder kan er alvast een grove planning gemaakt worden, Risico’s kunnen tot een zekere </w:delText>
        </w:r>
        <w:commentRangeStart w:id="255"/>
        <w:r w:rsidDel="00F11D62">
          <w:delText xml:space="preserve">lengte </w:delText>
        </w:r>
        <w:commentRangeEnd w:id="255"/>
        <w:r w:rsidDel="00F11D62">
          <w:rPr>
            <w:rStyle w:val="Verwijzingopmerking"/>
          </w:rPr>
          <w:commentReference w:id="255"/>
        </w:r>
        <w:r w:rsidDel="00F11D62">
          <w:delText>bepaald worden. Ook wordt het eindproduct verduidelijkt.</w:delText>
        </w:r>
      </w:del>
    </w:p>
    <w:p w14:paraId="626CE525" w14:textId="77777777" w:rsidR="005E5BF0" w:rsidDel="00F11D62" w:rsidRDefault="005E5BF0" w:rsidP="00484D1D">
      <w:pPr>
        <w:rPr>
          <w:del w:id="256" w:author="Auteur"/>
        </w:rPr>
      </w:pPr>
      <w:commentRangeStart w:id="257"/>
      <w:del w:id="258" w:author="Auteur">
        <w:r w:rsidDel="00F11D62">
          <w:delText>Voor het Fontys en de stagebegeleider ervan</w:delText>
        </w:r>
        <w:commentRangeEnd w:id="257"/>
        <w:r w:rsidDel="00F11D62">
          <w:rPr>
            <w:rStyle w:val="Verwijzingopmerking"/>
          </w:rPr>
          <w:commentReference w:id="257"/>
        </w:r>
        <w:r w:rsidDel="00F11D62">
          <w:delText>. Hiermee kunnen ze inzien wat het project inhoudt en hoe de stagiair dit zal gaan verwezenlijken.</w:delText>
        </w:r>
      </w:del>
    </w:p>
    <w:p w14:paraId="069FA678" w14:textId="77777777" w:rsidR="005E5BF0" w:rsidRPr="00291F02" w:rsidDel="00F11D62" w:rsidRDefault="005E5BF0" w:rsidP="00484D1D">
      <w:pPr>
        <w:rPr>
          <w:del w:id="259" w:author="Auteur"/>
        </w:rPr>
      </w:pPr>
      <w:del w:id="260" w:author="Auteur">
        <w:r w:rsidDel="00F11D62">
          <w:delText xml:space="preserve">Als laatste is het bedoelt voor KSE en de stagebegeleider ervan. Hiermee kunnen zij mee inzien hoe de stagiair het product interpreteert en hoe het product zal worden ontwikkeld. Mochten er </w:delText>
        </w:r>
        <w:commentRangeStart w:id="261"/>
        <w:r w:rsidDel="00F11D62">
          <w:delText xml:space="preserve">nog fouten </w:delText>
        </w:r>
        <w:commentRangeEnd w:id="261"/>
        <w:r w:rsidDel="00F11D62">
          <w:rPr>
            <w:rStyle w:val="Verwijzingopmerking"/>
          </w:rPr>
          <w:commentReference w:id="261"/>
        </w:r>
        <w:r w:rsidDel="00F11D62">
          <w:delText xml:space="preserve">in voorkomen </w:delText>
        </w:r>
        <w:r w:rsidDel="00712DF1">
          <w:delText>dan kunnen ze er zo vroeg mogelijk verwijderd worden.</w:delText>
        </w:r>
      </w:del>
    </w:p>
    <w:p w14:paraId="35C1FDE5" w14:textId="77777777" w:rsidR="005E5BF0" w:rsidRDefault="005E5BF0" w:rsidP="00484D1D"/>
    <w:p w14:paraId="6E360BC9" w14:textId="77777777" w:rsidR="005E5BF0" w:rsidRDefault="005E5BF0" w:rsidP="00484D1D">
      <w:pPr>
        <w:pStyle w:val="Kop2"/>
        <w:keepNext w:val="0"/>
        <w:tabs>
          <w:tab w:val="num" w:pos="709"/>
        </w:tabs>
        <w:ind w:left="709" w:hanging="709"/>
      </w:pPr>
      <w:bookmarkStart w:id="262" w:name="_Toc437980080"/>
      <w:bookmarkStart w:id="263" w:name="_Toc505599935"/>
      <w:bookmarkStart w:id="264" w:name="_Toc507663533"/>
      <w:bookmarkStart w:id="265" w:name="_Toc517033710"/>
      <w:r>
        <w:t>Begrenzing</w:t>
      </w:r>
      <w:bookmarkEnd w:id="233"/>
      <w:bookmarkEnd w:id="234"/>
      <w:bookmarkEnd w:id="235"/>
      <w:bookmarkEnd w:id="262"/>
      <w:bookmarkEnd w:id="263"/>
      <w:bookmarkEnd w:id="264"/>
      <w:bookmarkEnd w:id="265"/>
    </w:p>
    <w:p w14:paraId="2A6F16CE" w14:textId="77777777" w:rsidR="005E5BF0" w:rsidRPr="0019608C" w:rsidRDefault="005E5BF0" w:rsidP="00484D1D"/>
    <w:tbl>
      <w:tblPr>
        <w:tblW w:w="0" w:type="auto"/>
        <w:tblInd w:w="108"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4536"/>
        <w:gridCol w:w="4820"/>
      </w:tblGrid>
      <w:tr w:rsidR="005E5BF0" w:rsidRPr="00C63FDB" w14:paraId="486D56A4" w14:textId="77777777" w:rsidTr="00484D1D">
        <w:trPr>
          <w:cantSplit/>
          <w:trHeight w:val="454"/>
        </w:trPr>
        <w:tc>
          <w:tcPr>
            <w:tcW w:w="4536" w:type="dxa"/>
            <w:shd w:val="clear" w:color="auto" w:fill="FFFFFF" w:themeFill="background1"/>
          </w:tcPr>
          <w:p w14:paraId="02CAAF30" w14:textId="77777777" w:rsidR="005E5BF0" w:rsidRPr="00C63FDB" w:rsidRDefault="005E5BF0" w:rsidP="00484D1D">
            <w:pPr>
              <w:pStyle w:val="tabelheader"/>
              <w:rPr>
                <w:b/>
                <w:color w:val="1F497D" w:themeColor="text2"/>
                <w:sz w:val="20"/>
              </w:rPr>
            </w:pPr>
            <w:r w:rsidRPr="006F3A82">
              <w:rPr>
                <w:b/>
                <w:sz w:val="20"/>
              </w:rPr>
              <w:t>Tot het project behoort:</w:t>
            </w:r>
          </w:p>
        </w:tc>
        <w:tc>
          <w:tcPr>
            <w:tcW w:w="4820" w:type="dxa"/>
            <w:shd w:val="clear" w:color="auto" w:fill="D9D9D9" w:themeFill="background1" w:themeFillShade="D9"/>
          </w:tcPr>
          <w:p w14:paraId="34AF6974" w14:textId="77777777" w:rsidR="005E5BF0" w:rsidRPr="006F3A82" w:rsidRDefault="005E5BF0" w:rsidP="00484D1D">
            <w:pPr>
              <w:pStyle w:val="tabelheader"/>
              <w:rPr>
                <w:b/>
                <w:sz w:val="20"/>
              </w:rPr>
            </w:pPr>
            <w:r w:rsidRPr="006F3A82">
              <w:rPr>
                <w:b/>
                <w:sz w:val="20"/>
              </w:rPr>
              <w:t>Tot het project behoort niet:</w:t>
            </w:r>
          </w:p>
        </w:tc>
      </w:tr>
      <w:tr w:rsidR="005E5BF0" w:rsidRPr="00C63FDB" w14:paraId="5E42F8F4" w14:textId="77777777" w:rsidTr="00484D1D">
        <w:trPr>
          <w:cantSplit/>
          <w:trHeight w:val="340"/>
        </w:trPr>
        <w:tc>
          <w:tcPr>
            <w:tcW w:w="4536" w:type="dxa"/>
          </w:tcPr>
          <w:p w14:paraId="25A1B7B5" w14:textId="77777777" w:rsidR="005E5BF0" w:rsidRPr="005E5BF0" w:rsidRDefault="005E5BF0" w:rsidP="007A7310">
            <w:pPr>
              <w:pStyle w:val="Tabelbody"/>
              <w:rPr>
                <w:rPrChange w:id="266" w:author="Auteur">
                  <w:rPr>
                    <w:sz w:val="20"/>
                  </w:rPr>
                </w:rPrChange>
              </w:rPr>
            </w:pPr>
            <w:ins w:id="267" w:author="Auteur">
              <w:r>
                <w:t>Er moeten nieuwe functionaliteiten geïmplementeerd worden zodat naast transportlijnen ook innamelijnen, menglijnen, perslijnen en afgifte lijnen geconfigureerd kunnen worden.</w:t>
              </w:r>
            </w:ins>
            <w:del w:id="268" w:author="Auteur">
              <w:r w:rsidRPr="005E5BF0" w:rsidDel="00FE1718">
                <w:rPr>
                  <w:rPrChange w:id="269" w:author="Auteur">
                    <w:rPr>
                      <w:sz w:val="20"/>
                    </w:rPr>
                  </w:rPrChange>
                </w:rPr>
                <w:delText xml:space="preserve">Handmatig een transportlijn configureren </w:delText>
              </w:r>
            </w:del>
          </w:p>
        </w:tc>
        <w:tc>
          <w:tcPr>
            <w:tcW w:w="4820" w:type="dxa"/>
          </w:tcPr>
          <w:p w14:paraId="48116455" w14:textId="77777777" w:rsidR="005E5BF0" w:rsidRPr="005E5BF0" w:rsidRDefault="005E5BF0" w:rsidP="007A7310">
            <w:pPr>
              <w:pStyle w:val="Tabelbody"/>
              <w:rPr>
                <w:rPrChange w:id="270" w:author="Auteur">
                  <w:rPr>
                    <w:sz w:val="20"/>
                  </w:rPr>
                </w:rPrChange>
              </w:rPr>
            </w:pPr>
            <w:r w:rsidRPr="005E5BF0">
              <w:rPr>
                <w:rPrChange w:id="271" w:author="Auteur">
                  <w:rPr>
                    <w:sz w:val="20"/>
                  </w:rPr>
                </w:rPrChange>
              </w:rPr>
              <w:t xml:space="preserve">Het maken van een </w:t>
            </w:r>
            <w:ins w:id="272" w:author="Auteur">
              <w:r>
                <w:t xml:space="preserve">nieuw </w:t>
              </w:r>
            </w:ins>
            <w:r w:rsidRPr="005E5BF0">
              <w:rPr>
                <w:rPrChange w:id="273" w:author="Auteur">
                  <w:rPr>
                    <w:sz w:val="20"/>
                  </w:rPr>
                </w:rPrChange>
              </w:rPr>
              <w:t>database ontwerp</w:t>
            </w:r>
          </w:p>
        </w:tc>
      </w:tr>
      <w:tr w:rsidR="005E5BF0" w:rsidRPr="00C63FDB" w14:paraId="7D2717B7" w14:textId="77777777" w:rsidTr="00484D1D">
        <w:trPr>
          <w:cantSplit/>
          <w:trHeight w:val="340"/>
        </w:trPr>
        <w:tc>
          <w:tcPr>
            <w:tcW w:w="4536" w:type="dxa"/>
          </w:tcPr>
          <w:p w14:paraId="4A558DF2" w14:textId="77777777" w:rsidR="005E5BF0" w:rsidRPr="005E5BF0" w:rsidRDefault="005E5BF0" w:rsidP="007A7310">
            <w:pPr>
              <w:pStyle w:val="Tabelbody"/>
              <w:rPr>
                <w:rPrChange w:id="274" w:author="Auteur">
                  <w:rPr>
                    <w:sz w:val="20"/>
                  </w:rPr>
                </w:rPrChange>
              </w:rPr>
            </w:pPr>
            <w:ins w:id="275" w:author="Auteur">
              <w:r>
                <w:t>De geïmplementeerde functionaliteiten testen.</w:t>
              </w:r>
            </w:ins>
            <w:commentRangeStart w:id="276"/>
            <w:del w:id="277" w:author="Auteur">
              <w:r w:rsidRPr="005E5BF0" w:rsidDel="00F11D62">
                <w:rPr>
                  <w:rPrChange w:id="278" w:author="Auteur">
                    <w:rPr>
                      <w:sz w:val="20"/>
                    </w:rPr>
                  </w:rPrChange>
                </w:rPr>
                <w:delText>T</w:delText>
              </w:r>
              <w:r w:rsidRPr="005E5BF0" w:rsidDel="008C378B">
                <w:rPr>
                  <w:rPrChange w:id="279" w:author="Auteur">
                    <w:rPr>
                      <w:sz w:val="20"/>
                    </w:rPr>
                  </w:rPrChange>
                </w:rPr>
                <w:delText>ransportlijn</w:delText>
              </w:r>
              <w:r w:rsidRPr="005E5BF0" w:rsidDel="00F11D62">
                <w:rPr>
                  <w:rPrChange w:id="280" w:author="Auteur">
                    <w:rPr>
                      <w:sz w:val="20"/>
                    </w:rPr>
                  </w:rPrChange>
                </w:rPr>
                <w:delText xml:space="preserve"> testen op een testsysteem</w:delText>
              </w:r>
              <w:commentRangeEnd w:id="276"/>
              <w:r w:rsidRPr="005E5BF0" w:rsidDel="00F11D62">
                <w:rPr>
                  <w:rStyle w:val="Verwijzingopmerking"/>
                  <w:sz w:val="18"/>
                  <w:lang w:eastAsia="nl-NL"/>
                  <w:rPrChange w:id="281" w:author="Auteur">
                    <w:rPr>
                      <w:rStyle w:val="Verwijzingopmerking"/>
                      <w:lang w:eastAsia="nl-NL"/>
                    </w:rPr>
                  </w:rPrChange>
                </w:rPr>
                <w:commentReference w:id="276"/>
              </w:r>
            </w:del>
          </w:p>
        </w:tc>
        <w:tc>
          <w:tcPr>
            <w:tcW w:w="4820" w:type="dxa"/>
          </w:tcPr>
          <w:p w14:paraId="4F334691" w14:textId="77777777" w:rsidR="005E5BF0" w:rsidRPr="005E5BF0" w:rsidRDefault="005E5BF0" w:rsidP="005E5BF0">
            <w:pPr>
              <w:pStyle w:val="Tabelbody"/>
              <w:rPr>
                <w:rPrChange w:id="282" w:author="Auteur">
                  <w:rPr>
                    <w:sz w:val="20"/>
                  </w:rPr>
                </w:rPrChange>
              </w:rPr>
              <w:pPrChange w:id="283" w:author="Auteur">
                <w:pPr>
                  <w:pStyle w:val="Tabelbody"/>
                </w:pPr>
              </w:pPrChange>
            </w:pPr>
            <w:r w:rsidRPr="005E5BF0">
              <w:rPr>
                <w:rPrChange w:id="284" w:author="Auteur">
                  <w:rPr>
                    <w:sz w:val="20"/>
                  </w:rPr>
                </w:rPrChange>
              </w:rPr>
              <w:t>Het maken van compleet nieuwe ontwerp documentatie.</w:t>
            </w:r>
          </w:p>
        </w:tc>
      </w:tr>
      <w:tr w:rsidR="005E5BF0" w:rsidRPr="00C63FDB" w14:paraId="2A12F16F" w14:textId="77777777" w:rsidTr="00484D1D">
        <w:trPr>
          <w:cantSplit/>
          <w:trHeight w:val="340"/>
        </w:trPr>
        <w:tc>
          <w:tcPr>
            <w:tcW w:w="4536" w:type="dxa"/>
          </w:tcPr>
          <w:p w14:paraId="5FC5CF06" w14:textId="77777777" w:rsidR="005E5BF0" w:rsidRPr="005E5BF0" w:rsidRDefault="005E5BF0" w:rsidP="007A7310">
            <w:pPr>
              <w:pStyle w:val="Tabelbody"/>
              <w:rPr>
                <w:rPrChange w:id="285" w:author="Auteur">
                  <w:rPr>
                    <w:sz w:val="20"/>
                  </w:rPr>
                </w:rPrChange>
              </w:rPr>
            </w:pPr>
            <w:r w:rsidRPr="005E5BF0">
              <w:rPr>
                <w:rPrChange w:id="286" w:author="Auteur">
                  <w:rPr>
                    <w:sz w:val="20"/>
                  </w:rPr>
                </w:rPrChange>
              </w:rPr>
              <w:t xml:space="preserve">Code </w:t>
            </w:r>
            <w:ins w:id="287" w:author="Auteur">
              <w:r w:rsidRPr="005E5BF0">
                <w:rPr>
                  <w:rPrChange w:id="288" w:author="Auteur">
                    <w:rPr>
                      <w:sz w:val="20"/>
                    </w:rPr>
                  </w:rPrChange>
                </w:rPr>
                <w:t>kwaliteit verbeteren</w:t>
              </w:r>
            </w:ins>
            <w:del w:id="289" w:author="Auteur">
              <w:r w:rsidRPr="005E5BF0" w:rsidDel="00F11D62">
                <w:rPr>
                  <w:rPrChange w:id="290" w:author="Auteur">
                    <w:rPr>
                      <w:sz w:val="20"/>
                    </w:rPr>
                  </w:rPrChange>
                </w:rPr>
                <w:delText xml:space="preserve">van de vorige stagiair </w:delText>
              </w:r>
              <w:commentRangeStart w:id="291"/>
              <w:r w:rsidRPr="005E5BF0" w:rsidDel="00F11D62">
                <w:rPr>
                  <w:rPrChange w:id="292" w:author="Auteur">
                    <w:rPr>
                      <w:sz w:val="20"/>
                    </w:rPr>
                  </w:rPrChange>
                </w:rPr>
                <w:delText xml:space="preserve">oppoetsen </w:delText>
              </w:r>
              <w:commentRangeEnd w:id="291"/>
              <w:r w:rsidRPr="005E5BF0" w:rsidDel="00F11D62">
                <w:rPr>
                  <w:rStyle w:val="Verwijzingopmerking"/>
                  <w:sz w:val="18"/>
                  <w:lang w:eastAsia="nl-NL"/>
                  <w:rPrChange w:id="293" w:author="Auteur">
                    <w:rPr>
                      <w:rStyle w:val="Verwijzingopmerking"/>
                      <w:lang w:eastAsia="nl-NL"/>
                    </w:rPr>
                  </w:rPrChange>
                </w:rPr>
                <w:commentReference w:id="291"/>
              </w:r>
              <w:r w:rsidRPr="005E5BF0" w:rsidDel="00F11D62">
                <w:rPr>
                  <w:rPrChange w:id="294" w:author="Auteur">
                    <w:rPr>
                      <w:sz w:val="20"/>
                    </w:rPr>
                  </w:rPrChange>
                </w:rPr>
                <w:delText>en hergebruiken</w:delText>
              </w:r>
            </w:del>
          </w:p>
        </w:tc>
        <w:tc>
          <w:tcPr>
            <w:tcW w:w="4820" w:type="dxa"/>
          </w:tcPr>
          <w:p w14:paraId="42A409A6" w14:textId="77777777" w:rsidR="005E5BF0" w:rsidRPr="005E5BF0" w:rsidRDefault="005E5BF0" w:rsidP="005E5BF0">
            <w:pPr>
              <w:pStyle w:val="Tabelbody"/>
              <w:rPr>
                <w:rPrChange w:id="295" w:author="Auteur">
                  <w:rPr>
                    <w:sz w:val="20"/>
                  </w:rPr>
                </w:rPrChange>
              </w:rPr>
              <w:pPrChange w:id="296" w:author="Auteur">
                <w:pPr>
                  <w:pStyle w:val="Tabelbody"/>
                </w:pPr>
              </w:pPrChange>
            </w:pPr>
            <w:r w:rsidRPr="005E5BF0">
              <w:rPr>
                <w:rPrChange w:id="297" w:author="Auteur">
                  <w:rPr>
                    <w:sz w:val="20"/>
                  </w:rPr>
                </w:rPrChange>
              </w:rPr>
              <w:t>Overige taken</w:t>
            </w:r>
          </w:p>
        </w:tc>
      </w:tr>
      <w:tr w:rsidR="005E5BF0" w:rsidRPr="00C63FDB" w14:paraId="2BD2CA38" w14:textId="77777777" w:rsidTr="00484D1D">
        <w:trPr>
          <w:cantSplit/>
          <w:trHeight w:val="340"/>
        </w:trPr>
        <w:tc>
          <w:tcPr>
            <w:tcW w:w="4536" w:type="dxa"/>
          </w:tcPr>
          <w:p w14:paraId="33C4F7C8" w14:textId="77777777" w:rsidR="005E5BF0" w:rsidRPr="005E5BF0" w:rsidRDefault="005E5BF0" w:rsidP="007A7310">
            <w:pPr>
              <w:pStyle w:val="Tabelbody"/>
              <w:rPr>
                <w:rPrChange w:id="298" w:author="Auteur">
                  <w:rPr>
                    <w:sz w:val="20"/>
                  </w:rPr>
                </w:rPrChange>
              </w:rPr>
            </w:pPr>
            <w:r w:rsidRPr="005E5BF0">
              <w:rPr>
                <w:rPrChange w:id="299" w:author="Auteur">
                  <w:rPr>
                    <w:sz w:val="20"/>
                  </w:rPr>
                </w:rPrChange>
              </w:rPr>
              <w:t xml:space="preserve">Doormiddel van use cases </w:t>
            </w:r>
            <w:ins w:id="300" w:author="Auteur">
              <w:r>
                <w:t xml:space="preserve">en/of user stories </w:t>
              </w:r>
            </w:ins>
            <w:r w:rsidRPr="005E5BF0">
              <w:rPr>
                <w:rPrChange w:id="301" w:author="Auteur">
                  <w:rPr>
                    <w:sz w:val="20"/>
                  </w:rPr>
                </w:rPrChange>
              </w:rPr>
              <w:t>nieuwe functionaliteiten in kaart brengen</w:t>
            </w:r>
            <w:ins w:id="302" w:author="Auteur">
              <w:r>
                <w:t xml:space="preserve"> </w:t>
              </w:r>
            </w:ins>
            <w:del w:id="303" w:author="Auteur">
              <w:r w:rsidRPr="005E5BF0" w:rsidDel="00C96E13">
                <w:rPr>
                  <w:rPrChange w:id="304" w:author="Auteur">
                    <w:rPr>
                      <w:sz w:val="20"/>
                    </w:rPr>
                  </w:rPrChange>
                </w:rPr>
                <w:delText>.</w:delText>
              </w:r>
            </w:del>
          </w:p>
        </w:tc>
        <w:tc>
          <w:tcPr>
            <w:tcW w:w="4820" w:type="dxa"/>
          </w:tcPr>
          <w:p w14:paraId="26627FEF" w14:textId="77777777" w:rsidR="005E5BF0" w:rsidRPr="005E5BF0" w:rsidRDefault="005E5BF0" w:rsidP="005E5BF0">
            <w:pPr>
              <w:pStyle w:val="Tabelbody"/>
              <w:rPr>
                <w:rPrChange w:id="305" w:author="Auteur">
                  <w:rPr>
                    <w:sz w:val="20"/>
                  </w:rPr>
                </w:rPrChange>
              </w:rPr>
              <w:pPrChange w:id="306" w:author="Auteur">
                <w:pPr>
                  <w:pStyle w:val="Tabelbody"/>
                </w:pPr>
              </w:pPrChange>
            </w:pPr>
          </w:p>
        </w:tc>
      </w:tr>
      <w:tr w:rsidR="005E5BF0" w:rsidRPr="00C63FDB" w14:paraId="455FA698" w14:textId="77777777" w:rsidTr="00484D1D">
        <w:trPr>
          <w:cantSplit/>
          <w:trHeight w:val="340"/>
        </w:trPr>
        <w:tc>
          <w:tcPr>
            <w:tcW w:w="4536" w:type="dxa"/>
          </w:tcPr>
          <w:p w14:paraId="50A48A61" w14:textId="77777777" w:rsidR="005E5BF0" w:rsidRPr="005E5BF0" w:rsidRDefault="005E5BF0" w:rsidP="007A7310">
            <w:pPr>
              <w:pStyle w:val="Tabelbody"/>
              <w:rPr>
                <w:rPrChange w:id="307" w:author="Auteur">
                  <w:rPr>
                    <w:sz w:val="20"/>
                  </w:rPr>
                </w:rPrChange>
              </w:rPr>
            </w:pPr>
            <w:r w:rsidRPr="005E5BF0">
              <w:rPr>
                <w:rPrChange w:id="308" w:author="Auteur">
                  <w:rPr>
                    <w:sz w:val="20"/>
                  </w:rPr>
                </w:rPrChange>
              </w:rPr>
              <w:t xml:space="preserve">Architectuur document </w:t>
            </w:r>
            <w:ins w:id="309" w:author="Auteur">
              <w:r w:rsidRPr="005E5BF0">
                <w:rPr>
                  <w:rPrChange w:id="310" w:author="Auteur">
                    <w:rPr>
                      <w:sz w:val="20"/>
                    </w:rPr>
                  </w:rPrChange>
                </w:rPr>
                <w:t>bestuderen, aanpassen en ontbrekende ontwerpen toevoegen.</w:t>
              </w:r>
            </w:ins>
            <w:del w:id="311" w:author="Auteur">
              <w:r w:rsidRPr="005E5BF0" w:rsidDel="00C96E13">
                <w:rPr>
                  <w:rPrChange w:id="312" w:author="Auteur">
                    <w:rPr>
                      <w:sz w:val="20"/>
                    </w:rPr>
                  </w:rPrChange>
                </w:rPr>
                <w:delText>bestuderen en aanpassen</w:delText>
              </w:r>
            </w:del>
          </w:p>
        </w:tc>
        <w:tc>
          <w:tcPr>
            <w:tcW w:w="4820" w:type="dxa"/>
          </w:tcPr>
          <w:p w14:paraId="535D8261" w14:textId="77777777" w:rsidR="005E5BF0" w:rsidRPr="005E5BF0" w:rsidRDefault="005E5BF0" w:rsidP="005E5BF0">
            <w:pPr>
              <w:pStyle w:val="Tabelbody"/>
              <w:rPr>
                <w:rPrChange w:id="313" w:author="Auteur">
                  <w:rPr>
                    <w:sz w:val="20"/>
                  </w:rPr>
                </w:rPrChange>
              </w:rPr>
              <w:pPrChange w:id="314" w:author="Auteur">
                <w:pPr>
                  <w:pStyle w:val="Tabelbody"/>
                </w:pPr>
              </w:pPrChange>
            </w:pPr>
          </w:p>
        </w:tc>
      </w:tr>
      <w:tr w:rsidR="005E5BF0" w:rsidRPr="00C63FDB" w14:paraId="6E1AB6BE" w14:textId="77777777" w:rsidTr="00484D1D">
        <w:trPr>
          <w:cantSplit/>
          <w:trHeight w:val="340"/>
        </w:trPr>
        <w:tc>
          <w:tcPr>
            <w:tcW w:w="4536" w:type="dxa"/>
          </w:tcPr>
          <w:p w14:paraId="0186E984" w14:textId="77777777" w:rsidR="005E5BF0" w:rsidRPr="005E5BF0" w:rsidRDefault="005E5BF0" w:rsidP="007A7310">
            <w:pPr>
              <w:pStyle w:val="Tabelbody"/>
              <w:rPr>
                <w:rPrChange w:id="315" w:author="Auteur">
                  <w:rPr>
                    <w:sz w:val="20"/>
                  </w:rPr>
                </w:rPrChange>
              </w:rPr>
            </w:pPr>
            <w:r w:rsidRPr="005E5BF0">
              <w:rPr>
                <w:rPrChange w:id="316" w:author="Auteur">
                  <w:rPr>
                    <w:sz w:val="20"/>
                  </w:rPr>
                </w:rPrChange>
              </w:rPr>
              <w:t>De XML-configuratie structu</w:t>
            </w:r>
            <w:ins w:id="317" w:author="Auteur">
              <w:r w:rsidRPr="005E5BF0">
                <w:rPr>
                  <w:rPrChange w:id="318" w:author="Auteur">
                    <w:rPr>
                      <w:sz w:val="20"/>
                    </w:rPr>
                  </w:rPrChange>
                </w:rPr>
                <w:t>ur verminderen en deel overzetten naar de database</w:t>
              </w:r>
              <w:r>
                <w:t>.</w:t>
              </w:r>
            </w:ins>
            <w:del w:id="319" w:author="Auteur">
              <w:r w:rsidRPr="005E5BF0" w:rsidDel="00C96E13">
                <w:rPr>
                  <w:rPrChange w:id="320" w:author="Auteur">
                    <w:rPr>
                      <w:sz w:val="20"/>
                    </w:rPr>
                  </w:rPrChange>
                </w:rPr>
                <w:delText>ur verbeteren</w:delText>
              </w:r>
            </w:del>
            <w:r w:rsidRPr="005E5BF0">
              <w:rPr>
                <w:rPrChange w:id="321" w:author="Auteur">
                  <w:rPr>
                    <w:sz w:val="20"/>
                  </w:rPr>
                </w:rPrChange>
              </w:rPr>
              <w:t xml:space="preserve"> </w:t>
            </w:r>
          </w:p>
        </w:tc>
        <w:tc>
          <w:tcPr>
            <w:tcW w:w="4820" w:type="dxa"/>
          </w:tcPr>
          <w:p w14:paraId="2FB92DB1" w14:textId="77777777" w:rsidR="005E5BF0" w:rsidRPr="005E5BF0" w:rsidRDefault="005E5BF0" w:rsidP="005E5BF0">
            <w:pPr>
              <w:pStyle w:val="Tabelbody"/>
              <w:rPr>
                <w:rPrChange w:id="322" w:author="Auteur">
                  <w:rPr>
                    <w:sz w:val="20"/>
                  </w:rPr>
                </w:rPrChange>
              </w:rPr>
              <w:pPrChange w:id="323" w:author="Auteur">
                <w:pPr>
                  <w:pStyle w:val="Tabelbody"/>
                </w:pPr>
              </w:pPrChange>
            </w:pPr>
          </w:p>
        </w:tc>
      </w:tr>
      <w:tr w:rsidR="005E5BF0" w:rsidRPr="00C63FDB" w14:paraId="5BB2E0F7" w14:textId="77777777" w:rsidTr="00484D1D">
        <w:trPr>
          <w:cantSplit/>
          <w:trHeight w:val="340"/>
        </w:trPr>
        <w:tc>
          <w:tcPr>
            <w:tcW w:w="4536" w:type="dxa"/>
          </w:tcPr>
          <w:p w14:paraId="11E17B65" w14:textId="77777777" w:rsidR="005E5BF0" w:rsidRPr="005E5BF0" w:rsidRDefault="005E5BF0" w:rsidP="007A7310">
            <w:pPr>
              <w:pStyle w:val="Tabelbody"/>
              <w:rPr>
                <w:rPrChange w:id="324" w:author="Auteur">
                  <w:rPr>
                    <w:sz w:val="20"/>
                  </w:rPr>
                </w:rPrChange>
              </w:rPr>
            </w:pPr>
            <w:r w:rsidRPr="005E5BF0">
              <w:rPr>
                <w:rPrChange w:id="325" w:author="Auteur">
                  <w:rPr>
                    <w:sz w:val="20"/>
                  </w:rPr>
                </w:rPrChange>
              </w:rPr>
              <w:t>UI-design verbeteren/aanpassen aan de hand van nieuwe functionaliteiten</w:t>
            </w:r>
          </w:p>
        </w:tc>
        <w:tc>
          <w:tcPr>
            <w:tcW w:w="4820" w:type="dxa"/>
          </w:tcPr>
          <w:p w14:paraId="12477DD4" w14:textId="77777777" w:rsidR="005E5BF0" w:rsidRPr="005E5BF0" w:rsidRDefault="005E5BF0" w:rsidP="005E5BF0">
            <w:pPr>
              <w:pStyle w:val="Tabelbody"/>
              <w:rPr>
                <w:rPrChange w:id="326" w:author="Auteur">
                  <w:rPr>
                    <w:sz w:val="20"/>
                  </w:rPr>
                </w:rPrChange>
              </w:rPr>
              <w:pPrChange w:id="327" w:author="Auteur">
                <w:pPr>
                  <w:pStyle w:val="Tabelbody"/>
                </w:pPr>
              </w:pPrChange>
            </w:pPr>
          </w:p>
        </w:tc>
      </w:tr>
      <w:tr w:rsidR="005E5BF0" w:rsidRPr="00C63FDB" w14:paraId="0C99E1CC" w14:textId="77777777" w:rsidTr="00484D1D">
        <w:trPr>
          <w:cantSplit/>
          <w:trHeight w:val="340"/>
        </w:trPr>
        <w:tc>
          <w:tcPr>
            <w:tcW w:w="4536" w:type="dxa"/>
          </w:tcPr>
          <w:p w14:paraId="786D5159" w14:textId="77777777" w:rsidR="005E5BF0" w:rsidRPr="005E5BF0" w:rsidRDefault="005E5BF0" w:rsidP="007A7310">
            <w:pPr>
              <w:pStyle w:val="Tabelbody"/>
              <w:rPr>
                <w:rPrChange w:id="328" w:author="Auteur">
                  <w:rPr>
                    <w:sz w:val="20"/>
                  </w:rPr>
                </w:rPrChange>
              </w:rPr>
            </w:pPr>
            <w:r w:rsidRPr="005E5BF0">
              <w:rPr>
                <w:rPrChange w:id="329" w:author="Auteur">
                  <w:rPr>
                    <w:sz w:val="20"/>
                  </w:rPr>
                </w:rPrChange>
              </w:rPr>
              <w:t>Gebruikershandleiding aanpassen aan de hand van nieuwe applicatie</w:t>
            </w:r>
          </w:p>
        </w:tc>
        <w:tc>
          <w:tcPr>
            <w:tcW w:w="4820" w:type="dxa"/>
          </w:tcPr>
          <w:p w14:paraId="14D6B992" w14:textId="77777777" w:rsidR="005E5BF0" w:rsidRPr="005E5BF0" w:rsidRDefault="005E5BF0" w:rsidP="005E5BF0">
            <w:pPr>
              <w:pStyle w:val="Tabelbody"/>
              <w:rPr>
                <w:rPrChange w:id="330" w:author="Auteur">
                  <w:rPr>
                    <w:sz w:val="20"/>
                  </w:rPr>
                </w:rPrChange>
              </w:rPr>
              <w:pPrChange w:id="331" w:author="Auteur">
                <w:pPr>
                  <w:pStyle w:val="Tabelbody"/>
                </w:pPr>
              </w:pPrChange>
            </w:pPr>
          </w:p>
        </w:tc>
      </w:tr>
      <w:tr w:rsidR="005E5BF0" w:rsidRPr="00C63FDB" w14:paraId="2EFECCE0" w14:textId="77777777" w:rsidTr="00484D1D">
        <w:trPr>
          <w:cantSplit/>
          <w:trHeight w:val="340"/>
        </w:trPr>
        <w:tc>
          <w:tcPr>
            <w:tcW w:w="4536" w:type="dxa"/>
          </w:tcPr>
          <w:p w14:paraId="0677F4BA" w14:textId="77777777" w:rsidR="005E5BF0" w:rsidRPr="005E5BF0" w:rsidRDefault="005E5BF0" w:rsidP="007A7310">
            <w:pPr>
              <w:pStyle w:val="Tabelbody"/>
              <w:rPr>
                <w:rPrChange w:id="332" w:author="Auteur">
                  <w:rPr>
                    <w:sz w:val="20"/>
                  </w:rPr>
                </w:rPrChange>
              </w:rPr>
            </w:pPr>
            <w:r w:rsidRPr="005E5BF0">
              <w:rPr>
                <w:rPrChange w:id="333" w:author="Auteur">
                  <w:rPr>
                    <w:sz w:val="20"/>
                  </w:rPr>
                </w:rPrChange>
              </w:rPr>
              <w:t>Onderzoek naar hoe je een transportlijn kunt configureren (welke data is daar voor nodig).</w:t>
            </w:r>
            <w:ins w:id="334" w:author="Auteur">
              <w:r>
                <w:t xml:space="preserve"> Hoe kan dit gedaan worden op een goede manier</w:t>
              </w:r>
            </w:ins>
          </w:p>
        </w:tc>
        <w:tc>
          <w:tcPr>
            <w:tcW w:w="4820" w:type="dxa"/>
          </w:tcPr>
          <w:p w14:paraId="42F43E17" w14:textId="77777777" w:rsidR="005E5BF0" w:rsidRPr="005E5BF0" w:rsidRDefault="005E5BF0" w:rsidP="005E5BF0">
            <w:pPr>
              <w:pStyle w:val="Tabelbody"/>
              <w:rPr>
                <w:rPrChange w:id="335" w:author="Auteur">
                  <w:rPr>
                    <w:sz w:val="20"/>
                  </w:rPr>
                </w:rPrChange>
              </w:rPr>
              <w:pPrChange w:id="336" w:author="Auteur">
                <w:pPr>
                  <w:pStyle w:val="Tabelbody"/>
                </w:pPr>
              </w:pPrChange>
            </w:pPr>
          </w:p>
        </w:tc>
      </w:tr>
    </w:tbl>
    <w:p w14:paraId="00068306" w14:textId="77777777" w:rsidR="005E5BF0" w:rsidRDefault="005E5BF0" w:rsidP="00484D1D"/>
    <w:p w14:paraId="14DD21E6" w14:textId="77777777" w:rsidR="005E5BF0" w:rsidRPr="0019608C" w:rsidRDefault="005E5BF0" w:rsidP="00484D1D">
      <w:r>
        <w:br w:type="page"/>
      </w:r>
    </w:p>
    <w:p w14:paraId="026A2830" w14:textId="77777777" w:rsidR="005E5BF0" w:rsidRDefault="005E5BF0" w:rsidP="00484D1D">
      <w:pPr>
        <w:pStyle w:val="Kop2"/>
        <w:keepNext w:val="0"/>
        <w:tabs>
          <w:tab w:val="num" w:pos="709"/>
        </w:tabs>
        <w:ind w:left="709" w:hanging="709"/>
        <w:rPr>
          <w:ins w:id="337" w:author="Auteur"/>
        </w:rPr>
      </w:pPr>
      <w:bookmarkStart w:id="338" w:name="_Toc437980081"/>
      <w:bookmarkStart w:id="339" w:name="_Toc505599936"/>
      <w:bookmarkStart w:id="340" w:name="_Toc507663534"/>
      <w:bookmarkStart w:id="341" w:name="_Toc327581048"/>
      <w:bookmarkStart w:id="342" w:name="_Toc327581598"/>
      <w:bookmarkStart w:id="343" w:name="_Toc327583378"/>
      <w:bookmarkStart w:id="344" w:name="_Toc517033711"/>
      <w:r w:rsidRPr="00A85521">
        <w:lastRenderedPageBreak/>
        <w:t>Strategie</w:t>
      </w:r>
      <w:bookmarkEnd w:id="338"/>
      <w:bookmarkEnd w:id="339"/>
      <w:bookmarkEnd w:id="340"/>
      <w:bookmarkEnd w:id="344"/>
    </w:p>
    <w:p w14:paraId="3D9459FA" w14:textId="77777777" w:rsidR="005E5BF0" w:rsidRDefault="005E5BF0" w:rsidP="00484D1D">
      <w:pPr>
        <w:rPr>
          <w:ins w:id="345" w:author="Auteur"/>
        </w:rPr>
      </w:pPr>
    </w:p>
    <w:p w14:paraId="7F4C975E" w14:textId="77777777" w:rsidR="005E5BF0" w:rsidRDefault="005E5BF0" w:rsidP="005E5BF0">
      <w:pPr>
        <w:pStyle w:val="Kop3"/>
        <w:ind w:left="0" w:firstLine="0"/>
        <w:rPr>
          <w:ins w:id="346" w:author="Auteur"/>
        </w:rPr>
        <w:pPrChange w:id="347" w:author="Auteur">
          <w:pPr/>
        </w:pPrChange>
      </w:pPr>
      <w:bookmarkStart w:id="348" w:name="_Toc507663535"/>
      <w:bookmarkStart w:id="349" w:name="_Toc517033712"/>
      <w:ins w:id="350" w:author="Auteur">
        <w:r>
          <w:t>RUP</w:t>
        </w:r>
        <w:bookmarkEnd w:id="348"/>
        <w:bookmarkEnd w:id="349"/>
      </w:ins>
    </w:p>
    <w:p w14:paraId="3857DDB8" w14:textId="77777777" w:rsidR="005E5BF0" w:rsidRDefault="005E5BF0" w:rsidP="00484D1D">
      <w:pPr>
        <w:rPr>
          <w:moveTo w:id="351" w:author="Auteur"/>
        </w:rPr>
      </w:pPr>
      <w:ins w:id="352" w:author="Auteur">
        <w:r>
          <w:t xml:space="preserve">In het bedrijf worden de basis principes van scrum toegepast. </w:t>
        </w:r>
      </w:ins>
      <w:moveToRangeStart w:id="353" w:author="Auteur" w:name="move507423878"/>
      <w:moveTo w:id="354" w:author="Auteur">
        <w:del w:id="355" w:author="Auteur">
          <w:r w:rsidDel="00C04CDD">
            <w:delText xml:space="preserve">Het bedrijf maakt voornamelijk gebruik van de planningsmethode scrum, maar sinds een paar jaar zijn ze een planningsmethode RUP aan het gebruiken. </w:delText>
          </w:r>
        </w:del>
        <w:r>
          <w:t>Dit staat voor “Rational Unified Process”. RUP is een toevoeging aan de huidige scrum methode die zorgt voor net iets meer structuur binnen de planning van scrum.</w:t>
        </w:r>
      </w:moveTo>
    </w:p>
    <w:moveToRangeEnd w:id="353"/>
    <w:p w14:paraId="1DE1BD54" w14:textId="77777777" w:rsidR="005E5BF0" w:rsidRDefault="005E5BF0" w:rsidP="00484D1D">
      <w:pPr>
        <w:rPr>
          <w:ins w:id="356" w:author="Auteur"/>
        </w:rPr>
      </w:pPr>
    </w:p>
    <w:p w14:paraId="7828FF0D" w14:textId="77777777" w:rsidR="005E5BF0" w:rsidRPr="007A7310" w:rsidRDefault="005E5BF0" w:rsidP="005E5BF0">
      <w:pPr>
        <w:pStyle w:val="Kop3"/>
        <w:ind w:left="0" w:firstLine="0"/>
        <w:rPr>
          <w:ins w:id="357" w:author="Auteur"/>
          <w:bCs/>
        </w:rPr>
        <w:pPrChange w:id="358" w:author="Auteur">
          <w:pPr>
            <w:pStyle w:val="Kop2"/>
            <w:keepNext w:val="0"/>
            <w:tabs>
              <w:tab w:val="num" w:pos="709"/>
            </w:tabs>
            <w:ind w:left="709" w:hanging="709"/>
          </w:pPr>
        </w:pPrChange>
      </w:pPr>
      <w:bookmarkStart w:id="359" w:name="_Toc507663536"/>
      <w:bookmarkStart w:id="360" w:name="_Toc517033713"/>
      <w:ins w:id="361" w:author="Auteur">
        <w:r>
          <w:t>Huidige strategie</w:t>
        </w:r>
        <w:bookmarkEnd w:id="359"/>
        <w:bookmarkEnd w:id="360"/>
      </w:ins>
    </w:p>
    <w:p w14:paraId="57CD971F" w14:textId="77777777" w:rsidR="005E5BF0" w:rsidRDefault="005E5BF0" w:rsidP="00484D1D">
      <w:pPr>
        <w:rPr>
          <w:ins w:id="362" w:author="Auteur"/>
        </w:rPr>
      </w:pPr>
      <w:ins w:id="363" w:author="Auteur">
        <w:r>
          <w:t>Voorheen gebruikte het bedrijf RUP sinds een paar jaar ze overgestapt naar SCRUM. Tijdens deze overstap zijn wel de basis principes van RUP (Inceptie-Elaboriatie-Constructie-Transitie) gebleven. Om de eerste sprints te besteden aan mogelijke risico’s worden problemen die verderop in een groter project voor zouden kunnen plaatsvinden vaak al van te voren opgelost.</w:t>
        </w:r>
      </w:ins>
    </w:p>
    <w:p w14:paraId="052B74C7" w14:textId="77777777" w:rsidR="005E5BF0" w:rsidRDefault="005E5BF0" w:rsidP="00484D1D">
      <w:pPr>
        <w:rPr>
          <w:ins w:id="364" w:author="Auteur"/>
        </w:rPr>
      </w:pPr>
      <w:ins w:id="365" w:author="Auteur">
        <w:r>
          <w:t>RUP iteraties zijn doormiddel van SCRUM omgevormd tot sprints van 2 weken. Deze sprints worden gestuurd vanuit een duidelijke backlog.</w:t>
        </w:r>
      </w:ins>
    </w:p>
    <w:p w14:paraId="6F2BBB13" w14:textId="77777777" w:rsidR="005E5BF0" w:rsidRPr="007A7310" w:rsidRDefault="005E5BF0" w:rsidP="005E5BF0">
      <w:pPr>
        <w:pPrChange w:id="366" w:author="Auteur">
          <w:pPr>
            <w:pStyle w:val="Kop2"/>
            <w:keepNext w:val="0"/>
            <w:tabs>
              <w:tab w:val="num" w:pos="709"/>
            </w:tabs>
            <w:ind w:left="709" w:hanging="709"/>
          </w:pPr>
        </w:pPrChange>
      </w:pPr>
    </w:p>
    <w:p w14:paraId="7BB4BE5C" w14:textId="77777777" w:rsidR="005E5BF0" w:rsidRPr="005D1B88" w:rsidDel="009F7749" w:rsidRDefault="005E5BF0" w:rsidP="00484D1D">
      <w:pPr>
        <w:rPr>
          <w:del w:id="367" w:author="Auteur"/>
        </w:rPr>
      </w:pPr>
      <w:moveFromRangeStart w:id="368" w:author="Auteur" w:name="move507423878"/>
      <w:commentRangeStart w:id="369"/>
      <w:moveFrom w:id="370" w:author="Auteur">
        <w:r w:rsidDel="00C04CDD">
          <w:t>Het bedrijf maakt voornamelijk gebruik van de planningsmethode scrum, maar sinds een paar jaar zijn ze een planningsmethode RUP aan het gebruiken. Dit staat voor “Rational Unified Process”. RUP is een toevoeging aan de huidige scrum methode die zorgt voor net iets meer structuur binnen de planning van scrum.</w:t>
        </w:r>
        <w:commentRangeEnd w:id="369"/>
        <w:r w:rsidDel="00C04CDD">
          <w:rPr>
            <w:rStyle w:val="Verwijzingopmerking"/>
          </w:rPr>
          <w:commentReference w:id="369"/>
        </w:r>
      </w:moveFrom>
      <w:moveFromRangeEnd w:id="368"/>
      <w:del w:id="371" w:author="Auteur">
        <w:r w:rsidDel="009F7749">
          <w:rPr>
            <w:rStyle w:val="Verwijzingopmerking"/>
          </w:rPr>
          <w:commentReference w:id="372"/>
        </w:r>
      </w:del>
    </w:p>
    <w:p w14:paraId="5FF7D65E" w14:textId="77777777" w:rsidR="005E5BF0" w:rsidDel="00FD56AE" w:rsidRDefault="005E5BF0" w:rsidP="00484D1D">
      <w:pPr>
        <w:rPr>
          <w:del w:id="373" w:author="Auteur"/>
        </w:rPr>
      </w:pPr>
    </w:p>
    <w:p w14:paraId="41E7B33C" w14:textId="77777777" w:rsidR="005E5BF0" w:rsidRPr="00841390" w:rsidRDefault="005E5BF0" w:rsidP="00484D1D"/>
    <w:p w14:paraId="70D3CB87" w14:textId="77777777" w:rsidR="005E5BF0" w:rsidRDefault="005E5BF0" w:rsidP="005E5BF0">
      <w:pPr>
        <w:pStyle w:val="Kop2"/>
        <w:keepNext w:val="0"/>
        <w:ind w:left="0" w:firstLine="0"/>
      </w:pPr>
      <w:bookmarkStart w:id="374" w:name="_Toc437980082"/>
      <w:bookmarkStart w:id="375" w:name="_Toc505599937"/>
      <w:bookmarkStart w:id="376" w:name="_Toc507663537"/>
      <w:bookmarkStart w:id="377" w:name="_Toc517033714"/>
      <w:r w:rsidRPr="00883804">
        <w:t>Onderzoeksplan</w:t>
      </w:r>
      <w:bookmarkEnd w:id="374"/>
      <w:bookmarkEnd w:id="375"/>
      <w:bookmarkEnd w:id="376"/>
      <w:bookmarkEnd w:id="377"/>
    </w:p>
    <w:p w14:paraId="0833E5DE" w14:textId="77777777" w:rsidR="005E5BF0" w:rsidRDefault="005E5BF0" w:rsidP="00484D1D"/>
    <w:p w14:paraId="4A0637CF" w14:textId="77777777" w:rsidR="005E5BF0" w:rsidRDefault="005E5BF0" w:rsidP="005E5BF0">
      <w:pPr>
        <w:pStyle w:val="Kop3"/>
        <w:spacing w:after="0"/>
        <w:ind w:left="0" w:firstLine="0"/>
        <w:rPr>
          <w:ins w:id="378" w:author="Auteur"/>
        </w:rPr>
      </w:pPr>
      <w:bookmarkStart w:id="379" w:name="_Toc507663538"/>
      <w:bookmarkStart w:id="380" w:name="_Toc517033715"/>
      <w:r>
        <w:t>Hoofdvraag</w:t>
      </w:r>
      <w:ins w:id="381" w:author="Auteur">
        <w:r>
          <w:t xml:space="preserve"> en probleemstelling</w:t>
        </w:r>
        <w:bookmarkEnd w:id="379"/>
        <w:bookmarkEnd w:id="380"/>
      </w:ins>
    </w:p>
    <w:p w14:paraId="6B97E8F2" w14:textId="77777777" w:rsidR="005E5BF0" w:rsidDel="00251E5E" w:rsidRDefault="005E5BF0">
      <w:pPr>
        <w:rPr>
          <w:del w:id="382" w:author="Auteur"/>
        </w:rPr>
      </w:pPr>
      <w:ins w:id="383" w:author="Auteur">
        <w:r>
          <w:t>De huidige PROMASST MES configuratie tool maakt gebruik van xml bestanden en een database om data in op te slaan. Het nadeel hiervan is dat op twee plekken verschillende data opgeslagen wordt zonder dat dit noodzakelijk is.</w:t>
        </w:r>
      </w:ins>
    </w:p>
    <w:p w14:paraId="3DD08992" w14:textId="77777777" w:rsidR="005E5BF0" w:rsidRDefault="005E5BF0" w:rsidP="00484D1D">
      <w:pPr>
        <w:rPr>
          <w:ins w:id="384" w:author="Auteur"/>
        </w:rPr>
      </w:pPr>
    </w:p>
    <w:p w14:paraId="043A710C" w14:textId="77777777" w:rsidR="005E5BF0" w:rsidRDefault="005E5BF0" w:rsidP="00484D1D">
      <w:pPr>
        <w:rPr>
          <w:ins w:id="385" w:author="Auteur"/>
        </w:rPr>
      </w:pPr>
    </w:p>
    <w:p w14:paraId="510F8604" w14:textId="77777777" w:rsidR="005E5BF0" w:rsidRPr="005E5BF0" w:rsidRDefault="005E5BF0">
      <w:pPr>
        <w:rPr>
          <w:ins w:id="386" w:author="Auteur"/>
          <w:b/>
          <w:rPrChange w:id="387" w:author="Auteur">
            <w:rPr>
              <w:ins w:id="388" w:author="Auteur"/>
            </w:rPr>
          </w:rPrChange>
        </w:rPr>
      </w:pPr>
      <w:ins w:id="389" w:author="Auteur">
        <w:r w:rsidRPr="005E5BF0">
          <w:rPr>
            <w:rStyle w:val="Zwaar"/>
            <w:rPrChange w:id="390" w:author="Auteur">
              <w:rPr/>
            </w:rPrChange>
          </w:rPr>
          <w:t>Als hoofdvraag is dus geformuleerd:</w:t>
        </w:r>
      </w:ins>
    </w:p>
    <w:p w14:paraId="5B952B2E" w14:textId="77777777" w:rsidR="005E5BF0" w:rsidRDefault="005E5BF0" w:rsidP="00484D1D">
      <w:pPr>
        <w:rPr>
          <w:ins w:id="391" w:author="Auteur"/>
        </w:rPr>
      </w:pPr>
      <w:ins w:id="392" w:author="Auteur">
        <w:r>
          <w:t>Waar kunnen de configuratie gegevens voor de configuratietool het beste opgeslagen worden, in de database, in een Xml-bestand of in een combinatie hiervan.</w:t>
        </w:r>
      </w:ins>
      <w:del w:id="393" w:author="Auteur">
        <w:r w:rsidDel="00D02295">
          <w:rPr>
            <w:rStyle w:val="Verwijzingopmerking"/>
          </w:rPr>
          <w:commentReference w:id="394"/>
        </w:r>
      </w:del>
    </w:p>
    <w:p w14:paraId="04A67ADA" w14:textId="77777777" w:rsidR="005E5BF0" w:rsidDel="00251E5E" w:rsidRDefault="005E5BF0" w:rsidP="00484D1D">
      <w:pPr>
        <w:rPr>
          <w:del w:id="395" w:author="Auteur"/>
        </w:rPr>
      </w:pPr>
      <w:del w:id="396" w:author="Auteur">
        <w:r w:rsidDel="002D6EBF">
          <w:delText xml:space="preserve">Wat is een goede manier om </w:delText>
        </w:r>
        <w:r w:rsidDel="00F06D67">
          <w:delText xml:space="preserve">een transportlijn configuratie eenvoudiger </w:delText>
        </w:r>
        <w:r w:rsidDel="002D6EBF">
          <w:delText>te maken</w:delText>
        </w:r>
        <w:r w:rsidDel="00F06D67">
          <w:delText>?</w:delText>
        </w:r>
      </w:del>
    </w:p>
    <w:p w14:paraId="01C3A955" w14:textId="77777777" w:rsidR="005E5BF0" w:rsidRPr="003E22CC" w:rsidRDefault="005E5BF0" w:rsidP="00484D1D"/>
    <w:p w14:paraId="4A43D4D4" w14:textId="77777777" w:rsidR="005E5BF0" w:rsidRDefault="005E5BF0" w:rsidP="005E5BF0">
      <w:pPr>
        <w:pStyle w:val="Kop3"/>
        <w:ind w:left="0" w:firstLine="0"/>
      </w:pPr>
      <w:bookmarkStart w:id="397" w:name="_Toc507663539"/>
      <w:bookmarkStart w:id="398" w:name="_Toc517033716"/>
      <w:r>
        <w:t>Deelvragen</w:t>
      </w:r>
      <w:bookmarkEnd w:id="397"/>
      <w:bookmarkEnd w:id="398"/>
    </w:p>
    <w:p w14:paraId="2748B6A4" w14:textId="77777777" w:rsidR="005E5BF0" w:rsidRPr="002016AB" w:rsidRDefault="005E5BF0" w:rsidP="00484D1D"/>
    <w:tbl>
      <w:tblPr>
        <w:tblW w:w="0" w:type="auto"/>
        <w:tblInd w:w="108"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4536"/>
        <w:gridCol w:w="4820"/>
        <w:tblGridChange w:id="399">
          <w:tblGrid>
            <w:gridCol w:w="4536"/>
            <w:gridCol w:w="4820"/>
          </w:tblGrid>
        </w:tblGridChange>
      </w:tblGrid>
      <w:tr w:rsidR="005E5BF0" w:rsidRPr="00C63FDB" w14:paraId="7D7833D7" w14:textId="77777777" w:rsidTr="00484D1D">
        <w:trPr>
          <w:cantSplit/>
          <w:trHeight w:val="340"/>
        </w:trPr>
        <w:tc>
          <w:tcPr>
            <w:tcW w:w="4536" w:type="dxa"/>
          </w:tcPr>
          <w:p w14:paraId="2B937218" w14:textId="77777777" w:rsidR="005E5BF0" w:rsidRPr="0072075C" w:rsidRDefault="005E5BF0" w:rsidP="00484D1D">
            <w:pPr>
              <w:pStyle w:val="Tabelbody"/>
              <w:spacing w:after="0"/>
              <w:rPr>
                <w:b/>
                <w:sz w:val="20"/>
              </w:rPr>
            </w:pPr>
            <w:r w:rsidRPr="0072075C">
              <w:rPr>
                <w:b/>
                <w:sz w:val="20"/>
              </w:rPr>
              <w:t>Deelvraag</w:t>
            </w:r>
          </w:p>
        </w:tc>
        <w:tc>
          <w:tcPr>
            <w:tcW w:w="4820" w:type="dxa"/>
          </w:tcPr>
          <w:p w14:paraId="528CC541" w14:textId="77777777" w:rsidR="005E5BF0" w:rsidRPr="0072075C" w:rsidRDefault="005E5BF0" w:rsidP="00484D1D">
            <w:pPr>
              <w:pStyle w:val="Tabelbody"/>
              <w:spacing w:after="0"/>
              <w:rPr>
                <w:b/>
                <w:sz w:val="20"/>
              </w:rPr>
            </w:pPr>
            <w:ins w:id="400" w:author="Auteur">
              <w:r>
                <w:rPr>
                  <w:b/>
                  <w:sz w:val="20"/>
                </w:rPr>
                <w:t>Strategieën</w:t>
              </w:r>
            </w:ins>
            <w:commentRangeStart w:id="401"/>
            <w:commentRangeStart w:id="402"/>
            <w:del w:id="403" w:author="Auteur">
              <w:r w:rsidRPr="0072075C" w:rsidDel="00E438EB">
                <w:rPr>
                  <w:b/>
                  <w:sz w:val="20"/>
                </w:rPr>
                <w:delText>Onderzoeksmethode</w:delText>
              </w:r>
              <w:commentRangeEnd w:id="401"/>
              <w:r w:rsidDel="00E438EB">
                <w:rPr>
                  <w:rStyle w:val="Verwijzingopmerking"/>
                  <w:lang w:eastAsia="nl-NL"/>
                </w:rPr>
                <w:commentReference w:id="401"/>
              </w:r>
              <w:commentRangeEnd w:id="402"/>
              <w:r w:rsidDel="00E438EB">
                <w:rPr>
                  <w:rStyle w:val="Verwijzingopmerking"/>
                  <w:lang w:eastAsia="nl-NL"/>
                </w:rPr>
                <w:commentReference w:id="402"/>
              </w:r>
              <w:r w:rsidDel="00E438EB">
                <w:rPr>
                  <w:b/>
                  <w:sz w:val="20"/>
                </w:rPr>
                <w:delText>(s)</w:delText>
              </w:r>
            </w:del>
          </w:p>
        </w:tc>
      </w:tr>
      <w:tr w:rsidR="005E5BF0" w:rsidRPr="00C63FDB" w14:paraId="5C40B56B" w14:textId="77777777" w:rsidTr="00484D1D">
        <w:trPr>
          <w:cantSplit/>
          <w:trHeight w:val="340"/>
        </w:trPr>
        <w:tc>
          <w:tcPr>
            <w:tcW w:w="4536" w:type="dxa"/>
          </w:tcPr>
          <w:p w14:paraId="0769A829" w14:textId="77777777" w:rsidR="005E5BF0" w:rsidRDefault="005E5BF0" w:rsidP="00484D1D">
            <w:pPr>
              <w:pStyle w:val="Tabelbody"/>
              <w:spacing w:after="0"/>
              <w:rPr>
                <w:sz w:val="20"/>
              </w:rPr>
            </w:pPr>
            <w:ins w:id="404" w:author="Auteur">
              <w:r>
                <w:rPr>
                  <w:sz w:val="20"/>
                </w:rPr>
                <w:t>Welke data wordt op dit moment opgeslagen in XML files? En hoe wordt dit gebruikt in de applicatie?</w:t>
              </w:r>
            </w:ins>
            <w:del w:id="405" w:author="Auteur">
              <w:r w:rsidDel="00251E5E">
                <w:rPr>
                  <w:sz w:val="20"/>
                </w:rPr>
                <w:delText>Wat is precies het doel van een transportlijn?</w:delText>
              </w:r>
            </w:del>
          </w:p>
        </w:tc>
        <w:tc>
          <w:tcPr>
            <w:tcW w:w="4820" w:type="dxa"/>
          </w:tcPr>
          <w:p w14:paraId="7B64D37B" w14:textId="77777777" w:rsidR="005E5BF0" w:rsidDel="00251E5E" w:rsidRDefault="005E5BF0" w:rsidP="005E5BF0">
            <w:pPr>
              <w:pStyle w:val="Tabelbody"/>
              <w:rPr>
                <w:del w:id="406" w:author="Auteur"/>
                <w:sz w:val="20"/>
              </w:rPr>
              <w:pPrChange w:id="407" w:author="Auteur">
                <w:pPr>
                  <w:pStyle w:val="Tabelbody"/>
                  <w:numPr>
                    <w:numId w:val="37"/>
                  </w:numPr>
                  <w:tabs>
                    <w:tab w:val="num" w:pos="363"/>
                  </w:tabs>
                  <w:ind w:left="363" w:hanging="363"/>
                </w:pPr>
              </w:pPrChange>
            </w:pPr>
            <w:ins w:id="408" w:author="Auteur">
              <w:r>
                <w:rPr>
                  <w:sz w:val="20"/>
                </w:rPr>
                <w:t>Werkplaats</w:t>
              </w:r>
            </w:ins>
            <w:del w:id="409" w:author="Auteur">
              <w:r w:rsidDel="00251E5E">
                <w:rPr>
                  <w:sz w:val="20"/>
                </w:rPr>
                <w:delText>Bieb</w:delText>
              </w:r>
            </w:del>
          </w:p>
          <w:p w14:paraId="6612046D" w14:textId="77777777" w:rsidR="005E5BF0" w:rsidRPr="00C63FDB" w:rsidRDefault="005E5BF0" w:rsidP="005E5BF0">
            <w:pPr>
              <w:pStyle w:val="Tabelbody"/>
              <w:rPr>
                <w:sz w:val="20"/>
              </w:rPr>
              <w:pPrChange w:id="410" w:author="Auteur">
                <w:pPr>
                  <w:pStyle w:val="Tabelbody"/>
                  <w:numPr>
                    <w:numId w:val="37"/>
                  </w:numPr>
                  <w:tabs>
                    <w:tab w:val="num" w:pos="363"/>
                  </w:tabs>
                  <w:ind w:left="363" w:hanging="363"/>
                </w:pPr>
              </w:pPrChange>
            </w:pPr>
            <w:del w:id="411" w:author="Auteur">
              <w:r w:rsidDel="00251E5E">
                <w:rPr>
                  <w:sz w:val="20"/>
                </w:rPr>
                <w:delText>Werkplaats</w:delText>
              </w:r>
            </w:del>
          </w:p>
        </w:tc>
      </w:tr>
      <w:tr w:rsidR="005E5BF0" w:rsidRPr="00C63FDB" w14:paraId="4FA5B5B2" w14:textId="77777777" w:rsidTr="00484D1D">
        <w:trPr>
          <w:cantSplit/>
          <w:trHeight w:val="340"/>
        </w:trPr>
        <w:tc>
          <w:tcPr>
            <w:tcW w:w="4536" w:type="dxa"/>
          </w:tcPr>
          <w:p w14:paraId="397CB252" w14:textId="77777777" w:rsidR="005E5BF0" w:rsidRDefault="005E5BF0" w:rsidP="007A7310">
            <w:pPr>
              <w:pStyle w:val="Tabelbody"/>
              <w:rPr>
                <w:sz w:val="20"/>
              </w:rPr>
            </w:pPr>
            <w:ins w:id="412" w:author="Auteur">
              <w:r>
                <w:rPr>
                  <w:sz w:val="20"/>
                </w:rPr>
                <w:t>Welke data wordt op dit moment opgeslagen in SQL Database? En hoe wordt dit gebruikt in de applicatie?</w:t>
              </w:r>
            </w:ins>
            <w:del w:id="413" w:author="Auteur">
              <w:r w:rsidDel="00251E5E">
                <w:rPr>
                  <w:sz w:val="20"/>
                </w:rPr>
                <w:delText>Hoe configureer je een transportlijn op het moment met de huidige applicatie?</w:delText>
              </w:r>
            </w:del>
          </w:p>
        </w:tc>
        <w:tc>
          <w:tcPr>
            <w:tcW w:w="4820" w:type="dxa"/>
          </w:tcPr>
          <w:p w14:paraId="7FD1D591" w14:textId="77777777" w:rsidR="005E5BF0" w:rsidDel="00251E5E" w:rsidRDefault="005E5BF0" w:rsidP="005E5BF0">
            <w:pPr>
              <w:pStyle w:val="Tabelbody"/>
              <w:rPr>
                <w:del w:id="414" w:author="Auteur"/>
                <w:sz w:val="20"/>
              </w:rPr>
              <w:pPrChange w:id="415" w:author="Auteur">
                <w:pPr>
                  <w:pStyle w:val="Tabelbody"/>
                  <w:numPr>
                    <w:numId w:val="37"/>
                  </w:numPr>
                  <w:tabs>
                    <w:tab w:val="num" w:pos="363"/>
                  </w:tabs>
                  <w:ind w:left="363" w:hanging="363"/>
                </w:pPr>
              </w:pPrChange>
            </w:pPr>
            <w:ins w:id="416" w:author="Auteur">
              <w:r>
                <w:rPr>
                  <w:sz w:val="20"/>
                </w:rPr>
                <w:t>Werkplaats</w:t>
              </w:r>
            </w:ins>
            <w:del w:id="417" w:author="Auteur">
              <w:r w:rsidDel="00251E5E">
                <w:rPr>
                  <w:sz w:val="20"/>
                </w:rPr>
                <w:delText>Bieb</w:delText>
              </w:r>
            </w:del>
          </w:p>
          <w:p w14:paraId="2FFB1D74" w14:textId="77777777" w:rsidR="005E5BF0" w:rsidRPr="00C63FDB" w:rsidRDefault="005E5BF0" w:rsidP="005E5BF0">
            <w:pPr>
              <w:pStyle w:val="Tabelbody"/>
              <w:rPr>
                <w:sz w:val="20"/>
              </w:rPr>
              <w:pPrChange w:id="418" w:author="Auteur">
                <w:pPr>
                  <w:pStyle w:val="Tabelbody"/>
                  <w:numPr>
                    <w:numId w:val="37"/>
                  </w:numPr>
                  <w:tabs>
                    <w:tab w:val="num" w:pos="363"/>
                  </w:tabs>
                  <w:ind w:left="363" w:hanging="363"/>
                </w:pPr>
              </w:pPrChange>
            </w:pPr>
            <w:del w:id="419" w:author="Auteur">
              <w:r w:rsidDel="00251E5E">
                <w:rPr>
                  <w:sz w:val="20"/>
                </w:rPr>
                <w:delText>Lab</w:delText>
              </w:r>
            </w:del>
          </w:p>
        </w:tc>
      </w:tr>
      <w:tr w:rsidR="005E5BF0" w:rsidRPr="00C63FDB" w14:paraId="359F7D57" w14:textId="77777777" w:rsidTr="00484D1D">
        <w:trPr>
          <w:cantSplit/>
          <w:trHeight w:val="340"/>
        </w:trPr>
        <w:tc>
          <w:tcPr>
            <w:tcW w:w="4536" w:type="dxa"/>
          </w:tcPr>
          <w:p w14:paraId="23383D3D" w14:textId="77777777" w:rsidR="005E5BF0" w:rsidRDefault="005E5BF0" w:rsidP="00484D1D">
            <w:pPr>
              <w:pStyle w:val="Tabelbody"/>
              <w:spacing w:after="0"/>
              <w:rPr>
                <w:sz w:val="20"/>
              </w:rPr>
            </w:pPr>
            <w:ins w:id="420" w:author="Auteur">
              <w:r>
                <w:rPr>
                  <w:sz w:val="20"/>
                </w:rPr>
                <w:t>Wat zijn de voor en nadelen van XML?</w:t>
              </w:r>
            </w:ins>
            <w:del w:id="421" w:author="Auteur">
              <w:r w:rsidDel="00251E5E">
                <w:rPr>
                  <w:sz w:val="20"/>
                </w:rPr>
                <w:delText>Welke gegevens (Parameters) zijn er nodig voor een transportlijn configuratie?</w:delText>
              </w:r>
            </w:del>
          </w:p>
        </w:tc>
        <w:tc>
          <w:tcPr>
            <w:tcW w:w="4820" w:type="dxa"/>
          </w:tcPr>
          <w:p w14:paraId="3F922341" w14:textId="77777777" w:rsidR="005E5BF0" w:rsidDel="00251E5E" w:rsidRDefault="005E5BF0" w:rsidP="005E5BF0">
            <w:pPr>
              <w:pStyle w:val="Tabelbody"/>
              <w:rPr>
                <w:del w:id="422" w:author="Auteur"/>
                <w:sz w:val="20"/>
              </w:rPr>
              <w:pPrChange w:id="423" w:author="Auteur">
                <w:pPr>
                  <w:pStyle w:val="Tabelbody"/>
                  <w:numPr>
                    <w:numId w:val="37"/>
                  </w:numPr>
                  <w:tabs>
                    <w:tab w:val="num" w:pos="363"/>
                  </w:tabs>
                  <w:ind w:left="363" w:hanging="363"/>
                </w:pPr>
              </w:pPrChange>
            </w:pPr>
            <w:ins w:id="424" w:author="Auteur">
              <w:r>
                <w:rPr>
                  <w:sz w:val="20"/>
                </w:rPr>
                <w:t>Bieb, Lab</w:t>
              </w:r>
            </w:ins>
            <w:del w:id="425" w:author="Auteur">
              <w:r w:rsidDel="00251E5E">
                <w:rPr>
                  <w:sz w:val="20"/>
                </w:rPr>
                <w:delText>Bieb</w:delText>
              </w:r>
            </w:del>
          </w:p>
          <w:p w14:paraId="645F4323" w14:textId="77777777" w:rsidR="005E5BF0" w:rsidRPr="00C63FDB" w:rsidRDefault="005E5BF0" w:rsidP="005E5BF0">
            <w:pPr>
              <w:pStyle w:val="Tabelbody"/>
              <w:rPr>
                <w:sz w:val="20"/>
              </w:rPr>
              <w:pPrChange w:id="426" w:author="Auteur">
                <w:pPr>
                  <w:pStyle w:val="Tabelbody"/>
                  <w:numPr>
                    <w:numId w:val="37"/>
                  </w:numPr>
                  <w:tabs>
                    <w:tab w:val="num" w:pos="363"/>
                  </w:tabs>
                  <w:ind w:left="363" w:hanging="363"/>
                </w:pPr>
              </w:pPrChange>
            </w:pPr>
            <w:del w:id="427" w:author="Auteur">
              <w:r w:rsidDel="00251E5E">
                <w:rPr>
                  <w:sz w:val="20"/>
                </w:rPr>
                <w:delText>Werkplaats</w:delText>
              </w:r>
            </w:del>
          </w:p>
        </w:tc>
      </w:tr>
      <w:tr w:rsidR="005E5BF0" w:rsidRPr="00C63FDB" w14:paraId="59BB4F85" w14:textId="77777777" w:rsidTr="00484D1D">
        <w:trPr>
          <w:cantSplit/>
          <w:trHeight w:val="340"/>
        </w:trPr>
        <w:tc>
          <w:tcPr>
            <w:tcW w:w="4536" w:type="dxa"/>
          </w:tcPr>
          <w:p w14:paraId="42985476" w14:textId="77777777" w:rsidR="005E5BF0" w:rsidRDefault="005E5BF0" w:rsidP="00484D1D">
            <w:pPr>
              <w:pStyle w:val="Tabelbody"/>
              <w:spacing w:after="0"/>
              <w:rPr>
                <w:sz w:val="20"/>
              </w:rPr>
            </w:pPr>
            <w:ins w:id="428" w:author="Auteur">
              <w:r>
                <w:rPr>
                  <w:sz w:val="20"/>
                </w:rPr>
                <w:t>Wat zijn de voor en nadelen van een SQL database?</w:t>
              </w:r>
            </w:ins>
            <w:del w:id="429" w:author="Auteur">
              <w:r w:rsidDel="00251E5E">
                <w:rPr>
                  <w:sz w:val="20"/>
                </w:rPr>
                <w:delText>Welke functionaliteiten zijn er al?</w:delText>
              </w:r>
            </w:del>
          </w:p>
        </w:tc>
        <w:tc>
          <w:tcPr>
            <w:tcW w:w="4820" w:type="dxa"/>
          </w:tcPr>
          <w:p w14:paraId="68ED153F" w14:textId="77777777" w:rsidR="005E5BF0" w:rsidDel="00251E5E" w:rsidRDefault="005E5BF0" w:rsidP="005E5BF0">
            <w:pPr>
              <w:pStyle w:val="Tabelbody"/>
              <w:rPr>
                <w:del w:id="430" w:author="Auteur"/>
                <w:sz w:val="20"/>
              </w:rPr>
              <w:pPrChange w:id="431" w:author="Auteur">
                <w:pPr>
                  <w:pStyle w:val="Tabelbody"/>
                  <w:numPr>
                    <w:numId w:val="37"/>
                  </w:numPr>
                  <w:tabs>
                    <w:tab w:val="num" w:pos="363"/>
                  </w:tabs>
                  <w:ind w:left="363" w:hanging="363"/>
                </w:pPr>
              </w:pPrChange>
            </w:pPr>
            <w:ins w:id="432" w:author="Auteur">
              <w:r>
                <w:rPr>
                  <w:sz w:val="20"/>
                </w:rPr>
                <w:t>Bieb, Lab</w:t>
              </w:r>
            </w:ins>
            <w:del w:id="433" w:author="Auteur">
              <w:r w:rsidDel="00251E5E">
                <w:rPr>
                  <w:sz w:val="20"/>
                </w:rPr>
                <w:delText>Bieb</w:delText>
              </w:r>
            </w:del>
          </w:p>
          <w:p w14:paraId="6A54FEAE" w14:textId="77777777" w:rsidR="005E5BF0" w:rsidRPr="00C63FDB" w:rsidRDefault="005E5BF0" w:rsidP="005E5BF0">
            <w:pPr>
              <w:pStyle w:val="Tabelbody"/>
              <w:rPr>
                <w:sz w:val="20"/>
              </w:rPr>
              <w:pPrChange w:id="434" w:author="Auteur">
                <w:pPr>
                  <w:pStyle w:val="Tabelbody"/>
                  <w:numPr>
                    <w:numId w:val="37"/>
                  </w:numPr>
                  <w:tabs>
                    <w:tab w:val="num" w:pos="363"/>
                  </w:tabs>
                  <w:ind w:left="363" w:hanging="363"/>
                </w:pPr>
              </w:pPrChange>
            </w:pPr>
            <w:del w:id="435" w:author="Auteur">
              <w:r w:rsidDel="00251E5E">
                <w:rPr>
                  <w:sz w:val="20"/>
                </w:rPr>
                <w:delText>Lab</w:delText>
              </w:r>
            </w:del>
          </w:p>
        </w:tc>
      </w:tr>
      <w:tr w:rsidR="005E5BF0" w:rsidRPr="00C63FDB" w14:paraId="2A92FE86" w14:textId="77777777" w:rsidTr="005E5BF0">
        <w:tblPrEx>
          <w:tblW w:w="0" w:type="auto"/>
          <w:tblInd w:w="108"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ExChange w:id="436" w:author="Auteur">
            <w:tblPrEx>
              <w:tblW w:w="0" w:type="auto"/>
              <w:tblInd w:w="108"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Ex>
          </w:tblPrExChange>
        </w:tblPrEx>
        <w:trPr>
          <w:cantSplit/>
          <w:trHeight w:val="674"/>
          <w:trPrChange w:id="437" w:author="Auteur">
            <w:trPr>
              <w:cantSplit/>
              <w:trHeight w:val="340"/>
            </w:trPr>
          </w:trPrChange>
        </w:trPr>
        <w:tc>
          <w:tcPr>
            <w:tcW w:w="4536" w:type="dxa"/>
            <w:tcPrChange w:id="438" w:author="Auteur">
              <w:tcPr>
                <w:tcW w:w="4536" w:type="dxa"/>
              </w:tcPr>
            </w:tcPrChange>
          </w:tcPr>
          <w:p w14:paraId="01E69A41" w14:textId="77777777" w:rsidR="005E5BF0" w:rsidRDefault="005E5BF0" w:rsidP="00484D1D">
            <w:pPr>
              <w:pStyle w:val="Tabelbody"/>
              <w:spacing w:after="0"/>
              <w:rPr>
                <w:sz w:val="20"/>
              </w:rPr>
            </w:pPr>
            <w:ins w:id="439" w:author="Auteur">
              <w:r>
                <w:rPr>
                  <w:sz w:val="20"/>
                </w:rPr>
                <w:t>Is er data uit XML bestanden of de database die beter toepasbaar is in de ander?</w:t>
              </w:r>
            </w:ins>
            <w:del w:id="440" w:author="Auteur">
              <w:r w:rsidDel="00251E5E">
                <w:rPr>
                  <w:sz w:val="20"/>
                </w:rPr>
                <w:delText>Welke functionaliteiten zijn er nog nodig/gewenst?</w:delText>
              </w:r>
            </w:del>
          </w:p>
        </w:tc>
        <w:tc>
          <w:tcPr>
            <w:tcW w:w="4820" w:type="dxa"/>
            <w:tcPrChange w:id="441" w:author="Auteur">
              <w:tcPr>
                <w:tcW w:w="4820" w:type="dxa"/>
              </w:tcPr>
            </w:tcPrChange>
          </w:tcPr>
          <w:p w14:paraId="06B86989" w14:textId="77777777" w:rsidR="005E5BF0" w:rsidDel="00251E5E" w:rsidRDefault="005E5BF0" w:rsidP="005E5BF0">
            <w:pPr>
              <w:pStyle w:val="Tabelbody"/>
              <w:rPr>
                <w:del w:id="442" w:author="Auteur"/>
                <w:sz w:val="20"/>
              </w:rPr>
              <w:pPrChange w:id="443" w:author="Auteur">
                <w:pPr>
                  <w:pStyle w:val="Tabelbody"/>
                  <w:numPr>
                    <w:numId w:val="37"/>
                  </w:numPr>
                  <w:tabs>
                    <w:tab w:val="num" w:pos="363"/>
                  </w:tabs>
                  <w:ind w:left="363" w:hanging="363"/>
                </w:pPr>
              </w:pPrChange>
            </w:pPr>
            <w:ins w:id="444" w:author="Auteur">
              <w:r>
                <w:rPr>
                  <w:sz w:val="20"/>
                </w:rPr>
                <w:t>Werkplaats</w:t>
              </w:r>
            </w:ins>
            <w:del w:id="445" w:author="Auteur">
              <w:r w:rsidDel="00251E5E">
                <w:rPr>
                  <w:sz w:val="20"/>
                </w:rPr>
                <w:delText>Werkplaats</w:delText>
              </w:r>
            </w:del>
          </w:p>
          <w:p w14:paraId="6BB56FE8" w14:textId="77777777" w:rsidR="005E5BF0" w:rsidRPr="00C63FDB" w:rsidRDefault="005E5BF0" w:rsidP="005E5BF0">
            <w:pPr>
              <w:pStyle w:val="Tabelbody"/>
              <w:rPr>
                <w:sz w:val="20"/>
              </w:rPr>
              <w:pPrChange w:id="446" w:author="Auteur">
                <w:pPr>
                  <w:pStyle w:val="Tabelbody"/>
                  <w:numPr>
                    <w:numId w:val="37"/>
                  </w:numPr>
                  <w:tabs>
                    <w:tab w:val="num" w:pos="363"/>
                  </w:tabs>
                  <w:ind w:left="363" w:hanging="363"/>
                </w:pPr>
              </w:pPrChange>
            </w:pPr>
            <w:del w:id="447" w:author="Auteur">
              <w:r w:rsidDel="00251E5E">
                <w:rPr>
                  <w:sz w:val="20"/>
                </w:rPr>
                <w:delText>Veld</w:delText>
              </w:r>
            </w:del>
          </w:p>
        </w:tc>
      </w:tr>
    </w:tbl>
    <w:p w14:paraId="643B30EC" w14:textId="77777777" w:rsidR="005E5BF0" w:rsidRPr="001452DD" w:rsidRDefault="005E5BF0" w:rsidP="00484D1D">
      <w:pPr>
        <w:ind w:firstLine="708"/>
      </w:pPr>
    </w:p>
    <w:p w14:paraId="4DD0AA32" w14:textId="77777777" w:rsidR="005E5BF0" w:rsidRPr="00841390" w:rsidRDefault="005E5BF0" w:rsidP="00484D1D">
      <w:pPr>
        <w:pStyle w:val="Kop2"/>
        <w:keepNext w:val="0"/>
        <w:tabs>
          <w:tab w:val="num" w:pos="709"/>
        </w:tabs>
        <w:ind w:left="709" w:hanging="709"/>
      </w:pPr>
      <w:bookmarkStart w:id="448" w:name="_Toc437980083"/>
      <w:bookmarkStart w:id="449" w:name="_Toc505599938"/>
      <w:bookmarkStart w:id="450" w:name="_Toc507663540"/>
      <w:bookmarkStart w:id="451" w:name="_Toc517033717"/>
      <w:bookmarkEnd w:id="341"/>
      <w:bookmarkEnd w:id="342"/>
      <w:bookmarkEnd w:id="343"/>
      <w:r>
        <w:t>Randvoorwaarden</w:t>
      </w:r>
      <w:bookmarkEnd w:id="448"/>
      <w:bookmarkEnd w:id="449"/>
      <w:bookmarkEnd w:id="450"/>
      <w:bookmarkEnd w:id="451"/>
    </w:p>
    <w:p w14:paraId="591E1F8C" w14:textId="77777777" w:rsidR="005E5BF0" w:rsidRPr="001452DD" w:rsidRDefault="005E5BF0" w:rsidP="00484D1D">
      <w:pPr>
        <w:tabs>
          <w:tab w:val="left" w:pos="2127"/>
          <w:tab w:val="left" w:pos="2410"/>
        </w:tabs>
      </w:pPr>
      <w:r w:rsidRPr="001452DD">
        <w:t>Einddatum uiterlijk</w:t>
      </w:r>
      <w:r w:rsidRPr="001452DD">
        <w:tab/>
        <w:t>:</w:t>
      </w:r>
      <w:r w:rsidRPr="001452DD">
        <w:tab/>
      </w:r>
      <w:r>
        <w:t>22-06-2018</w:t>
      </w:r>
    </w:p>
    <w:p w14:paraId="73AD2076" w14:textId="77777777" w:rsidR="005E5BF0" w:rsidRDefault="005E5BF0" w:rsidP="00484D1D">
      <w:pPr>
        <w:tabs>
          <w:tab w:val="left" w:pos="2127"/>
          <w:tab w:val="left" w:pos="2410"/>
        </w:tabs>
        <w:ind w:left="2410" w:hanging="2410"/>
      </w:pPr>
      <w:r w:rsidRPr="001452DD">
        <w:t>Overige voorwaarden</w:t>
      </w:r>
      <w:r w:rsidRPr="001452DD">
        <w:tab/>
        <w:t>:</w:t>
      </w:r>
      <w:r w:rsidRPr="001452DD">
        <w:tab/>
      </w:r>
      <w:r>
        <w:t>Bij KSE staat een werkstation beschikbaar</w:t>
      </w:r>
    </w:p>
    <w:p w14:paraId="53C35091" w14:textId="77777777" w:rsidR="005E5BF0" w:rsidRPr="001452DD" w:rsidRDefault="005E5BF0" w:rsidP="00484D1D">
      <w:pPr>
        <w:tabs>
          <w:tab w:val="left" w:pos="2127"/>
          <w:tab w:val="left" w:pos="2410"/>
        </w:tabs>
        <w:ind w:left="2410" w:hanging="2410"/>
      </w:pPr>
    </w:p>
    <w:p w14:paraId="06F6B4B4" w14:textId="77777777" w:rsidR="005E5BF0" w:rsidRDefault="005E5BF0" w:rsidP="00484D1D">
      <w:r>
        <w:br w:type="page"/>
      </w:r>
    </w:p>
    <w:p w14:paraId="417F11B1" w14:textId="77777777" w:rsidR="005E5BF0" w:rsidRDefault="005E5BF0" w:rsidP="00484D1D">
      <w:pPr>
        <w:rPr>
          <w:ins w:id="452" w:author="Auteur"/>
          <w:noProof/>
        </w:rPr>
      </w:pPr>
      <w:ins w:id="453" w:author="Auteur">
        <w:r>
          <w:rPr>
            <w:noProof/>
          </w:rPr>
          <w:lastRenderedPageBreak/>
          <w:drawing>
            <wp:inline distT="0" distB="0" distL="0" distR="0" wp14:anchorId="7109F1A6" wp14:editId="25886D82">
              <wp:extent cx="6282690" cy="2753995"/>
              <wp:effectExtent l="0" t="0" r="381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2690" cy="2753995"/>
                      </a:xfrm>
                      <a:prstGeom prst="rect">
                        <a:avLst/>
                      </a:prstGeom>
                    </pic:spPr>
                  </pic:pic>
                </a:graphicData>
              </a:graphic>
            </wp:inline>
          </w:drawing>
        </w:r>
        <w:r>
          <w:rPr>
            <w:noProof/>
          </w:rPr>
          <w:t xml:space="preserve"> </w:t>
        </w:r>
      </w:ins>
      <w:del w:id="454" w:author="Auteur">
        <w:r w:rsidDel="003B510F">
          <w:rPr>
            <w:noProof/>
          </w:rPr>
          <w:drawing>
            <wp:inline distT="0" distB="0" distL="0" distR="0" wp14:anchorId="7DDDE5F8" wp14:editId="44CC61D1">
              <wp:extent cx="6282690" cy="3264535"/>
              <wp:effectExtent l="0" t="0" r="381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2690" cy="3264535"/>
                      </a:xfrm>
                      <a:prstGeom prst="rect">
                        <a:avLst/>
                      </a:prstGeom>
                    </pic:spPr>
                  </pic:pic>
                </a:graphicData>
              </a:graphic>
            </wp:inline>
          </w:drawing>
        </w:r>
      </w:del>
    </w:p>
    <w:p w14:paraId="42D684E6" w14:textId="77777777" w:rsidR="005E5BF0" w:rsidRDefault="005E5BF0" w:rsidP="00484D1D"/>
    <w:p w14:paraId="3AB53DFA" w14:textId="77777777" w:rsidR="005E5BF0" w:rsidRDefault="005E5BF0" w:rsidP="00484D1D">
      <w:pPr>
        <w:rPr>
          <w:i/>
        </w:rPr>
      </w:pPr>
      <w:r w:rsidRPr="00D049EA">
        <w:rPr>
          <w:i/>
        </w:rPr>
        <w:t>Figuur 1: eindproduct</w:t>
      </w:r>
      <w:r>
        <w:rPr>
          <w:i/>
        </w:rPr>
        <w:t xml:space="preserve"> decompositie</w:t>
      </w:r>
    </w:p>
    <w:p w14:paraId="5617722A" w14:textId="77777777" w:rsidR="005E5BF0" w:rsidRDefault="005E5BF0" w:rsidP="00484D1D">
      <w:pPr>
        <w:rPr>
          <w:i/>
        </w:rPr>
      </w:pPr>
    </w:p>
    <w:p w14:paraId="5C83A6FF" w14:textId="77777777" w:rsidR="005E5BF0" w:rsidRDefault="005E5BF0" w:rsidP="00484D1D">
      <w:r w:rsidRPr="0055700E">
        <w:t>Het product is een configuratietool die een vorige stagiair al een keer gemaakt heeft</w:t>
      </w:r>
      <w:r>
        <w:t xml:space="preserve">, waarop ik ga </w:t>
      </w:r>
      <w:ins w:id="455" w:author="Auteur">
        <w:r>
          <w:t>v</w:t>
        </w:r>
      </w:ins>
      <w:del w:id="456" w:author="Auteur">
        <w:r w:rsidDel="00B01E12">
          <w:delText>d</w:delText>
        </w:r>
      </w:del>
      <w:r>
        <w:t>oor</w:t>
      </w:r>
      <w:ins w:id="457" w:author="Auteur">
        <w:r>
          <w:t>t</w:t>
        </w:r>
      </w:ins>
      <w:r>
        <w:t>bouwen. Het eindproduct is opgedeeld in</w:t>
      </w:r>
      <w:ins w:id="458" w:author="Auteur">
        <w:r>
          <w:t xml:space="preserve"> 4 delen</w:t>
        </w:r>
      </w:ins>
      <w:del w:id="459" w:author="Auteur">
        <w:r w:rsidDel="00305C6A">
          <w:delText xml:space="preserve"> &lt;hoeveel delen&gt;.</w:delText>
        </w:r>
      </w:del>
    </w:p>
    <w:p w14:paraId="41AA7A80" w14:textId="77777777" w:rsidR="005E5BF0" w:rsidRDefault="005E5BF0" w:rsidP="00484D1D"/>
    <w:p w14:paraId="442A4FA0" w14:textId="77777777" w:rsidR="005E5BF0" w:rsidRDefault="005E5BF0" w:rsidP="00484D1D">
      <w:r>
        <w:t xml:space="preserve">Ten eerste heb je het </w:t>
      </w:r>
      <w:r w:rsidRPr="0055700E">
        <w:rPr>
          <w:u w:val="single"/>
        </w:rPr>
        <w:t>projectmanagement</w:t>
      </w:r>
      <w:r>
        <w:t>. Hierbij wordt het projectplan opgesteld doormiddel van de verkregen data.</w:t>
      </w:r>
    </w:p>
    <w:p w14:paraId="263D7FC6" w14:textId="77777777" w:rsidR="005E5BF0" w:rsidRDefault="005E5BF0" w:rsidP="00484D1D"/>
    <w:p w14:paraId="205B8FD2" w14:textId="77777777" w:rsidR="005E5BF0" w:rsidRDefault="005E5BF0" w:rsidP="00484D1D">
      <w:r>
        <w:t>Ten tweede heb je de</w:t>
      </w:r>
      <w:ins w:id="460" w:author="Auteur">
        <w:r>
          <w:t xml:space="preserve"> </w:t>
        </w:r>
      </w:ins>
      <w:del w:id="461" w:author="Auteur">
        <w:r w:rsidDel="00305C6A">
          <w:delText xml:space="preserve"> </w:delText>
        </w:r>
      </w:del>
      <w:ins w:id="462" w:author="Auteur">
        <w:r>
          <w:t>technische documentatie</w:t>
        </w:r>
      </w:ins>
      <w:del w:id="463" w:author="Auteur">
        <w:r w:rsidRPr="0074585D" w:rsidDel="00305C6A">
          <w:rPr>
            <w:u w:val="single"/>
          </w:rPr>
          <w:delText>analyse</w:delText>
        </w:r>
      </w:del>
      <w:r>
        <w:t xml:space="preserve">. </w:t>
      </w:r>
      <w:ins w:id="464" w:author="Auteur">
        <w:r>
          <w:t>Deze bevat het use case document(en) en een nieuw software architectuur document.</w:t>
        </w:r>
      </w:ins>
      <w:del w:id="465" w:author="Auteur">
        <w:r w:rsidDel="00305C6A">
          <w:delText>Hier wordt gekeken naar hoe de huidige applicatie in elkaar zit en welke gegevens hiervoor gebruikt zijn. Het is de bedoeling dat de huidige documentatie veranderd wordt (mocht dat nodig zijn) en dat er nieuwe documentatie aan toe gevoegd moet worden. Denk hierbij aan nieuwe use cases en/of klassen diagrammen.</w:delText>
        </w:r>
      </w:del>
    </w:p>
    <w:p w14:paraId="73A92A4D" w14:textId="77777777" w:rsidR="005E5BF0" w:rsidRDefault="005E5BF0" w:rsidP="00484D1D"/>
    <w:p w14:paraId="3BC8C2F6" w14:textId="77777777" w:rsidR="005E5BF0" w:rsidRDefault="005E5BF0" w:rsidP="00484D1D">
      <w:r>
        <w:t xml:space="preserve">Ten derde </w:t>
      </w:r>
      <w:ins w:id="466" w:author="Auteur">
        <w:r>
          <w:t>heb je de applicatie/solution die uit twee projecten zal bestaan. De MES-configuratie tool en een unittest project.</w:t>
        </w:r>
      </w:ins>
      <w:del w:id="467" w:author="Auteur">
        <w:r w:rsidDel="00305C6A">
          <w:delText xml:space="preserve">Zal er gekeken worden naar het </w:delText>
        </w:r>
        <w:r w:rsidDel="00305C6A">
          <w:rPr>
            <w:u w:val="single"/>
          </w:rPr>
          <w:delText>d</w:delText>
        </w:r>
        <w:r w:rsidRPr="006E6702" w:rsidDel="00305C6A">
          <w:rPr>
            <w:u w:val="single"/>
          </w:rPr>
          <w:delText>esign</w:delText>
        </w:r>
        <w:r w:rsidDel="00305C6A">
          <w:delText>. Deze is al gemaakt, maar omdat er nieuwe functionaliteiten in moeten komen zal de UI ook deels aangepast moeten worden. Dit kan voor functionaliteit zijn of voor gebruiksvriendelijkheid.</w:delText>
        </w:r>
      </w:del>
    </w:p>
    <w:p w14:paraId="1FEC1BEE" w14:textId="77777777" w:rsidR="005E5BF0" w:rsidDel="00CF43AF" w:rsidRDefault="005E5BF0" w:rsidP="00484D1D">
      <w:pPr>
        <w:rPr>
          <w:del w:id="468" w:author="Auteur"/>
        </w:rPr>
      </w:pPr>
    </w:p>
    <w:p w14:paraId="3FF834A8" w14:textId="77777777" w:rsidR="005E5BF0" w:rsidDel="00CF43AF" w:rsidRDefault="005E5BF0" w:rsidP="00484D1D">
      <w:pPr>
        <w:rPr>
          <w:del w:id="469" w:author="Auteur"/>
        </w:rPr>
      </w:pPr>
      <w:del w:id="470" w:author="Auteur">
        <w:r w:rsidDel="00CF43AF">
          <w:delText xml:space="preserve">Ten Vierde heb je de </w:delText>
        </w:r>
        <w:r w:rsidRPr="006E6702" w:rsidDel="00CF43AF">
          <w:rPr>
            <w:u w:val="single"/>
          </w:rPr>
          <w:delText>code</w:delText>
        </w:r>
        <w:r w:rsidDel="00CF43AF">
          <w:delText>. Er wordt in dit project geen nieuwe code geschreven vanaf het begin. Er zullen aanpassingen worden gemaakt aan de huidige code en dit zal vermeld worden in het versiebeheer.</w:delText>
        </w:r>
      </w:del>
    </w:p>
    <w:p w14:paraId="3008D78A" w14:textId="77777777" w:rsidR="005E5BF0" w:rsidDel="00CF43AF" w:rsidRDefault="005E5BF0" w:rsidP="00484D1D">
      <w:pPr>
        <w:rPr>
          <w:del w:id="471" w:author="Auteur"/>
        </w:rPr>
      </w:pPr>
    </w:p>
    <w:p w14:paraId="5E41A00C" w14:textId="77777777" w:rsidR="005E5BF0" w:rsidDel="00CF43AF" w:rsidRDefault="005E5BF0" w:rsidP="00484D1D">
      <w:pPr>
        <w:rPr>
          <w:del w:id="472" w:author="Auteur"/>
        </w:rPr>
      </w:pPr>
      <w:del w:id="473" w:author="Auteur">
        <w:r w:rsidDel="00CF43AF">
          <w:delText xml:space="preserve">Ten Vijfde zal er </w:delText>
        </w:r>
        <w:r w:rsidRPr="00AB79D9" w:rsidDel="00CF43AF">
          <w:rPr>
            <w:u w:val="single"/>
          </w:rPr>
          <w:delText>getest</w:delText>
        </w:r>
        <w:r w:rsidDel="00CF43AF">
          <w:delText xml:space="preserve"> worden. Hiervoor zal een testplan gemaakt worden en een testverslag. </w:delText>
        </w:r>
      </w:del>
    </w:p>
    <w:p w14:paraId="16A5E12D" w14:textId="77777777" w:rsidR="005E5BF0" w:rsidRDefault="005E5BF0" w:rsidP="00484D1D"/>
    <w:p w14:paraId="74BC35A4" w14:textId="77777777" w:rsidR="005E5BF0" w:rsidRDefault="005E5BF0" w:rsidP="00484D1D">
      <w:r>
        <w:t xml:space="preserve">Als </w:t>
      </w:r>
      <w:ins w:id="474" w:author="Auteur">
        <w:r>
          <w:t>laatste heb je bij het testen het Acceptatie testplan en het testrapport dat daarop gebaseerd is.</w:t>
        </w:r>
      </w:ins>
      <w:del w:id="475" w:author="Auteur">
        <w:r w:rsidDel="00CF43AF">
          <w:delText>laatste Zal de verbeterde applicatie de oude (van de vorige stagiair) moeten vervangen. Deze wordt uitgevoerd met behulp van het bedrijf.</w:delText>
        </w:r>
      </w:del>
    </w:p>
    <w:p w14:paraId="7362BA8D" w14:textId="77777777" w:rsidR="005E5BF0" w:rsidRPr="006E6702" w:rsidRDefault="005E5BF0" w:rsidP="00484D1D"/>
    <w:p w14:paraId="2D9BBBAB" w14:textId="77777777" w:rsidR="005E5BF0" w:rsidRDefault="005E5BF0" w:rsidP="00484D1D">
      <w:pPr>
        <w:pStyle w:val="Kop1"/>
        <w:keepNext w:val="0"/>
        <w:pageBreakBefore/>
        <w:tabs>
          <w:tab w:val="num" w:pos="709"/>
        </w:tabs>
        <w:spacing w:before="120" w:after="60" w:line="360" w:lineRule="auto"/>
        <w:ind w:left="709" w:hanging="709"/>
        <w:rPr>
          <w:ins w:id="476" w:author="Auteur"/>
        </w:rPr>
      </w:pPr>
      <w:bookmarkStart w:id="477" w:name="_Toc327581050"/>
      <w:bookmarkStart w:id="478" w:name="_Toc327581600"/>
      <w:bookmarkStart w:id="479" w:name="_Toc327583380"/>
      <w:bookmarkStart w:id="480" w:name="_Toc339966119"/>
      <w:bookmarkStart w:id="481" w:name="_Toc437980085"/>
      <w:bookmarkStart w:id="482" w:name="_Toc505599940"/>
      <w:bookmarkStart w:id="483" w:name="_Toc507663541"/>
      <w:bookmarkStart w:id="484" w:name="_Toc517033718"/>
      <w:r w:rsidRPr="00492252">
        <w:lastRenderedPageBreak/>
        <w:t>Projectorganisatie</w:t>
      </w:r>
      <w:bookmarkEnd w:id="477"/>
      <w:bookmarkEnd w:id="478"/>
      <w:bookmarkEnd w:id="479"/>
      <w:bookmarkEnd w:id="480"/>
      <w:bookmarkEnd w:id="481"/>
      <w:bookmarkEnd w:id="482"/>
      <w:bookmarkEnd w:id="483"/>
      <w:bookmarkEnd w:id="484"/>
    </w:p>
    <w:p w14:paraId="4A7B601E" w14:textId="77777777" w:rsidR="005E5BF0" w:rsidRDefault="005E5BF0" w:rsidP="005E5BF0">
      <w:pPr>
        <w:pStyle w:val="Kop2"/>
        <w:ind w:left="0" w:firstLine="0"/>
        <w:rPr>
          <w:ins w:id="485" w:author="Auteur"/>
        </w:rPr>
      </w:pPr>
      <w:bookmarkStart w:id="486" w:name="_Toc507663542"/>
      <w:bookmarkStart w:id="487" w:name="_Toc517033719"/>
      <w:ins w:id="488" w:author="Auteur">
        <w:r>
          <w:t>Bedrijfsorganisatie</w:t>
        </w:r>
        <w:bookmarkEnd w:id="486"/>
        <w:bookmarkEnd w:id="487"/>
      </w:ins>
    </w:p>
    <w:p w14:paraId="7A23464C" w14:textId="77777777" w:rsidR="005E5BF0" w:rsidRDefault="005E5BF0" w:rsidP="00484D1D">
      <w:pPr>
        <w:rPr>
          <w:moveTo w:id="489" w:author="Auteur"/>
        </w:rPr>
      </w:pPr>
      <w:moveToRangeStart w:id="490" w:author="Auteur" w:name="move505951177"/>
      <w:moveTo w:id="491" w:author="Auteur">
        <w:r>
          <w:rPr>
            <w:noProof/>
          </w:rPr>
          <w:drawing>
            <wp:inline distT="0" distB="0" distL="0" distR="0" wp14:anchorId="6FD1592D" wp14:editId="4D5713C6">
              <wp:extent cx="5763491" cy="3626269"/>
              <wp:effectExtent l="0" t="0" r="889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8724" cy="3629561"/>
                      </a:xfrm>
                      <a:prstGeom prst="rect">
                        <a:avLst/>
                      </a:prstGeom>
                    </pic:spPr>
                  </pic:pic>
                </a:graphicData>
              </a:graphic>
            </wp:inline>
          </w:drawing>
        </w:r>
      </w:moveTo>
    </w:p>
    <w:p w14:paraId="364CC4ED" w14:textId="77777777" w:rsidR="005E5BF0" w:rsidDel="003D5583" w:rsidRDefault="005E5BF0" w:rsidP="00484D1D">
      <w:pPr>
        <w:rPr>
          <w:del w:id="492" w:author="Auteur"/>
        </w:rPr>
      </w:pPr>
      <w:moveTo w:id="493" w:author="Auteur">
        <w:r w:rsidRPr="0061059A">
          <w:rPr>
            <w:i/>
          </w:rPr>
          <w:t xml:space="preserve">Figuur </w:t>
        </w:r>
        <w:r>
          <w:rPr>
            <w:i/>
          </w:rPr>
          <w:t>2</w:t>
        </w:r>
        <w:r w:rsidRPr="0061059A">
          <w:rPr>
            <w:i/>
          </w:rPr>
          <w:t>: Organigram van KS</w:t>
        </w:r>
      </w:moveTo>
      <w:ins w:id="494" w:author="Auteur">
        <w:r>
          <w:rPr>
            <w:i/>
          </w:rPr>
          <w:t>E</w:t>
        </w:r>
      </w:ins>
      <w:moveTo w:id="495" w:author="Auteur">
        <w:del w:id="496" w:author="Auteur">
          <w:r w:rsidRPr="0061059A" w:rsidDel="003D5583">
            <w:rPr>
              <w:i/>
            </w:rPr>
            <w:delText>E</w:delText>
          </w:r>
        </w:del>
      </w:moveTo>
    </w:p>
    <w:p w14:paraId="3A2B808E" w14:textId="77777777" w:rsidR="005E5BF0" w:rsidRDefault="005E5BF0" w:rsidP="00484D1D">
      <w:pPr>
        <w:rPr>
          <w:ins w:id="497" w:author="Auteur"/>
          <w:i/>
        </w:rPr>
      </w:pPr>
    </w:p>
    <w:p w14:paraId="31EF93DD" w14:textId="77777777" w:rsidR="005E5BF0" w:rsidRDefault="005E5BF0" w:rsidP="00484D1D">
      <w:pPr>
        <w:rPr>
          <w:ins w:id="498" w:author="Auteur"/>
          <w:i/>
        </w:rPr>
      </w:pPr>
    </w:p>
    <w:p w14:paraId="4F085BAD" w14:textId="77777777" w:rsidR="005E5BF0" w:rsidRPr="005E5BF0" w:rsidRDefault="005E5BF0">
      <w:pPr>
        <w:rPr>
          <w:ins w:id="499" w:author="Auteur"/>
          <w:moveTo w:id="500" w:author="Auteur"/>
          <w:i/>
          <w:rPrChange w:id="501" w:author="Auteur">
            <w:rPr>
              <w:ins w:id="502" w:author="Auteur"/>
              <w:moveTo w:id="503" w:author="Auteur"/>
            </w:rPr>
          </w:rPrChange>
        </w:rPr>
      </w:pPr>
    </w:p>
    <w:p w14:paraId="0EB1E640" w14:textId="77777777" w:rsidR="005E5BF0" w:rsidRPr="00A93169" w:rsidDel="00121FE8" w:rsidRDefault="005E5BF0" w:rsidP="005E5BF0">
      <w:pPr>
        <w:pStyle w:val="Kop2"/>
        <w:ind w:left="0" w:firstLine="0"/>
        <w:rPr>
          <w:del w:id="504" w:author="Auteur"/>
        </w:rPr>
        <w:pPrChange w:id="505" w:author="Auteur">
          <w:pPr>
            <w:pStyle w:val="Kop1"/>
            <w:keepNext w:val="0"/>
            <w:pageBreakBefore/>
            <w:tabs>
              <w:tab w:val="num" w:pos="709"/>
            </w:tabs>
            <w:spacing w:before="120" w:after="60" w:line="360" w:lineRule="auto"/>
            <w:ind w:left="709" w:hanging="709"/>
          </w:pPr>
        </w:pPrChange>
      </w:pPr>
      <w:bookmarkStart w:id="506" w:name="_Toc506279910"/>
      <w:bookmarkStart w:id="507" w:name="_Toc506279965"/>
      <w:bookmarkStart w:id="508" w:name="_Toc507057293"/>
      <w:bookmarkStart w:id="509" w:name="_Toc507426469"/>
      <w:bookmarkStart w:id="510" w:name="_Toc507663543"/>
      <w:bookmarkStart w:id="511" w:name="_Toc517033720"/>
      <w:bookmarkEnd w:id="506"/>
      <w:bookmarkEnd w:id="507"/>
      <w:bookmarkEnd w:id="508"/>
      <w:bookmarkEnd w:id="509"/>
      <w:bookmarkEnd w:id="510"/>
      <w:bookmarkEnd w:id="511"/>
      <w:moveToRangeEnd w:id="490"/>
    </w:p>
    <w:p w14:paraId="59DAD607" w14:textId="77777777" w:rsidR="005E5BF0" w:rsidRDefault="005E5BF0" w:rsidP="005E5BF0">
      <w:pPr>
        <w:pStyle w:val="Kop2"/>
        <w:ind w:left="0" w:firstLine="0"/>
        <w:rPr>
          <w:ins w:id="512" w:author="Auteur"/>
        </w:rPr>
        <w:pPrChange w:id="513" w:author="Auteur">
          <w:pPr>
            <w:pStyle w:val="Kop3"/>
            <w:numPr>
              <w:ilvl w:val="0"/>
              <w:numId w:val="0"/>
            </w:numPr>
            <w:ind w:left="0" w:firstLine="0"/>
          </w:pPr>
        </w:pPrChange>
      </w:pPr>
      <w:bookmarkStart w:id="514" w:name="_Toc507663544"/>
      <w:bookmarkStart w:id="515" w:name="_Toc327581051"/>
      <w:bookmarkStart w:id="516" w:name="_Toc327581601"/>
      <w:bookmarkStart w:id="517" w:name="_Toc327583381"/>
      <w:bookmarkStart w:id="518" w:name="_Toc339966120"/>
      <w:bookmarkStart w:id="519" w:name="_Toc480254627"/>
      <w:bookmarkStart w:id="520" w:name="_Toc437980086"/>
      <w:bookmarkStart w:id="521" w:name="_Toc505599941"/>
      <w:bookmarkStart w:id="522" w:name="_Toc517033721"/>
      <w:ins w:id="523" w:author="Auteur">
        <w:r>
          <w:t>Teamleden</w:t>
        </w:r>
        <w:bookmarkEnd w:id="514"/>
        <w:bookmarkEnd w:id="522"/>
      </w:ins>
    </w:p>
    <w:p w14:paraId="3B51ADE6" w14:textId="77777777" w:rsidR="005E5BF0" w:rsidRPr="00770C05" w:rsidDel="00261CF3" w:rsidRDefault="005E5BF0" w:rsidP="005E5BF0">
      <w:pPr>
        <w:rPr>
          <w:del w:id="524" w:author="Auteur"/>
        </w:rPr>
        <w:pPrChange w:id="525" w:author="Auteur">
          <w:pPr>
            <w:pStyle w:val="Kop2"/>
            <w:keepNext w:val="0"/>
            <w:tabs>
              <w:tab w:val="num" w:pos="709"/>
            </w:tabs>
            <w:ind w:left="709" w:hanging="709"/>
          </w:pPr>
        </w:pPrChange>
      </w:pPr>
      <w:commentRangeStart w:id="526"/>
      <w:del w:id="527" w:author="Auteur">
        <w:r w:rsidRPr="00494159" w:rsidDel="00121FE8">
          <w:delText>Teamleden</w:delText>
        </w:r>
        <w:bookmarkEnd w:id="515"/>
        <w:bookmarkEnd w:id="516"/>
        <w:bookmarkEnd w:id="517"/>
        <w:bookmarkEnd w:id="518"/>
        <w:bookmarkEnd w:id="519"/>
        <w:bookmarkEnd w:id="520"/>
        <w:bookmarkEnd w:id="521"/>
        <w:commentRangeEnd w:id="526"/>
        <w:r w:rsidRPr="007A7310" w:rsidDel="00121FE8">
          <w:rPr>
            <w:rStyle w:val="Verwijzingopmerking"/>
            <w:rFonts w:asciiTheme="minorHAnsi" w:hAnsiTheme="minorHAnsi"/>
            <w:sz w:val="22"/>
            <w:szCs w:val="22"/>
          </w:rPr>
          <w:commentReference w:id="526"/>
        </w:r>
      </w:del>
    </w:p>
    <w:p w14:paraId="478924D9" w14:textId="77777777" w:rsidR="005E5BF0" w:rsidDel="004F0DDC" w:rsidRDefault="005E5BF0" w:rsidP="005E5BF0">
      <w:pPr>
        <w:rPr>
          <w:del w:id="528" w:author="Auteur"/>
        </w:rPr>
      </w:pPr>
      <w:bookmarkStart w:id="529" w:name="_Toc506217915"/>
      <w:bookmarkStart w:id="530" w:name="_Toc506279622"/>
      <w:bookmarkStart w:id="531" w:name="_Toc506279733"/>
      <w:bookmarkStart w:id="532" w:name="_Toc506279791"/>
      <w:bookmarkStart w:id="533" w:name="_Toc506279851"/>
      <w:bookmarkEnd w:id="529"/>
      <w:bookmarkEnd w:id="530"/>
      <w:bookmarkEnd w:id="531"/>
      <w:bookmarkEnd w:id="532"/>
      <w:bookmarkEnd w:id="533"/>
    </w:p>
    <w:p w14:paraId="73577FEE" w14:textId="77777777" w:rsidR="005E5BF0" w:rsidDel="007732F3" w:rsidRDefault="005E5BF0" w:rsidP="005E5BF0">
      <w:pPr>
        <w:rPr>
          <w:moveFrom w:id="534" w:author="Auteur"/>
        </w:rPr>
      </w:pPr>
      <w:moveFromRangeStart w:id="535" w:author="Auteur" w:name="move505951177"/>
      <w:moveFrom w:id="536" w:author="Auteur">
        <w:r w:rsidDel="007732F3">
          <w:rPr>
            <w:noProof/>
          </w:rPr>
          <w:drawing>
            <wp:inline distT="0" distB="0" distL="0" distR="0" wp14:anchorId="209E79A9" wp14:editId="7AADFCFE">
              <wp:extent cx="6267450" cy="3943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67450" cy="3943350"/>
                      </a:xfrm>
                      <a:prstGeom prst="rect">
                        <a:avLst/>
                      </a:prstGeom>
                    </pic:spPr>
                  </pic:pic>
                </a:graphicData>
              </a:graphic>
            </wp:inline>
          </w:drawing>
        </w:r>
        <w:bookmarkStart w:id="537" w:name="_Toc506217916"/>
        <w:bookmarkStart w:id="538" w:name="_Toc506279623"/>
        <w:bookmarkStart w:id="539" w:name="_Toc506279734"/>
        <w:bookmarkStart w:id="540" w:name="_Toc506279792"/>
        <w:bookmarkStart w:id="541" w:name="_Toc506279852"/>
        <w:bookmarkEnd w:id="537"/>
        <w:bookmarkEnd w:id="538"/>
        <w:bookmarkEnd w:id="539"/>
        <w:bookmarkEnd w:id="540"/>
        <w:bookmarkEnd w:id="541"/>
      </w:moveFrom>
    </w:p>
    <w:p w14:paraId="7ED3CB43" w14:textId="77777777" w:rsidR="005E5BF0" w:rsidRPr="0061059A" w:rsidDel="007732F3" w:rsidRDefault="005E5BF0" w:rsidP="005E5BF0">
      <w:pPr>
        <w:rPr>
          <w:del w:id="542" w:author="Auteur"/>
          <w:moveFrom w:id="543" w:author="Auteur"/>
        </w:rPr>
      </w:pPr>
      <w:moveFrom w:id="544" w:author="Auteur">
        <w:r w:rsidRPr="0061059A" w:rsidDel="007732F3">
          <w:t xml:space="preserve">Figuur </w:t>
        </w:r>
        <w:r w:rsidDel="007732F3">
          <w:t>2</w:t>
        </w:r>
        <w:r w:rsidRPr="0061059A" w:rsidDel="007732F3">
          <w:t>: Organigram van KSE</w:t>
        </w:r>
        <w:bookmarkStart w:id="545" w:name="_Toc506217917"/>
        <w:bookmarkStart w:id="546" w:name="_Toc506279624"/>
        <w:bookmarkStart w:id="547" w:name="_Toc506279735"/>
        <w:bookmarkStart w:id="548" w:name="_Toc506279793"/>
        <w:bookmarkStart w:id="549" w:name="_Toc506279853"/>
        <w:bookmarkEnd w:id="545"/>
        <w:bookmarkEnd w:id="546"/>
        <w:bookmarkEnd w:id="547"/>
        <w:bookmarkEnd w:id="548"/>
        <w:bookmarkEnd w:id="549"/>
      </w:moveFrom>
    </w:p>
    <w:p w14:paraId="1E29C8A5" w14:textId="77777777" w:rsidR="005E5BF0" w:rsidDel="007732F3" w:rsidRDefault="005E5BF0" w:rsidP="005E5BF0">
      <w:pPr>
        <w:rPr>
          <w:del w:id="550" w:author="Auteur"/>
        </w:rPr>
      </w:pPr>
      <w:bookmarkStart w:id="551" w:name="_Toc506217918"/>
      <w:bookmarkStart w:id="552" w:name="_Toc506279625"/>
      <w:bookmarkStart w:id="553" w:name="_Toc506279736"/>
      <w:bookmarkStart w:id="554" w:name="_Toc506279794"/>
      <w:bookmarkStart w:id="555" w:name="_Toc506279854"/>
      <w:bookmarkEnd w:id="551"/>
      <w:bookmarkEnd w:id="552"/>
      <w:bookmarkEnd w:id="553"/>
      <w:bookmarkEnd w:id="554"/>
      <w:bookmarkEnd w:id="555"/>
      <w:moveFromRangeEnd w:id="535"/>
    </w:p>
    <w:p w14:paraId="44032CCB" w14:textId="77777777" w:rsidR="005E5BF0" w:rsidDel="007732F3" w:rsidRDefault="005E5BF0" w:rsidP="005E5BF0">
      <w:pPr>
        <w:rPr>
          <w:del w:id="556" w:author="Auteur"/>
        </w:rPr>
      </w:pPr>
      <w:bookmarkStart w:id="557" w:name="_Toc506217919"/>
      <w:bookmarkStart w:id="558" w:name="_Toc506279626"/>
      <w:bookmarkStart w:id="559" w:name="_Toc506279737"/>
      <w:bookmarkStart w:id="560" w:name="_Toc506279795"/>
      <w:bookmarkStart w:id="561" w:name="_Toc506279855"/>
      <w:bookmarkEnd w:id="557"/>
      <w:bookmarkEnd w:id="558"/>
      <w:bookmarkEnd w:id="559"/>
      <w:bookmarkEnd w:id="560"/>
      <w:bookmarkEnd w:id="561"/>
    </w:p>
    <w:p w14:paraId="48DA5331" w14:textId="77777777" w:rsidR="005E5BF0" w:rsidRDefault="005E5BF0" w:rsidP="005E5BF0">
      <w:pPr>
        <w:pPrChange w:id="562" w:author="Auteur">
          <w:pPr>
            <w:spacing w:after="200" w:line="276" w:lineRule="auto"/>
          </w:pPr>
        </w:pPrChange>
      </w:pPr>
    </w:p>
    <w:tbl>
      <w:tblPr>
        <w:tblW w:w="97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Change w:id="563" w:author="Auteur">
          <w:tblPr>
            <w:tblW w:w="100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PrChange>
      </w:tblPr>
      <w:tblGrid>
        <w:gridCol w:w="2221"/>
        <w:gridCol w:w="5849"/>
        <w:gridCol w:w="1701"/>
        <w:tblGridChange w:id="564">
          <w:tblGrid>
            <w:gridCol w:w="2221"/>
            <w:gridCol w:w="2465"/>
            <w:gridCol w:w="1418"/>
          </w:tblGrid>
        </w:tblGridChange>
      </w:tblGrid>
      <w:tr w:rsidR="005E5BF0" w14:paraId="0E4CE7E0" w14:textId="77777777" w:rsidTr="005E5BF0">
        <w:tc>
          <w:tcPr>
            <w:tcW w:w="2221" w:type="dxa"/>
            <w:tcBorders>
              <w:top w:val="single" w:sz="8" w:space="0" w:color="DDD9C3"/>
              <w:left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Change w:id="565" w:author="Auteur">
              <w:tcPr>
                <w:tcW w:w="2221" w:type="dxa"/>
                <w:tcBorders>
                  <w:top w:val="single" w:sz="8" w:space="0" w:color="DDD9C3"/>
                  <w:left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
            </w:tcPrChange>
          </w:tcPr>
          <w:p w14:paraId="7AB66AC5" w14:textId="77777777" w:rsidR="005E5BF0" w:rsidRPr="002A352B" w:rsidRDefault="005E5BF0" w:rsidP="00484D1D">
            <w:pPr>
              <w:rPr>
                <w:b/>
              </w:rPr>
            </w:pPr>
            <w:r w:rsidRPr="002A352B">
              <w:rPr>
                <w:b/>
                <w:highlight w:val="white"/>
              </w:rPr>
              <w:t>Naam + tel + e-mail</w:t>
            </w:r>
          </w:p>
        </w:tc>
        <w:tc>
          <w:tcPr>
            <w:tcW w:w="5849" w:type="dxa"/>
            <w:tcBorders>
              <w:top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Change w:id="566" w:author="Auteur">
              <w:tcPr>
                <w:tcW w:w="2465" w:type="dxa"/>
                <w:tcBorders>
                  <w:top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
            </w:tcPrChange>
          </w:tcPr>
          <w:p w14:paraId="432AFDF4" w14:textId="77777777" w:rsidR="005E5BF0" w:rsidRPr="002A352B" w:rsidRDefault="005E5BF0" w:rsidP="00484D1D">
            <w:pPr>
              <w:rPr>
                <w:b/>
              </w:rPr>
            </w:pPr>
            <w:r w:rsidRPr="002A352B">
              <w:rPr>
                <w:b/>
                <w:highlight w:val="white"/>
              </w:rPr>
              <w:t>Rol/taken</w:t>
            </w:r>
          </w:p>
        </w:tc>
        <w:tc>
          <w:tcPr>
            <w:tcW w:w="1701" w:type="dxa"/>
            <w:tcBorders>
              <w:top w:val="single" w:sz="8" w:space="0" w:color="DDD9C3"/>
              <w:bottom w:val="single" w:sz="8" w:space="0" w:color="DDD9C3"/>
              <w:right w:val="single" w:sz="8" w:space="0" w:color="DDD9C3"/>
            </w:tcBorders>
            <w:shd w:val="clear" w:color="auto" w:fill="FFFFFF"/>
            <w:tcPrChange w:id="567" w:author="Auteur">
              <w:tcPr>
                <w:tcW w:w="1418" w:type="dxa"/>
                <w:tcBorders>
                  <w:top w:val="single" w:sz="8" w:space="0" w:color="DDD9C3"/>
                  <w:bottom w:val="single" w:sz="8" w:space="0" w:color="DDD9C3"/>
                  <w:right w:val="single" w:sz="8" w:space="0" w:color="DDD9C3"/>
                </w:tcBorders>
                <w:shd w:val="clear" w:color="auto" w:fill="FFFFFF"/>
              </w:tcPr>
            </w:tcPrChange>
          </w:tcPr>
          <w:p w14:paraId="635D532E" w14:textId="77777777" w:rsidR="005E5BF0" w:rsidRPr="002A352B" w:rsidRDefault="005E5BF0" w:rsidP="00484D1D">
            <w:pPr>
              <w:rPr>
                <w:ins w:id="568" w:author="Auteur"/>
                <w:b/>
                <w:highlight w:val="white"/>
              </w:rPr>
            </w:pPr>
            <w:ins w:id="569" w:author="Auteur">
              <w:r>
                <w:rPr>
                  <w:b/>
                  <w:highlight w:val="white"/>
                </w:rPr>
                <w:t>Begeleider (Ja/Nee)</w:t>
              </w:r>
            </w:ins>
          </w:p>
        </w:tc>
      </w:tr>
      <w:tr w:rsidR="005E5BF0" w14:paraId="3B118640" w14:textId="77777777" w:rsidTr="005E5BF0">
        <w:tc>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Change w:id="570" w:author="Auteur">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
            </w:tcPrChange>
          </w:tcPr>
          <w:p w14:paraId="37683FE3" w14:textId="77777777" w:rsidR="005E5BF0" w:rsidRPr="002F5301" w:rsidRDefault="005E5BF0" w:rsidP="005E5BF0">
            <w:pPr>
              <w:ind w:right="100"/>
              <w:rPr>
                <w:rFonts w:ascii="Arial" w:hAnsi="Arial" w:cs="Arial"/>
                <w:sz w:val="20"/>
              </w:rPr>
              <w:pPrChange w:id="571" w:author="Auteur">
                <w:pPr>
                  <w:ind w:left="100" w:right="100"/>
                </w:pPr>
              </w:pPrChange>
            </w:pPr>
            <w:r w:rsidRPr="002F5301">
              <w:rPr>
                <w:rFonts w:ascii="Arial" w:hAnsi="Arial" w:cs="Arial"/>
                <w:sz w:val="20"/>
              </w:rPr>
              <w:t>Peter Noten</w:t>
            </w:r>
          </w:p>
        </w:tc>
        <w:tc>
          <w:tcPr>
            <w:tcW w:w="5849" w:type="dxa"/>
            <w:tcBorders>
              <w:bottom w:val="single" w:sz="8" w:space="0" w:color="DDD9C3"/>
              <w:right w:val="single" w:sz="8" w:space="0" w:color="DDD9C3"/>
            </w:tcBorders>
            <w:tcMar>
              <w:top w:w="100" w:type="dxa"/>
              <w:left w:w="100" w:type="dxa"/>
              <w:bottom w:w="100" w:type="dxa"/>
              <w:right w:w="100" w:type="dxa"/>
            </w:tcMar>
            <w:tcPrChange w:id="572" w:author="Auteur">
              <w:tcPr>
                <w:tcW w:w="2465" w:type="dxa"/>
                <w:tcBorders>
                  <w:bottom w:val="single" w:sz="8" w:space="0" w:color="DDD9C3"/>
                  <w:right w:val="single" w:sz="8" w:space="0" w:color="DDD9C3"/>
                </w:tcBorders>
                <w:tcMar>
                  <w:top w:w="100" w:type="dxa"/>
                  <w:left w:w="100" w:type="dxa"/>
                  <w:bottom w:w="100" w:type="dxa"/>
                  <w:right w:w="100" w:type="dxa"/>
                </w:tcMar>
              </w:tcPr>
            </w:tcPrChange>
          </w:tcPr>
          <w:p w14:paraId="3567B431" w14:textId="77777777" w:rsidR="005E5BF0" w:rsidRPr="002F5301" w:rsidRDefault="005E5BF0" w:rsidP="00484D1D">
            <w:pPr>
              <w:ind w:left="100" w:right="100"/>
              <w:rPr>
                <w:rFonts w:ascii="Arial" w:hAnsi="Arial" w:cs="Arial"/>
                <w:sz w:val="20"/>
              </w:rPr>
            </w:pPr>
            <w:r w:rsidRPr="002F5301">
              <w:rPr>
                <w:rFonts w:ascii="Arial" w:hAnsi="Arial" w:cs="Arial"/>
                <w:sz w:val="20"/>
              </w:rPr>
              <w:t>Stagebegeleider, scrum master</w:t>
            </w:r>
          </w:p>
        </w:tc>
        <w:tc>
          <w:tcPr>
            <w:tcW w:w="1701" w:type="dxa"/>
            <w:tcBorders>
              <w:bottom w:val="single" w:sz="8" w:space="0" w:color="DDD9C3"/>
              <w:right w:val="single" w:sz="8" w:space="0" w:color="DDD9C3"/>
            </w:tcBorders>
            <w:tcPrChange w:id="573" w:author="Auteur">
              <w:tcPr>
                <w:tcW w:w="1418" w:type="dxa"/>
                <w:tcBorders>
                  <w:bottom w:val="single" w:sz="8" w:space="0" w:color="DDD9C3"/>
                  <w:right w:val="single" w:sz="8" w:space="0" w:color="DDD9C3"/>
                </w:tcBorders>
              </w:tcPr>
            </w:tcPrChange>
          </w:tcPr>
          <w:p w14:paraId="667895A3" w14:textId="77777777" w:rsidR="005E5BF0" w:rsidRPr="002F5301" w:rsidRDefault="005E5BF0" w:rsidP="00484D1D">
            <w:pPr>
              <w:ind w:left="100" w:right="100"/>
              <w:rPr>
                <w:ins w:id="574" w:author="Auteur"/>
                <w:rFonts w:ascii="Arial" w:hAnsi="Arial" w:cs="Arial"/>
                <w:sz w:val="20"/>
              </w:rPr>
            </w:pPr>
            <w:ins w:id="575" w:author="Auteur">
              <w:r w:rsidRPr="002F5301">
                <w:rPr>
                  <w:rFonts w:ascii="Arial" w:hAnsi="Arial" w:cs="Arial"/>
                  <w:sz w:val="20"/>
                </w:rPr>
                <w:t>Ja</w:t>
              </w:r>
            </w:ins>
          </w:p>
        </w:tc>
      </w:tr>
      <w:tr w:rsidR="005E5BF0" w:rsidRPr="001B1597" w14:paraId="1562E544" w14:textId="77777777" w:rsidTr="005E5BF0">
        <w:trPr>
          <w:ins w:id="576" w:author="Auteur"/>
        </w:trPr>
        <w:tc>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Change w:id="577" w:author="Auteur">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
            </w:tcPrChange>
          </w:tcPr>
          <w:p w14:paraId="2A581EA4" w14:textId="77777777" w:rsidR="005E5BF0" w:rsidRPr="001B1597" w:rsidRDefault="005E5BF0" w:rsidP="00484D1D">
            <w:pPr>
              <w:ind w:right="100"/>
              <w:rPr>
                <w:ins w:id="578" w:author="Auteur"/>
                <w:rFonts w:ascii="Arial" w:hAnsi="Arial" w:cs="Arial"/>
                <w:sz w:val="20"/>
              </w:rPr>
            </w:pPr>
            <w:ins w:id="579" w:author="Auteur">
              <w:r w:rsidRPr="001B1597">
                <w:rPr>
                  <w:rFonts w:ascii="Arial" w:hAnsi="Arial" w:cs="Arial"/>
                  <w:sz w:val="20"/>
                </w:rPr>
                <w:t>Stef Goris</w:t>
              </w:r>
            </w:ins>
          </w:p>
        </w:tc>
        <w:tc>
          <w:tcPr>
            <w:tcW w:w="5849" w:type="dxa"/>
            <w:tcBorders>
              <w:bottom w:val="single" w:sz="8" w:space="0" w:color="DDD9C3"/>
              <w:right w:val="single" w:sz="8" w:space="0" w:color="DDD9C3"/>
            </w:tcBorders>
            <w:tcMar>
              <w:top w:w="100" w:type="dxa"/>
              <w:left w:w="100" w:type="dxa"/>
              <w:bottom w:w="100" w:type="dxa"/>
              <w:right w:w="100" w:type="dxa"/>
            </w:tcMar>
            <w:tcPrChange w:id="580" w:author="Auteur">
              <w:tcPr>
                <w:tcW w:w="2465" w:type="dxa"/>
                <w:tcBorders>
                  <w:bottom w:val="single" w:sz="8" w:space="0" w:color="DDD9C3"/>
                  <w:right w:val="single" w:sz="8" w:space="0" w:color="DDD9C3"/>
                </w:tcBorders>
                <w:tcMar>
                  <w:top w:w="100" w:type="dxa"/>
                  <w:left w:w="100" w:type="dxa"/>
                  <w:bottom w:w="100" w:type="dxa"/>
                  <w:right w:w="100" w:type="dxa"/>
                </w:tcMar>
              </w:tcPr>
            </w:tcPrChange>
          </w:tcPr>
          <w:p w14:paraId="119C47CE" w14:textId="77777777" w:rsidR="005E5BF0" w:rsidRDefault="005E5BF0" w:rsidP="00484D1D">
            <w:pPr>
              <w:ind w:left="100" w:right="100"/>
              <w:rPr>
                <w:ins w:id="581" w:author="Auteur"/>
                <w:rFonts w:ascii="Arial" w:hAnsi="Arial" w:cs="Arial"/>
                <w:sz w:val="20"/>
              </w:rPr>
            </w:pPr>
            <w:ins w:id="582" w:author="Auteur">
              <w:r w:rsidRPr="001B1597">
                <w:rPr>
                  <w:rFonts w:ascii="Arial" w:hAnsi="Arial" w:cs="Arial"/>
                  <w:sz w:val="20"/>
                </w:rPr>
                <w:t>Software engineer</w:t>
              </w:r>
              <w:r>
                <w:rPr>
                  <w:rFonts w:ascii="Arial" w:hAnsi="Arial" w:cs="Arial"/>
                  <w:sz w:val="20"/>
                </w:rPr>
                <w:t>,</w:t>
              </w:r>
            </w:ins>
          </w:p>
          <w:p w14:paraId="337B7597" w14:textId="77777777" w:rsidR="005E5BF0" w:rsidRPr="001B1597" w:rsidRDefault="005E5BF0" w:rsidP="00484D1D">
            <w:pPr>
              <w:ind w:left="100" w:right="100"/>
              <w:rPr>
                <w:ins w:id="583" w:author="Auteur"/>
                <w:rFonts w:ascii="Arial" w:hAnsi="Arial" w:cs="Arial"/>
                <w:sz w:val="20"/>
              </w:rPr>
            </w:pPr>
            <w:ins w:id="584" w:author="Auteur">
              <w:r>
                <w:rPr>
                  <w:rFonts w:ascii="Arial" w:hAnsi="Arial" w:cs="Arial"/>
                  <w:sz w:val="20"/>
                </w:rPr>
                <w:t>Technisch begeleider</w:t>
              </w:r>
            </w:ins>
          </w:p>
        </w:tc>
        <w:tc>
          <w:tcPr>
            <w:tcW w:w="1701" w:type="dxa"/>
            <w:tcBorders>
              <w:bottom w:val="single" w:sz="8" w:space="0" w:color="DDD9C3"/>
              <w:right w:val="single" w:sz="8" w:space="0" w:color="DDD9C3"/>
            </w:tcBorders>
            <w:tcPrChange w:id="585" w:author="Auteur">
              <w:tcPr>
                <w:tcW w:w="1418" w:type="dxa"/>
                <w:tcBorders>
                  <w:bottom w:val="single" w:sz="8" w:space="0" w:color="DDD9C3"/>
                  <w:right w:val="single" w:sz="8" w:space="0" w:color="DDD9C3"/>
                </w:tcBorders>
              </w:tcPr>
            </w:tcPrChange>
          </w:tcPr>
          <w:p w14:paraId="225AEDD6" w14:textId="77777777" w:rsidR="005E5BF0" w:rsidRPr="001B1597" w:rsidRDefault="005E5BF0" w:rsidP="00484D1D">
            <w:pPr>
              <w:ind w:left="100" w:right="100"/>
              <w:rPr>
                <w:ins w:id="586" w:author="Auteur"/>
                <w:rFonts w:ascii="Arial" w:hAnsi="Arial" w:cs="Arial"/>
                <w:sz w:val="20"/>
              </w:rPr>
            </w:pPr>
            <w:ins w:id="587" w:author="Auteur">
              <w:r>
                <w:rPr>
                  <w:rFonts w:ascii="Arial" w:hAnsi="Arial" w:cs="Arial"/>
                  <w:sz w:val="20"/>
                </w:rPr>
                <w:t>Ja</w:t>
              </w:r>
            </w:ins>
          </w:p>
        </w:tc>
      </w:tr>
      <w:tr w:rsidR="005E5BF0" w14:paraId="6F83571A" w14:textId="77777777" w:rsidTr="005E5BF0">
        <w:trPr>
          <w:ins w:id="588" w:author="Auteur"/>
        </w:trPr>
        <w:tc>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Change w:id="589" w:author="Auteur">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
            </w:tcPrChange>
          </w:tcPr>
          <w:p w14:paraId="0E020FDD" w14:textId="77777777" w:rsidR="005E5BF0" w:rsidRPr="005E5BF0" w:rsidRDefault="005E5BF0">
            <w:pPr>
              <w:ind w:right="100"/>
              <w:rPr>
                <w:ins w:id="590" w:author="Auteur"/>
                <w:rFonts w:cs="Arial"/>
                <w:sz w:val="20"/>
                <w:rPrChange w:id="591" w:author="Auteur">
                  <w:rPr>
                    <w:ins w:id="592" w:author="Auteur"/>
                    <w:rFonts w:ascii="Arial" w:hAnsi="Arial" w:cs="Arial"/>
                    <w:sz w:val="20"/>
                  </w:rPr>
                </w:rPrChange>
              </w:rPr>
            </w:pPr>
            <w:ins w:id="593" w:author="Auteur">
              <w:r w:rsidRPr="005E5BF0">
                <w:rPr>
                  <w:rFonts w:cs="Segoe UI Semilight"/>
                  <w:bCs w:val="0"/>
                  <w:rPrChange w:id="594" w:author="Auteur">
                    <w:rPr>
                      <w:rFonts w:ascii="Segoe UI Semilight" w:hAnsi="Segoe UI Semilight" w:cs="Segoe UI Semilight"/>
                      <w:b/>
                      <w:bCs w:val="0"/>
                      <w:color w:val="444444"/>
                    </w:rPr>
                  </w:rPrChange>
                </w:rPr>
                <w:fldChar w:fldCharType="begin"/>
              </w:r>
              <w:r w:rsidRPr="005E5BF0">
                <w:rPr>
                  <w:rFonts w:cs="Segoe UI Semilight"/>
                  <w:bCs w:val="0"/>
                  <w:rPrChange w:id="595" w:author="Auteur">
                    <w:rPr>
                      <w:rFonts w:ascii="Segoe UI Semilight" w:hAnsi="Segoe UI Semilight" w:cs="Segoe UI Semilight"/>
                      <w:b/>
                      <w:bCs w:val="0"/>
                      <w:color w:val="444444"/>
                    </w:rPr>
                  </w:rPrChange>
                </w:rPr>
                <w:instrText xml:space="preserve"> HYPERLINK "http://my.kse.nl/Person.aspx?accountname=KSEGROUP%5Ceten" \o "Erik Tenbült" </w:instrText>
              </w:r>
              <w:r w:rsidRPr="005E5BF0">
                <w:rPr>
                  <w:rFonts w:cs="Segoe UI Semilight"/>
                  <w:bCs w:val="0"/>
                  <w:rPrChange w:id="596" w:author="Auteur">
                    <w:rPr>
                      <w:rFonts w:ascii="Segoe UI Semilight" w:hAnsi="Segoe UI Semilight" w:cs="Segoe UI Semilight"/>
                      <w:b/>
                      <w:bCs w:val="0"/>
                      <w:color w:val="444444"/>
                    </w:rPr>
                  </w:rPrChange>
                </w:rPr>
                <w:fldChar w:fldCharType="separate"/>
              </w:r>
              <w:r w:rsidRPr="005E5BF0">
                <w:rPr>
                  <w:rStyle w:val="Hyperlink"/>
                  <w:rFonts w:asciiTheme="minorHAnsi" w:hAnsiTheme="minorHAnsi" w:cs="Segoe UI Semilight"/>
                  <w:bCs w:val="0"/>
                  <w:color w:val="auto"/>
                  <w:u w:val="none"/>
                  <w:rPrChange w:id="597" w:author="Auteur">
                    <w:rPr>
                      <w:rStyle w:val="Hyperlink"/>
                      <w:rFonts w:ascii="Segoe UI Semilight" w:hAnsi="Segoe UI Semilight" w:cs="Segoe UI Semilight"/>
                      <w:b/>
                      <w:bCs w:val="0"/>
                      <w:color w:val="663399"/>
                    </w:rPr>
                  </w:rPrChange>
                </w:rPr>
                <w:t>Erik Tenbült</w:t>
              </w:r>
              <w:r w:rsidRPr="005E5BF0">
                <w:rPr>
                  <w:rFonts w:cs="Segoe UI Semilight"/>
                  <w:bCs w:val="0"/>
                  <w:rPrChange w:id="598" w:author="Auteur">
                    <w:rPr>
                      <w:rFonts w:ascii="Segoe UI Semilight" w:hAnsi="Segoe UI Semilight" w:cs="Segoe UI Semilight"/>
                      <w:b/>
                      <w:bCs w:val="0"/>
                      <w:color w:val="444444"/>
                    </w:rPr>
                  </w:rPrChange>
                </w:rPr>
                <w:fldChar w:fldCharType="end"/>
              </w:r>
            </w:ins>
          </w:p>
        </w:tc>
        <w:tc>
          <w:tcPr>
            <w:tcW w:w="5849" w:type="dxa"/>
            <w:tcBorders>
              <w:bottom w:val="single" w:sz="8" w:space="0" w:color="DDD9C3"/>
              <w:right w:val="single" w:sz="8" w:space="0" w:color="DDD9C3"/>
            </w:tcBorders>
            <w:tcMar>
              <w:top w:w="100" w:type="dxa"/>
              <w:left w:w="100" w:type="dxa"/>
              <w:bottom w:w="100" w:type="dxa"/>
              <w:right w:w="100" w:type="dxa"/>
            </w:tcMar>
            <w:tcPrChange w:id="599" w:author="Auteur">
              <w:tcPr>
                <w:tcW w:w="2465" w:type="dxa"/>
                <w:tcBorders>
                  <w:bottom w:val="single" w:sz="8" w:space="0" w:color="DDD9C3"/>
                  <w:right w:val="single" w:sz="8" w:space="0" w:color="DDD9C3"/>
                </w:tcBorders>
                <w:tcMar>
                  <w:top w:w="100" w:type="dxa"/>
                  <w:left w:w="100" w:type="dxa"/>
                  <w:bottom w:w="100" w:type="dxa"/>
                  <w:right w:w="100" w:type="dxa"/>
                </w:tcMar>
              </w:tcPr>
            </w:tcPrChange>
          </w:tcPr>
          <w:p w14:paraId="00274092" w14:textId="77777777" w:rsidR="005E5BF0" w:rsidRPr="002F5301" w:rsidRDefault="005E5BF0" w:rsidP="00484D1D">
            <w:pPr>
              <w:ind w:left="100" w:right="100"/>
              <w:rPr>
                <w:ins w:id="600" w:author="Auteur"/>
                <w:rFonts w:ascii="Arial" w:hAnsi="Arial" w:cs="Arial"/>
                <w:sz w:val="20"/>
              </w:rPr>
            </w:pPr>
            <w:ins w:id="601" w:author="Auteur">
              <w:r>
                <w:rPr>
                  <w:rFonts w:ascii="Arial" w:hAnsi="Arial" w:cs="Arial"/>
                  <w:sz w:val="20"/>
                </w:rPr>
                <w:t>Product Owner</w:t>
              </w:r>
            </w:ins>
          </w:p>
        </w:tc>
        <w:tc>
          <w:tcPr>
            <w:tcW w:w="1701" w:type="dxa"/>
            <w:tcBorders>
              <w:bottom w:val="single" w:sz="8" w:space="0" w:color="DDD9C3"/>
              <w:right w:val="single" w:sz="8" w:space="0" w:color="DDD9C3"/>
            </w:tcBorders>
            <w:tcPrChange w:id="602" w:author="Auteur">
              <w:tcPr>
                <w:tcW w:w="1418" w:type="dxa"/>
                <w:tcBorders>
                  <w:bottom w:val="single" w:sz="8" w:space="0" w:color="DDD9C3"/>
                  <w:right w:val="single" w:sz="8" w:space="0" w:color="DDD9C3"/>
                </w:tcBorders>
              </w:tcPr>
            </w:tcPrChange>
          </w:tcPr>
          <w:p w14:paraId="7CE4C5C0" w14:textId="77777777" w:rsidR="005E5BF0" w:rsidRPr="002F5301" w:rsidRDefault="005E5BF0" w:rsidP="00484D1D">
            <w:pPr>
              <w:ind w:left="100" w:right="100"/>
              <w:rPr>
                <w:ins w:id="603" w:author="Auteur"/>
                <w:rFonts w:ascii="Arial" w:hAnsi="Arial" w:cs="Arial"/>
                <w:sz w:val="20"/>
              </w:rPr>
            </w:pPr>
            <w:ins w:id="604" w:author="Auteur">
              <w:r>
                <w:rPr>
                  <w:rFonts w:ascii="Arial" w:hAnsi="Arial" w:cs="Arial"/>
                  <w:sz w:val="20"/>
                </w:rPr>
                <w:t>Nee</w:t>
              </w:r>
            </w:ins>
          </w:p>
        </w:tc>
      </w:tr>
      <w:tr w:rsidR="005E5BF0" w14:paraId="331B07AA" w14:textId="77777777" w:rsidTr="005E5BF0">
        <w:tc>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Change w:id="605" w:author="Auteur">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
            </w:tcPrChange>
          </w:tcPr>
          <w:p w14:paraId="1CB16E84" w14:textId="77777777" w:rsidR="005E5BF0" w:rsidRPr="005E5BF0" w:rsidRDefault="005E5BF0" w:rsidP="005E5BF0">
            <w:pPr>
              <w:ind w:right="100"/>
              <w:rPr>
                <w:rFonts w:ascii="Arial" w:hAnsi="Arial" w:cs="Arial"/>
                <w:sz w:val="20"/>
                <w:rPrChange w:id="606" w:author="Auteur">
                  <w:rPr/>
                </w:rPrChange>
              </w:rPr>
              <w:pPrChange w:id="607" w:author="Auteur">
                <w:pPr>
                  <w:ind w:left="100" w:right="100"/>
                </w:pPr>
              </w:pPrChange>
            </w:pPr>
            <w:ins w:id="608" w:author="Auteur">
              <w:r w:rsidRPr="005E5BF0">
                <w:rPr>
                  <w:rFonts w:ascii="Arial" w:hAnsi="Arial" w:cs="Arial"/>
                  <w:sz w:val="20"/>
                  <w:rPrChange w:id="609" w:author="Auteur">
                    <w:rPr/>
                  </w:rPrChange>
                </w:rPr>
                <w:t>Koos Poel</w:t>
              </w:r>
            </w:ins>
          </w:p>
        </w:tc>
        <w:tc>
          <w:tcPr>
            <w:tcW w:w="5849" w:type="dxa"/>
            <w:tcBorders>
              <w:bottom w:val="single" w:sz="8" w:space="0" w:color="DDD9C3"/>
              <w:right w:val="single" w:sz="8" w:space="0" w:color="DDD9C3"/>
            </w:tcBorders>
            <w:tcMar>
              <w:top w:w="100" w:type="dxa"/>
              <w:left w:w="100" w:type="dxa"/>
              <w:bottom w:w="100" w:type="dxa"/>
              <w:right w:w="100" w:type="dxa"/>
            </w:tcMar>
            <w:tcPrChange w:id="610" w:author="Auteur">
              <w:tcPr>
                <w:tcW w:w="2465" w:type="dxa"/>
                <w:tcBorders>
                  <w:bottom w:val="single" w:sz="8" w:space="0" w:color="DDD9C3"/>
                  <w:right w:val="single" w:sz="8" w:space="0" w:color="DDD9C3"/>
                </w:tcBorders>
                <w:tcMar>
                  <w:top w:w="100" w:type="dxa"/>
                  <w:left w:w="100" w:type="dxa"/>
                  <w:bottom w:w="100" w:type="dxa"/>
                  <w:right w:w="100" w:type="dxa"/>
                </w:tcMar>
              </w:tcPr>
            </w:tcPrChange>
          </w:tcPr>
          <w:p w14:paraId="5DE99159" w14:textId="77777777" w:rsidR="005E5BF0" w:rsidRPr="005E5BF0" w:rsidRDefault="005E5BF0" w:rsidP="00484D1D">
            <w:pPr>
              <w:ind w:left="100" w:right="100"/>
              <w:rPr>
                <w:rFonts w:ascii="Arial" w:hAnsi="Arial" w:cs="Arial"/>
                <w:sz w:val="20"/>
                <w:rPrChange w:id="611" w:author="Auteur">
                  <w:rPr/>
                </w:rPrChange>
              </w:rPr>
            </w:pPr>
            <w:ins w:id="612" w:author="Auteur">
              <w:r w:rsidRPr="005E5BF0">
                <w:rPr>
                  <w:rFonts w:ascii="Arial" w:hAnsi="Arial" w:cs="Arial"/>
                  <w:sz w:val="20"/>
                  <w:rPrChange w:id="613" w:author="Auteur">
                    <w:rPr/>
                  </w:rPrChange>
                </w:rPr>
                <w:t>Software engineer</w:t>
              </w:r>
            </w:ins>
          </w:p>
        </w:tc>
        <w:tc>
          <w:tcPr>
            <w:tcW w:w="1701" w:type="dxa"/>
            <w:tcBorders>
              <w:bottom w:val="single" w:sz="8" w:space="0" w:color="DDD9C3"/>
              <w:right w:val="single" w:sz="8" w:space="0" w:color="DDD9C3"/>
            </w:tcBorders>
            <w:tcPrChange w:id="614" w:author="Auteur">
              <w:tcPr>
                <w:tcW w:w="1418" w:type="dxa"/>
                <w:tcBorders>
                  <w:bottom w:val="single" w:sz="8" w:space="0" w:color="DDD9C3"/>
                  <w:right w:val="single" w:sz="8" w:space="0" w:color="DDD9C3"/>
                </w:tcBorders>
              </w:tcPr>
            </w:tcPrChange>
          </w:tcPr>
          <w:p w14:paraId="6479E38A" w14:textId="77777777" w:rsidR="005E5BF0" w:rsidRPr="005E5BF0" w:rsidRDefault="005E5BF0" w:rsidP="00484D1D">
            <w:pPr>
              <w:ind w:left="100" w:right="100"/>
              <w:rPr>
                <w:ins w:id="615" w:author="Auteur"/>
                <w:rFonts w:ascii="Arial" w:hAnsi="Arial" w:cs="Arial"/>
                <w:sz w:val="20"/>
                <w:rPrChange w:id="616" w:author="Auteur">
                  <w:rPr>
                    <w:ins w:id="617" w:author="Auteur"/>
                  </w:rPr>
                </w:rPrChange>
              </w:rPr>
            </w:pPr>
            <w:ins w:id="618" w:author="Auteur">
              <w:r w:rsidRPr="005E5BF0">
                <w:rPr>
                  <w:rFonts w:ascii="Arial" w:hAnsi="Arial" w:cs="Arial"/>
                  <w:sz w:val="20"/>
                  <w:rPrChange w:id="619" w:author="Auteur">
                    <w:rPr/>
                  </w:rPrChange>
                </w:rPr>
                <w:t>Nee</w:t>
              </w:r>
            </w:ins>
          </w:p>
        </w:tc>
      </w:tr>
      <w:tr w:rsidR="005E5BF0" w14:paraId="6A763DC9" w14:textId="77777777" w:rsidTr="005E5BF0">
        <w:trPr>
          <w:ins w:id="620" w:author="Auteur"/>
        </w:trPr>
        <w:tc>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Change w:id="621" w:author="Auteur">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
            </w:tcPrChange>
          </w:tcPr>
          <w:p w14:paraId="2F01D921" w14:textId="77777777" w:rsidR="005E5BF0" w:rsidRPr="005E5BF0" w:rsidRDefault="005E5BF0" w:rsidP="005E5BF0">
            <w:pPr>
              <w:rPr>
                <w:ins w:id="622" w:author="Auteur"/>
                <w:rFonts w:ascii="Arial" w:hAnsi="Arial" w:cs="Arial"/>
                <w:sz w:val="20"/>
                <w:rPrChange w:id="623" w:author="Auteur">
                  <w:rPr>
                    <w:ins w:id="624" w:author="Auteur"/>
                  </w:rPr>
                </w:rPrChange>
              </w:rPr>
              <w:pPrChange w:id="625" w:author="Auteur">
                <w:pPr>
                  <w:ind w:left="100" w:right="100"/>
                </w:pPr>
              </w:pPrChange>
            </w:pPr>
            <w:del w:id="626" w:author="Auteur">
              <w:r w:rsidDel="00D02295">
                <w:rPr>
                  <w:rStyle w:val="Verwijzingopmerking"/>
                </w:rPr>
                <w:commentReference w:id="627"/>
              </w:r>
            </w:del>
            <w:ins w:id="628" w:author="Auteur">
              <w:r w:rsidRPr="005E5BF0">
                <w:rPr>
                  <w:rFonts w:ascii="Arial" w:hAnsi="Arial" w:cs="Arial"/>
                  <w:sz w:val="20"/>
                  <w:rPrChange w:id="629" w:author="Auteur">
                    <w:rPr/>
                  </w:rPrChange>
                </w:rPr>
                <w:fldChar w:fldCharType="begin"/>
              </w:r>
              <w:r w:rsidRPr="005E5BF0">
                <w:rPr>
                  <w:rFonts w:ascii="Arial" w:hAnsi="Arial" w:cs="Arial"/>
                  <w:sz w:val="20"/>
                  <w:rPrChange w:id="630" w:author="Auteur">
                    <w:rPr/>
                  </w:rPrChange>
                </w:rPr>
                <w:instrText xml:space="preserve"> HYPERLINK "http://my.kse.nl/Person.aspx?accountname=KSEGROUP%5Cmdor%2Dext" \o "Marc van Dorenmalen" </w:instrText>
              </w:r>
              <w:r w:rsidRPr="005E5BF0">
                <w:rPr>
                  <w:rFonts w:ascii="Arial" w:hAnsi="Arial" w:cs="Arial"/>
                  <w:sz w:val="20"/>
                  <w:rPrChange w:id="631" w:author="Auteur">
                    <w:rPr/>
                  </w:rPrChange>
                </w:rPr>
                <w:fldChar w:fldCharType="separate"/>
              </w:r>
              <w:r w:rsidRPr="005E5BF0">
                <w:rPr>
                  <w:rStyle w:val="Zwaar"/>
                  <w:rFonts w:ascii="Arial" w:hAnsi="Arial" w:cs="Arial"/>
                  <w:b w:val="0"/>
                  <w:sz w:val="20"/>
                  <w:szCs w:val="20"/>
                  <w:rPrChange w:id="632" w:author="Auteur">
                    <w:rPr>
                      <w:rStyle w:val="Zwaar"/>
                      <w:rFonts w:ascii="Segoe UI" w:hAnsi="Segoe UI" w:cs="Segoe UI"/>
                      <w:color w:val="0000FF"/>
                      <w:sz w:val="20"/>
                      <w:szCs w:val="20"/>
                      <w:u w:val="single"/>
                    </w:rPr>
                  </w:rPrChange>
                </w:rPr>
                <w:t>Marc</w:t>
              </w:r>
              <w:r w:rsidRPr="005E5BF0">
                <w:rPr>
                  <w:rStyle w:val="Hyperlink"/>
                  <w:rFonts w:ascii="Arial" w:hAnsi="Arial" w:cs="Arial"/>
                  <w:bCs w:val="0"/>
                  <w:color w:val="auto"/>
                  <w:sz w:val="20"/>
                  <w:szCs w:val="20"/>
                  <w:u w:val="none"/>
                  <w:rPrChange w:id="633" w:author="Auteur">
                    <w:rPr>
                      <w:rStyle w:val="Hyperlink"/>
                      <w:rFonts w:ascii="Segoe UI" w:hAnsi="Segoe UI" w:cs="Segoe UI"/>
                      <w:b/>
                      <w:bCs w:val="0"/>
                      <w:sz w:val="20"/>
                      <w:szCs w:val="20"/>
                    </w:rPr>
                  </w:rPrChange>
                </w:rPr>
                <w:t xml:space="preserve"> van Dorenmalen</w:t>
              </w:r>
              <w:r w:rsidRPr="005E5BF0">
                <w:rPr>
                  <w:rFonts w:ascii="Arial" w:hAnsi="Arial" w:cs="Arial"/>
                  <w:sz w:val="20"/>
                  <w:rPrChange w:id="634" w:author="Auteur">
                    <w:rPr/>
                  </w:rPrChange>
                </w:rPr>
                <w:fldChar w:fldCharType="end"/>
              </w:r>
            </w:ins>
          </w:p>
        </w:tc>
        <w:tc>
          <w:tcPr>
            <w:tcW w:w="5849" w:type="dxa"/>
            <w:tcBorders>
              <w:bottom w:val="single" w:sz="8" w:space="0" w:color="DDD9C3"/>
              <w:right w:val="single" w:sz="8" w:space="0" w:color="DDD9C3"/>
            </w:tcBorders>
            <w:tcMar>
              <w:top w:w="100" w:type="dxa"/>
              <w:left w:w="100" w:type="dxa"/>
              <w:bottom w:w="100" w:type="dxa"/>
              <w:right w:w="100" w:type="dxa"/>
            </w:tcMar>
            <w:tcPrChange w:id="635" w:author="Auteur">
              <w:tcPr>
                <w:tcW w:w="2465" w:type="dxa"/>
                <w:tcBorders>
                  <w:bottom w:val="single" w:sz="8" w:space="0" w:color="DDD9C3"/>
                  <w:right w:val="single" w:sz="8" w:space="0" w:color="DDD9C3"/>
                </w:tcBorders>
                <w:tcMar>
                  <w:top w:w="100" w:type="dxa"/>
                  <w:left w:w="100" w:type="dxa"/>
                  <w:bottom w:w="100" w:type="dxa"/>
                  <w:right w:w="100" w:type="dxa"/>
                </w:tcMar>
              </w:tcPr>
            </w:tcPrChange>
          </w:tcPr>
          <w:p w14:paraId="74F38EB1" w14:textId="77777777" w:rsidR="005E5BF0" w:rsidRPr="005E5BF0" w:rsidRDefault="005E5BF0" w:rsidP="00484D1D">
            <w:pPr>
              <w:ind w:left="100" w:right="100"/>
              <w:rPr>
                <w:ins w:id="636" w:author="Auteur"/>
                <w:rFonts w:ascii="Arial" w:hAnsi="Arial" w:cs="Arial"/>
                <w:sz w:val="20"/>
                <w:rPrChange w:id="637" w:author="Auteur">
                  <w:rPr>
                    <w:ins w:id="638" w:author="Auteur"/>
                  </w:rPr>
                </w:rPrChange>
              </w:rPr>
            </w:pPr>
            <w:ins w:id="639" w:author="Auteur">
              <w:r w:rsidRPr="005E5BF0">
                <w:rPr>
                  <w:rFonts w:ascii="Arial" w:hAnsi="Arial" w:cs="Arial"/>
                  <w:sz w:val="20"/>
                  <w:rPrChange w:id="640" w:author="Auteur">
                    <w:rPr/>
                  </w:rPrChange>
                </w:rPr>
                <w:t>Software engineer</w:t>
              </w:r>
            </w:ins>
          </w:p>
        </w:tc>
        <w:tc>
          <w:tcPr>
            <w:tcW w:w="1701" w:type="dxa"/>
            <w:tcBorders>
              <w:bottom w:val="single" w:sz="8" w:space="0" w:color="DDD9C3"/>
              <w:right w:val="single" w:sz="8" w:space="0" w:color="DDD9C3"/>
            </w:tcBorders>
            <w:tcPrChange w:id="641" w:author="Auteur">
              <w:tcPr>
                <w:tcW w:w="1418" w:type="dxa"/>
                <w:tcBorders>
                  <w:bottom w:val="single" w:sz="8" w:space="0" w:color="DDD9C3"/>
                  <w:right w:val="single" w:sz="8" w:space="0" w:color="DDD9C3"/>
                </w:tcBorders>
              </w:tcPr>
            </w:tcPrChange>
          </w:tcPr>
          <w:p w14:paraId="3EB615FC" w14:textId="77777777" w:rsidR="005E5BF0" w:rsidRPr="005E5BF0" w:rsidRDefault="005E5BF0" w:rsidP="00484D1D">
            <w:pPr>
              <w:ind w:left="100" w:right="100"/>
              <w:rPr>
                <w:ins w:id="642" w:author="Auteur"/>
                <w:rFonts w:ascii="Arial" w:hAnsi="Arial" w:cs="Arial"/>
                <w:sz w:val="20"/>
                <w:rPrChange w:id="643" w:author="Auteur">
                  <w:rPr>
                    <w:ins w:id="644" w:author="Auteur"/>
                  </w:rPr>
                </w:rPrChange>
              </w:rPr>
            </w:pPr>
            <w:ins w:id="645" w:author="Auteur">
              <w:r w:rsidRPr="005E5BF0">
                <w:rPr>
                  <w:rFonts w:ascii="Arial" w:hAnsi="Arial" w:cs="Arial"/>
                  <w:sz w:val="20"/>
                  <w:rPrChange w:id="646" w:author="Auteur">
                    <w:rPr/>
                  </w:rPrChange>
                </w:rPr>
                <w:t>Nee</w:t>
              </w:r>
            </w:ins>
          </w:p>
        </w:tc>
      </w:tr>
      <w:tr w:rsidR="005E5BF0" w14:paraId="2ED05792" w14:textId="77777777" w:rsidTr="005E5BF0">
        <w:trPr>
          <w:ins w:id="647" w:author="Auteur"/>
        </w:trPr>
        <w:tc>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Change w:id="648" w:author="Auteur">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
            </w:tcPrChange>
          </w:tcPr>
          <w:p w14:paraId="552D2EAC" w14:textId="77777777" w:rsidR="005E5BF0" w:rsidRPr="005E5BF0" w:rsidRDefault="005E5BF0" w:rsidP="00484D1D">
            <w:pPr>
              <w:ind w:left="100" w:right="100"/>
              <w:rPr>
                <w:ins w:id="649" w:author="Auteur"/>
                <w:rFonts w:ascii="Arial" w:hAnsi="Arial" w:cs="Arial"/>
                <w:sz w:val="20"/>
                <w:rPrChange w:id="650" w:author="Auteur">
                  <w:rPr>
                    <w:ins w:id="651" w:author="Auteur"/>
                  </w:rPr>
                </w:rPrChange>
              </w:rPr>
            </w:pPr>
            <w:ins w:id="652" w:author="Auteur">
              <w:r w:rsidRPr="005E5BF0">
                <w:rPr>
                  <w:rFonts w:ascii="Arial" w:hAnsi="Arial" w:cs="Arial"/>
                  <w:sz w:val="20"/>
                  <w:rPrChange w:id="653" w:author="Auteur">
                    <w:rPr/>
                  </w:rPrChange>
                </w:rPr>
                <w:t>Jos R</w:t>
              </w:r>
              <w:r w:rsidRPr="005E5BF0">
                <w:rPr>
                  <w:rFonts w:ascii="Arial" w:hAnsi="Arial" w:cs="Arial"/>
                  <w:sz w:val="20"/>
                  <w:rPrChange w:id="654" w:author="Auteur">
                    <w:rPr>
                      <w:rFonts w:ascii="Arial" w:hAnsi="Arial" w:cs="Arial"/>
                      <w:sz w:val="18"/>
                    </w:rPr>
                  </w:rPrChange>
                </w:rPr>
                <w:t>a</w:t>
              </w:r>
              <w:r w:rsidRPr="005E5BF0">
                <w:rPr>
                  <w:rFonts w:ascii="Arial" w:hAnsi="Arial" w:cs="Arial"/>
                  <w:sz w:val="20"/>
                  <w:rPrChange w:id="655" w:author="Auteur">
                    <w:rPr/>
                  </w:rPrChange>
                </w:rPr>
                <w:t>ijmakers</w:t>
              </w:r>
            </w:ins>
          </w:p>
        </w:tc>
        <w:tc>
          <w:tcPr>
            <w:tcW w:w="5849" w:type="dxa"/>
            <w:tcBorders>
              <w:bottom w:val="single" w:sz="8" w:space="0" w:color="DDD9C3"/>
              <w:right w:val="single" w:sz="8" w:space="0" w:color="DDD9C3"/>
            </w:tcBorders>
            <w:tcMar>
              <w:top w:w="100" w:type="dxa"/>
              <w:left w:w="100" w:type="dxa"/>
              <w:bottom w:w="100" w:type="dxa"/>
              <w:right w:w="100" w:type="dxa"/>
            </w:tcMar>
            <w:tcPrChange w:id="656" w:author="Auteur">
              <w:tcPr>
                <w:tcW w:w="2465" w:type="dxa"/>
                <w:tcBorders>
                  <w:bottom w:val="single" w:sz="8" w:space="0" w:color="DDD9C3"/>
                  <w:right w:val="single" w:sz="8" w:space="0" w:color="DDD9C3"/>
                </w:tcBorders>
                <w:tcMar>
                  <w:top w:w="100" w:type="dxa"/>
                  <w:left w:w="100" w:type="dxa"/>
                  <w:bottom w:w="100" w:type="dxa"/>
                  <w:right w:w="100" w:type="dxa"/>
                </w:tcMar>
              </w:tcPr>
            </w:tcPrChange>
          </w:tcPr>
          <w:p w14:paraId="4164507B" w14:textId="77777777" w:rsidR="005E5BF0" w:rsidRPr="005E5BF0" w:rsidRDefault="005E5BF0" w:rsidP="00484D1D">
            <w:pPr>
              <w:ind w:left="100" w:right="100"/>
              <w:rPr>
                <w:ins w:id="657" w:author="Auteur"/>
                <w:rFonts w:ascii="Arial" w:hAnsi="Arial" w:cs="Arial"/>
                <w:sz w:val="20"/>
                <w:rPrChange w:id="658" w:author="Auteur">
                  <w:rPr>
                    <w:ins w:id="659" w:author="Auteur"/>
                  </w:rPr>
                </w:rPrChange>
              </w:rPr>
            </w:pPr>
            <w:ins w:id="660" w:author="Auteur">
              <w:r w:rsidRPr="005E5BF0">
                <w:rPr>
                  <w:rFonts w:ascii="Arial" w:hAnsi="Arial" w:cs="Arial"/>
                  <w:sz w:val="20"/>
                  <w:rPrChange w:id="661" w:author="Auteur">
                    <w:rPr/>
                  </w:rPrChange>
                </w:rPr>
                <w:t>Software engineer</w:t>
              </w:r>
            </w:ins>
          </w:p>
        </w:tc>
        <w:tc>
          <w:tcPr>
            <w:tcW w:w="1701" w:type="dxa"/>
            <w:tcBorders>
              <w:bottom w:val="single" w:sz="8" w:space="0" w:color="DDD9C3"/>
              <w:right w:val="single" w:sz="8" w:space="0" w:color="DDD9C3"/>
            </w:tcBorders>
            <w:tcPrChange w:id="662" w:author="Auteur">
              <w:tcPr>
                <w:tcW w:w="1418" w:type="dxa"/>
                <w:tcBorders>
                  <w:bottom w:val="single" w:sz="8" w:space="0" w:color="DDD9C3"/>
                  <w:right w:val="single" w:sz="8" w:space="0" w:color="DDD9C3"/>
                </w:tcBorders>
              </w:tcPr>
            </w:tcPrChange>
          </w:tcPr>
          <w:p w14:paraId="407049E9" w14:textId="77777777" w:rsidR="005E5BF0" w:rsidRPr="005E5BF0" w:rsidRDefault="005E5BF0" w:rsidP="00484D1D">
            <w:pPr>
              <w:ind w:left="100" w:right="100"/>
              <w:rPr>
                <w:ins w:id="663" w:author="Auteur"/>
                <w:rFonts w:ascii="Arial" w:hAnsi="Arial" w:cs="Arial"/>
                <w:sz w:val="20"/>
                <w:rPrChange w:id="664" w:author="Auteur">
                  <w:rPr>
                    <w:ins w:id="665" w:author="Auteur"/>
                  </w:rPr>
                </w:rPrChange>
              </w:rPr>
            </w:pPr>
            <w:ins w:id="666" w:author="Auteur">
              <w:r w:rsidRPr="005E5BF0">
                <w:rPr>
                  <w:rFonts w:ascii="Arial" w:hAnsi="Arial" w:cs="Arial"/>
                  <w:sz w:val="20"/>
                  <w:rPrChange w:id="667" w:author="Auteur">
                    <w:rPr/>
                  </w:rPrChange>
                </w:rPr>
                <w:t>Nee</w:t>
              </w:r>
            </w:ins>
          </w:p>
        </w:tc>
      </w:tr>
      <w:tr w:rsidR="005E5BF0" w14:paraId="118F5A4E" w14:textId="77777777" w:rsidTr="005E5BF0">
        <w:trPr>
          <w:ins w:id="668" w:author="Auteur"/>
        </w:trPr>
        <w:tc>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Change w:id="669" w:author="Auteur">
              <w:tcPr>
                <w:tcW w:w="2221" w:type="dxa"/>
                <w:tcBorders>
                  <w:left w:val="single" w:sz="8" w:space="0" w:color="DDD9C3"/>
                  <w:bottom w:val="single" w:sz="8" w:space="0" w:color="DDD9C3"/>
                  <w:right w:val="single" w:sz="8" w:space="0" w:color="DDD9C3"/>
                </w:tcBorders>
                <w:tcMar>
                  <w:top w:w="100" w:type="dxa"/>
                  <w:left w:w="100" w:type="dxa"/>
                  <w:bottom w:w="100" w:type="dxa"/>
                  <w:right w:w="100" w:type="dxa"/>
                </w:tcMar>
              </w:tcPr>
            </w:tcPrChange>
          </w:tcPr>
          <w:p w14:paraId="09BC5369" w14:textId="77777777" w:rsidR="005E5BF0" w:rsidRPr="005E5BF0" w:rsidRDefault="005E5BF0" w:rsidP="00484D1D">
            <w:pPr>
              <w:ind w:left="100" w:right="100"/>
              <w:rPr>
                <w:ins w:id="670" w:author="Auteur"/>
                <w:rFonts w:ascii="Arial" w:hAnsi="Arial" w:cs="Arial"/>
                <w:sz w:val="20"/>
                <w:rPrChange w:id="671" w:author="Auteur">
                  <w:rPr>
                    <w:ins w:id="672" w:author="Auteur"/>
                  </w:rPr>
                </w:rPrChange>
              </w:rPr>
            </w:pPr>
            <w:ins w:id="673" w:author="Auteur">
              <w:r w:rsidRPr="005E5BF0">
                <w:rPr>
                  <w:rFonts w:ascii="Arial" w:hAnsi="Arial" w:cs="Arial"/>
                  <w:sz w:val="20"/>
                  <w:rPrChange w:id="674" w:author="Auteur">
                    <w:rPr>
                      <w:rFonts w:ascii="Arial" w:hAnsi="Arial" w:cs="Arial"/>
                      <w:sz w:val="18"/>
                    </w:rPr>
                  </w:rPrChange>
                </w:rPr>
                <w:t>Harrie Versteden</w:t>
              </w:r>
            </w:ins>
          </w:p>
        </w:tc>
        <w:tc>
          <w:tcPr>
            <w:tcW w:w="5849" w:type="dxa"/>
            <w:tcBorders>
              <w:bottom w:val="single" w:sz="8" w:space="0" w:color="DDD9C3"/>
              <w:right w:val="single" w:sz="8" w:space="0" w:color="DDD9C3"/>
            </w:tcBorders>
            <w:tcMar>
              <w:top w:w="100" w:type="dxa"/>
              <w:left w:w="100" w:type="dxa"/>
              <w:bottom w:w="100" w:type="dxa"/>
              <w:right w:w="100" w:type="dxa"/>
            </w:tcMar>
            <w:tcPrChange w:id="675" w:author="Auteur">
              <w:tcPr>
                <w:tcW w:w="2465" w:type="dxa"/>
                <w:tcBorders>
                  <w:bottom w:val="single" w:sz="8" w:space="0" w:color="DDD9C3"/>
                  <w:right w:val="single" w:sz="8" w:space="0" w:color="DDD9C3"/>
                </w:tcBorders>
                <w:tcMar>
                  <w:top w:w="100" w:type="dxa"/>
                  <w:left w:w="100" w:type="dxa"/>
                  <w:bottom w:w="100" w:type="dxa"/>
                  <w:right w:w="100" w:type="dxa"/>
                </w:tcMar>
              </w:tcPr>
            </w:tcPrChange>
          </w:tcPr>
          <w:p w14:paraId="18D88EAE" w14:textId="77777777" w:rsidR="005E5BF0" w:rsidRPr="005E5BF0" w:rsidRDefault="005E5BF0" w:rsidP="00484D1D">
            <w:pPr>
              <w:ind w:left="100" w:right="100"/>
              <w:rPr>
                <w:ins w:id="676" w:author="Auteur"/>
                <w:rFonts w:ascii="Arial" w:hAnsi="Arial" w:cs="Arial"/>
                <w:sz w:val="20"/>
                <w:rPrChange w:id="677" w:author="Auteur">
                  <w:rPr>
                    <w:ins w:id="678" w:author="Auteur"/>
                  </w:rPr>
                </w:rPrChange>
              </w:rPr>
            </w:pPr>
            <w:ins w:id="679" w:author="Auteur">
              <w:r w:rsidRPr="005E5BF0">
                <w:rPr>
                  <w:rFonts w:ascii="Arial" w:hAnsi="Arial" w:cs="Arial"/>
                  <w:sz w:val="20"/>
                  <w:rPrChange w:id="680" w:author="Auteur">
                    <w:rPr>
                      <w:rFonts w:ascii="Arial" w:hAnsi="Arial" w:cs="Arial"/>
                      <w:sz w:val="18"/>
                    </w:rPr>
                  </w:rPrChange>
                </w:rPr>
                <w:t>Software engineer</w:t>
              </w:r>
            </w:ins>
          </w:p>
        </w:tc>
        <w:tc>
          <w:tcPr>
            <w:tcW w:w="1701" w:type="dxa"/>
            <w:tcBorders>
              <w:bottom w:val="single" w:sz="8" w:space="0" w:color="DDD9C3"/>
              <w:right w:val="single" w:sz="8" w:space="0" w:color="DDD9C3"/>
            </w:tcBorders>
            <w:tcPrChange w:id="681" w:author="Auteur">
              <w:tcPr>
                <w:tcW w:w="1418" w:type="dxa"/>
                <w:tcBorders>
                  <w:bottom w:val="single" w:sz="8" w:space="0" w:color="DDD9C3"/>
                  <w:right w:val="single" w:sz="8" w:space="0" w:color="DDD9C3"/>
                </w:tcBorders>
              </w:tcPr>
            </w:tcPrChange>
          </w:tcPr>
          <w:p w14:paraId="46E67124" w14:textId="77777777" w:rsidR="005E5BF0" w:rsidRPr="005E5BF0" w:rsidRDefault="005E5BF0" w:rsidP="00484D1D">
            <w:pPr>
              <w:ind w:left="100" w:right="100"/>
              <w:rPr>
                <w:ins w:id="682" w:author="Auteur"/>
                <w:rFonts w:ascii="Arial" w:hAnsi="Arial" w:cs="Arial"/>
                <w:sz w:val="20"/>
                <w:rPrChange w:id="683" w:author="Auteur">
                  <w:rPr>
                    <w:ins w:id="684" w:author="Auteur"/>
                  </w:rPr>
                </w:rPrChange>
              </w:rPr>
            </w:pPr>
            <w:ins w:id="685" w:author="Auteur">
              <w:r w:rsidRPr="005E5BF0">
                <w:rPr>
                  <w:rFonts w:ascii="Arial" w:hAnsi="Arial" w:cs="Arial"/>
                  <w:sz w:val="20"/>
                  <w:rPrChange w:id="686" w:author="Auteur">
                    <w:rPr/>
                  </w:rPrChange>
                </w:rPr>
                <w:t>Nee</w:t>
              </w:r>
            </w:ins>
          </w:p>
        </w:tc>
      </w:tr>
      <w:tr w:rsidR="005E5BF0" w:rsidDel="004F0DDC" w14:paraId="3136761F" w14:textId="77777777" w:rsidTr="005E5BF0">
        <w:trPr>
          <w:gridAfter w:val="1"/>
          <w:wAfter w:w="1701" w:type="dxa"/>
          <w:del w:id="687" w:author="Auteur"/>
          <w:trPrChange w:id="688" w:author="Auteur">
            <w:trPr>
              <w:gridAfter w:val="1"/>
              <w:wAfter w:w="1418" w:type="dxa"/>
            </w:trPr>
          </w:trPrChange>
        </w:trPr>
        <w:tc>
          <w:tcPr>
            <w:tcW w:w="2221" w:type="dxa"/>
            <w:tcBorders>
              <w:left w:val="single" w:sz="8" w:space="0" w:color="DDD9C3"/>
              <w:right w:val="single" w:sz="8" w:space="0" w:color="DDD9C3"/>
            </w:tcBorders>
            <w:tcMar>
              <w:top w:w="100" w:type="dxa"/>
              <w:left w:w="100" w:type="dxa"/>
              <w:bottom w:w="100" w:type="dxa"/>
              <w:right w:w="100" w:type="dxa"/>
            </w:tcMar>
            <w:tcPrChange w:id="689" w:author="Auteur">
              <w:tcPr>
                <w:tcW w:w="2221" w:type="dxa"/>
                <w:tcBorders>
                  <w:left w:val="single" w:sz="8" w:space="0" w:color="DDD9C3"/>
                  <w:right w:val="single" w:sz="8" w:space="0" w:color="DDD9C3"/>
                </w:tcBorders>
                <w:tcMar>
                  <w:top w:w="100" w:type="dxa"/>
                  <w:left w:w="100" w:type="dxa"/>
                  <w:bottom w:w="100" w:type="dxa"/>
                  <w:right w:w="100" w:type="dxa"/>
                </w:tcMar>
              </w:tcPr>
            </w:tcPrChange>
          </w:tcPr>
          <w:p w14:paraId="43882F36" w14:textId="77777777" w:rsidR="005E5BF0" w:rsidDel="004F0DDC" w:rsidRDefault="005E5BF0" w:rsidP="00484D1D">
            <w:pPr>
              <w:ind w:left="100" w:right="100"/>
              <w:rPr>
                <w:del w:id="690" w:author="Auteur"/>
              </w:rPr>
            </w:pPr>
          </w:p>
        </w:tc>
        <w:tc>
          <w:tcPr>
            <w:tcW w:w="5849" w:type="dxa"/>
            <w:tcBorders>
              <w:right w:val="single" w:sz="8" w:space="0" w:color="DDD9C3"/>
            </w:tcBorders>
            <w:tcMar>
              <w:top w:w="100" w:type="dxa"/>
              <w:left w:w="100" w:type="dxa"/>
              <w:bottom w:w="100" w:type="dxa"/>
              <w:right w:w="100" w:type="dxa"/>
            </w:tcMar>
            <w:tcPrChange w:id="691" w:author="Auteur">
              <w:tcPr>
                <w:tcW w:w="2465" w:type="dxa"/>
                <w:tcBorders>
                  <w:right w:val="single" w:sz="8" w:space="0" w:color="DDD9C3"/>
                </w:tcBorders>
                <w:tcMar>
                  <w:top w:w="100" w:type="dxa"/>
                  <w:left w:w="100" w:type="dxa"/>
                  <w:bottom w:w="100" w:type="dxa"/>
                  <w:right w:w="100" w:type="dxa"/>
                </w:tcMar>
              </w:tcPr>
            </w:tcPrChange>
          </w:tcPr>
          <w:p w14:paraId="5A881264" w14:textId="77777777" w:rsidR="005E5BF0" w:rsidDel="004F0DDC" w:rsidRDefault="005E5BF0" w:rsidP="00484D1D">
            <w:pPr>
              <w:ind w:left="100" w:right="100"/>
              <w:rPr>
                <w:del w:id="692" w:author="Auteur"/>
              </w:rPr>
            </w:pPr>
          </w:p>
        </w:tc>
      </w:tr>
    </w:tbl>
    <w:p w14:paraId="115E5D67" w14:textId="77777777" w:rsidR="005E5BF0" w:rsidDel="007732F3" w:rsidRDefault="005E5BF0" w:rsidP="00484D1D">
      <w:pPr>
        <w:spacing w:after="200" w:line="276" w:lineRule="auto"/>
        <w:rPr>
          <w:del w:id="693" w:author="Auteur"/>
        </w:rPr>
      </w:pPr>
    </w:p>
    <w:p w14:paraId="6C31FF99" w14:textId="77777777" w:rsidR="005E5BF0" w:rsidRDefault="005E5BF0" w:rsidP="00484D1D">
      <w:pPr>
        <w:rPr>
          <w:ins w:id="694" w:author="Auteur"/>
        </w:rPr>
      </w:pPr>
      <w:del w:id="695" w:author="Auteur">
        <w:r w:rsidDel="007732F3">
          <w:delText>*</w:delText>
        </w:r>
      </w:del>
      <w:ins w:id="696" w:author="Auteur">
        <w:r w:rsidDel="007732F3">
          <w:t xml:space="preserve"> </w:t>
        </w:r>
      </w:ins>
    </w:p>
    <w:p w14:paraId="55277FD9" w14:textId="77777777" w:rsidR="005E5BF0" w:rsidRDefault="005E5BF0" w:rsidP="00484D1D">
      <w:del w:id="697" w:author="Auteur">
        <w:r w:rsidDel="007732F3">
          <w:delText>Er moeten nog meer teamleden aangesteld worden die mij zouden kunnen begeleiden</w:delText>
        </w:r>
      </w:del>
      <w:r>
        <w:br w:type="page"/>
      </w:r>
    </w:p>
    <w:p w14:paraId="67609DFE" w14:textId="77777777" w:rsidR="005E5BF0" w:rsidRDefault="005E5BF0" w:rsidP="00484D1D">
      <w:pPr>
        <w:pStyle w:val="Kop2"/>
        <w:keepNext w:val="0"/>
        <w:tabs>
          <w:tab w:val="num" w:pos="709"/>
        </w:tabs>
        <w:ind w:left="709" w:hanging="709"/>
      </w:pPr>
      <w:bookmarkStart w:id="698" w:name="_Toc480254628"/>
      <w:bookmarkStart w:id="699" w:name="_Toc437980087"/>
      <w:bookmarkStart w:id="700" w:name="_Toc505599942"/>
      <w:bookmarkStart w:id="701" w:name="_Toc507663545"/>
      <w:bookmarkStart w:id="702" w:name="_Toc517033722"/>
      <w:r w:rsidRPr="00492252">
        <w:lastRenderedPageBreak/>
        <w:t>Communicatie</w:t>
      </w:r>
      <w:bookmarkEnd w:id="698"/>
      <w:bookmarkEnd w:id="699"/>
      <w:bookmarkEnd w:id="700"/>
      <w:bookmarkEnd w:id="701"/>
      <w:bookmarkEnd w:id="702"/>
    </w:p>
    <w:p w14:paraId="009A0446" w14:textId="77777777" w:rsidR="005E5BF0" w:rsidRPr="00847842" w:rsidRDefault="005E5BF0" w:rsidP="00484D1D">
      <w:r>
        <w:t>Tijdens het stage traject draai ik mee met een scrum team. Ik werk nog steeds individueel met af en toe hulp uit het team aan mijn opdracht. Hieronder is een tabel met hoe het team onder normale omstandigheden functioneert.</w:t>
      </w:r>
    </w:p>
    <w:p w14:paraId="2FA2B398" w14:textId="77777777" w:rsidR="005E5BF0" w:rsidRPr="00B6071D" w:rsidRDefault="005E5BF0" w:rsidP="00484D1D"/>
    <w:tbl>
      <w:tblPr>
        <w:tblW w:w="0" w:type="auto"/>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2376"/>
        <w:gridCol w:w="2268"/>
        <w:gridCol w:w="4820"/>
      </w:tblGrid>
      <w:tr w:rsidR="005E5BF0" w:rsidRPr="00F51F42" w14:paraId="77D3AA9A" w14:textId="77777777" w:rsidTr="00484D1D">
        <w:trPr>
          <w:cantSplit/>
        </w:trPr>
        <w:tc>
          <w:tcPr>
            <w:tcW w:w="2376" w:type="dxa"/>
            <w:shd w:val="clear" w:color="auto" w:fill="FFFFFF" w:themeFill="background1"/>
          </w:tcPr>
          <w:p w14:paraId="0FD0909C" w14:textId="77777777" w:rsidR="005E5BF0" w:rsidRPr="00D0263B" w:rsidRDefault="005E5BF0" w:rsidP="00484D1D">
            <w:pPr>
              <w:spacing w:after="240"/>
              <w:rPr>
                <w:b/>
              </w:rPr>
            </w:pPr>
            <w:r w:rsidRPr="00D0263B">
              <w:rPr>
                <w:b/>
              </w:rPr>
              <w:t>Soort overleg</w:t>
            </w:r>
          </w:p>
        </w:tc>
        <w:tc>
          <w:tcPr>
            <w:tcW w:w="2268" w:type="dxa"/>
            <w:shd w:val="clear" w:color="auto" w:fill="FFFFFF" w:themeFill="background1"/>
          </w:tcPr>
          <w:p w14:paraId="4F486D1A" w14:textId="77777777" w:rsidR="005E5BF0" w:rsidRPr="00D0263B" w:rsidRDefault="005E5BF0" w:rsidP="00484D1D">
            <w:pPr>
              <w:spacing w:after="240"/>
              <w:rPr>
                <w:b/>
              </w:rPr>
            </w:pPr>
            <w:r w:rsidRPr="00D0263B">
              <w:rPr>
                <w:b/>
              </w:rPr>
              <w:t>Frequentie</w:t>
            </w:r>
          </w:p>
        </w:tc>
        <w:tc>
          <w:tcPr>
            <w:tcW w:w="4820" w:type="dxa"/>
            <w:shd w:val="clear" w:color="auto" w:fill="FFFFFF" w:themeFill="background1"/>
          </w:tcPr>
          <w:p w14:paraId="288E5806" w14:textId="77777777" w:rsidR="005E5BF0" w:rsidRPr="00D0263B" w:rsidRDefault="005E5BF0" w:rsidP="00484D1D">
            <w:pPr>
              <w:spacing w:after="240"/>
              <w:rPr>
                <w:b/>
              </w:rPr>
            </w:pPr>
            <w:r w:rsidRPr="00D0263B">
              <w:rPr>
                <w:b/>
              </w:rPr>
              <w:t>Aanwezig</w:t>
            </w:r>
          </w:p>
        </w:tc>
      </w:tr>
      <w:tr w:rsidR="005E5BF0" w:rsidRPr="00F51F42" w14:paraId="03B28596" w14:textId="77777777" w:rsidTr="00484D1D">
        <w:trPr>
          <w:cantSplit/>
          <w:trHeight w:val="480"/>
        </w:trPr>
        <w:tc>
          <w:tcPr>
            <w:tcW w:w="2376" w:type="dxa"/>
          </w:tcPr>
          <w:p w14:paraId="0E44E0A4" w14:textId="77777777" w:rsidR="005E5BF0" w:rsidRPr="002F5301" w:rsidRDefault="005E5BF0" w:rsidP="00484D1D">
            <w:pPr>
              <w:pStyle w:val="Tabelbody"/>
              <w:rPr>
                <w:sz w:val="20"/>
              </w:rPr>
            </w:pPr>
            <w:r w:rsidRPr="002F5301">
              <w:rPr>
                <w:sz w:val="20"/>
              </w:rPr>
              <w:t>Voortgangsbespreking met de stagebegeleider</w:t>
            </w:r>
          </w:p>
        </w:tc>
        <w:tc>
          <w:tcPr>
            <w:tcW w:w="2268" w:type="dxa"/>
          </w:tcPr>
          <w:p w14:paraId="036AAF73" w14:textId="77777777" w:rsidR="005E5BF0" w:rsidRPr="002F5301" w:rsidRDefault="005E5BF0" w:rsidP="00484D1D">
            <w:pPr>
              <w:pStyle w:val="Tabelbody"/>
              <w:rPr>
                <w:sz w:val="20"/>
              </w:rPr>
            </w:pPr>
            <w:r w:rsidRPr="002F5301">
              <w:rPr>
                <w:sz w:val="20"/>
              </w:rPr>
              <w:t>1x per week</w:t>
            </w:r>
          </w:p>
        </w:tc>
        <w:tc>
          <w:tcPr>
            <w:tcW w:w="4820" w:type="dxa"/>
          </w:tcPr>
          <w:p w14:paraId="2ED98746" w14:textId="77777777" w:rsidR="005E5BF0" w:rsidRPr="002F5301" w:rsidRDefault="005E5BF0" w:rsidP="00484D1D">
            <w:pPr>
              <w:pStyle w:val="Tabelbody"/>
              <w:rPr>
                <w:sz w:val="20"/>
              </w:rPr>
            </w:pPr>
            <w:r w:rsidRPr="002F5301">
              <w:rPr>
                <w:sz w:val="20"/>
              </w:rPr>
              <w:t>Stagiair</w:t>
            </w:r>
          </w:p>
          <w:p w14:paraId="6A27609E" w14:textId="77777777" w:rsidR="005E5BF0" w:rsidRPr="002F5301" w:rsidRDefault="005E5BF0" w:rsidP="00484D1D">
            <w:pPr>
              <w:pStyle w:val="Tabelbody"/>
              <w:rPr>
                <w:sz w:val="20"/>
              </w:rPr>
            </w:pPr>
            <w:r w:rsidRPr="002F5301">
              <w:rPr>
                <w:sz w:val="20"/>
              </w:rPr>
              <w:t>Schoolbegeleider</w:t>
            </w:r>
          </w:p>
        </w:tc>
      </w:tr>
      <w:tr w:rsidR="005E5BF0" w:rsidRPr="00F51F42" w14:paraId="79440BE7" w14:textId="77777777" w:rsidTr="00484D1D">
        <w:trPr>
          <w:cantSplit/>
          <w:trHeight w:val="480"/>
        </w:trPr>
        <w:tc>
          <w:tcPr>
            <w:tcW w:w="2376" w:type="dxa"/>
          </w:tcPr>
          <w:p w14:paraId="72BB8C74" w14:textId="77777777" w:rsidR="005E5BF0" w:rsidRPr="002F5301" w:rsidRDefault="005E5BF0" w:rsidP="00484D1D">
            <w:pPr>
              <w:pStyle w:val="Tabelbody"/>
              <w:rPr>
                <w:sz w:val="20"/>
              </w:rPr>
            </w:pPr>
            <w:r w:rsidRPr="002F5301">
              <w:rPr>
                <w:sz w:val="20"/>
              </w:rPr>
              <w:t>Stand up</w:t>
            </w:r>
          </w:p>
        </w:tc>
        <w:tc>
          <w:tcPr>
            <w:tcW w:w="2268" w:type="dxa"/>
          </w:tcPr>
          <w:p w14:paraId="20082A7D" w14:textId="77777777" w:rsidR="005E5BF0" w:rsidRPr="002F5301" w:rsidRDefault="005E5BF0" w:rsidP="00484D1D">
            <w:pPr>
              <w:pStyle w:val="Tabelbody"/>
              <w:rPr>
                <w:sz w:val="20"/>
              </w:rPr>
            </w:pPr>
            <w:r w:rsidRPr="002F5301">
              <w:rPr>
                <w:sz w:val="20"/>
              </w:rPr>
              <w:t>1x per dag</w:t>
            </w:r>
          </w:p>
          <w:p w14:paraId="7452CA0F" w14:textId="77777777" w:rsidR="005E5BF0" w:rsidRPr="002F5301" w:rsidRDefault="005E5BF0" w:rsidP="00484D1D">
            <w:pPr>
              <w:pStyle w:val="Tabelbody"/>
              <w:rPr>
                <w:sz w:val="20"/>
              </w:rPr>
            </w:pPr>
            <w:r w:rsidRPr="002F5301">
              <w:rPr>
                <w:sz w:val="20"/>
              </w:rPr>
              <w:t>(Zelden wordt die overgeslagen)</w:t>
            </w:r>
          </w:p>
        </w:tc>
        <w:tc>
          <w:tcPr>
            <w:tcW w:w="4820" w:type="dxa"/>
          </w:tcPr>
          <w:p w14:paraId="271E9AAF" w14:textId="77777777" w:rsidR="005E5BF0" w:rsidRPr="002F5301" w:rsidRDefault="005E5BF0" w:rsidP="00484D1D">
            <w:pPr>
              <w:pStyle w:val="Tabelbody"/>
              <w:rPr>
                <w:sz w:val="20"/>
              </w:rPr>
            </w:pPr>
            <w:r w:rsidRPr="002F5301">
              <w:rPr>
                <w:sz w:val="20"/>
              </w:rPr>
              <w:t>Scrum master</w:t>
            </w:r>
          </w:p>
          <w:p w14:paraId="5C210184" w14:textId="77777777" w:rsidR="005E5BF0" w:rsidRPr="002F5301" w:rsidRDefault="005E5BF0" w:rsidP="00484D1D">
            <w:pPr>
              <w:pStyle w:val="Tabelbody"/>
              <w:rPr>
                <w:sz w:val="20"/>
              </w:rPr>
            </w:pPr>
            <w:r w:rsidRPr="002F5301">
              <w:rPr>
                <w:sz w:val="20"/>
              </w:rPr>
              <w:t>Scrum team</w:t>
            </w:r>
          </w:p>
        </w:tc>
      </w:tr>
      <w:tr w:rsidR="005E5BF0" w:rsidRPr="00F51F42" w14:paraId="4A99F7C5" w14:textId="77777777" w:rsidTr="00484D1D">
        <w:trPr>
          <w:cantSplit/>
          <w:trHeight w:val="480"/>
        </w:trPr>
        <w:tc>
          <w:tcPr>
            <w:tcW w:w="2376" w:type="dxa"/>
          </w:tcPr>
          <w:p w14:paraId="42898CC9" w14:textId="77777777" w:rsidR="005E5BF0" w:rsidRPr="002F5301" w:rsidRDefault="005E5BF0" w:rsidP="00484D1D">
            <w:pPr>
              <w:pStyle w:val="Tabelbody"/>
              <w:rPr>
                <w:sz w:val="20"/>
              </w:rPr>
            </w:pPr>
            <w:r w:rsidRPr="002F5301">
              <w:rPr>
                <w:sz w:val="20"/>
              </w:rPr>
              <w:t>Sprint review</w:t>
            </w:r>
          </w:p>
        </w:tc>
        <w:tc>
          <w:tcPr>
            <w:tcW w:w="2268" w:type="dxa"/>
          </w:tcPr>
          <w:p w14:paraId="31EADC34" w14:textId="77777777" w:rsidR="005E5BF0" w:rsidRPr="002F5301" w:rsidRDefault="005E5BF0" w:rsidP="00484D1D">
            <w:pPr>
              <w:pStyle w:val="Tabelbody"/>
              <w:rPr>
                <w:sz w:val="20"/>
              </w:rPr>
            </w:pPr>
            <w:r w:rsidRPr="002F5301">
              <w:rPr>
                <w:sz w:val="20"/>
              </w:rPr>
              <w:t>1x per twee weken</w:t>
            </w:r>
          </w:p>
        </w:tc>
        <w:tc>
          <w:tcPr>
            <w:tcW w:w="4820" w:type="dxa"/>
          </w:tcPr>
          <w:p w14:paraId="1A0E80EC" w14:textId="77777777" w:rsidR="005E5BF0" w:rsidRPr="002F5301" w:rsidRDefault="005E5BF0" w:rsidP="00484D1D">
            <w:pPr>
              <w:pStyle w:val="Tabelbody"/>
              <w:rPr>
                <w:sz w:val="20"/>
              </w:rPr>
            </w:pPr>
            <w:r w:rsidRPr="002F5301">
              <w:rPr>
                <w:sz w:val="20"/>
              </w:rPr>
              <w:t>Scrum master</w:t>
            </w:r>
          </w:p>
          <w:p w14:paraId="3974A2E5" w14:textId="77777777" w:rsidR="005E5BF0" w:rsidRPr="002F5301" w:rsidRDefault="005E5BF0" w:rsidP="00484D1D">
            <w:pPr>
              <w:pStyle w:val="Tabelbody"/>
              <w:rPr>
                <w:sz w:val="20"/>
              </w:rPr>
            </w:pPr>
            <w:r w:rsidRPr="002F5301">
              <w:rPr>
                <w:sz w:val="20"/>
              </w:rPr>
              <w:t>Scrum team</w:t>
            </w:r>
          </w:p>
        </w:tc>
      </w:tr>
      <w:tr w:rsidR="005E5BF0" w:rsidRPr="00F51F42" w14:paraId="6E603AF8" w14:textId="77777777" w:rsidTr="00484D1D">
        <w:trPr>
          <w:cantSplit/>
          <w:trHeight w:val="480"/>
        </w:trPr>
        <w:tc>
          <w:tcPr>
            <w:tcW w:w="2376" w:type="dxa"/>
          </w:tcPr>
          <w:p w14:paraId="0FC30C79" w14:textId="77777777" w:rsidR="005E5BF0" w:rsidRPr="002F5301" w:rsidRDefault="005E5BF0" w:rsidP="00484D1D">
            <w:pPr>
              <w:pStyle w:val="Tabelbody"/>
              <w:rPr>
                <w:sz w:val="20"/>
              </w:rPr>
            </w:pPr>
            <w:r w:rsidRPr="002F5301">
              <w:rPr>
                <w:sz w:val="20"/>
              </w:rPr>
              <w:t>Retrospective</w:t>
            </w:r>
          </w:p>
        </w:tc>
        <w:tc>
          <w:tcPr>
            <w:tcW w:w="2268" w:type="dxa"/>
          </w:tcPr>
          <w:p w14:paraId="48C23182" w14:textId="77777777" w:rsidR="005E5BF0" w:rsidRPr="002F5301" w:rsidRDefault="005E5BF0" w:rsidP="00484D1D">
            <w:pPr>
              <w:pStyle w:val="Tabelbody"/>
              <w:rPr>
                <w:sz w:val="20"/>
              </w:rPr>
            </w:pPr>
            <w:r w:rsidRPr="002F5301">
              <w:rPr>
                <w:sz w:val="20"/>
              </w:rPr>
              <w:t>1x per twee weken</w:t>
            </w:r>
          </w:p>
        </w:tc>
        <w:tc>
          <w:tcPr>
            <w:tcW w:w="4820" w:type="dxa"/>
          </w:tcPr>
          <w:p w14:paraId="5CF220DE" w14:textId="77777777" w:rsidR="005E5BF0" w:rsidRPr="002F5301" w:rsidRDefault="005E5BF0" w:rsidP="00484D1D">
            <w:pPr>
              <w:pStyle w:val="Tabelbody"/>
              <w:rPr>
                <w:sz w:val="20"/>
              </w:rPr>
            </w:pPr>
            <w:r w:rsidRPr="002F5301">
              <w:rPr>
                <w:sz w:val="20"/>
              </w:rPr>
              <w:t>Scrum master</w:t>
            </w:r>
          </w:p>
          <w:p w14:paraId="4FE3B9EB" w14:textId="77777777" w:rsidR="005E5BF0" w:rsidRPr="002F5301" w:rsidRDefault="005E5BF0" w:rsidP="00484D1D">
            <w:pPr>
              <w:pStyle w:val="Tabelbody"/>
              <w:rPr>
                <w:sz w:val="20"/>
              </w:rPr>
            </w:pPr>
            <w:r w:rsidRPr="002F5301">
              <w:rPr>
                <w:sz w:val="20"/>
              </w:rPr>
              <w:t>Scrum team</w:t>
            </w:r>
          </w:p>
        </w:tc>
      </w:tr>
      <w:tr w:rsidR="005E5BF0" w:rsidRPr="005E5BF0" w14:paraId="13777C8E" w14:textId="77777777" w:rsidTr="00484D1D">
        <w:trPr>
          <w:cantSplit/>
          <w:trHeight w:val="480"/>
        </w:trPr>
        <w:tc>
          <w:tcPr>
            <w:tcW w:w="2376" w:type="dxa"/>
          </w:tcPr>
          <w:p w14:paraId="7CC32AAF" w14:textId="77777777" w:rsidR="005E5BF0" w:rsidRPr="002F5301" w:rsidRDefault="005E5BF0" w:rsidP="00484D1D">
            <w:pPr>
              <w:pStyle w:val="Tabelbody"/>
              <w:rPr>
                <w:sz w:val="20"/>
              </w:rPr>
            </w:pPr>
            <w:r w:rsidRPr="002F5301">
              <w:rPr>
                <w:sz w:val="20"/>
              </w:rPr>
              <w:t>Sprint planning</w:t>
            </w:r>
          </w:p>
        </w:tc>
        <w:tc>
          <w:tcPr>
            <w:tcW w:w="2268" w:type="dxa"/>
          </w:tcPr>
          <w:p w14:paraId="66497FAC" w14:textId="77777777" w:rsidR="005E5BF0" w:rsidRPr="002F5301" w:rsidRDefault="005E5BF0" w:rsidP="00484D1D">
            <w:pPr>
              <w:pStyle w:val="Tabelbody"/>
              <w:rPr>
                <w:sz w:val="20"/>
              </w:rPr>
            </w:pPr>
            <w:r w:rsidRPr="002F5301">
              <w:rPr>
                <w:sz w:val="20"/>
              </w:rPr>
              <w:t>1x per week</w:t>
            </w:r>
          </w:p>
        </w:tc>
        <w:tc>
          <w:tcPr>
            <w:tcW w:w="4820" w:type="dxa"/>
          </w:tcPr>
          <w:p w14:paraId="2CB3CC51" w14:textId="77777777" w:rsidR="005E5BF0" w:rsidRPr="005E5BF0" w:rsidRDefault="005E5BF0" w:rsidP="00484D1D">
            <w:pPr>
              <w:pStyle w:val="Tabelbody"/>
              <w:rPr>
                <w:sz w:val="20"/>
                <w:lang w:val="en-US"/>
                <w:rPrChange w:id="703" w:author="Auteur">
                  <w:rPr>
                    <w:sz w:val="20"/>
                  </w:rPr>
                </w:rPrChange>
              </w:rPr>
            </w:pPr>
            <w:r w:rsidRPr="005E5BF0">
              <w:rPr>
                <w:sz w:val="20"/>
                <w:lang w:val="en-US"/>
                <w:rPrChange w:id="704" w:author="Auteur">
                  <w:rPr>
                    <w:sz w:val="20"/>
                  </w:rPr>
                </w:rPrChange>
              </w:rPr>
              <w:t>Scrum master</w:t>
            </w:r>
          </w:p>
          <w:p w14:paraId="08B2094F" w14:textId="77777777" w:rsidR="005E5BF0" w:rsidRPr="005E5BF0" w:rsidRDefault="005E5BF0" w:rsidP="00484D1D">
            <w:pPr>
              <w:pStyle w:val="Tabelbody"/>
              <w:rPr>
                <w:sz w:val="20"/>
                <w:lang w:val="en-US"/>
                <w:rPrChange w:id="705" w:author="Auteur">
                  <w:rPr>
                    <w:sz w:val="20"/>
                  </w:rPr>
                </w:rPrChange>
              </w:rPr>
            </w:pPr>
            <w:r w:rsidRPr="005E5BF0">
              <w:rPr>
                <w:sz w:val="20"/>
                <w:lang w:val="en-US"/>
                <w:rPrChange w:id="706" w:author="Auteur">
                  <w:rPr>
                    <w:sz w:val="20"/>
                  </w:rPr>
                </w:rPrChange>
              </w:rPr>
              <w:t>Product owner</w:t>
            </w:r>
          </w:p>
          <w:p w14:paraId="311BD2EC" w14:textId="77777777" w:rsidR="005E5BF0" w:rsidRPr="005E5BF0" w:rsidRDefault="005E5BF0" w:rsidP="00484D1D">
            <w:pPr>
              <w:pStyle w:val="Tabelbody"/>
              <w:rPr>
                <w:sz w:val="20"/>
                <w:lang w:val="en-US"/>
                <w:rPrChange w:id="707" w:author="Auteur">
                  <w:rPr>
                    <w:sz w:val="20"/>
                  </w:rPr>
                </w:rPrChange>
              </w:rPr>
            </w:pPr>
            <w:r w:rsidRPr="005E5BF0">
              <w:rPr>
                <w:sz w:val="20"/>
                <w:lang w:val="en-US"/>
                <w:rPrChange w:id="708" w:author="Auteur">
                  <w:rPr>
                    <w:sz w:val="20"/>
                  </w:rPr>
                </w:rPrChange>
              </w:rPr>
              <w:t>Scrum team</w:t>
            </w:r>
          </w:p>
        </w:tc>
      </w:tr>
      <w:tr w:rsidR="005E5BF0" w:rsidRPr="00F51F42" w14:paraId="21CEDEFD" w14:textId="77777777" w:rsidTr="00484D1D">
        <w:trPr>
          <w:cantSplit/>
          <w:trHeight w:val="480"/>
        </w:trPr>
        <w:tc>
          <w:tcPr>
            <w:tcW w:w="2376" w:type="dxa"/>
          </w:tcPr>
          <w:p w14:paraId="69F21EBD" w14:textId="77777777" w:rsidR="005E5BF0" w:rsidRPr="002F5301" w:rsidRDefault="005E5BF0" w:rsidP="00484D1D">
            <w:pPr>
              <w:pStyle w:val="Tabelbody"/>
              <w:rPr>
                <w:sz w:val="20"/>
              </w:rPr>
            </w:pPr>
            <w:r w:rsidRPr="002F5301">
              <w:rPr>
                <w:sz w:val="20"/>
              </w:rPr>
              <w:t>Rapportage (logboek)</w:t>
            </w:r>
          </w:p>
        </w:tc>
        <w:tc>
          <w:tcPr>
            <w:tcW w:w="2268" w:type="dxa"/>
          </w:tcPr>
          <w:p w14:paraId="0892199F" w14:textId="77777777" w:rsidR="005E5BF0" w:rsidRPr="002F5301" w:rsidRDefault="005E5BF0" w:rsidP="00484D1D">
            <w:pPr>
              <w:pStyle w:val="Tabelbody"/>
              <w:rPr>
                <w:sz w:val="20"/>
              </w:rPr>
            </w:pPr>
            <w:r w:rsidRPr="002F5301">
              <w:rPr>
                <w:sz w:val="20"/>
              </w:rPr>
              <w:t>1x per week</w:t>
            </w:r>
          </w:p>
        </w:tc>
        <w:tc>
          <w:tcPr>
            <w:tcW w:w="4820" w:type="dxa"/>
          </w:tcPr>
          <w:p w14:paraId="67ED9DE2" w14:textId="77777777" w:rsidR="005E5BF0" w:rsidRPr="002F5301" w:rsidRDefault="005E5BF0" w:rsidP="00484D1D">
            <w:pPr>
              <w:pStyle w:val="Tabelbody"/>
              <w:rPr>
                <w:sz w:val="20"/>
              </w:rPr>
            </w:pPr>
            <w:r w:rsidRPr="002F5301">
              <w:rPr>
                <w:sz w:val="20"/>
              </w:rPr>
              <w:t>Schoolbegeleider</w:t>
            </w:r>
          </w:p>
        </w:tc>
      </w:tr>
    </w:tbl>
    <w:p w14:paraId="184D5B5E" w14:textId="77777777" w:rsidR="005E5BF0" w:rsidRDefault="005E5BF0" w:rsidP="00484D1D"/>
    <w:p w14:paraId="6AB6D540" w14:textId="77777777" w:rsidR="005E5BF0" w:rsidRDefault="005E5BF0" w:rsidP="00484D1D">
      <w:r>
        <w:t>Het projectplan zal door zowel mijn schoolbegeleider als mijn stagebegeleider ingezien worden.</w:t>
      </w:r>
    </w:p>
    <w:p w14:paraId="031FE99F" w14:textId="77777777" w:rsidR="005E5BF0" w:rsidRDefault="005E5BF0" w:rsidP="00484D1D">
      <w:r>
        <w:t>Het nieuwe ontwerpdocument met daarin use cases</w:t>
      </w:r>
      <w:ins w:id="709" w:author="Auteur">
        <w:r>
          <w:t>,</w:t>
        </w:r>
      </w:ins>
      <w:r>
        <w:t xml:space="preserve"> een nieuwe UI en architectuur zullen door mijn stagebegeleider worden ingezien.</w:t>
      </w:r>
    </w:p>
    <w:p w14:paraId="7A52256A" w14:textId="77777777" w:rsidR="005E5BF0" w:rsidRDefault="005E5BF0" w:rsidP="00484D1D">
      <w:r>
        <w:t>Het testplan wordt alleen door mijn stagebegeleider ontvangen.</w:t>
      </w:r>
    </w:p>
    <w:p w14:paraId="3C725D9B" w14:textId="77777777" w:rsidR="005E5BF0" w:rsidRDefault="005E5BF0" w:rsidP="00484D1D">
      <w:r>
        <w:t>Het stageverslag wordt door de schoolbegeleider en stagebegeleider ontvangen</w:t>
      </w:r>
      <w:ins w:id="710" w:author="Auteur">
        <w:r>
          <w:t>.</w:t>
        </w:r>
      </w:ins>
    </w:p>
    <w:p w14:paraId="0A7DC4B9" w14:textId="77777777" w:rsidR="005E5BF0" w:rsidRPr="00492252" w:rsidRDefault="005E5BF0" w:rsidP="00484D1D">
      <w:ins w:id="711" w:author="Auteur">
        <w:r>
          <w:br w:type="page"/>
        </w:r>
      </w:ins>
    </w:p>
    <w:p w14:paraId="15F0B6A4" w14:textId="77777777" w:rsidR="005E5BF0" w:rsidRDefault="005E5BF0" w:rsidP="00484D1D">
      <w:pPr>
        <w:pStyle w:val="Kop2"/>
        <w:keepNext w:val="0"/>
        <w:tabs>
          <w:tab w:val="num" w:pos="709"/>
        </w:tabs>
        <w:ind w:left="709" w:hanging="709"/>
      </w:pPr>
      <w:bookmarkStart w:id="712" w:name="_Toc437980088"/>
      <w:bookmarkStart w:id="713" w:name="_Toc505599943"/>
      <w:bookmarkStart w:id="714" w:name="_Toc507663546"/>
      <w:bookmarkStart w:id="715" w:name="_Toc517033723"/>
      <w:r w:rsidRPr="00492252">
        <w:lastRenderedPageBreak/>
        <w:t>Besluitvorming</w:t>
      </w:r>
      <w:bookmarkEnd w:id="712"/>
      <w:bookmarkEnd w:id="713"/>
      <w:bookmarkEnd w:id="714"/>
      <w:bookmarkEnd w:id="715"/>
    </w:p>
    <w:p w14:paraId="4E9B655A" w14:textId="77777777" w:rsidR="005E5BF0" w:rsidRDefault="005E5BF0" w:rsidP="00484D1D"/>
    <w:p w14:paraId="3A8C1B3E" w14:textId="77777777" w:rsidR="005E5BF0" w:rsidRDefault="005E5BF0" w:rsidP="00484D1D">
      <w:pPr>
        <w:rPr>
          <w:ins w:id="716" w:author="Auteur"/>
        </w:rPr>
      </w:pPr>
      <w:r>
        <w:t>De besluitvorming zal grotendeels door de</w:t>
      </w:r>
      <w:ins w:id="717" w:author="Auteur">
        <w:r>
          <w:t xml:space="preserve"> scrummaster &amp;</w:t>
        </w:r>
      </w:ins>
      <w:r>
        <w:t xml:space="preserve"> </w:t>
      </w:r>
      <w:ins w:id="718" w:author="Auteur">
        <w:r>
          <w:t xml:space="preserve">productowner </w:t>
        </w:r>
      </w:ins>
      <w:del w:id="719" w:author="Auteur">
        <w:r w:rsidDel="00640A42">
          <w:delText xml:space="preserve">stagiair </w:delText>
        </w:r>
      </w:del>
      <w:ins w:id="720" w:author="Auteur">
        <w:r>
          <w:t>ingevuld worden</w:t>
        </w:r>
      </w:ins>
      <w:del w:id="721" w:author="Auteur">
        <w:r w:rsidDel="00640A42">
          <w:delText>zelf worden ingevuld</w:delText>
        </w:r>
      </w:del>
      <w:r>
        <w:t xml:space="preserve">. </w:t>
      </w:r>
      <w:ins w:id="722" w:author="Auteur">
        <w:r>
          <w:t>Er zal worden besloten over:</w:t>
        </w:r>
      </w:ins>
    </w:p>
    <w:p w14:paraId="2BFDE26E" w14:textId="77777777" w:rsidR="005E5BF0" w:rsidRDefault="005E5BF0" w:rsidP="005E5BF0">
      <w:pPr>
        <w:pStyle w:val="Lijstalinea"/>
        <w:numPr>
          <w:ilvl w:val="0"/>
          <w:numId w:val="173"/>
        </w:numPr>
        <w:rPr>
          <w:ins w:id="723" w:author="Auteur"/>
        </w:rPr>
      </w:pPr>
      <w:ins w:id="724" w:author="Auteur">
        <w:r>
          <w:t>Functionaliteit van de use cases.</w:t>
        </w:r>
      </w:ins>
    </w:p>
    <w:p w14:paraId="45E465AF" w14:textId="77777777" w:rsidR="005E5BF0" w:rsidRDefault="005E5BF0" w:rsidP="005E5BF0">
      <w:pPr>
        <w:pStyle w:val="Lijstalinea"/>
        <w:numPr>
          <w:ilvl w:val="0"/>
          <w:numId w:val="173"/>
        </w:numPr>
        <w:rPr>
          <w:ins w:id="725" w:author="Auteur"/>
        </w:rPr>
      </w:pPr>
      <w:ins w:id="726" w:author="Auteur">
        <w:r>
          <w:t>Prioriteit van de backlog.</w:t>
        </w:r>
      </w:ins>
    </w:p>
    <w:p w14:paraId="661DCE9A" w14:textId="77777777" w:rsidR="005E5BF0" w:rsidRDefault="005E5BF0" w:rsidP="005E5BF0">
      <w:pPr>
        <w:pStyle w:val="Lijstalinea"/>
        <w:numPr>
          <w:ilvl w:val="0"/>
          <w:numId w:val="173"/>
        </w:numPr>
        <w:rPr>
          <w:ins w:id="727" w:author="Auteur"/>
        </w:rPr>
        <w:pPrChange w:id="728" w:author="Auteur">
          <w:pPr/>
        </w:pPrChange>
      </w:pPr>
      <w:ins w:id="729" w:author="Auteur">
        <w:r>
          <w:t>Een gedeelte van de user story’s in de backlog.</w:t>
        </w:r>
      </w:ins>
    </w:p>
    <w:p w14:paraId="208BD698" w14:textId="77777777" w:rsidR="005E5BF0" w:rsidRDefault="005E5BF0" w:rsidP="00484D1D">
      <w:pPr>
        <w:rPr>
          <w:ins w:id="730" w:author="Auteur"/>
        </w:rPr>
      </w:pPr>
    </w:p>
    <w:p w14:paraId="2FB4473B" w14:textId="77777777" w:rsidR="005E5BF0" w:rsidRDefault="005E5BF0" w:rsidP="00484D1D">
      <w:pPr>
        <w:rPr>
          <w:ins w:id="731" w:author="Auteur"/>
        </w:rPr>
      </w:pPr>
      <w:ins w:id="732" w:author="Auteur">
        <w:r>
          <w:t>De stagiair mag zijn eigen backlog items aan maken en inplannen. Het is de bedoeling in komende sprint dat de stagiair het zelf plannen van backlog items zo zelfstandig mogelijk oppakt.</w:t>
        </w:r>
      </w:ins>
    </w:p>
    <w:p w14:paraId="321D7D3F" w14:textId="77777777" w:rsidR="005E5BF0" w:rsidDel="00640A42" w:rsidRDefault="005E5BF0" w:rsidP="00484D1D">
      <w:pPr>
        <w:rPr>
          <w:del w:id="733" w:author="Auteur"/>
        </w:rPr>
      </w:pPr>
      <w:commentRangeStart w:id="734"/>
      <w:del w:id="735" w:author="Auteur">
        <w:r w:rsidDel="00640A42">
          <w:delText>Feedback die gegeven wordt op gemaakte documenten door de stagebegeleider zal opgenomen worden als veranderingen in het werk.</w:delText>
        </w:r>
      </w:del>
    </w:p>
    <w:p w14:paraId="305AB96C" w14:textId="77777777" w:rsidR="005E5BF0" w:rsidRPr="00682A77" w:rsidRDefault="005E5BF0" w:rsidP="00484D1D">
      <w:del w:id="736" w:author="Auteur">
        <w:r w:rsidDel="00640A42">
          <w:delText>Mochten er nieuwe ideeën te binnen schieten tijdens een sprint dan zullen de besproken worden met de stagebegeleider zowel onder elkaar als in een stand-up.</w:delText>
        </w:r>
      </w:del>
      <w:commentRangeEnd w:id="734"/>
      <w:r>
        <w:rPr>
          <w:rStyle w:val="Verwijzingopmerking"/>
        </w:rPr>
        <w:commentReference w:id="734"/>
      </w:r>
    </w:p>
    <w:p w14:paraId="23882E6A" w14:textId="77777777" w:rsidR="005E5BF0" w:rsidDel="00E47010" w:rsidRDefault="005E5BF0" w:rsidP="00484D1D">
      <w:pPr>
        <w:rPr>
          <w:del w:id="737" w:author="Auteur"/>
        </w:rPr>
      </w:pPr>
    </w:p>
    <w:p w14:paraId="3A696B9B" w14:textId="77777777" w:rsidR="005E5BF0" w:rsidDel="000F2088" w:rsidRDefault="005E5BF0" w:rsidP="00484D1D">
      <w:pPr>
        <w:rPr>
          <w:del w:id="738" w:author="Auteur"/>
        </w:rPr>
      </w:pPr>
    </w:p>
    <w:p w14:paraId="7951DDA4" w14:textId="77777777" w:rsidR="005E5BF0" w:rsidRDefault="005E5BF0" w:rsidP="00484D1D">
      <w:pPr>
        <w:rPr>
          <w:ins w:id="739" w:author="Auteur"/>
        </w:rPr>
      </w:pPr>
    </w:p>
    <w:p w14:paraId="54B0CF98" w14:textId="77777777" w:rsidR="005E5BF0" w:rsidRDefault="005E5BF0" w:rsidP="005E5BF0">
      <w:pPr>
        <w:pStyle w:val="Kop2"/>
        <w:ind w:left="0" w:firstLine="0"/>
        <w:rPr>
          <w:ins w:id="740" w:author="Auteur"/>
        </w:rPr>
        <w:pPrChange w:id="741" w:author="Auteur">
          <w:pPr/>
        </w:pPrChange>
      </w:pPr>
      <w:bookmarkStart w:id="742" w:name="_Toc507663547"/>
      <w:bookmarkStart w:id="743" w:name="_Toc517033724"/>
      <w:ins w:id="744" w:author="Auteur">
        <w:r>
          <w:t>Contactgegevens</w:t>
        </w:r>
        <w:bookmarkEnd w:id="742"/>
        <w:bookmarkEnd w:id="743"/>
      </w:ins>
    </w:p>
    <w:p w14:paraId="1E18CD2B" w14:textId="77777777" w:rsidR="005E5BF0" w:rsidDel="00E47010" w:rsidRDefault="005E5BF0">
      <w:pPr>
        <w:rPr>
          <w:del w:id="745" w:author="Auteur"/>
        </w:rPr>
        <w:pPrChange w:id="746" w:author="Koen Wartenberg" w:date="2018-02-13T10:09:00Z">
          <w:pPr>
            <w:pStyle w:val="Kop2"/>
          </w:pPr>
        </w:pPrChange>
      </w:pPr>
      <w:del w:id="747" w:author="Auteur">
        <w:r w:rsidDel="00121FE8">
          <w:delText xml:space="preserve">Contactgegevens </w:delText>
        </w:r>
      </w:del>
    </w:p>
    <w:p w14:paraId="3883A105" w14:textId="77777777" w:rsidR="005E5BF0" w:rsidRPr="00934A37" w:rsidRDefault="005E5BF0"/>
    <w:tbl>
      <w:tblPr>
        <w:tblStyle w:val="Tabelraster"/>
        <w:tblW w:w="0" w:type="auto"/>
        <w:tblLook w:val="04A0" w:firstRow="1" w:lastRow="0" w:firstColumn="1" w:lastColumn="0" w:noHBand="0" w:noVBand="1"/>
      </w:tblPr>
      <w:tblGrid>
        <w:gridCol w:w="1838"/>
        <w:gridCol w:w="2729"/>
        <w:gridCol w:w="3225"/>
        <w:gridCol w:w="2092"/>
      </w:tblGrid>
      <w:tr w:rsidR="005E5BF0" w14:paraId="2CE1DF80" w14:textId="77777777" w:rsidTr="00484D1D">
        <w:tc>
          <w:tcPr>
            <w:tcW w:w="1838" w:type="dxa"/>
          </w:tcPr>
          <w:p w14:paraId="2CC511B6" w14:textId="77777777" w:rsidR="005E5BF0" w:rsidRPr="00934A37" w:rsidRDefault="005E5BF0" w:rsidP="00484D1D">
            <w:pPr>
              <w:rPr>
                <w:b/>
              </w:rPr>
            </w:pPr>
            <w:r w:rsidRPr="00934A37">
              <w:rPr>
                <w:b/>
              </w:rPr>
              <w:t>Naam</w:t>
            </w:r>
          </w:p>
        </w:tc>
        <w:tc>
          <w:tcPr>
            <w:tcW w:w="2729" w:type="dxa"/>
          </w:tcPr>
          <w:p w14:paraId="1F45453E" w14:textId="77777777" w:rsidR="005E5BF0" w:rsidRPr="00934A37" w:rsidRDefault="005E5BF0" w:rsidP="00484D1D">
            <w:pPr>
              <w:rPr>
                <w:b/>
              </w:rPr>
            </w:pPr>
            <w:r w:rsidRPr="00934A37">
              <w:rPr>
                <w:b/>
              </w:rPr>
              <w:t>Rol</w:t>
            </w:r>
          </w:p>
        </w:tc>
        <w:tc>
          <w:tcPr>
            <w:tcW w:w="3225" w:type="dxa"/>
          </w:tcPr>
          <w:p w14:paraId="3F7E11FF" w14:textId="77777777" w:rsidR="005E5BF0" w:rsidRPr="00934A37" w:rsidRDefault="005E5BF0" w:rsidP="00484D1D">
            <w:pPr>
              <w:rPr>
                <w:b/>
              </w:rPr>
            </w:pPr>
            <w:r w:rsidRPr="00934A37">
              <w:rPr>
                <w:b/>
              </w:rPr>
              <w:t>E-mailadres(sen)</w:t>
            </w:r>
          </w:p>
        </w:tc>
        <w:tc>
          <w:tcPr>
            <w:tcW w:w="2092" w:type="dxa"/>
          </w:tcPr>
          <w:p w14:paraId="62853F7F" w14:textId="77777777" w:rsidR="005E5BF0" w:rsidRPr="00934A37" w:rsidRDefault="005E5BF0" w:rsidP="00484D1D">
            <w:pPr>
              <w:rPr>
                <w:b/>
              </w:rPr>
            </w:pPr>
            <w:r w:rsidRPr="00934A37">
              <w:rPr>
                <w:b/>
              </w:rPr>
              <w:t>Telefoonnummer</w:t>
            </w:r>
          </w:p>
        </w:tc>
      </w:tr>
      <w:tr w:rsidR="005E5BF0" w14:paraId="60009CFD" w14:textId="77777777" w:rsidTr="00484D1D">
        <w:tc>
          <w:tcPr>
            <w:tcW w:w="1838" w:type="dxa"/>
          </w:tcPr>
          <w:p w14:paraId="70480EB5" w14:textId="77777777" w:rsidR="005E5BF0" w:rsidRDefault="005E5BF0" w:rsidP="00484D1D">
            <w:r>
              <w:t>Koen Wartenberg</w:t>
            </w:r>
          </w:p>
        </w:tc>
        <w:tc>
          <w:tcPr>
            <w:tcW w:w="2729" w:type="dxa"/>
          </w:tcPr>
          <w:p w14:paraId="17693476" w14:textId="77777777" w:rsidR="005E5BF0" w:rsidRDefault="005E5BF0" w:rsidP="00484D1D">
            <w:r>
              <w:t>Stagiair</w:t>
            </w:r>
          </w:p>
        </w:tc>
        <w:tc>
          <w:tcPr>
            <w:tcW w:w="3225" w:type="dxa"/>
          </w:tcPr>
          <w:p w14:paraId="3A0E4C56" w14:textId="77777777" w:rsidR="005E5BF0" w:rsidRDefault="005E5BF0" w:rsidP="00484D1D">
            <w:r>
              <w:t xml:space="preserve">School: </w:t>
            </w:r>
          </w:p>
          <w:p w14:paraId="5193654B" w14:textId="77777777" w:rsidR="005E5BF0" w:rsidRPr="002E2BB0" w:rsidRDefault="005E5BF0" w:rsidP="00484D1D">
            <w:hyperlink r:id="rId24" w:history="1">
              <w:r w:rsidRPr="002E2BB0">
                <w:rPr>
                  <w:rStyle w:val="Hyperlink"/>
                  <w:rFonts w:asciiTheme="minorHAnsi" w:hAnsiTheme="minorHAnsi"/>
                  <w:color w:val="auto"/>
                </w:rPr>
                <w:t>k.wartenberg@student.fontys.nl</w:t>
              </w:r>
            </w:hyperlink>
          </w:p>
          <w:p w14:paraId="1EA1D739" w14:textId="77777777" w:rsidR="005E5BF0" w:rsidRDefault="005E5BF0" w:rsidP="00484D1D">
            <w:r>
              <w:t>Stage (KSE):</w:t>
            </w:r>
          </w:p>
          <w:p w14:paraId="41CA6B8A" w14:textId="77777777" w:rsidR="005E5BF0" w:rsidRDefault="005E5BF0" w:rsidP="00484D1D">
            <w:r>
              <w:t>Koen.Wartenberg@kse.nl</w:t>
            </w:r>
          </w:p>
        </w:tc>
        <w:tc>
          <w:tcPr>
            <w:tcW w:w="2092" w:type="dxa"/>
          </w:tcPr>
          <w:p w14:paraId="0D8C7211" w14:textId="77777777" w:rsidR="005E5BF0" w:rsidRDefault="005E5BF0" w:rsidP="00484D1D">
            <w:r>
              <w:t>06-20218718</w:t>
            </w:r>
          </w:p>
        </w:tc>
      </w:tr>
      <w:tr w:rsidR="005E5BF0" w14:paraId="258F7D6C" w14:textId="77777777" w:rsidTr="00484D1D">
        <w:tc>
          <w:tcPr>
            <w:tcW w:w="1838" w:type="dxa"/>
          </w:tcPr>
          <w:p w14:paraId="12937333" w14:textId="77777777" w:rsidR="005E5BF0" w:rsidRDefault="005E5BF0" w:rsidP="00484D1D">
            <w:r>
              <w:t>Peter Noten</w:t>
            </w:r>
          </w:p>
        </w:tc>
        <w:tc>
          <w:tcPr>
            <w:tcW w:w="2729" w:type="dxa"/>
          </w:tcPr>
          <w:p w14:paraId="3DB72479" w14:textId="77777777" w:rsidR="005E5BF0" w:rsidRDefault="005E5BF0" w:rsidP="00484D1D">
            <w:r>
              <w:t>Stagebegeleider</w:t>
            </w:r>
          </w:p>
        </w:tc>
        <w:tc>
          <w:tcPr>
            <w:tcW w:w="3225" w:type="dxa"/>
          </w:tcPr>
          <w:p w14:paraId="35FF1198" w14:textId="77777777" w:rsidR="005E5BF0" w:rsidRDefault="005E5BF0" w:rsidP="00484D1D">
            <w:r>
              <w:t>Peter.Noten@kse.nl</w:t>
            </w:r>
          </w:p>
        </w:tc>
        <w:tc>
          <w:tcPr>
            <w:tcW w:w="2092" w:type="dxa"/>
          </w:tcPr>
          <w:p w14:paraId="1552D3AE" w14:textId="77777777" w:rsidR="005E5BF0" w:rsidRDefault="005E5BF0" w:rsidP="00484D1D">
            <w:commentRangeStart w:id="748"/>
            <w:del w:id="749" w:author="Auteur">
              <w:r w:rsidDel="000F2088">
                <w:delText>-</w:delText>
              </w:r>
              <w:commentRangeEnd w:id="748"/>
              <w:r w:rsidDel="000F2088">
                <w:rPr>
                  <w:rStyle w:val="Verwijzingopmerking"/>
                </w:rPr>
                <w:commentReference w:id="748"/>
              </w:r>
            </w:del>
            <w:ins w:id="750" w:author="Auteur">
              <w:r>
                <w:t>0497-383818</w:t>
              </w:r>
            </w:ins>
          </w:p>
        </w:tc>
      </w:tr>
      <w:tr w:rsidR="005E5BF0" w14:paraId="6FF91298" w14:textId="77777777" w:rsidTr="00484D1D">
        <w:tc>
          <w:tcPr>
            <w:tcW w:w="1838" w:type="dxa"/>
          </w:tcPr>
          <w:p w14:paraId="0CCB6F74" w14:textId="77777777" w:rsidR="005E5BF0" w:rsidRDefault="005E5BF0" w:rsidP="00484D1D">
            <w:r>
              <w:t>Frens Vonken</w:t>
            </w:r>
          </w:p>
        </w:tc>
        <w:tc>
          <w:tcPr>
            <w:tcW w:w="2729" w:type="dxa"/>
          </w:tcPr>
          <w:p w14:paraId="737F7919" w14:textId="77777777" w:rsidR="005E5BF0" w:rsidRDefault="005E5BF0" w:rsidP="00484D1D">
            <w:r>
              <w:t>Schoolbegeleider</w:t>
            </w:r>
          </w:p>
          <w:p w14:paraId="7C55AA9E" w14:textId="77777777" w:rsidR="005E5BF0" w:rsidRDefault="005E5BF0" w:rsidP="00484D1D">
            <w:r>
              <w:t>(Stagebegeleider vanuit school)</w:t>
            </w:r>
          </w:p>
        </w:tc>
        <w:tc>
          <w:tcPr>
            <w:tcW w:w="3225" w:type="dxa"/>
          </w:tcPr>
          <w:p w14:paraId="7D7F5705" w14:textId="77777777" w:rsidR="005E5BF0" w:rsidRDefault="005E5BF0" w:rsidP="00484D1D">
            <w:r>
              <w:t>f.vonken@fontys.nl</w:t>
            </w:r>
          </w:p>
        </w:tc>
        <w:tc>
          <w:tcPr>
            <w:tcW w:w="2092" w:type="dxa"/>
          </w:tcPr>
          <w:p w14:paraId="193A631D" w14:textId="77777777" w:rsidR="005E5BF0" w:rsidRDefault="005E5BF0" w:rsidP="00484D1D">
            <w:r>
              <w:t>06-53759665</w:t>
            </w:r>
          </w:p>
        </w:tc>
      </w:tr>
    </w:tbl>
    <w:p w14:paraId="414B40DD" w14:textId="77777777" w:rsidR="005E5BF0" w:rsidRDefault="005E5BF0" w:rsidP="00484D1D"/>
    <w:p w14:paraId="7F042AA2" w14:textId="77777777" w:rsidR="005E5BF0" w:rsidRDefault="005E5BF0" w:rsidP="005E5BF0">
      <w:pPr>
        <w:pStyle w:val="Kop1"/>
        <w:keepNext w:val="0"/>
        <w:pageBreakBefore/>
        <w:tabs>
          <w:tab w:val="num" w:pos="709"/>
        </w:tabs>
        <w:spacing w:before="0" w:after="60" w:line="360" w:lineRule="auto"/>
        <w:ind w:left="709" w:hanging="709"/>
        <w:pPrChange w:id="751" w:author="Auteur">
          <w:pPr>
            <w:pStyle w:val="Kop1"/>
            <w:keepNext w:val="0"/>
            <w:pageBreakBefore/>
            <w:tabs>
              <w:tab w:val="num" w:pos="709"/>
            </w:tabs>
            <w:spacing w:before="120" w:after="60" w:line="360" w:lineRule="auto"/>
            <w:ind w:left="709" w:hanging="709"/>
          </w:pPr>
        </w:pPrChange>
      </w:pPr>
      <w:bookmarkStart w:id="752" w:name="_Toc327581053"/>
      <w:bookmarkStart w:id="753" w:name="_Toc327581603"/>
      <w:bookmarkStart w:id="754" w:name="_Toc327583383"/>
      <w:bookmarkStart w:id="755" w:name="_Toc339966122"/>
      <w:bookmarkStart w:id="756" w:name="_Toc437980089"/>
      <w:bookmarkStart w:id="757" w:name="_Toc505599944"/>
      <w:bookmarkStart w:id="758" w:name="_Toc507663548"/>
      <w:bookmarkStart w:id="759" w:name="_Toc517033725"/>
      <w:r w:rsidRPr="00492252">
        <w:lastRenderedPageBreak/>
        <w:t>Activiteiten en tijdplan</w:t>
      </w:r>
      <w:bookmarkEnd w:id="752"/>
      <w:bookmarkEnd w:id="753"/>
      <w:bookmarkEnd w:id="754"/>
      <w:bookmarkEnd w:id="755"/>
      <w:bookmarkEnd w:id="756"/>
      <w:bookmarkEnd w:id="757"/>
      <w:bookmarkEnd w:id="758"/>
      <w:bookmarkEnd w:id="759"/>
    </w:p>
    <w:p w14:paraId="5DE48C93" w14:textId="77777777" w:rsidR="005E5BF0" w:rsidRPr="0012034B" w:rsidRDefault="005E5BF0"/>
    <w:p w14:paraId="23F1C9D5" w14:textId="77777777" w:rsidR="005E5BF0" w:rsidRPr="00492252" w:rsidRDefault="005E5BF0" w:rsidP="005E5BF0">
      <w:pPr>
        <w:pStyle w:val="Kop2"/>
        <w:keepNext w:val="0"/>
        <w:tabs>
          <w:tab w:val="num" w:pos="709"/>
        </w:tabs>
        <w:spacing w:before="0"/>
        <w:ind w:left="709" w:hanging="709"/>
        <w:pPrChange w:id="760" w:author="Auteur">
          <w:pPr>
            <w:pStyle w:val="Kop2"/>
            <w:keepNext w:val="0"/>
            <w:tabs>
              <w:tab w:val="num" w:pos="709"/>
            </w:tabs>
            <w:ind w:left="709" w:hanging="709"/>
          </w:pPr>
        </w:pPrChange>
      </w:pPr>
      <w:bookmarkStart w:id="761" w:name="_Toc327581054"/>
      <w:bookmarkStart w:id="762" w:name="_Toc327581604"/>
      <w:bookmarkStart w:id="763" w:name="_Toc327583384"/>
      <w:bookmarkStart w:id="764" w:name="_Toc339966123"/>
      <w:bookmarkStart w:id="765" w:name="_Toc437980090"/>
      <w:bookmarkStart w:id="766" w:name="_Toc505599945"/>
      <w:bookmarkStart w:id="767" w:name="_Toc507663549"/>
      <w:bookmarkStart w:id="768" w:name="_Toc517033726"/>
      <w:r w:rsidRPr="00492252">
        <w:t>Opdeling en aanpak van het project</w:t>
      </w:r>
      <w:bookmarkEnd w:id="761"/>
      <w:bookmarkEnd w:id="762"/>
      <w:bookmarkEnd w:id="763"/>
      <w:bookmarkEnd w:id="764"/>
      <w:bookmarkEnd w:id="765"/>
      <w:bookmarkEnd w:id="766"/>
      <w:bookmarkEnd w:id="767"/>
      <w:bookmarkEnd w:id="768"/>
    </w:p>
    <w:p w14:paraId="0DD8AF79" w14:textId="77777777" w:rsidR="005E5BF0" w:rsidRDefault="005E5BF0" w:rsidP="00484D1D">
      <w:pPr>
        <w:rPr>
          <w:ins w:id="769" w:author="Auteur"/>
        </w:rPr>
      </w:pPr>
      <w:ins w:id="770" w:author="Auteur">
        <w:r>
          <w:t>.Het huidige plan is om tijdens de stageperiode twee releases uit te brengen. De eerste zal ongeveer op de helft van de stage plaatsvinden en de andere tegen het einde aan. Elke traject tot de release zal gebruik maken van de methode SCRUM &amp; RUP. In RUP methode komen vier fases aan bod die ieder doorlopen moeten worden. Deze fase zullen niet strikt opgevolgd worden in het proces, maar zullen wel als rode lijn worden gebruikt om het traject vorm te geven.</w:t>
        </w:r>
      </w:ins>
    </w:p>
    <w:p w14:paraId="4CD0662F" w14:textId="77777777" w:rsidR="005E5BF0" w:rsidRDefault="005E5BF0" w:rsidP="00484D1D">
      <w:pPr>
        <w:rPr>
          <w:ins w:id="771" w:author="Auteur"/>
        </w:rPr>
      </w:pPr>
      <w:ins w:id="772" w:author="Auteur">
        <w:r>
          <w:t xml:space="preserve"> In paragraaf 4.3 zullen de RUP fases kort uitgelegd worden.</w:t>
        </w:r>
      </w:ins>
    </w:p>
    <w:p w14:paraId="71ECFFE0" w14:textId="77777777" w:rsidR="005E5BF0" w:rsidRDefault="005E5BF0" w:rsidP="00484D1D">
      <w:pPr>
        <w:rPr>
          <w:ins w:id="773" w:author="Auteur"/>
        </w:rPr>
      </w:pPr>
    </w:p>
    <w:p w14:paraId="2C21164F" w14:textId="77777777" w:rsidR="005E5BF0" w:rsidRDefault="005E5BF0" w:rsidP="00484D1D">
      <w:pPr>
        <w:rPr>
          <w:ins w:id="774" w:author="Auteur"/>
        </w:rPr>
      </w:pPr>
      <w:ins w:id="775" w:author="Auteur">
        <w:r>
          <w:t xml:space="preserve"> Het eerste traject dus wanneer er na de eerste release wordt toegewerkt zal bestaan uit de eerste 10 weken van de stage. Hierbij is het de bedoeling dat er een functioneel werkende applicatie wordt opgeleverd die ook echt gebruikt zou kunnen worden in het bedrijf. In dit traject zullen functionele fouten die er nog inzitten opgelost worden en er zullen nieuwe functionaliteiten bijkomen. Daarna zal de applicatie gebruiksklaar worden gemaakt met behulp van unittesten en gebruikershandleiding. </w:t>
        </w:r>
      </w:ins>
    </w:p>
    <w:p w14:paraId="0C6197C3" w14:textId="77777777" w:rsidR="005E5BF0" w:rsidRDefault="005E5BF0" w:rsidP="00484D1D">
      <w:pPr>
        <w:rPr>
          <w:ins w:id="776" w:author="Auteur"/>
        </w:rPr>
      </w:pPr>
    </w:p>
    <w:p w14:paraId="1707DD1F" w14:textId="77777777" w:rsidR="005E5BF0" w:rsidDel="003D5583" w:rsidRDefault="005E5BF0" w:rsidP="00484D1D">
      <w:pPr>
        <w:rPr>
          <w:del w:id="777" w:author="Auteur"/>
          <w:szCs w:val="16"/>
        </w:rPr>
      </w:pPr>
      <w:ins w:id="778" w:author="Auteur">
        <w:r>
          <w:t>Het tweede traject zal bestaan uit het oplossen van eventuele fouten die niet opgespoord zijn tijdens het vorige traject. Ook zal in dit traject een goede overdracht documentatie opgesteld worden. Hieronder vallen documenten zoals use cases, een SAD, acceptatie testplan en er zal door de stagiair ook vast worden gelegd (in de SAD of een ander document als dat nodig is) waar belangrijke aanpassingen zijn gemaakt in het systeem. Verder zal dit traject vooral besteed worden aan het opschonen van de code en aanpassen daarvan.</w:t>
        </w:r>
      </w:ins>
      <w:del w:id="779" w:author="Auteur">
        <w:r w:rsidRPr="002F703D" w:rsidDel="00347592">
          <w:rPr>
            <w:szCs w:val="16"/>
          </w:rPr>
          <w:delText>Het idee</w:delText>
        </w:r>
        <w:r w:rsidDel="00347592">
          <w:rPr>
            <w:szCs w:val="16"/>
          </w:rPr>
          <w:delText xml:space="preserve"> om twee releases te kunnen uitbrengen</w:delText>
        </w:r>
        <w:r w:rsidDel="003D5583">
          <w:rPr>
            <w:szCs w:val="16"/>
          </w:rPr>
          <w:delText>. De eerste zal ongeveer op de helft van de stage plaatsvinden en de andere tegen het einde aan. Elke traject tot de release zal gebruik maken van de methode RUP. In deze methode komen vier fases aan bod die ieder doorlopen moeten worden.</w:delText>
        </w:r>
      </w:del>
    </w:p>
    <w:p w14:paraId="23BABA77" w14:textId="77777777" w:rsidR="005E5BF0" w:rsidDel="003D5583" w:rsidRDefault="005E5BF0" w:rsidP="00484D1D">
      <w:pPr>
        <w:rPr>
          <w:del w:id="780" w:author="Auteur"/>
          <w:szCs w:val="16"/>
        </w:rPr>
      </w:pPr>
    </w:p>
    <w:p w14:paraId="4D9036A7" w14:textId="77777777" w:rsidR="005E5BF0" w:rsidDel="00F3471A" w:rsidRDefault="005E5BF0" w:rsidP="00484D1D">
      <w:pPr>
        <w:rPr>
          <w:del w:id="781" w:author="Auteur"/>
          <w:szCs w:val="16"/>
        </w:rPr>
      </w:pPr>
      <w:commentRangeStart w:id="782"/>
      <w:del w:id="783" w:author="Auteur">
        <w:r w:rsidDel="004D2CDF">
          <w:rPr>
            <w:szCs w:val="16"/>
          </w:rPr>
          <w:delText xml:space="preserve">De eerste </w:delText>
        </w:r>
        <w:commentRangeEnd w:id="782"/>
        <w:r w:rsidDel="004D2CDF">
          <w:rPr>
            <w:rStyle w:val="Verwijzingopmerking"/>
          </w:rPr>
          <w:commentReference w:id="782"/>
        </w:r>
        <w:r w:rsidDel="004D2CDF">
          <w:rPr>
            <w:szCs w:val="16"/>
          </w:rPr>
          <w:delText xml:space="preserve">paar dagen </w:delText>
        </w:r>
        <w:r w:rsidDel="003D5583">
          <w:rPr>
            <w:szCs w:val="16"/>
          </w:rPr>
          <w:delText>ben ik bezig het product en de omgang ermee te verkennen.</w:delText>
        </w:r>
        <w:r w:rsidDel="008928DD">
          <w:rPr>
            <w:szCs w:val="16"/>
          </w:rPr>
          <w:delText xml:space="preserve"> </w:delText>
        </w:r>
        <w:r w:rsidDel="00F3471A">
          <w:rPr>
            <w:szCs w:val="16"/>
          </w:rPr>
          <w:delText xml:space="preserve">Daarna zal er documentatie opgesteld worden </w:delText>
        </w:r>
        <w:r w:rsidDel="004D2CDF">
          <w:rPr>
            <w:szCs w:val="16"/>
          </w:rPr>
          <w:delText xml:space="preserve">van wat er allemaal precies gerealiseerd zou </w:delText>
        </w:r>
        <w:commentRangeStart w:id="784"/>
        <w:r w:rsidDel="004D2CDF">
          <w:rPr>
            <w:szCs w:val="16"/>
          </w:rPr>
          <w:delText xml:space="preserve">kunnen </w:delText>
        </w:r>
        <w:commentRangeEnd w:id="784"/>
        <w:r w:rsidDel="004D2CDF">
          <w:rPr>
            <w:rStyle w:val="Verwijzingopmerking"/>
          </w:rPr>
          <w:commentReference w:id="784"/>
        </w:r>
        <w:r w:rsidDel="004D2CDF">
          <w:rPr>
            <w:szCs w:val="16"/>
          </w:rPr>
          <w:delText xml:space="preserve">worden. </w:delText>
        </w:r>
        <w:r w:rsidDel="003D5583">
          <w:rPr>
            <w:szCs w:val="16"/>
          </w:rPr>
          <w:delText xml:space="preserve">Dan komen we in de </w:delText>
        </w:r>
        <w:r w:rsidDel="00607BFF">
          <w:rPr>
            <w:szCs w:val="16"/>
          </w:rPr>
          <w:delText xml:space="preserve">bouw </w:delText>
        </w:r>
        <w:r w:rsidDel="003D5583">
          <w:rPr>
            <w:szCs w:val="16"/>
          </w:rPr>
          <w:delText xml:space="preserve">van het product te zitten waarin functionaliteiten uitgewerkt worden </w:delText>
        </w:r>
        <w:r w:rsidDel="00F3471A">
          <w:rPr>
            <w:szCs w:val="16"/>
          </w:rPr>
          <w:delText>met behulp van SCRUM. Als laatste zal het systeem ook daadwerkelijk gereleaset worden voor gebruik.</w:delText>
        </w:r>
      </w:del>
    </w:p>
    <w:p w14:paraId="308D9330" w14:textId="77777777" w:rsidR="005E5BF0" w:rsidDel="003D5583" w:rsidRDefault="005E5BF0" w:rsidP="00484D1D">
      <w:pPr>
        <w:rPr>
          <w:del w:id="785" w:author="Auteur"/>
          <w:szCs w:val="16"/>
        </w:rPr>
      </w:pPr>
    </w:p>
    <w:p w14:paraId="42546F34" w14:textId="77777777" w:rsidR="005E5BF0" w:rsidRDefault="005E5BF0" w:rsidP="00484D1D">
      <w:pPr>
        <w:rPr>
          <w:ins w:id="786" w:author="Auteur"/>
          <w:szCs w:val="16"/>
        </w:rPr>
      </w:pPr>
      <w:del w:id="787" w:author="Auteur">
        <w:r w:rsidDel="003D5583">
          <w:rPr>
            <w:szCs w:val="16"/>
          </w:rPr>
          <w:delText xml:space="preserve">Het beeld dat je bij het traject moet hebben is dat je eerst even goed je tijd steekt in het idee van het project en een goed basis ontwerp daarover. De ontwikkelingsfase zal de meeste tijd in beslag nemen. Hierin zal </w:delText>
        </w:r>
        <w:r w:rsidDel="00433E48">
          <w:rPr>
            <w:szCs w:val="16"/>
          </w:rPr>
          <w:delText xml:space="preserve">er om de 2 weken een </w:delText>
        </w:r>
        <w:r w:rsidDel="003D5583">
          <w:rPr>
            <w:szCs w:val="16"/>
          </w:rPr>
          <w:delText>tussenproduct</w:delText>
        </w:r>
        <w:r w:rsidDel="00347592">
          <w:rPr>
            <w:szCs w:val="16"/>
          </w:rPr>
          <w:delText xml:space="preserve"> </w:delText>
        </w:r>
        <w:commentRangeStart w:id="788"/>
        <w:r w:rsidDel="00347592">
          <w:rPr>
            <w:szCs w:val="16"/>
          </w:rPr>
          <w:delText>naar voren komen</w:delText>
        </w:r>
        <w:commentRangeEnd w:id="788"/>
        <w:r w:rsidDel="00347592">
          <w:rPr>
            <w:rStyle w:val="Verwijzingopmerking"/>
          </w:rPr>
          <w:commentReference w:id="788"/>
        </w:r>
        <w:r w:rsidDel="00433E48">
          <w:rPr>
            <w:szCs w:val="16"/>
          </w:rPr>
          <w:delText xml:space="preserve"> (</w:delText>
        </w:r>
        <w:commentRangeStart w:id="789"/>
        <w:r w:rsidDel="00433E48">
          <w:rPr>
            <w:szCs w:val="16"/>
          </w:rPr>
          <w:delText>elke sprint dus</w:delText>
        </w:r>
        <w:commentRangeEnd w:id="789"/>
        <w:r w:rsidDel="00433E48">
          <w:rPr>
            <w:rStyle w:val="Verwijzingopmerking"/>
          </w:rPr>
          <w:commentReference w:id="789"/>
        </w:r>
        <w:r w:rsidDel="00433E48">
          <w:rPr>
            <w:szCs w:val="16"/>
          </w:rPr>
          <w:delText xml:space="preserve">). </w:delText>
        </w:r>
        <w:r w:rsidDel="003D5583">
          <w:rPr>
            <w:szCs w:val="16"/>
          </w:rPr>
          <w:delText>Zo doende zal het product en de documentatie daarvan steeds een stukje uitgebreider worden. Wanneer hier een bruikbaar product uit ontstaat is het tijd voor de overgangsfase (nog eventuele test &amp; integratie).</w:delText>
        </w:r>
      </w:del>
    </w:p>
    <w:p w14:paraId="3C3B04C5" w14:textId="77777777" w:rsidR="005E5BF0" w:rsidRDefault="005E5BF0" w:rsidP="00484D1D">
      <w:pPr>
        <w:rPr>
          <w:ins w:id="790" w:author="Auteur"/>
          <w:szCs w:val="16"/>
        </w:rPr>
      </w:pPr>
    </w:p>
    <w:p w14:paraId="3F32BC1A" w14:textId="77777777" w:rsidR="005E5BF0" w:rsidRDefault="005E5BF0" w:rsidP="00484D1D">
      <w:pPr>
        <w:rPr>
          <w:ins w:id="791" w:author="Auteur"/>
          <w:szCs w:val="16"/>
        </w:rPr>
      </w:pPr>
    </w:p>
    <w:p w14:paraId="186716AD" w14:textId="77777777" w:rsidR="005E5BF0" w:rsidRDefault="005E5BF0" w:rsidP="00484D1D">
      <w:pPr>
        <w:rPr>
          <w:ins w:id="792" w:author="Auteur"/>
          <w:szCs w:val="16"/>
        </w:rPr>
      </w:pPr>
    </w:p>
    <w:p w14:paraId="45DDAD89" w14:textId="77777777" w:rsidR="005E5BF0" w:rsidRPr="002F703D" w:rsidDel="0051439A" w:rsidRDefault="005E5BF0" w:rsidP="00484D1D">
      <w:pPr>
        <w:rPr>
          <w:del w:id="793" w:author="Auteur"/>
          <w:szCs w:val="16"/>
        </w:rPr>
      </w:pPr>
      <w:ins w:id="794" w:author="Auteur">
        <w:r>
          <w:rPr>
            <w:szCs w:val="16"/>
          </w:rPr>
          <w:br w:type="page"/>
        </w:r>
      </w:ins>
    </w:p>
    <w:p w14:paraId="64572D92" w14:textId="77777777" w:rsidR="005E5BF0" w:rsidRPr="00492252" w:rsidRDefault="005E5BF0" w:rsidP="00484D1D"/>
    <w:p w14:paraId="7F7C1AD8" w14:textId="77777777" w:rsidR="005E5BF0" w:rsidRDefault="005E5BF0" w:rsidP="00484D1D">
      <w:pPr>
        <w:pStyle w:val="Kop2"/>
        <w:keepNext w:val="0"/>
        <w:tabs>
          <w:tab w:val="num" w:pos="709"/>
        </w:tabs>
        <w:ind w:left="709" w:hanging="709"/>
      </w:pPr>
      <w:bookmarkStart w:id="795" w:name="_Toc327581055"/>
      <w:bookmarkStart w:id="796" w:name="_Toc327581605"/>
      <w:bookmarkStart w:id="797" w:name="_Toc327583385"/>
      <w:bookmarkStart w:id="798" w:name="_Toc339966124"/>
      <w:bookmarkStart w:id="799" w:name="_Toc437980091"/>
      <w:bookmarkStart w:id="800" w:name="_Toc505599946"/>
      <w:bookmarkStart w:id="801" w:name="_Toc507663550"/>
      <w:bookmarkStart w:id="802" w:name="_Toc517033727"/>
      <w:r w:rsidRPr="00492252">
        <w:t>Overall tijdplan</w:t>
      </w:r>
      <w:bookmarkEnd w:id="795"/>
      <w:bookmarkEnd w:id="796"/>
      <w:bookmarkEnd w:id="797"/>
      <w:bookmarkEnd w:id="798"/>
      <w:bookmarkEnd w:id="799"/>
      <w:bookmarkEnd w:id="800"/>
      <w:bookmarkEnd w:id="801"/>
      <w:bookmarkEnd w:id="802"/>
    </w:p>
    <w:p w14:paraId="571EC462" w14:textId="77777777" w:rsidR="005E5BF0" w:rsidRDefault="005E5BF0" w:rsidP="00484D1D">
      <w:r>
        <w:t xml:space="preserve">*Feest, vakantie en terugkomdagen </w:t>
      </w:r>
      <w:r w:rsidRPr="00A42C86">
        <w:rPr>
          <w:b/>
        </w:rPr>
        <w:t>niet</w:t>
      </w:r>
      <w:r>
        <w:t xml:space="preserve"> inbegrepen.</w:t>
      </w:r>
    </w:p>
    <w:p w14:paraId="5260BD71" w14:textId="77777777" w:rsidR="005E5BF0" w:rsidRDefault="005E5BF0" w:rsidP="00484D1D">
      <w:pPr>
        <w:rPr>
          <w:ins w:id="803" w:author="Auteur"/>
        </w:rPr>
      </w:pPr>
      <w:r>
        <w:br/>
        <w:t>Eerste release (10 weken):</w:t>
      </w:r>
    </w:p>
    <w:p w14:paraId="645069B9" w14:textId="77777777" w:rsidR="005E5BF0" w:rsidDel="00F3471A" w:rsidRDefault="005E5BF0" w:rsidP="00484D1D">
      <w:pPr>
        <w:rPr>
          <w:del w:id="804" w:author="Auteur"/>
        </w:rPr>
      </w:pPr>
    </w:p>
    <w:p w14:paraId="7BF4B798" w14:textId="77777777" w:rsidR="005E5BF0" w:rsidRPr="00610E31" w:rsidRDefault="005E5BF0" w:rsidP="00484D1D"/>
    <w:tbl>
      <w:tblPr>
        <w:tblW w:w="9209"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871"/>
        <w:gridCol w:w="1590"/>
        <w:gridCol w:w="1332"/>
        <w:gridCol w:w="1416"/>
      </w:tblGrid>
      <w:tr w:rsidR="005E5BF0" w14:paraId="361C0091" w14:textId="77777777" w:rsidTr="00484D1D">
        <w:tc>
          <w:tcPr>
            <w:tcW w:w="4871" w:type="dxa"/>
            <w:tcBorders>
              <w:top w:val="single" w:sz="8" w:space="0" w:color="DDD9C3"/>
              <w:left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
          <w:p w14:paraId="763436CE" w14:textId="77777777" w:rsidR="005E5BF0" w:rsidRPr="008E282B" w:rsidRDefault="005E5BF0" w:rsidP="00484D1D">
            <w:pPr>
              <w:rPr>
                <w:b/>
              </w:rPr>
            </w:pPr>
            <w:r w:rsidRPr="008E282B">
              <w:rPr>
                <w:b/>
                <w:highlight w:val="white"/>
              </w:rPr>
              <w:t>Fasering</w:t>
            </w:r>
          </w:p>
        </w:tc>
        <w:tc>
          <w:tcPr>
            <w:tcW w:w="1590" w:type="dxa"/>
            <w:tcBorders>
              <w:top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
          <w:p w14:paraId="4C276EF4" w14:textId="77777777" w:rsidR="005E5BF0" w:rsidRPr="008E282B" w:rsidRDefault="005E5BF0" w:rsidP="00484D1D">
            <w:pPr>
              <w:rPr>
                <w:b/>
              </w:rPr>
            </w:pPr>
            <w:r w:rsidRPr="008E282B">
              <w:rPr>
                <w:b/>
                <w:highlight w:val="white"/>
              </w:rPr>
              <w:t>Aantal dagen</w:t>
            </w:r>
          </w:p>
        </w:tc>
        <w:tc>
          <w:tcPr>
            <w:tcW w:w="1332" w:type="dxa"/>
            <w:tcBorders>
              <w:top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
          <w:p w14:paraId="1FD852B2" w14:textId="77777777" w:rsidR="005E5BF0" w:rsidRPr="008E282B" w:rsidRDefault="005E5BF0" w:rsidP="00484D1D">
            <w:pPr>
              <w:rPr>
                <w:b/>
              </w:rPr>
            </w:pPr>
            <w:r w:rsidRPr="008E282B">
              <w:rPr>
                <w:b/>
                <w:highlight w:val="white"/>
              </w:rPr>
              <w:t>Start</w:t>
            </w:r>
          </w:p>
        </w:tc>
        <w:tc>
          <w:tcPr>
            <w:tcW w:w="1416" w:type="dxa"/>
            <w:tcBorders>
              <w:top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
          <w:p w14:paraId="48E93827" w14:textId="77777777" w:rsidR="005E5BF0" w:rsidRPr="008E282B" w:rsidRDefault="005E5BF0" w:rsidP="00484D1D">
            <w:pPr>
              <w:rPr>
                <w:b/>
              </w:rPr>
            </w:pPr>
            <w:r w:rsidRPr="008E282B">
              <w:rPr>
                <w:b/>
                <w:highlight w:val="white"/>
              </w:rPr>
              <w:t>Gereed</w:t>
            </w:r>
          </w:p>
        </w:tc>
      </w:tr>
      <w:tr w:rsidR="005E5BF0" w14:paraId="27F82C8A" w14:textId="77777777" w:rsidTr="00484D1D">
        <w:tc>
          <w:tcPr>
            <w:tcW w:w="4871" w:type="dxa"/>
            <w:tcBorders>
              <w:left w:val="single" w:sz="8" w:space="0" w:color="DDD9C3"/>
              <w:bottom w:val="single" w:sz="8" w:space="0" w:color="DDD9C3"/>
              <w:right w:val="single" w:sz="8" w:space="0" w:color="DDD9C3"/>
            </w:tcBorders>
            <w:tcMar>
              <w:top w:w="100" w:type="dxa"/>
              <w:left w:w="100" w:type="dxa"/>
              <w:bottom w:w="100" w:type="dxa"/>
              <w:right w:w="100" w:type="dxa"/>
            </w:tcMar>
          </w:tcPr>
          <w:p w14:paraId="6B4E90B1" w14:textId="77777777" w:rsidR="005E5BF0" w:rsidRDefault="005E5BF0" w:rsidP="00484D1D">
            <w:pPr>
              <w:ind w:left="280"/>
            </w:pPr>
            <w:r>
              <w:rPr>
                <w:sz w:val="20"/>
                <w:szCs w:val="20"/>
              </w:rPr>
              <w:t>1</w:t>
            </w:r>
            <w:r>
              <w:rPr>
                <w:sz w:val="14"/>
                <w:szCs w:val="14"/>
              </w:rPr>
              <w:t xml:space="preserve">    </w:t>
            </w:r>
            <w:r>
              <w:rPr>
                <w:sz w:val="20"/>
                <w:szCs w:val="20"/>
              </w:rPr>
              <w:t xml:space="preserve"> </w:t>
            </w:r>
            <w:ins w:id="805" w:author="Auteur">
              <w:r>
                <w:t>Inceptie</w:t>
              </w:r>
            </w:ins>
            <w:del w:id="806" w:author="Auteur">
              <w:r w:rsidDel="00F3471A">
                <w:rPr>
                  <w:sz w:val="20"/>
                  <w:szCs w:val="20"/>
                </w:rPr>
                <w:delText>Aanvang</w:delText>
              </w:r>
            </w:del>
          </w:p>
        </w:tc>
        <w:tc>
          <w:tcPr>
            <w:tcW w:w="1590" w:type="dxa"/>
            <w:tcBorders>
              <w:bottom w:val="single" w:sz="8" w:space="0" w:color="DDD9C3"/>
              <w:right w:val="single" w:sz="8" w:space="0" w:color="DDD9C3"/>
            </w:tcBorders>
            <w:tcMar>
              <w:top w:w="100" w:type="dxa"/>
              <w:left w:w="100" w:type="dxa"/>
              <w:bottom w:w="100" w:type="dxa"/>
              <w:right w:w="100" w:type="dxa"/>
            </w:tcMar>
          </w:tcPr>
          <w:p w14:paraId="4011C439" w14:textId="77777777" w:rsidR="005E5BF0" w:rsidRPr="00C325E0" w:rsidRDefault="005E5BF0" w:rsidP="00484D1D">
            <w:pPr>
              <w:rPr>
                <w:sz w:val="20"/>
                <w:szCs w:val="20"/>
              </w:rPr>
            </w:pPr>
            <w:r>
              <w:rPr>
                <w:sz w:val="20"/>
                <w:szCs w:val="20"/>
              </w:rPr>
              <w:t>10</w:t>
            </w:r>
          </w:p>
        </w:tc>
        <w:tc>
          <w:tcPr>
            <w:tcW w:w="1332" w:type="dxa"/>
            <w:tcBorders>
              <w:bottom w:val="single" w:sz="8" w:space="0" w:color="DDD9C3"/>
              <w:right w:val="single" w:sz="8" w:space="0" w:color="DDD9C3"/>
            </w:tcBorders>
            <w:tcMar>
              <w:top w:w="100" w:type="dxa"/>
              <w:left w:w="100" w:type="dxa"/>
              <w:bottom w:w="100" w:type="dxa"/>
              <w:right w:w="100" w:type="dxa"/>
            </w:tcMar>
          </w:tcPr>
          <w:p w14:paraId="04A1842B" w14:textId="77777777" w:rsidR="005E5BF0" w:rsidRPr="00C325E0" w:rsidRDefault="005E5BF0" w:rsidP="00484D1D">
            <w:pPr>
              <w:rPr>
                <w:sz w:val="20"/>
                <w:szCs w:val="20"/>
              </w:rPr>
            </w:pPr>
            <w:r w:rsidRPr="00C325E0">
              <w:rPr>
                <w:sz w:val="20"/>
                <w:szCs w:val="20"/>
              </w:rPr>
              <w:t>05-02-2018</w:t>
            </w:r>
          </w:p>
        </w:tc>
        <w:tc>
          <w:tcPr>
            <w:tcW w:w="1416" w:type="dxa"/>
            <w:tcBorders>
              <w:bottom w:val="single" w:sz="8" w:space="0" w:color="DDD9C3"/>
              <w:right w:val="single" w:sz="8" w:space="0" w:color="DDD9C3"/>
            </w:tcBorders>
            <w:tcMar>
              <w:top w:w="100" w:type="dxa"/>
              <w:left w:w="100" w:type="dxa"/>
              <w:bottom w:w="100" w:type="dxa"/>
              <w:right w:w="100" w:type="dxa"/>
            </w:tcMar>
          </w:tcPr>
          <w:p w14:paraId="435827B5" w14:textId="77777777" w:rsidR="005E5BF0" w:rsidRPr="00C325E0" w:rsidRDefault="005E5BF0" w:rsidP="00484D1D">
            <w:pPr>
              <w:rPr>
                <w:sz w:val="20"/>
                <w:szCs w:val="20"/>
              </w:rPr>
            </w:pPr>
            <w:r>
              <w:rPr>
                <w:sz w:val="20"/>
                <w:szCs w:val="20"/>
              </w:rPr>
              <w:t>16</w:t>
            </w:r>
            <w:r w:rsidRPr="00C325E0">
              <w:rPr>
                <w:sz w:val="20"/>
                <w:szCs w:val="20"/>
              </w:rPr>
              <w:t>-02-2018</w:t>
            </w:r>
          </w:p>
        </w:tc>
      </w:tr>
      <w:tr w:rsidR="005E5BF0" w14:paraId="78E393B2" w14:textId="77777777" w:rsidTr="00484D1D">
        <w:tc>
          <w:tcPr>
            <w:tcW w:w="4871" w:type="dxa"/>
            <w:tcBorders>
              <w:left w:val="single" w:sz="8" w:space="0" w:color="DDD9C3"/>
              <w:bottom w:val="single" w:sz="8" w:space="0" w:color="DDD9C3"/>
              <w:right w:val="single" w:sz="8" w:space="0" w:color="DDD9C3"/>
            </w:tcBorders>
            <w:tcMar>
              <w:top w:w="100" w:type="dxa"/>
              <w:left w:w="100" w:type="dxa"/>
              <w:bottom w:w="100" w:type="dxa"/>
              <w:right w:w="100" w:type="dxa"/>
            </w:tcMar>
          </w:tcPr>
          <w:p w14:paraId="76D15F2E" w14:textId="77777777" w:rsidR="005E5BF0" w:rsidRDefault="005E5BF0" w:rsidP="00484D1D">
            <w:pPr>
              <w:ind w:left="280"/>
            </w:pPr>
            <w:r>
              <w:rPr>
                <w:sz w:val="20"/>
                <w:szCs w:val="20"/>
              </w:rPr>
              <w:t>2</w:t>
            </w:r>
            <w:r>
              <w:rPr>
                <w:sz w:val="14"/>
                <w:szCs w:val="14"/>
              </w:rPr>
              <w:t xml:space="preserve">    </w:t>
            </w:r>
            <w:r>
              <w:rPr>
                <w:sz w:val="20"/>
                <w:szCs w:val="20"/>
              </w:rPr>
              <w:t xml:space="preserve"> </w:t>
            </w:r>
            <w:ins w:id="807" w:author="Auteur">
              <w:r>
                <w:t>Elaboriatie</w:t>
              </w:r>
            </w:ins>
            <w:del w:id="808" w:author="Auteur">
              <w:r w:rsidDel="00F3471A">
                <w:rPr>
                  <w:sz w:val="20"/>
                  <w:szCs w:val="20"/>
                </w:rPr>
                <w:delText>Detaillering</w:delText>
              </w:r>
            </w:del>
          </w:p>
        </w:tc>
        <w:tc>
          <w:tcPr>
            <w:tcW w:w="1590" w:type="dxa"/>
            <w:tcBorders>
              <w:bottom w:val="single" w:sz="8" w:space="0" w:color="DDD9C3"/>
              <w:right w:val="single" w:sz="8" w:space="0" w:color="DDD9C3"/>
            </w:tcBorders>
            <w:tcMar>
              <w:top w:w="100" w:type="dxa"/>
              <w:left w:w="100" w:type="dxa"/>
              <w:bottom w:w="100" w:type="dxa"/>
              <w:right w:w="100" w:type="dxa"/>
            </w:tcMar>
          </w:tcPr>
          <w:p w14:paraId="593D58A0" w14:textId="77777777" w:rsidR="005E5BF0" w:rsidRPr="00C325E0" w:rsidRDefault="005E5BF0" w:rsidP="00484D1D">
            <w:pPr>
              <w:rPr>
                <w:sz w:val="20"/>
                <w:szCs w:val="20"/>
              </w:rPr>
            </w:pPr>
            <w:r w:rsidRPr="00C325E0">
              <w:rPr>
                <w:sz w:val="20"/>
                <w:szCs w:val="20"/>
              </w:rPr>
              <w:t>10</w:t>
            </w:r>
          </w:p>
        </w:tc>
        <w:tc>
          <w:tcPr>
            <w:tcW w:w="1332" w:type="dxa"/>
            <w:tcBorders>
              <w:bottom w:val="single" w:sz="8" w:space="0" w:color="DDD9C3"/>
              <w:right w:val="single" w:sz="8" w:space="0" w:color="DDD9C3"/>
            </w:tcBorders>
            <w:tcMar>
              <w:top w:w="100" w:type="dxa"/>
              <w:left w:w="100" w:type="dxa"/>
              <w:bottom w:w="100" w:type="dxa"/>
              <w:right w:w="100" w:type="dxa"/>
            </w:tcMar>
          </w:tcPr>
          <w:p w14:paraId="217DE824" w14:textId="77777777" w:rsidR="005E5BF0" w:rsidRPr="00C325E0" w:rsidRDefault="005E5BF0" w:rsidP="00484D1D">
            <w:pPr>
              <w:rPr>
                <w:sz w:val="20"/>
                <w:szCs w:val="20"/>
              </w:rPr>
            </w:pPr>
            <w:r>
              <w:rPr>
                <w:sz w:val="20"/>
                <w:szCs w:val="20"/>
              </w:rPr>
              <w:t>18</w:t>
            </w:r>
            <w:r w:rsidRPr="00C325E0">
              <w:rPr>
                <w:sz w:val="20"/>
                <w:szCs w:val="20"/>
              </w:rPr>
              <w:t>-02-2018</w:t>
            </w:r>
          </w:p>
        </w:tc>
        <w:tc>
          <w:tcPr>
            <w:tcW w:w="1416" w:type="dxa"/>
            <w:tcBorders>
              <w:bottom w:val="single" w:sz="8" w:space="0" w:color="DDD9C3"/>
              <w:right w:val="single" w:sz="8" w:space="0" w:color="DDD9C3"/>
            </w:tcBorders>
            <w:tcMar>
              <w:top w:w="100" w:type="dxa"/>
              <w:left w:w="100" w:type="dxa"/>
              <w:bottom w:w="100" w:type="dxa"/>
              <w:right w:w="100" w:type="dxa"/>
            </w:tcMar>
          </w:tcPr>
          <w:p w14:paraId="763F63C6" w14:textId="77777777" w:rsidR="005E5BF0" w:rsidRPr="00C325E0" w:rsidRDefault="005E5BF0" w:rsidP="00484D1D">
            <w:pPr>
              <w:rPr>
                <w:sz w:val="20"/>
                <w:szCs w:val="20"/>
              </w:rPr>
            </w:pPr>
            <w:r>
              <w:rPr>
                <w:sz w:val="20"/>
                <w:szCs w:val="20"/>
              </w:rPr>
              <w:t>02</w:t>
            </w:r>
            <w:r w:rsidRPr="00C325E0">
              <w:rPr>
                <w:sz w:val="20"/>
                <w:szCs w:val="20"/>
              </w:rPr>
              <w:t>-</w:t>
            </w:r>
            <w:r>
              <w:rPr>
                <w:sz w:val="20"/>
                <w:szCs w:val="20"/>
              </w:rPr>
              <w:t>03</w:t>
            </w:r>
            <w:r w:rsidRPr="00C325E0">
              <w:rPr>
                <w:sz w:val="20"/>
                <w:szCs w:val="20"/>
              </w:rPr>
              <w:t>-2018</w:t>
            </w:r>
          </w:p>
        </w:tc>
      </w:tr>
      <w:tr w:rsidR="005E5BF0" w14:paraId="3EA64454" w14:textId="77777777" w:rsidTr="00484D1D">
        <w:tc>
          <w:tcPr>
            <w:tcW w:w="4871" w:type="dxa"/>
            <w:tcBorders>
              <w:left w:val="single" w:sz="8" w:space="0" w:color="DDD9C3"/>
              <w:bottom w:val="single" w:sz="8" w:space="0" w:color="DDD9C3"/>
              <w:right w:val="single" w:sz="8" w:space="0" w:color="DDD9C3"/>
            </w:tcBorders>
            <w:tcMar>
              <w:top w:w="100" w:type="dxa"/>
              <w:left w:w="100" w:type="dxa"/>
              <w:bottom w:w="100" w:type="dxa"/>
              <w:right w:w="100" w:type="dxa"/>
            </w:tcMar>
          </w:tcPr>
          <w:p w14:paraId="4DA5FBBD" w14:textId="77777777" w:rsidR="005E5BF0" w:rsidRDefault="005E5BF0" w:rsidP="00484D1D">
            <w:pPr>
              <w:ind w:left="280"/>
            </w:pPr>
            <w:r>
              <w:rPr>
                <w:sz w:val="20"/>
                <w:szCs w:val="20"/>
              </w:rPr>
              <w:t>3</w:t>
            </w:r>
            <w:r>
              <w:rPr>
                <w:sz w:val="14"/>
                <w:szCs w:val="14"/>
              </w:rPr>
              <w:t xml:space="preserve">    </w:t>
            </w:r>
            <w:r>
              <w:rPr>
                <w:sz w:val="20"/>
                <w:szCs w:val="20"/>
              </w:rPr>
              <w:t xml:space="preserve"> </w:t>
            </w:r>
            <w:ins w:id="809" w:author="Auteur">
              <w:r>
                <w:t>Constructie</w:t>
              </w:r>
            </w:ins>
            <w:del w:id="810" w:author="Auteur">
              <w:r w:rsidDel="00F3471A">
                <w:rPr>
                  <w:sz w:val="20"/>
                  <w:szCs w:val="20"/>
                </w:rPr>
                <w:delText>Bouw</w:delText>
              </w:r>
            </w:del>
          </w:p>
        </w:tc>
        <w:tc>
          <w:tcPr>
            <w:tcW w:w="1590" w:type="dxa"/>
            <w:tcBorders>
              <w:bottom w:val="single" w:sz="8" w:space="0" w:color="DDD9C3"/>
              <w:right w:val="single" w:sz="8" w:space="0" w:color="DDD9C3"/>
            </w:tcBorders>
            <w:tcMar>
              <w:top w:w="100" w:type="dxa"/>
              <w:left w:w="100" w:type="dxa"/>
              <w:bottom w:w="100" w:type="dxa"/>
              <w:right w:w="100" w:type="dxa"/>
            </w:tcMar>
          </w:tcPr>
          <w:p w14:paraId="73B76709" w14:textId="77777777" w:rsidR="005E5BF0" w:rsidRPr="00C325E0" w:rsidRDefault="005E5BF0" w:rsidP="00484D1D">
            <w:pPr>
              <w:rPr>
                <w:sz w:val="20"/>
                <w:szCs w:val="20"/>
              </w:rPr>
            </w:pPr>
            <w:r>
              <w:rPr>
                <w:sz w:val="20"/>
                <w:szCs w:val="20"/>
              </w:rPr>
              <w:t>25</w:t>
            </w:r>
          </w:p>
        </w:tc>
        <w:tc>
          <w:tcPr>
            <w:tcW w:w="1332" w:type="dxa"/>
            <w:tcBorders>
              <w:bottom w:val="single" w:sz="8" w:space="0" w:color="DDD9C3"/>
              <w:right w:val="single" w:sz="8" w:space="0" w:color="DDD9C3"/>
            </w:tcBorders>
            <w:tcMar>
              <w:top w:w="100" w:type="dxa"/>
              <w:left w:w="100" w:type="dxa"/>
              <w:bottom w:w="100" w:type="dxa"/>
              <w:right w:w="100" w:type="dxa"/>
            </w:tcMar>
          </w:tcPr>
          <w:p w14:paraId="5DF8BB41" w14:textId="77777777" w:rsidR="005E5BF0" w:rsidRPr="00C325E0" w:rsidRDefault="005E5BF0" w:rsidP="00484D1D">
            <w:pPr>
              <w:rPr>
                <w:sz w:val="20"/>
                <w:szCs w:val="20"/>
              </w:rPr>
            </w:pPr>
            <w:r>
              <w:rPr>
                <w:sz w:val="20"/>
                <w:szCs w:val="20"/>
              </w:rPr>
              <w:t>05</w:t>
            </w:r>
            <w:r w:rsidRPr="00C325E0">
              <w:rPr>
                <w:sz w:val="20"/>
                <w:szCs w:val="20"/>
              </w:rPr>
              <w:t>-02-2018</w:t>
            </w:r>
          </w:p>
        </w:tc>
        <w:tc>
          <w:tcPr>
            <w:tcW w:w="1416" w:type="dxa"/>
            <w:tcBorders>
              <w:bottom w:val="single" w:sz="8" w:space="0" w:color="DDD9C3"/>
              <w:right w:val="single" w:sz="8" w:space="0" w:color="DDD9C3"/>
            </w:tcBorders>
            <w:tcMar>
              <w:top w:w="100" w:type="dxa"/>
              <w:left w:w="100" w:type="dxa"/>
              <w:bottom w:w="100" w:type="dxa"/>
              <w:right w:w="100" w:type="dxa"/>
            </w:tcMar>
          </w:tcPr>
          <w:p w14:paraId="2A34978A" w14:textId="77777777" w:rsidR="005E5BF0" w:rsidRPr="00C325E0" w:rsidRDefault="005E5BF0" w:rsidP="00484D1D">
            <w:pPr>
              <w:rPr>
                <w:sz w:val="20"/>
                <w:szCs w:val="20"/>
              </w:rPr>
            </w:pPr>
            <w:r w:rsidRPr="00C325E0">
              <w:rPr>
                <w:sz w:val="20"/>
                <w:szCs w:val="20"/>
              </w:rPr>
              <w:t>06-04-2018</w:t>
            </w:r>
          </w:p>
        </w:tc>
      </w:tr>
      <w:tr w:rsidR="005E5BF0" w14:paraId="60F18CCA" w14:textId="77777777" w:rsidTr="00484D1D">
        <w:tc>
          <w:tcPr>
            <w:tcW w:w="4871" w:type="dxa"/>
            <w:tcBorders>
              <w:left w:val="single" w:sz="8" w:space="0" w:color="DDD9C3"/>
              <w:bottom w:val="single" w:sz="8" w:space="0" w:color="DDD9C3"/>
              <w:right w:val="single" w:sz="8" w:space="0" w:color="DDD9C3"/>
            </w:tcBorders>
            <w:tcMar>
              <w:top w:w="100" w:type="dxa"/>
              <w:left w:w="100" w:type="dxa"/>
              <w:bottom w:w="100" w:type="dxa"/>
              <w:right w:w="100" w:type="dxa"/>
            </w:tcMar>
          </w:tcPr>
          <w:p w14:paraId="0B981107" w14:textId="77777777" w:rsidR="005E5BF0" w:rsidRDefault="005E5BF0" w:rsidP="00484D1D">
            <w:pPr>
              <w:ind w:left="280"/>
            </w:pPr>
            <w:r>
              <w:rPr>
                <w:sz w:val="20"/>
                <w:szCs w:val="20"/>
              </w:rPr>
              <w:t xml:space="preserve">4    </w:t>
            </w:r>
            <w:ins w:id="811" w:author="Auteur">
              <w:r>
                <w:t>Transitie</w:t>
              </w:r>
            </w:ins>
            <w:del w:id="812" w:author="Auteur">
              <w:r w:rsidDel="00F3471A">
                <w:rPr>
                  <w:sz w:val="20"/>
                  <w:szCs w:val="20"/>
                </w:rPr>
                <w:delText>Overgang</w:delText>
              </w:r>
            </w:del>
          </w:p>
        </w:tc>
        <w:tc>
          <w:tcPr>
            <w:tcW w:w="1590" w:type="dxa"/>
            <w:tcBorders>
              <w:bottom w:val="single" w:sz="8" w:space="0" w:color="DDD9C3"/>
              <w:right w:val="single" w:sz="8" w:space="0" w:color="DDD9C3"/>
            </w:tcBorders>
            <w:tcMar>
              <w:top w:w="100" w:type="dxa"/>
              <w:left w:w="100" w:type="dxa"/>
              <w:bottom w:w="100" w:type="dxa"/>
              <w:right w:w="100" w:type="dxa"/>
            </w:tcMar>
          </w:tcPr>
          <w:p w14:paraId="63D1EA18" w14:textId="77777777" w:rsidR="005E5BF0" w:rsidRPr="00C325E0" w:rsidRDefault="005E5BF0" w:rsidP="00484D1D">
            <w:pPr>
              <w:rPr>
                <w:sz w:val="20"/>
                <w:szCs w:val="20"/>
              </w:rPr>
            </w:pPr>
            <w:r w:rsidRPr="00C325E0">
              <w:rPr>
                <w:sz w:val="20"/>
                <w:szCs w:val="20"/>
              </w:rPr>
              <w:t>5</w:t>
            </w:r>
          </w:p>
        </w:tc>
        <w:tc>
          <w:tcPr>
            <w:tcW w:w="1332" w:type="dxa"/>
            <w:tcBorders>
              <w:bottom w:val="single" w:sz="8" w:space="0" w:color="DDD9C3"/>
              <w:right w:val="single" w:sz="8" w:space="0" w:color="DDD9C3"/>
            </w:tcBorders>
            <w:tcMar>
              <w:top w:w="100" w:type="dxa"/>
              <w:left w:w="100" w:type="dxa"/>
              <w:bottom w:w="100" w:type="dxa"/>
              <w:right w:w="100" w:type="dxa"/>
            </w:tcMar>
          </w:tcPr>
          <w:p w14:paraId="070E8F89" w14:textId="77777777" w:rsidR="005E5BF0" w:rsidRPr="00C325E0" w:rsidRDefault="005E5BF0" w:rsidP="00484D1D">
            <w:pPr>
              <w:rPr>
                <w:sz w:val="20"/>
                <w:szCs w:val="20"/>
              </w:rPr>
            </w:pPr>
            <w:r>
              <w:rPr>
                <w:sz w:val="20"/>
                <w:szCs w:val="20"/>
              </w:rPr>
              <w:t>09-04-2018</w:t>
            </w:r>
          </w:p>
        </w:tc>
        <w:tc>
          <w:tcPr>
            <w:tcW w:w="1416" w:type="dxa"/>
            <w:tcBorders>
              <w:bottom w:val="single" w:sz="8" w:space="0" w:color="DDD9C3"/>
              <w:right w:val="single" w:sz="8" w:space="0" w:color="DDD9C3"/>
            </w:tcBorders>
            <w:tcMar>
              <w:top w:w="100" w:type="dxa"/>
              <w:left w:w="100" w:type="dxa"/>
              <w:bottom w:w="100" w:type="dxa"/>
              <w:right w:w="100" w:type="dxa"/>
            </w:tcMar>
          </w:tcPr>
          <w:p w14:paraId="54A53510" w14:textId="77777777" w:rsidR="005E5BF0" w:rsidRPr="00C325E0" w:rsidRDefault="005E5BF0" w:rsidP="00484D1D">
            <w:pPr>
              <w:rPr>
                <w:sz w:val="20"/>
                <w:szCs w:val="20"/>
              </w:rPr>
            </w:pPr>
            <w:r>
              <w:rPr>
                <w:sz w:val="20"/>
                <w:szCs w:val="20"/>
              </w:rPr>
              <w:t>13-04-2018</w:t>
            </w:r>
          </w:p>
        </w:tc>
      </w:tr>
    </w:tbl>
    <w:p w14:paraId="2DB30364" w14:textId="77777777" w:rsidR="005E5BF0" w:rsidRDefault="005E5BF0" w:rsidP="00484D1D">
      <w:bookmarkStart w:id="813" w:name="_Toc327581056"/>
      <w:bookmarkStart w:id="814" w:name="_Toc327581606"/>
      <w:bookmarkStart w:id="815" w:name="_Toc327583386"/>
    </w:p>
    <w:p w14:paraId="4795DD48" w14:textId="77777777" w:rsidR="005E5BF0" w:rsidRDefault="005E5BF0" w:rsidP="00484D1D">
      <w:r>
        <w:t>Tweede release (8 weken):</w:t>
      </w:r>
    </w:p>
    <w:p w14:paraId="5B56F7B5" w14:textId="77777777" w:rsidR="005E5BF0" w:rsidRDefault="005E5BF0" w:rsidP="00484D1D"/>
    <w:tbl>
      <w:tblPr>
        <w:tblW w:w="9493"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871"/>
        <w:gridCol w:w="1590"/>
        <w:gridCol w:w="1614"/>
        <w:gridCol w:w="1418"/>
      </w:tblGrid>
      <w:tr w:rsidR="005E5BF0" w14:paraId="085200B4" w14:textId="77777777" w:rsidTr="00484D1D">
        <w:tc>
          <w:tcPr>
            <w:tcW w:w="4871" w:type="dxa"/>
            <w:tcBorders>
              <w:top w:val="single" w:sz="8" w:space="0" w:color="DDD9C3"/>
              <w:left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
          <w:p w14:paraId="3269D1D1" w14:textId="77777777" w:rsidR="005E5BF0" w:rsidRPr="008E282B" w:rsidRDefault="005E5BF0" w:rsidP="00484D1D">
            <w:pPr>
              <w:rPr>
                <w:b/>
              </w:rPr>
            </w:pPr>
            <w:r w:rsidRPr="008E282B">
              <w:rPr>
                <w:b/>
                <w:highlight w:val="white"/>
              </w:rPr>
              <w:t>Fasering</w:t>
            </w:r>
          </w:p>
        </w:tc>
        <w:tc>
          <w:tcPr>
            <w:tcW w:w="1590" w:type="dxa"/>
            <w:tcBorders>
              <w:top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
          <w:p w14:paraId="20A30A75" w14:textId="77777777" w:rsidR="005E5BF0" w:rsidRPr="008E282B" w:rsidRDefault="005E5BF0" w:rsidP="00484D1D">
            <w:pPr>
              <w:rPr>
                <w:b/>
              </w:rPr>
            </w:pPr>
            <w:r w:rsidRPr="008E282B">
              <w:rPr>
                <w:b/>
                <w:highlight w:val="white"/>
              </w:rPr>
              <w:t>Aantal dagen</w:t>
            </w:r>
          </w:p>
        </w:tc>
        <w:tc>
          <w:tcPr>
            <w:tcW w:w="1614" w:type="dxa"/>
            <w:tcBorders>
              <w:top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
          <w:p w14:paraId="29D4E194" w14:textId="77777777" w:rsidR="005E5BF0" w:rsidRPr="008E282B" w:rsidRDefault="005E5BF0" w:rsidP="00484D1D">
            <w:pPr>
              <w:rPr>
                <w:b/>
              </w:rPr>
            </w:pPr>
            <w:r w:rsidRPr="008E282B">
              <w:rPr>
                <w:b/>
                <w:highlight w:val="white"/>
              </w:rPr>
              <w:t>Start</w:t>
            </w:r>
          </w:p>
        </w:tc>
        <w:tc>
          <w:tcPr>
            <w:tcW w:w="1418" w:type="dxa"/>
            <w:tcBorders>
              <w:top w:val="single" w:sz="8" w:space="0" w:color="DDD9C3"/>
              <w:bottom w:val="single" w:sz="8" w:space="0" w:color="DDD9C3"/>
              <w:right w:val="single" w:sz="8" w:space="0" w:color="DDD9C3"/>
            </w:tcBorders>
            <w:shd w:val="clear" w:color="auto" w:fill="FFFFFF"/>
            <w:tcMar>
              <w:top w:w="100" w:type="dxa"/>
              <w:left w:w="100" w:type="dxa"/>
              <w:bottom w:w="100" w:type="dxa"/>
              <w:right w:w="100" w:type="dxa"/>
            </w:tcMar>
          </w:tcPr>
          <w:p w14:paraId="66DEB1A5" w14:textId="77777777" w:rsidR="005E5BF0" w:rsidRPr="008E282B" w:rsidRDefault="005E5BF0" w:rsidP="00484D1D">
            <w:pPr>
              <w:rPr>
                <w:b/>
              </w:rPr>
            </w:pPr>
            <w:r w:rsidRPr="008E282B">
              <w:rPr>
                <w:b/>
                <w:highlight w:val="white"/>
              </w:rPr>
              <w:t>Gereed</w:t>
            </w:r>
          </w:p>
        </w:tc>
      </w:tr>
      <w:tr w:rsidR="005E5BF0" w14:paraId="3C5D040C" w14:textId="77777777" w:rsidTr="00484D1D">
        <w:tc>
          <w:tcPr>
            <w:tcW w:w="4871" w:type="dxa"/>
            <w:tcBorders>
              <w:left w:val="single" w:sz="8" w:space="0" w:color="DDD9C3"/>
              <w:bottom w:val="single" w:sz="8" w:space="0" w:color="DDD9C3"/>
              <w:right w:val="single" w:sz="8" w:space="0" w:color="DDD9C3"/>
            </w:tcBorders>
            <w:tcMar>
              <w:top w:w="100" w:type="dxa"/>
              <w:left w:w="100" w:type="dxa"/>
              <w:bottom w:w="100" w:type="dxa"/>
              <w:right w:w="100" w:type="dxa"/>
            </w:tcMar>
          </w:tcPr>
          <w:p w14:paraId="4CF1B33C" w14:textId="77777777" w:rsidR="005E5BF0" w:rsidRDefault="005E5BF0" w:rsidP="00484D1D">
            <w:pPr>
              <w:ind w:left="280"/>
            </w:pPr>
            <w:r>
              <w:rPr>
                <w:sz w:val="20"/>
                <w:szCs w:val="20"/>
              </w:rPr>
              <w:t>1</w:t>
            </w:r>
            <w:r>
              <w:rPr>
                <w:sz w:val="14"/>
                <w:szCs w:val="14"/>
              </w:rPr>
              <w:t xml:space="preserve">    </w:t>
            </w:r>
            <w:r>
              <w:rPr>
                <w:sz w:val="20"/>
                <w:szCs w:val="20"/>
              </w:rPr>
              <w:t xml:space="preserve"> </w:t>
            </w:r>
            <w:ins w:id="816" w:author="Auteur">
              <w:r>
                <w:t>Inceptie</w:t>
              </w:r>
            </w:ins>
            <w:del w:id="817" w:author="Auteur">
              <w:r w:rsidDel="00F3471A">
                <w:rPr>
                  <w:sz w:val="20"/>
                  <w:szCs w:val="20"/>
                </w:rPr>
                <w:delText>Aanvang</w:delText>
              </w:r>
            </w:del>
          </w:p>
        </w:tc>
        <w:tc>
          <w:tcPr>
            <w:tcW w:w="1590" w:type="dxa"/>
            <w:tcBorders>
              <w:bottom w:val="single" w:sz="8" w:space="0" w:color="DDD9C3"/>
              <w:right w:val="single" w:sz="8" w:space="0" w:color="DDD9C3"/>
            </w:tcBorders>
            <w:tcMar>
              <w:top w:w="100" w:type="dxa"/>
              <w:left w:w="100" w:type="dxa"/>
              <w:bottom w:w="100" w:type="dxa"/>
              <w:right w:w="100" w:type="dxa"/>
            </w:tcMar>
          </w:tcPr>
          <w:p w14:paraId="6F75E753" w14:textId="77777777" w:rsidR="005E5BF0" w:rsidRPr="00C325E0" w:rsidRDefault="005E5BF0" w:rsidP="00484D1D">
            <w:pPr>
              <w:rPr>
                <w:sz w:val="20"/>
                <w:szCs w:val="20"/>
              </w:rPr>
            </w:pPr>
            <w:r>
              <w:rPr>
                <w:sz w:val="20"/>
                <w:szCs w:val="20"/>
              </w:rPr>
              <w:t>1</w:t>
            </w:r>
          </w:p>
        </w:tc>
        <w:tc>
          <w:tcPr>
            <w:tcW w:w="1614" w:type="dxa"/>
            <w:tcBorders>
              <w:bottom w:val="single" w:sz="8" w:space="0" w:color="DDD9C3"/>
              <w:right w:val="single" w:sz="8" w:space="0" w:color="DDD9C3"/>
            </w:tcBorders>
            <w:tcMar>
              <w:top w:w="100" w:type="dxa"/>
              <w:left w:w="100" w:type="dxa"/>
              <w:bottom w:w="100" w:type="dxa"/>
              <w:right w:w="100" w:type="dxa"/>
            </w:tcMar>
          </w:tcPr>
          <w:p w14:paraId="193855E3" w14:textId="77777777" w:rsidR="005E5BF0" w:rsidRPr="00C325E0" w:rsidRDefault="005E5BF0" w:rsidP="00484D1D">
            <w:pPr>
              <w:rPr>
                <w:sz w:val="20"/>
                <w:szCs w:val="20"/>
              </w:rPr>
            </w:pPr>
            <w:r>
              <w:rPr>
                <w:sz w:val="20"/>
                <w:szCs w:val="20"/>
              </w:rPr>
              <w:t>16-04-2018</w:t>
            </w:r>
          </w:p>
        </w:tc>
        <w:tc>
          <w:tcPr>
            <w:tcW w:w="1418" w:type="dxa"/>
            <w:tcBorders>
              <w:bottom w:val="single" w:sz="8" w:space="0" w:color="DDD9C3"/>
              <w:right w:val="single" w:sz="8" w:space="0" w:color="DDD9C3"/>
            </w:tcBorders>
            <w:tcMar>
              <w:top w:w="100" w:type="dxa"/>
              <w:left w:w="100" w:type="dxa"/>
              <w:bottom w:w="100" w:type="dxa"/>
              <w:right w:w="100" w:type="dxa"/>
            </w:tcMar>
          </w:tcPr>
          <w:p w14:paraId="2143AD53" w14:textId="77777777" w:rsidR="005E5BF0" w:rsidRPr="00C325E0" w:rsidRDefault="005E5BF0" w:rsidP="00484D1D">
            <w:pPr>
              <w:rPr>
                <w:sz w:val="20"/>
                <w:szCs w:val="20"/>
              </w:rPr>
            </w:pPr>
            <w:r>
              <w:rPr>
                <w:sz w:val="20"/>
                <w:szCs w:val="20"/>
              </w:rPr>
              <w:t>16-04-2018</w:t>
            </w:r>
          </w:p>
        </w:tc>
      </w:tr>
      <w:tr w:rsidR="005E5BF0" w14:paraId="1EF1F1CC" w14:textId="77777777" w:rsidTr="00484D1D">
        <w:tc>
          <w:tcPr>
            <w:tcW w:w="4871" w:type="dxa"/>
            <w:tcBorders>
              <w:left w:val="single" w:sz="8" w:space="0" w:color="DDD9C3"/>
              <w:bottom w:val="single" w:sz="8" w:space="0" w:color="DDD9C3"/>
              <w:right w:val="single" w:sz="8" w:space="0" w:color="DDD9C3"/>
            </w:tcBorders>
            <w:tcMar>
              <w:top w:w="100" w:type="dxa"/>
              <w:left w:w="100" w:type="dxa"/>
              <w:bottom w:w="100" w:type="dxa"/>
              <w:right w:w="100" w:type="dxa"/>
            </w:tcMar>
          </w:tcPr>
          <w:p w14:paraId="5771115B" w14:textId="77777777" w:rsidR="005E5BF0" w:rsidRDefault="005E5BF0" w:rsidP="00484D1D">
            <w:pPr>
              <w:ind w:left="280"/>
            </w:pPr>
            <w:r>
              <w:rPr>
                <w:sz w:val="20"/>
                <w:szCs w:val="20"/>
              </w:rPr>
              <w:t>2</w:t>
            </w:r>
            <w:r>
              <w:rPr>
                <w:sz w:val="14"/>
                <w:szCs w:val="14"/>
              </w:rPr>
              <w:t xml:space="preserve">    </w:t>
            </w:r>
            <w:r>
              <w:rPr>
                <w:sz w:val="20"/>
                <w:szCs w:val="20"/>
              </w:rPr>
              <w:t xml:space="preserve"> </w:t>
            </w:r>
            <w:ins w:id="818" w:author="Auteur">
              <w:r>
                <w:t>Elaboriatie</w:t>
              </w:r>
            </w:ins>
            <w:del w:id="819" w:author="Auteur">
              <w:r w:rsidDel="00F3471A">
                <w:rPr>
                  <w:sz w:val="20"/>
                  <w:szCs w:val="20"/>
                </w:rPr>
                <w:delText>Detaillering</w:delText>
              </w:r>
            </w:del>
          </w:p>
        </w:tc>
        <w:tc>
          <w:tcPr>
            <w:tcW w:w="1590" w:type="dxa"/>
            <w:tcBorders>
              <w:bottom w:val="single" w:sz="8" w:space="0" w:color="DDD9C3"/>
              <w:right w:val="single" w:sz="8" w:space="0" w:color="DDD9C3"/>
            </w:tcBorders>
            <w:tcMar>
              <w:top w:w="100" w:type="dxa"/>
              <w:left w:w="100" w:type="dxa"/>
              <w:bottom w:w="100" w:type="dxa"/>
              <w:right w:w="100" w:type="dxa"/>
            </w:tcMar>
          </w:tcPr>
          <w:p w14:paraId="27B3B776" w14:textId="77777777" w:rsidR="005E5BF0" w:rsidRPr="00C325E0" w:rsidRDefault="005E5BF0" w:rsidP="00484D1D">
            <w:pPr>
              <w:rPr>
                <w:sz w:val="20"/>
                <w:szCs w:val="20"/>
              </w:rPr>
            </w:pPr>
            <w:r>
              <w:rPr>
                <w:sz w:val="20"/>
                <w:szCs w:val="20"/>
              </w:rPr>
              <w:t>4-10</w:t>
            </w:r>
          </w:p>
        </w:tc>
        <w:tc>
          <w:tcPr>
            <w:tcW w:w="1614" w:type="dxa"/>
            <w:tcBorders>
              <w:bottom w:val="single" w:sz="8" w:space="0" w:color="DDD9C3"/>
              <w:right w:val="single" w:sz="8" w:space="0" w:color="DDD9C3"/>
            </w:tcBorders>
            <w:tcMar>
              <w:top w:w="100" w:type="dxa"/>
              <w:left w:w="100" w:type="dxa"/>
              <w:bottom w:w="100" w:type="dxa"/>
              <w:right w:w="100" w:type="dxa"/>
            </w:tcMar>
          </w:tcPr>
          <w:p w14:paraId="3491F6D2" w14:textId="77777777" w:rsidR="005E5BF0" w:rsidRPr="00C325E0" w:rsidRDefault="005E5BF0" w:rsidP="00484D1D">
            <w:pPr>
              <w:rPr>
                <w:sz w:val="20"/>
                <w:szCs w:val="20"/>
              </w:rPr>
            </w:pPr>
            <w:r>
              <w:rPr>
                <w:sz w:val="20"/>
                <w:szCs w:val="20"/>
              </w:rPr>
              <w:t>17-04-2018</w:t>
            </w:r>
          </w:p>
        </w:tc>
        <w:tc>
          <w:tcPr>
            <w:tcW w:w="1418" w:type="dxa"/>
            <w:tcBorders>
              <w:bottom w:val="single" w:sz="8" w:space="0" w:color="DDD9C3"/>
              <w:right w:val="single" w:sz="8" w:space="0" w:color="DDD9C3"/>
            </w:tcBorders>
            <w:tcMar>
              <w:top w:w="100" w:type="dxa"/>
              <w:left w:w="100" w:type="dxa"/>
              <w:bottom w:w="100" w:type="dxa"/>
              <w:right w:w="100" w:type="dxa"/>
            </w:tcMar>
          </w:tcPr>
          <w:p w14:paraId="5EB69EAB" w14:textId="77777777" w:rsidR="005E5BF0" w:rsidRPr="00C325E0" w:rsidRDefault="005E5BF0" w:rsidP="00484D1D">
            <w:pPr>
              <w:rPr>
                <w:sz w:val="20"/>
                <w:szCs w:val="20"/>
              </w:rPr>
            </w:pPr>
            <w:r>
              <w:rPr>
                <w:sz w:val="20"/>
                <w:szCs w:val="20"/>
              </w:rPr>
              <w:t>20/27-04-2018</w:t>
            </w:r>
          </w:p>
        </w:tc>
      </w:tr>
      <w:tr w:rsidR="005E5BF0" w14:paraId="2207277B" w14:textId="77777777" w:rsidTr="00484D1D">
        <w:tc>
          <w:tcPr>
            <w:tcW w:w="4871" w:type="dxa"/>
            <w:tcBorders>
              <w:left w:val="single" w:sz="8" w:space="0" w:color="DDD9C3"/>
              <w:bottom w:val="single" w:sz="8" w:space="0" w:color="DDD9C3"/>
              <w:right w:val="single" w:sz="8" w:space="0" w:color="DDD9C3"/>
            </w:tcBorders>
            <w:tcMar>
              <w:top w:w="100" w:type="dxa"/>
              <w:left w:w="100" w:type="dxa"/>
              <w:bottom w:w="100" w:type="dxa"/>
              <w:right w:w="100" w:type="dxa"/>
            </w:tcMar>
          </w:tcPr>
          <w:p w14:paraId="42D5D342" w14:textId="77777777" w:rsidR="005E5BF0" w:rsidRDefault="005E5BF0" w:rsidP="00484D1D">
            <w:pPr>
              <w:ind w:left="280"/>
            </w:pPr>
            <w:r>
              <w:rPr>
                <w:sz w:val="20"/>
                <w:szCs w:val="20"/>
              </w:rPr>
              <w:t>3</w:t>
            </w:r>
            <w:r>
              <w:rPr>
                <w:sz w:val="14"/>
                <w:szCs w:val="14"/>
              </w:rPr>
              <w:t xml:space="preserve">    </w:t>
            </w:r>
            <w:r>
              <w:rPr>
                <w:sz w:val="20"/>
                <w:szCs w:val="20"/>
              </w:rPr>
              <w:t xml:space="preserve"> </w:t>
            </w:r>
            <w:ins w:id="820" w:author="Auteur">
              <w:r>
                <w:t>Constructie</w:t>
              </w:r>
            </w:ins>
            <w:del w:id="821" w:author="Auteur">
              <w:r w:rsidDel="00F3471A">
                <w:rPr>
                  <w:sz w:val="20"/>
                  <w:szCs w:val="20"/>
                </w:rPr>
                <w:delText>Bouw</w:delText>
              </w:r>
            </w:del>
          </w:p>
        </w:tc>
        <w:tc>
          <w:tcPr>
            <w:tcW w:w="1590" w:type="dxa"/>
            <w:tcBorders>
              <w:bottom w:val="single" w:sz="8" w:space="0" w:color="DDD9C3"/>
              <w:right w:val="single" w:sz="8" w:space="0" w:color="DDD9C3"/>
            </w:tcBorders>
            <w:tcMar>
              <w:top w:w="100" w:type="dxa"/>
              <w:left w:w="100" w:type="dxa"/>
              <w:bottom w:w="100" w:type="dxa"/>
              <w:right w:w="100" w:type="dxa"/>
            </w:tcMar>
          </w:tcPr>
          <w:p w14:paraId="20167501" w14:textId="77777777" w:rsidR="005E5BF0" w:rsidRPr="00C325E0" w:rsidRDefault="005E5BF0" w:rsidP="00484D1D">
            <w:pPr>
              <w:rPr>
                <w:sz w:val="20"/>
                <w:szCs w:val="20"/>
              </w:rPr>
            </w:pPr>
            <w:r>
              <w:rPr>
                <w:sz w:val="20"/>
                <w:szCs w:val="20"/>
              </w:rPr>
              <w:t>25-30</w:t>
            </w:r>
          </w:p>
        </w:tc>
        <w:tc>
          <w:tcPr>
            <w:tcW w:w="1614" w:type="dxa"/>
            <w:tcBorders>
              <w:bottom w:val="single" w:sz="8" w:space="0" w:color="DDD9C3"/>
              <w:right w:val="single" w:sz="8" w:space="0" w:color="DDD9C3"/>
            </w:tcBorders>
            <w:tcMar>
              <w:top w:w="100" w:type="dxa"/>
              <w:left w:w="100" w:type="dxa"/>
              <w:bottom w:w="100" w:type="dxa"/>
              <w:right w:w="100" w:type="dxa"/>
            </w:tcMar>
          </w:tcPr>
          <w:p w14:paraId="18935BAA" w14:textId="77777777" w:rsidR="005E5BF0" w:rsidRPr="00C325E0" w:rsidRDefault="005E5BF0" w:rsidP="00484D1D">
            <w:pPr>
              <w:rPr>
                <w:sz w:val="20"/>
                <w:szCs w:val="20"/>
              </w:rPr>
            </w:pPr>
            <w:r>
              <w:rPr>
                <w:sz w:val="20"/>
                <w:szCs w:val="20"/>
              </w:rPr>
              <w:t>23/30-04-2018</w:t>
            </w:r>
          </w:p>
        </w:tc>
        <w:tc>
          <w:tcPr>
            <w:tcW w:w="1418" w:type="dxa"/>
            <w:tcBorders>
              <w:bottom w:val="single" w:sz="8" w:space="0" w:color="DDD9C3"/>
              <w:right w:val="single" w:sz="8" w:space="0" w:color="DDD9C3"/>
            </w:tcBorders>
            <w:tcMar>
              <w:top w:w="100" w:type="dxa"/>
              <w:left w:w="100" w:type="dxa"/>
              <w:bottom w:w="100" w:type="dxa"/>
              <w:right w:w="100" w:type="dxa"/>
            </w:tcMar>
          </w:tcPr>
          <w:p w14:paraId="68305A5A" w14:textId="77777777" w:rsidR="005E5BF0" w:rsidRPr="00C325E0" w:rsidRDefault="005E5BF0" w:rsidP="00484D1D">
            <w:pPr>
              <w:rPr>
                <w:sz w:val="20"/>
                <w:szCs w:val="20"/>
              </w:rPr>
            </w:pPr>
            <w:r>
              <w:rPr>
                <w:sz w:val="20"/>
                <w:szCs w:val="20"/>
              </w:rPr>
              <w:t>01-06-2018</w:t>
            </w:r>
          </w:p>
        </w:tc>
      </w:tr>
      <w:tr w:rsidR="005E5BF0" w14:paraId="6B3B6832" w14:textId="77777777" w:rsidTr="00484D1D">
        <w:tc>
          <w:tcPr>
            <w:tcW w:w="4871" w:type="dxa"/>
            <w:tcBorders>
              <w:left w:val="single" w:sz="8" w:space="0" w:color="DDD9C3"/>
              <w:bottom w:val="single" w:sz="8" w:space="0" w:color="DDD9C3"/>
              <w:right w:val="single" w:sz="8" w:space="0" w:color="DDD9C3"/>
            </w:tcBorders>
            <w:tcMar>
              <w:top w:w="100" w:type="dxa"/>
              <w:left w:w="100" w:type="dxa"/>
              <w:bottom w:w="100" w:type="dxa"/>
              <w:right w:w="100" w:type="dxa"/>
            </w:tcMar>
          </w:tcPr>
          <w:p w14:paraId="07826C09" w14:textId="77777777" w:rsidR="005E5BF0" w:rsidRDefault="005E5BF0" w:rsidP="00484D1D">
            <w:pPr>
              <w:ind w:left="280"/>
            </w:pPr>
            <w:r>
              <w:rPr>
                <w:sz w:val="20"/>
                <w:szCs w:val="20"/>
              </w:rPr>
              <w:t xml:space="preserve">4    </w:t>
            </w:r>
            <w:ins w:id="822" w:author="Auteur">
              <w:r>
                <w:t>Transitie</w:t>
              </w:r>
            </w:ins>
            <w:del w:id="823" w:author="Auteur">
              <w:r w:rsidDel="00F3471A">
                <w:rPr>
                  <w:sz w:val="20"/>
                  <w:szCs w:val="20"/>
                </w:rPr>
                <w:delText>Overgang</w:delText>
              </w:r>
            </w:del>
          </w:p>
        </w:tc>
        <w:tc>
          <w:tcPr>
            <w:tcW w:w="1590" w:type="dxa"/>
            <w:tcBorders>
              <w:bottom w:val="single" w:sz="8" w:space="0" w:color="DDD9C3"/>
              <w:right w:val="single" w:sz="8" w:space="0" w:color="DDD9C3"/>
            </w:tcBorders>
            <w:tcMar>
              <w:top w:w="100" w:type="dxa"/>
              <w:left w:w="100" w:type="dxa"/>
              <w:bottom w:w="100" w:type="dxa"/>
              <w:right w:w="100" w:type="dxa"/>
            </w:tcMar>
          </w:tcPr>
          <w:p w14:paraId="31773A49" w14:textId="77777777" w:rsidR="005E5BF0" w:rsidRPr="00C325E0" w:rsidRDefault="005E5BF0" w:rsidP="00484D1D">
            <w:pPr>
              <w:rPr>
                <w:sz w:val="20"/>
                <w:szCs w:val="20"/>
              </w:rPr>
            </w:pPr>
            <w:r>
              <w:rPr>
                <w:sz w:val="20"/>
                <w:szCs w:val="20"/>
              </w:rPr>
              <w:t>5</w:t>
            </w:r>
          </w:p>
        </w:tc>
        <w:tc>
          <w:tcPr>
            <w:tcW w:w="1614" w:type="dxa"/>
            <w:tcBorders>
              <w:bottom w:val="single" w:sz="8" w:space="0" w:color="DDD9C3"/>
              <w:right w:val="single" w:sz="8" w:space="0" w:color="DDD9C3"/>
            </w:tcBorders>
            <w:tcMar>
              <w:top w:w="100" w:type="dxa"/>
              <w:left w:w="100" w:type="dxa"/>
              <w:bottom w:w="100" w:type="dxa"/>
              <w:right w:w="100" w:type="dxa"/>
            </w:tcMar>
          </w:tcPr>
          <w:p w14:paraId="4603D205" w14:textId="77777777" w:rsidR="005E5BF0" w:rsidRPr="00C325E0" w:rsidRDefault="005E5BF0" w:rsidP="00484D1D">
            <w:pPr>
              <w:rPr>
                <w:sz w:val="20"/>
                <w:szCs w:val="20"/>
              </w:rPr>
            </w:pPr>
            <w:r>
              <w:rPr>
                <w:sz w:val="20"/>
                <w:szCs w:val="20"/>
              </w:rPr>
              <w:t>04-06-2018</w:t>
            </w:r>
          </w:p>
        </w:tc>
        <w:tc>
          <w:tcPr>
            <w:tcW w:w="1418" w:type="dxa"/>
            <w:tcBorders>
              <w:bottom w:val="single" w:sz="8" w:space="0" w:color="DDD9C3"/>
              <w:right w:val="single" w:sz="8" w:space="0" w:color="DDD9C3"/>
            </w:tcBorders>
            <w:tcMar>
              <w:top w:w="100" w:type="dxa"/>
              <w:left w:w="100" w:type="dxa"/>
              <w:bottom w:w="100" w:type="dxa"/>
              <w:right w:w="100" w:type="dxa"/>
            </w:tcMar>
          </w:tcPr>
          <w:p w14:paraId="1B9CD8F1" w14:textId="77777777" w:rsidR="005E5BF0" w:rsidRPr="00C325E0" w:rsidRDefault="005E5BF0" w:rsidP="00484D1D">
            <w:pPr>
              <w:rPr>
                <w:sz w:val="20"/>
                <w:szCs w:val="20"/>
              </w:rPr>
            </w:pPr>
            <w:r>
              <w:rPr>
                <w:sz w:val="20"/>
                <w:szCs w:val="20"/>
              </w:rPr>
              <w:t>08-06-2018</w:t>
            </w:r>
          </w:p>
        </w:tc>
      </w:tr>
    </w:tbl>
    <w:p w14:paraId="61192D6A" w14:textId="77777777" w:rsidR="005E5BF0" w:rsidRDefault="005E5BF0" w:rsidP="00484D1D"/>
    <w:p w14:paraId="1DF0210A" w14:textId="77777777" w:rsidR="005E5BF0" w:rsidRDefault="005E5BF0" w:rsidP="00484D1D">
      <w:r>
        <w:t>Tijdens het project zal er met de planningsmethode RUP gewerkt worden. Dit houdt in dat elk traject tot aan een nieuwe release opgedeeld is in vier delen.</w:t>
      </w:r>
      <w:ins w:id="824" w:author="Auteur">
        <w:r>
          <w:t xml:space="preserve"> Tijdens een geheel traject (dus niet alleen de bouw) zal Scrum gebruikt worden. In de bouwfase komt SCRUM alleen beter tot zijn recht aangezien die langer zal duren dan twee weken.</w:t>
        </w:r>
      </w:ins>
    </w:p>
    <w:p w14:paraId="203034D5" w14:textId="77777777" w:rsidR="005E5BF0" w:rsidRDefault="005E5BF0" w:rsidP="00484D1D">
      <w:r>
        <w:rPr>
          <w:noProof/>
        </w:rPr>
        <w:drawing>
          <wp:inline distT="0" distB="0" distL="0" distR="0" wp14:anchorId="7FCF89BD" wp14:editId="57E42666">
            <wp:extent cx="4530904" cy="1302785"/>
            <wp:effectExtent l="0" t="0" r="3175" b="0"/>
            <wp:docPr id="14" name="Picture 1" descr="RUP lifecycle en mijlpa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P lifecycle en mijlpale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2821" cy="1303336"/>
                    </a:xfrm>
                    <a:prstGeom prst="rect">
                      <a:avLst/>
                    </a:prstGeom>
                    <a:noFill/>
                    <a:ln>
                      <a:noFill/>
                    </a:ln>
                  </pic:spPr>
                </pic:pic>
              </a:graphicData>
            </a:graphic>
          </wp:inline>
        </w:drawing>
      </w:r>
    </w:p>
    <w:p w14:paraId="74678BB1" w14:textId="77777777" w:rsidR="005E5BF0" w:rsidRDefault="005E5BF0" w:rsidP="00484D1D">
      <w:pPr>
        <w:rPr>
          <w:ins w:id="825" w:author="Auteur"/>
        </w:rPr>
      </w:pPr>
      <w:r>
        <w:t>Figuur 3:</w:t>
      </w:r>
      <w:ins w:id="826" w:author="Auteur">
        <w:r>
          <w:t xml:space="preserve"> De 4</w:t>
        </w:r>
      </w:ins>
      <w:r>
        <w:t xml:space="preserve"> fasen</w:t>
      </w:r>
      <w:ins w:id="827" w:author="Auteur">
        <w:r>
          <w:t xml:space="preserve"> van</w:t>
        </w:r>
      </w:ins>
      <w:r>
        <w:t xml:space="preserve"> RUP</w:t>
      </w:r>
    </w:p>
    <w:p w14:paraId="43670DF8" w14:textId="77777777" w:rsidR="005E5BF0" w:rsidRDefault="005E5BF0" w:rsidP="00484D1D">
      <w:pPr>
        <w:rPr>
          <w:ins w:id="828" w:author="Auteur"/>
        </w:rPr>
      </w:pPr>
    </w:p>
    <w:p w14:paraId="638FC8EB" w14:textId="77777777" w:rsidR="005E5BF0" w:rsidRDefault="005E5BF0" w:rsidP="005E5BF0">
      <w:pPr>
        <w:pStyle w:val="Lijstalinea"/>
        <w:numPr>
          <w:ilvl w:val="0"/>
          <w:numId w:val="174"/>
        </w:numPr>
        <w:rPr>
          <w:ins w:id="829" w:author="Auteur"/>
        </w:rPr>
        <w:pPrChange w:id="830" w:author="Auteur">
          <w:pPr/>
        </w:pPrChange>
      </w:pPr>
      <w:ins w:id="831" w:author="Auteur">
        <w:r>
          <w:t>Inceptie</w:t>
        </w:r>
        <w:r>
          <w:tab/>
          <w:t>=</w:t>
        </w:r>
        <w:r>
          <w:tab/>
          <w:t>Inception</w:t>
        </w:r>
      </w:ins>
    </w:p>
    <w:p w14:paraId="1E1BD9CE" w14:textId="77777777" w:rsidR="005E5BF0" w:rsidRDefault="005E5BF0" w:rsidP="005E5BF0">
      <w:pPr>
        <w:pStyle w:val="Lijstalinea"/>
        <w:numPr>
          <w:ilvl w:val="0"/>
          <w:numId w:val="174"/>
        </w:numPr>
        <w:rPr>
          <w:ins w:id="832" w:author="Auteur"/>
        </w:rPr>
        <w:pPrChange w:id="833" w:author="Auteur">
          <w:pPr/>
        </w:pPrChange>
      </w:pPr>
      <w:ins w:id="834" w:author="Auteur">
        <w:r>
          <w:t>Elaboriatie</w:t>
        </w:r>
        <w:r>
          <w:tab/>
          <w:t>=</w:t>
        </w:r>
        <w:r>
          <w:tab/>
          <w:t>Elaboration</w:t>
        </w:r>
      </w:ins>
    </w:p>
    <w:p w14:paraId="2D7F8609" w14:textId="77777777" w:rsidR="005E5BF0" w:rsidRDefault="005E5BF0" w:rsidP="005E5BF0">
      <w:pPr>
        <w:pStyle w:val="Lijstalinea"/>
        <w:numPr>
          <w:ilvl w:val="0"/>
          <w:numId w:val="174"/>
        </w:numPr>
        <w:rPr>
          <w:ins w:id="835" w:author="Auteur"/>
        </w:rPr>
        <w:pPrChange w:id="836" w:author="Auteur">
          <w:pPr/>
        </w:pPrChange>
      </w:pPr>
      <w:ins w:id="837" w:author="Auteur">
        <w:r>
          <w:t>Constructie</w:t>
        </w:r>
        <w:r>
          <w:tab/>
          <w:t>=</w:t>
        </w:r>
        <w:r>
          <w:tab/>
          <w:t>Construction</w:t>
        </w:r>
      </w:ins>
    </w:p>
    <w:p w14:paraId="1045C4B7" w14:textId="77777777" w:rsidR="005E5BF0" w:rsidRDefault="005E5BF0" w:rsidP="005E5BF0">
      <w:pPr>
        <w:pStyle w:val="Lijstalinea"/>
        <w:numPr>
          <w:ilvl w:val="0"/>
          <w:numId w:val="174"/>
        </w:numPr>
        <w:pPrChange w:id="838" w:author="Auteur">
          <w:pPr/>
        </w:pPrChange>
      </w:pPr>
      <w:ins w:id="839" w:author="Auteur">
        <w:r>
          <w:t>Transitie</w:t>
        </w:r>
        <w:r>
          <w:tab/>
          <w:t>=</w:t>
        </w:r>
        <w:r>
          <w:tab/>
          <w:t>Transition</w:t>
        </w:r>
      </w:ins>
    </w:p>
    <w:p w14:paraId="5F9851DB" w14:textId="77777777" w:rsidR="005E5BF0" w:rsidRDefault="005E5BF0" w:rsidP="00484D1D">
      <w:pPr>
        <w:rPr>
          <w:ins w:id="840" w:author="Auteur"/>
        </w:rPr>
      </w:pPr>
      <w:ins w:id="841" w:author="Auteur">
        <w:r>
          <w:br w:type="page"/>
        </w:r>
      </w:ins>
    </w:p>
    <w:p w14:paraId="7189334B" w14:textId="77777777" w:rsidR="005E5BF0" w:rsidRDefault="005E5BF0" w:rsidP="005E5BF0">
      <w:pPr>
        <w:pStyle w:val="Kop2"/>
        <w:ind w:left="0" w:firstLine="0"/>
        <w:rPr>
          <w:ins w:id="842" w:author="Auteur"/>
        </w:rPr>
      </w:pPr>
      <w:bookmarkStart w:id="843" w:name="_Toc507663551"/>
      <w:bookmarkStart w:id="844" w:name="_Toc517033728"/>
      <w:ins w:id="845" w:author="Auteur">
        <w:r>
          <w:lastRenderedPageBreak/>
          <w:t>Beschrijving RUP fases</w:t>
        </w:r>
        <w:bookmarkEnd w:id="843"/>
        <w:bookmarkEnd w:id="844"/>
      </w:ins>
    </w:p>
    <w:p w14:paraId="3781C44D" w14:textId="77777777" w:rsidR="005E5BF0" w:rsidRPr="009F7749" w:rsidRDefault="005E5BF0">
      <w:pPr>
        <w:rPr>
          <w:ins w:id="846" w:author="Auteur"/>
        </w:rPr>
      </w:pPr>
      <w:ins w:id="847" w:author="Auteur">
        <w:r>
          <w:t xml:space="preserve">Hieronder zullen de rupfases en welke taken er per fase plaatsvinden verder beschreven worden. </w:t>
        </w:r>
      </w:ins>
    </w:p>
    <w:p w14:paraId="085481C9" w14:textId="77777777" w:rsidR="005E5BF0" w:rsidRDefault="005E5BF0" w:rsidP="00484D1D"/>
    <w:p w14:paraId="2D03BE42" w14:textId="77777777" w:rsidR="005E5BF0" w:rsidRDefault="005E5BF0" w:rsidP="005E5BF0">
      <w:pPr>
        <w:pStyle w:val="Lijstalinea"/>
        <w:numPr>
          <w:ilvl w:val="0"/>
          <w:numId w:val="161"/>
        </w:numPr>
      </w:pPr>
      <w:del w:id="848" w:author="Auteur">
        <w:r w:rsidRPr="00BF54BA" w:rsidDel="00B8419A">
          <w:rPr>
            <w:b/>
          </w:rPr>
          <w:delText>Inception</w:delText>
        </w:r>
        <w:r w:rsidRPr="005E5BF0" w:rsidDel="00C40FA3">
          <w:rPr>
            <w:b/>
            <w:rPrChange w:id="849" w:author="Auteur">
              <w:rPr/>
            </w:rPrChange>
          </w:rPr>
          <w:delText xml:space="preserve"> (</w:delText>
        </w:r>
      </w:del>
      <w:ins w:id="850" w:author="Auteur">
        <w:r w:rsidRPr="005E5BF0">
          <w:rPr>
            <w:b/>
            <w:rPrChange w:id="851" w:author="Auteur">
              <w:rPr/>
            </w:rPrChange>
          </w:rPr>
          <w:t>Inceptie</w:t>
        </w:r>
        <w:r w:rsidRPr="00C40FA3" w:rsidDel="00C40FA3">
          <w:rPr>
            <w:b/>
          </w:rPr>
          <w:t xml:space="preserve"> </w:t>
        </w:r>
      </w:ins>
      <w:del w:id="852" w:author="Auteur">
        <w:r w:rsidRPr="005E5BF0" w:rsidDel="00C40FA3">
          <w:rPr>
            <w:b/>
            <w:rPrChange w:id="853" w:author="Auteur">
              <w:rPr/>
            </w:rPrChange>
          </w:rPr>
          <w:delText>a</w:delText>
        </w:r>
        <w:r w:rsidRPr="005E5BF0" w:rsidDel="00607BFF">
          <w:rPr>
            <w:b/>
            <w:rPrChange w:id="854" w:author="Auteur">
              <w:rPr/>
            </w:rPrChange>
          </w:rPr>
          <w:delText>anvang</w:delText>
        </w:r>
        <w:r w:rsidRPr="005E5BF0" w:rsidDel="00C40FA3">
          <w:rPr>
            <w:b/>
            <w:rPrChange w:id="855" w:author="Auteur">
              <w:rPr/>
            </w:rPrChange>
          </w:rPr>
          <w:delText>)</w:delText>
        </w:r>
        <w:r w:rsidDel="00607BFF">
          <w:delText xml:space="preserve"> </w:delText>
        </w:r>
      </w:del>
      <w:r>
        <w:t>– Tijdens deze fase wordt er eigenlijk bepaald of het product dat te verwezenlijken is</w:t>
      </w:r>
      <w:ins w:id="856" w:author="Auteur">
        <w:r>
          <w:t>,</w:t>
        </w:r>
      </w:ins>
      <w:r>
        <w:t xml:space="preserve"> past binnen de tijd die er beschikbaar is.</w:t>
      </w:r>
    </w:p>
    <w:p w14:paraId="03A6B356" w14:textId="77777777" w:rsidR="005E5BF0" w:rsidRDefault="005E5BF0" w:rsidP="00484D1D">
      <w:pPr>
        <w:pStyle w:val="Lijstalinea"/>
      </w:pPr>
      <w:r>
        <w:t>Gedurende de fase wordt er dus vooral veel vooruit gepland. Er wordt bijvoorbeeld gekeken naar of:</w:t>
      </w:r>
    </w:p>
    <w:p w14:paraId="2D3A970D" w14:textId="77777777" w:rsidR="005E5BF0" w:rsidRDefault="005E5BF0" w:rsidP="005E5BF0">
      <w:pPr>
        <w:pStyle w:val="Lijstalinea"/>
        <w:numPr>
          <w:ilvl w:val="1"/>
          <w:numId w:val="161"/>
        </w:numPr>
        <w:rPr>
          <w:ins w:id="857" w:author="Auteur"/>
        </w:rPr>
      </w:pPr>
      <w:ins w:id="858" w:author="Auteur">
        <w:r w:rsidRPr="005E5BF0">
          <w:rPr>
            <w:rPrChange w:id="859" w:author="Auteur">
              <w:rPr>
                <w:u w:val="single"/>
              </w:rPr>
            </w:rPrChange>
          </w:rPr>
          <w:t>De</w:t>
        </w:r>
      </w:ins>
      <w:del w:id="860" w:author="Auteur">
        <w:r w:rsidRPr="00076EF0" w:rsidDel="00076EF0">
          <w:delText xml:space="preserve">Het </w:delText>
        </w:r>
        <w:commentRangeStart w:id="861"/>
        <w:r w:rsidRPr="00076EF0" w:rsidDel="00076EF0">
          <w:delText xml:space="preserve">team </w:delText>
        </w:r>
        <w:commentRangeEnd w:id="861"/>
        <w:r w:rsidRPr="00076EF0" w:rsidDel="00076EF0">
          <w:rPr>
            <w:rStyle w:val="Verwijzingopmerking"/>
          </w:rPr>
          <w:commentReference w:id="861"/>
        </w:r>
      </w:del>
      <w:ins w:id="862" w:author="Auteur">
        <w:r w:rsidRPr="00076EF0">
          <w:t xml:space="preserve"> stagebegeleider</w:t>
        </w:r>
        <w:r>
          <w:t xml:space="preserve"> en de stagiair zijn het </w:t>
        </w:r>
      </w:ins>
      <w:del w:id="863" w:author="Auteur">
        <w:r w:rsidDel="00DE3A46">
          <w:delText xml:space="preserve">het </w:delText>
        </w:r>
      </w:del>
      <w:r>
        <w:t>een</w:t>
      </w:r>
      <w:ins w:id="864" w:author="Auteur">
        <w:r>
          <w:t>s</w:t>
        </w:r>
      </w:ins>
      <w:del w:id="865" w:author="Auteur">
        <w:r w:rsidDel="00DE3A46">
          <w:delText xml:space="preserve"> is</w:delText>
        </w:r>
      </w:del>
      <w:r>
        <w:t xml:space="preserve"> over de scope van het project</w:t>
      </w:r>
      <w:ins w:id="866" w:author="Auteur">
        <w:r>
          <w:t>.</w:t>
        </w:r>
      </w:ins>
    </w:p>
    <w:p w14:paraId="3BC19907" w14:textId="77777777" w:rsidR="005E5BF0" w:rsidRDefault="005E5BF0" w:rsidP="005E5BF0">
      <w:pPr>
        <w:pStyle w:val="Lijstalinea"/>
        <w:numPr>
          <w:ilvl w:val="1"/>
          <w:numId w:val="161"/>
        </w:numPr>
      </w:pPr>
      <w:del w:id="867" w:author="Auteur">
        <w:r w:rsidDel="00C40FA3">
          <w:delText>,</w:delText>
        </w:r>
      </w:del>
      <w:ins w:id="868" w:author="Auteur">
        <w:r>
          <w:t>E</w:t>
        </w:r>
      </w:ins>
      <w:del w:id="869" w:author="Auteur">
        <w:r w:rsidDel="00C40FA3">
          <w:delText xml:space="preserve"> e</w:delText>
        </w:r>
      </w:del>
      <w:r>
        <w:t>r al oplossingen bekend zijn voor te verwachte problemen.</w:t>
      </w:r>
    </w:p>
    <w:p w14:paraId="0D186A14" w14:textId="77777777" w:rsidR="005E5BF0" w:rsidRDefault="005E5BF0" w:rsidP="005E5BF0">
      <w:pPr>
        <w:pStyle w:val="Lijstalinea"/>
        <w:numPr>
          <w:ilvl w:val="1"/>
          <w:numId w:val="161"/>
        </w:numPr>
      </w:pPr>
      <w:r>
        <w:t>Er een overeenkomst is over de wensen en eisen van het product (use cases en acceptatieplan)</w:t>
      </w:r>
    </w:p>
    <w:p w14:paraId="7CAA2E25" w14:textId="77777777" w:rsidR="005E5BF0" w:rsidRDefault="005E5BF0" w:rsidP="005E5BF0">
      <w:pPr>
        <w:pStyle w:val="Lijstalinea"/>
        <w:numPr>
          <w:ilvl w:val="1"/>
          <w:numId w:val="161"/>
        </w:numPr>
      </w:pPr>
      <w:r>
        <w:t>Welke risico’s het project met zich mee</w:t>
      </w:r>
      <w:del w:id="870" w:author="Auteur">
        <w:r w:rsidDel="00C87EF8">
          <w:delText xml:space="preserve"> </w:delText>
        </w:r>
      </w:del>
      <w:r>
        <w:t>brengt en welke tegen maatregelen hiervoor nodig zijn (risicolijst).</w:t>
      </w:r>
    </w:p>
    <w:p w14:paraId="27B93A14" w14:textId="77777777" w:rsidR="005E5BF0" w:rsidRDefault="005E5BF0" w:rsidP="005E5BF0">
      <w:pPr>
        <w:pStyle w:val="Lijstalinea"/>
        <w:numPr>
          <w:ilvl w:val="1"/>
          <w:numId w:val="161"/>
        </w:numPr>
      </w:pPr>
      <w:r>
        <w:t xml:space="preserve">Is iedereen het eens met de globale planning van het project en zijn de kosten realistisch (kosten zijn van toepassing op dit project). </w:t>
      </w:r>
    </w:p>
    <w:p w14:paraId="07F5D5D4" w14:textId="77777777" w:rsidR="005E5BF0" w:rsidRDefault="005E5BF0" w:rsidP="005E5BF0">
      <w:pPr>
        <w:pStyle w:val="Lijstalinea"/>
        <w:numPr>
          <w:ilvl w:val="1"/>
          <w:numId w:val="161"/>
        </w:numPr>
      </w:pPr>
      <w:r>
        <w:t>Of iedereen het eens is met welke tools dit project tot stand zal moeten komen.</w:t>
      </w:r>
    </w:p>
    <w:p w14:paraId="7D18E135" w14:textId="77777777" w:rsidR="005E5BF0" w:rsidRDefault="005E5BF0" w:rsidP="00484D1D">
      <w:pPr>
        <w:pStyle w:val="Lijstalinea"/>
      </w:pPr>
    </w:p>
    <w:p w14:paraId="3E849B20" w14:textId="77777777" w:rsidR="005E5BF0" w:rsidRDefault="005E5BF0" w:rsidP="005E5BF0">
      <w:pPr>
        <w:pStyle w:val="Lijstalinea"/>
        <w:numPr>
          <w:ilvl w:val="0"/>
          <w:numId w:val="161"/>
        </w:numPr>
      </w:pPr>
      <w:del w:id="871" w:author="Auteur">
        <w:r w:rsidDel="00B8419A">
          <w:rPr>
            <w:b/>
          </w:rPr>
          <w:delText>Elaboration</w:delText>
        </w:r>
        <w:r w:rsidRPr="00A93169" w:rsidDel="00C40FA3">
          <w:rPr>
            <w:b/>
          </w:rPr>
          <w:delText xml:space="preserve"> </w:delText>
        </w:r>
        <w:r w:rsidRPr="005E5BF0" w:rsidDel="00C40FA3">
          <w:rPr>
            <w:b/>
            <w:rPrChange w:id="872" w:author="Auteur">
              <w:rPr/>
            </w:rPrChange>
          </w:rPr>
          <w:delText>(</w:delText>
        </w:r>
      </w:del>
      <w:ins w:id="873" w:author="Auteur">
        <w:r w:rsidRPr="005E5BF0">
          <w:rPr>
            <w:b/>
            <w:rPrChange w:id="874" w:author="Auteur">
              <w:rPr/>
            </w:rPrChange>
          </w:rPr>
          <w:t>Elaboriatie</w:t>
        </w:r>
        <w:r w:rsidRPr="00C40FA3" w:rsidDel="00C40FA3">
          <w:rPr>
            <w:b/>
          </w:rPr>
          <w:t xml:space="preserve"> </w:t>
        </w:r>
      </w:ins>
      <w:del w:id="875" w:author="Auteur">
        <w:r w:rsidRPr="005E5BF0" w:rsidDel="00C40FA3">
          <w:rPr>
            <w:b/>
            <w:rPrChange w:id="876" w:author="Auteur">
              <w:rPr/>
            </w:rPrChange>
          </w:rPr>
          <w:delText>d</w:delText>
        </w:r>
        <w:r w:rsidRPr="005E5BF0" w:rsidDel="00607BFF">
          <w:rPr>
            <w:b/>
            <w:rPrChange w:id="877" w:author="Auteur">
              <w:rPr/>
            </w:rPrChange>
          </w:rPr>
          <w:delText>etaillering</w:delText>
        </w:r>
        <w:r w:rsidRPr="005E5BF0" w:rsidDel="00C40FA3">
          <w:rPr>
            <w:b/>
            <w:rPrChange w:id="878" w:author="Auteur">
              <w:rPr/>
            </w:rPrChange>
          </w:rPr>
          <w:delText>)</w:delText>
        </w:r>
        <w:r w:rsidDel="00607BFF">
          <w:delText xml:space="preserve"> </w:delText>
        </w:r>
      </w:del>
      <w:r>
        <w:t>– Tijdens deze fase Wordt er vooral gekeken wat de eerste bevindingen van het project hebben opgeleverd en er wordt daarna gekeken op welke manier het project daarna op de beste manier gehaald kan worden.</w:t>
      </w:r>
    </w:p>
    <w:p w14:paraId="003FF19F" w14:textId="77777777" w:rsidR="005E5BF0" w:rsidRDefault="005E5BF0" w:rsidP="00484D1D">
      <w:pPr>
        <w:pStyle w:val="Lijstalinea"/>
      </w:pPr>
      <w:r w:rsidRPr="006071D7">
        <w:t>In deze fase</w:t>
      </w:r>
      <w:r>
        <w:t xml:space="preserve"> wordt:</w:t>
      </w:r>
    </w:p>
    <w:p w14:paraId="30250FD1" w14:textId="77777777" w:rsidR="005E5BF0" w:rsidRDefault="005E5BF0" w:rsidP="005E5BF0">
      <w:pPr>
        <w:pStyle w:val="Lijstalinea"/>
        <w:numPr>
          <w:ilvl w:val="1"/>
          <w:numId w:val="161"/>
        </w:numPr>
      </w:pPr>
      <w:r>
        <w:t xml:space="preserve">Er gekeken gewerkt aan een gedetailleerder beeld van de meest kritische requirements (enkele use case </w:t>
      </w:r>
      <w:del w:id="879" w:author="Auteur">
        <w:r w:rsidDel="0009139B">
          <w:delText>specifications</w:delText>
        </w:r>
      </w:del>
      <w:ins w:id="880" w:author="Auteur">
        <w:r>
          <w:t>specificaties</w:t>
        </w:r>
      </w:ins>
      <w:r>
        <w:t xml:space="preserve"> uitgewerkt waaronder diegene met een GUI).</w:t>
      </w:r>
    </w:p>
    <w:p w14:paraId="18DCA177" w14:textId="77777777" w:rsidR="005E5BF0" w:rsidRDefault="005E5BF0" w:rsidP="005E5BF0">
      <w:pPr>
        <w:pStyle w:val="Lijstalinea"/>
        <w:numPr>
          <w:ilvl w:val="1"/>
          <w:numId w:val="161"/>
        </w:numPr>
      </w:pPr>
      <w:r>
        <w:t>Is er een stabiele architectuur in werkende code (software architectuur document)?</w:t>
      </w:r>
    </w:p>
    <w:p w14:paraId="632B209B" w14:textId="77777777" w:rsidR="005E5BF0" w:rsidRDefault="005E5BF0" w:rsidP="005E5BF0">
      <w:pPr>
        <w:pStyle w:val="Lijstalinea"/>
        <w:numPr>
          <w:ilvl w:val="1"/>
          <w:numId w:val="161"/>
        </w:numPr>
      </w:pPr>
      <w:r>
        <w:t>Is de ontwikkelomgeving ingericht en functioneert die naar behoren?</w:t>
      </w:r>
    </w:p>
    <w:p w14:paraId="088EB400" w14:textId="77777777" w:rsidR="005E5BF0" w:rsidRDefault="005E5BF0" w:rsidP="005E5BF0">
      <w:pPr>
        <w:pStyle w:val="Lijstalinea"/>
        <w:numPr>
          <w:ilvl w:val="1"/>
          <w:numId w:val="161"/>
        </w:numPr>
      </w:pPr>
      <w:r>
        <w:t>Op welke manier trotseren wij de belangrijkste risico’s (proof of concept)?</w:t>
      </w:r>
    </w:p>
    <w:p w14:paraId="659C27BC" w14:textId="77777777" w:rsidR="005E5BF0" w:rsidRDefault="005E5BF0" w:rsidP="005E5BF0">
      <w:pPr>
        <w:pStyle w:val="Lijstalinea"/>
        <w:numPr>
          <w:ilvl w:val="1"/>
          <w:numId w:val="161"/>
        </w:numPr>
      </w:pPr>
      <w:r>
        <w:t>Wat is precies het idee over de kosten, planning en scope van het project?</w:t>
      </w:r>
      <w:ins w:id="881" w:author="Auteur">
        <w:r>
          <w:t xml:space="preserve"> (kosten spelen natuurlijk geen rol bij dit project)</w:t>
        </w:r>
      </w:ins>
    </w:p>
    <w:p w14:paraId="32AD38EE" w14:textId="77777777" w:rsidR="005E5BF0" w:rsidRDefault="005E5BF0" w:rsidP="005E5BF0">
      <w:pPr>
        <w:pStyle w:val="Lijstalinea"/>
        <w:numPr>
          <w:ilvl w:val="1"/>
          <w:numId w:val="161"/>
        </w:numPr>
      </w:pPr>
      <w:r>
        <w:t>Wordt de oorspronkelijke business case gehaald.</w:t>
      </w:r>
    </w:p>
    <w:p w14:paraId="3A6DCFF0" w14:textId="77777777" w:rsidR="005E5BF0" w:rsidRDefault="005E5BF0" w:rsidP="00484D1D"/>
    <w:p w14:paraId="21CEFCFC" w14:textId="77777777" w:rsidR="005E5BF0" w:rsidRDefault="005E5BF0" w:rsidP="005E5BF0">
      <w:pPr>
        <w:pStyle w:val="Lijstalinea"/>
        <w:numPr>
          <w:ilvl w:val="0"/>
          <w:numId w:val="161"/>
        </w:numPr>
      </w:pPr>
      <w:del w:id="882" w:author="Auteur">
        <w:r w:rsidRPr="00607BFF" w:rsidDel="00B8419A">
          <w:rPr>
            <w:b/>
          </w:rPr>
          <w:delText>Construction</w:delText>
        </w:r>
        <w:r w:rsidRPr="005E5BF0" w:rsidDel="00C40FA3">
          <w:rPr>
            <w:b/>
            <w:rPrChange w:id="883" w:author="Auteur">
              <w:rPr/>
            </w:rPrChange>
          </w:rPr>
          <w:delText xml:space="preserve"> (</w:delText>
        </w:r>
      </w:del>
      <w:ins w:id="884" w:author="Auteur">
        <w:r w:rsidRPr="005E5BF0">
          <w:rPr>
            <w:b/>
            <w:rPrChange w:id="885" w:author="Auteur">
              <w:rPr/>
            </w:rPrChange>
          </w:rPr>
          <w:t>Constructie</w:t>
        </w:r>
        <w:r w:rsidRPr="00C40FA3" w:rsidDel="00607BFF">
          <w:rPr>
            <w:b/>
          </w:rPr>
          <w:t xml:space="preserve"> </w:t>
        </w:r>
      </w:ins>
      <w:del w:id="886" w:author="Auteur">
        <w:r w:rsidRPr="005E5BF0" w:rsidDel="00607BFF">
          <w:rPr>
            <w:b/>
            <w:rPrChange w:id="887" w:author="Auteur">
              <w:rPr/>
            </w:rPrChange>
          </w:rPr>
          <w:delText>Bouw</w:delText>
        </w:r>
        <w:r w:rsidRPr="005E5BF0" w:rsidDel="00C40FA3">
          <w:rPr>
            <w:b/>
            <w:rPrChange w:id="888" w:author="Auteur">
              <w:rPr/>
            </w:rPrChange>
          </w:rPr>
          <w:delText>)</w:delText>
        </w:r>
        <w:r w:rsidDel="00607BFF">
          <w:delText xml:space="preserve"> </w:delText>
        </w:r>
      </w:del>
      <w:r>
        <w:t>– Tijdens deze fase wordt het product doormiddel van het werkt uit de vorige fases gerealiseerd.</w:t>
      </w:r>
    </w:p>
    <w:p w14:paraId="1CCC1E60" w14:textId="77777777" w:rsidR="005E5BF0" w:rsidRPr="00D12610" w:rsidRDefault="005E5BF0" w:rsidP="00484D1D">
      <w:pPr>
        <w:ind w:firstLine="720"/>
      </w:pPr>
      <w:r w:rsidRPr="00D12610">
        <w:t>In deze fase wordt:</w:t>
      </w:r>
    </w:p>
    <w:p w14:paraId="5DB5FFA5" w14:textId="77777777" w:rsidR="005E5BF0" w:rsidRDefault="005E5BF0" w:rsidP="005E5BF0">
      <w:pPr>
        <w:pStyle w:val="Lijstalinea"/>
        <w:numPr>
          <w:ilvl w:val="1"/>
          <w:numId w:val="161"/>
        </w:numPr>
      </w:pPr>
      <w:r>
        <w:t>De functionaliteit gerealiseerd.</w:t>
      </w:r>
    </w:p>
    <w:p w14:paraId="2A1D54AE" w14:textId="77777777" w:rsidR="005E5BF0" w:rsidRDefault="005E5BF0" w:rsidP="005E5BF0">
      <w:pPr>
        <w:pStyle w:val="Lijstalinea"/>
        <w:numPr>
          <w:ilvl w:val="1"/>
          <w:numId w:val="161"/>
        </w:numPr>
      </w:pPr>
      <w:r>
        <w:t>Het product gereed gemaakt voor Bèta testen.</w:t>
      </w:r>
    </w:p>
    <w:p w14:paraId="424654BA" w14:textId="77777777" w:rsidR="005E5BF0" w:rsidRDefault="005E5BF0" w:rsidP="005E5BF0">
      <w:pPr>
        <w:pStyle w:val="Lijstalinea"/>
        <w:numPr>
          <w:ilvl w:val="1"/>
          <w:numId w:val="161"/>
        </w:numPr>
      </w:pPr>
      <w:r>
        <w:t>Worden trainingsmateriaal en handleidingen geschreven.</w:t>
      </w:r>
    </w:p>
    <w:p w14:paraId="1F2D4248" w14:textId="77777777" w:rsidR="005E5BF0" w:rsidRDefault="005E5BF0" w:rsidP="00484D1D">
      <w:pPr>
        <w:pStyle w:val="Lijstalinea"/>
        <w:ind w:left="1440"/>
      </w:pPr>
    </w:p>
    <w:p w14:paraId="26548E69" w14:textId="77777777" w:rsidR="005E5BF0" w:rsidRDefault="005E5BF0" w:rsidP="005E5BF0">
      <w:pPr>
        <w:pStyle w:val="Lijstalinea"/>
        <w:numPr>
          <w:ilvl w:val="0"/>
          <w:numId w:val="161"/>
        </w:numPr>
      </w:pPr>
      <w:del w:id="889" w:author="Auteur">
        <w:r w:rsidRPr="00A508DD" w:rsidDel="00B8419A">
          <w:rPr>
            <w:b/>
          </w:rPr>
          <w:delText>Transition</w:delText>
        </w:r>
        <w:r w:rsidRPr="005E5BF0" w:rsidDel="00C40FA3">
          <w:rPr>
            <w:b/>
            <w:rPrChange w:id="890" w:author="Auteur">
              <w:rPr/>
            </w:rPrChange>
          </w:rPr>
          <w:delText xml:space="preserve"> (</w:delText>
        </w:r>
      </w:del>
      <w:ins w:id="891" w:author="Auteur">
        <w:r w:rsidRPr="005E5BF0">
          <w:rPr>
            <w:b/>
            <w:rPrChange w:id="892" w:author="Auteur">
              <w:rPr/>
            </w:rPrChange>
          </w:rPr>
          <w:t>Transitie</w:t>
        </w:r>
        <w:r w:rsidRPr="00C40FA3" w:rsidDel="00607BFF">
          <w:rPr>
            <w:b/>
          </w:rPr>
          <w:t xml:space="preserve"> </w:t>
        </w:r>
      </w:ins>
      <w:del w:id="893" w:author="Auteur">
        <w:r w:rsidRPr="005E5BF0" w:rsidDel="00607BFF">
          <w:rPr>
            <w:b/>
            <w:rPrChange w:id="894" w:author="Auteur">
              <w:rPr/>
            </w:rPrChange>
          </w:rPr>
          <w:delText>Overgang</w:delText>
        </w:r>
        <w:r w:rsidRPr="005E5BF0" w:rsidDel="00C40FA3">
          <w:rPr>
            <w:b/>
            <w:rPrChange w:id="895" w:author="Auteur">
              <w:rPr/>
            </w:rPrChange>
          </w:rPr>
          <w:delText>)</w:delText>
        </w:r>
        <w:r w:rsidDel="00607BFF">
          <w:delText xml:space="preserve"> </w:delText>
        </w:r>
      </w:del>
      <w:r>
        <w:t xml:space="preserve">– Tijdens deze fase wordt de applicatie toepasselijk gemaakt voor de eindgebruikers ervan. </w:t>
      </w:r>
    </w:p>
    <w:p w14:paraId="14E82C36" w14:textId="77777777" w:rsidR="005E5BF0" w:rsidRDefault="005E5BF0" w:rsidP="00484D1D">
      <w:pPr>
        <w:pStyle w:val="Lijstalinea"/>
      </w:pPr>
      <w:r w:rsidRPr="00A02EFC">
        <w:t xml:space="preserve">In deze fase wordt: </w:t>
      </w:r>
    </w:p>
    <w:p w14:paraId="29F4D3D5" w14:textId="77777777" w:rsidR="005E5BF0" w:rsidRDefault="005E5BF0" w:rsidP="005E5BF0">
      <w:pPr>
        <w:pStyle w:val="Lijstalinea"/>
        <w:numPr>
          <w:ilvl w:val="1"/>
          <w:numId w:val="161"/>
        </w:numPr>
      </w:pPr>
      <w:r>
        <w:t xml:space="preserve">Worden gerapporteerde bugs </w:t>
      </w:r>
      <w:del w:id="896" w:author="Auteur">
        <w:r w:rsidDel="0009139B">
          <w:delText>gefixed</w:delText>
        </w:r>
      </w:del>
      <w:ins w:id="897" w:author="Auteur">
        <w:r>
          <w:t>gefikst</w:t>
        </w:r>
      </w:ins>
      <w:r>
        <w:t>.</w:t>
      </w:r>
    </w:p>
    <w:p w14:paraId="306F5F68" w14:textId="77777777" w:rsidR="005E5BF0" w:rsidRDefault="005E5BF0" w:rsidP="005E5BF0">
      <w:pPr>
        <w:pStyle w:val="Lijstalinea"/>
        <w:numPr>
          <w:ilvl w:val="1"/>
          <w:numId w:val="161"/>
        </w:numPr>
      </w:pPr>
      <w:r>
        <w:t>Gebruikers en beheerder getraind om de applicatie te gaan gebruiken.</w:t>
      </w:r>
    </w:p>
    <w:p w14:paraId="3BABE822" w14:textId="77777777" w:rsidR="005E5BF0" w:rsidRPr="00A02EFC" w:rsidRDefault="005E5BF0" w:rsidP="005E5BF0">
      <w:pPr>
        <w:pStyle w:val="Lijstalinea"/>
        <w:numPr>
          <w:ilvl w:val="1"/>
          <w:numId w:val="161"/>
        </w:numPr>
      </w:pPr>
      <w:r>
        <w:t>Gekeken of belanghebbenden het eens zijn of de applicatie voldoet aan de gestelde eisen.</w:t>
      </w:r>
    </w:p>
    <w:p w14:paraId="4CF5218A" w14:textId="77777777" w:rsidR="005E5BF0" w:rsidRDefault="005E5BF0" w:rsidP="00484D1D"/>
    <w:p w14:paraId="73148605" w14:textId="77777777" w:rsidR="005E5BF0" w:rsidRDefault="005E5BF0" w:rsidP="00484D1D">
      <w:pPr>
        <w:rPr>
          <w:ins w:id="898" w:author="Auteur"/>
          <w:b/>
        </w:rPr>
      </w:pPr>
    </w:p>
    <w:p w14:paraId="75665451" w14:textId="77777777" w:rsidR="005E5BF0" w:rsidRPr="005E5BF0" w:rsidRDefault="005E5BF0" w:rsidP="00484D1D">
      <w:pPr>
        <w:rPr>
          <w:lang w:val="en-US"/>
          <w:rPrChange w:id="899" w:author="Auteur">
            <w:rPr/>
          </w:rPrChange>
        </w:rPr>
      </w:pPr>
      <w:r w:rsidRPr="005E5BF0">
        <w:rPr>
          <w:b/>
          <w:lang w:val="en-US"/>
          <w:rPrChange w:id="900" w:author="Auteur">
            <w:rPr>
              <w:b/>
            </w:rPr>
          </w:rPrChange>
        </w:rPr>
        <w:t>Bron</w:t>
      </w:r>
      <w:r w:rsidRPr="005E5BF0">
        <w:rPr>
          <w:lang w:val="en-US"/>
          <w:rPrChange w:id="901" w:author="Auteur">
            <w:rPr/>
          </w:rPrChange>
        </w:rPr>
        <w:t xml:space="preserve">: </w:t>
      </w:r>
    </w:p>
    <w:p w14:paraId="71BD93D8" w14:textId="77777777" w:rsidR="005E5BF0" w:rsidRDefault="005E5BF0" w:rsidP="00484D1D">
      <w:pPr>
        <w:pStyle w:val="Bibliografie"/>
        <w:rPr>
          <w:noProof/>
          <w:sz w:val="24"/>
          <w:szCs w:val="24"/>
          <w:lang w:val="en-US"/>
        </w:rPr>
      </w:pPr>
      <w:r>
        <w:fldChar w:fldCharType="begin"/>
      </w:r>
      <w:r>
        <w:rPr>
          <w:lang w:val="en-US"/>
        </w:rPr>
        <w:instrText xml:space="preserve"> BIBLIOGRAPHY  \l 1033 </w:instrText>
      </w:r>
      <w:r>
        <w:fldChar w:fldCharType="separate"/>
      </w:r>
      <w:r>
        <w:rPr>
          <w:noProof/>
          <w:lang w:val="en-US"/>
        </w:rPr>
        <w:t xml:space="preserve">Dekker, E. (2010, march). </w:t>
      </w:r>
      <w:r>
        <w:rPr>
          <w:i/>
          <w:iCs/>
          <w:noProof/>
          <w:lang w:val="en-US"/>
        </w:rPr>
        <w:t>fasen</w:t>
      </w:r>
      <w:r>
        <w:rPr>
          <w:noProof/>
          <w:lang w:val="en-US"/>
        </w:rPr>
        <w:t>. Retrieved from rupopmaat: http://www.rupopmaat.nl/naslagsite2011/</w:t>
      </w:r>
    </w:p>
    <w:p w14:paraId="10DDBF61" w14:textId="77777777" w:rsidR="005E5BF0" w:rsidRPr="005E5BF0" w:rsidRDefault="005E5BF0" w:rsidP="00484D1D">
      <w:pPr>
        <w:rPr>
          <w:ins w:id="902" w:author="Auteur"/>
          <w:lang w:val="en-US"/>
          <w:rPrChange w:id="903" w:author="Auteur">
            <w:rPr>
              <w:ins w:id="904" w:author="Auteur"/>
            </w:rPr>
          </w:rPrChange>
        </w:rPr>
      </w:pPr>
      <w:r>
        <w:fldChar w:fldCharType="end"/>
      </w:r>
    </w:p>
    <w:p w14:paraId="2603B419" w14:textId="77777777" w:rsidR="005E5BF0" w:rsidRPr="005E5BF0" w:rsidRDefault="005E5BF0" w:rsidP="00484D1D">
      <w:pPr>
        <w:rPr>
          <w:lang w:val="en-US"/>
          <w:rPrChange w:id="905" w:author="Auteur">
            <w:rPr/>
          </w:rPrChange>
        </w:rPr>
      </w:pPr>
      <w:ins w:id="906" w:author="Auteur">
        <w:r w:rsidRPr="005E5BF0">
          <w:rPr>
            <w:lang w:val="en-US"/>
            <w:rPrChange w:id="907" w:author="Auteur">
              <w:rPr/>
            </w:rPrChange>
          </w:rPr>
          <w:br w:type="page"/>
        </w:r>
      </w:ins>
      <w:del w:id="908" w:author="Auteur">
        <w:r w:rsidRPr="005E5BF0" w:rsidDel="00C61C70">
          <w:rPr>
            <w:lang w:val="en-US"/>
            <w:rPrChange w:id="909" w:author="Auteur">
              <w:rPr/>
            </w:rPrChange>
          </w:rPr>
          <w:br w:type="page"/>
        </w:r>
      </w:del>
    </w:p>
    <w:p w14:paraId="7720DDF9" w14:textId="77777777" w:rsidR="005E5BF0" w:rsidRDefault="005E5BF0" w:rsidP="00484D1D">
      <w:pPr>
        <w:pStyle w:val="Kop2"/>
        <w:keepNext w:val="0"/>
        <w:tabs>
          <w:tab w:val="num" w:pos="709"/>
        </w:tabs>
        <w:ind w:left="709" w:hanging="709"/>
      </w:pPr>
      <w:bookmarkStart w:id="910" w:name="_Toc507663552"/>
      <w:bookmarkStart w:id="911" w:name="_Toc517033729"/>
      <w:bookmarkEnd w:id="813"/>
      <w:bookmarkEnd w:id="814"/>
      <w:bookmarkEnd w:id="815"/>
      <w:r>
        <w:lastRenderedPageBreak/>
        <w:t>Aanvang fase</w:t>
      </w:r>
      <w:bookmarkEnd w:id="910"/>
      <w:bookmarkEnd w:id="911"/>
    </w:p>
    <w:p w14:paraId="42F090D1" w14:textId="77777777" w:rsidR="005E5BF0" w:rsidRPr="00F256FA" w:rsidRDefault="005E5BF0" w:rsidP="00484D1D"/>
    <w:p w14:paraId="21F08967" w14:textId="77777777" w:rsidR="005E5BF0" w:rsidRPr="00492252" w:rsidRDefault="005E5BF0" w:rsidP="00484D1D">
      <w:pPr>
        <w:pStyle w:val="Kop3"/>
        <w:keepNext w:val="0"/>
        <w:tabs>
          <w:tab w:val="num" w:pos="709"/>
        </w:tabs>
        <w:spacing w:before="120" w:after="0"/>
        <w:ind w:left="1701" w:hanging="1701"/>
      </w:pPr>
      <w:bookmarkStart w:id="912" w:name="_Toc327581057"/>
      <w:bookmarkStart w:id="913" w:name="_Toc327581607"/>
      <w:bookmarkStart w:id="914" w:name="_Toc327583387"/>
      <w:bookmarkStart w:id="915" w:name="_Toc339966126"/>
      <w:bookmarkStart w:id="916" w:name="_Toc505599948"/>
      <w:bookmarkStart w:id="917" w:name="_Toc507663553"/>
      <w:bookmarkStart w:id="918" w:name="_Toc517033730"/>
      <w:r w:rsidRPr="00EF465E">
        <w:t>Omschrijving</w:t>
      </w:r>
      <w:r w:rsidRPr="00492252">
        <w:t xml:space="preserve"> en aanpak</w:t>
      </w:r>
      <w:bookmarkEnd w:id="912"/>
      <w:bookmarkEnd w:id="913"/>
      <w:bookmarkEnd w:id="914"/>
      <w:bookmarkEnd w:id="915"/>
      <w:bookmarkEnd w:id="916"/>
      <w:bookmarkEnd w:id="917"/>
      <w:bookmarkEnd w:id="918"/>
    </w:p>
    <w:p w14:paraId="23D40857" w14:textId="77777777" w:rsidR="005E5BF0" w:rsidRDefault="005E5BF0" w:rsidP="00484D1D">
      <w:r>
        <w:t xml:space="preserve">In deze fase wordt er gekeken naar de omvang van het project (de scope). Verder worden er begrenzingen en risico’s opgesteld en vastgelegd in het projectplan. Er kan hiermee bepaald worden of het project doorgezet of stopgezet moet worden. </w:t>
      </w:r>
    </w:p>
    <w:p w14:paraId="1850B5DE" w14:textId="77777777" w:rsidR="005E5BF0" w:rsidRPr="00492252" w:rsidRDefault="005E5BF0" w:rsidP="00484D1D"/>
    <w:p w14:paraId="6B5DCB54" w14:textId="77777777" w:rsidR="005E5BF0" w:rsidRDefault="005E5BF0" w:rsidP="00484D1D">
      <w:pPr>
        <w:pStyle w:val="Kop3"/>
        <w:keepNext w:val="0"/>
        <w:tabs>
          <w:tab w:val="num" w:pos="709"/>
        </w:tabs>
        <w:spacing w:before="120" w:after="0"/>
        <w:ind w:left="1701" w:hanging="1701"/>
      </w:pPr>
      <w:bookmarkStart w:id="919" w:name="_Toc327581058"/>
      <w:bookmarkStart w:id="920" w:name="_Toc327581608"/>
      <w:bookmarkStart w:id="921" w:name="_Toc327583388"/>
      <w:bookmarkStart w:id="922" w:name="_Toc339966127"/>
      <w:bookmarkStart w:id="923" w:name="_Toc505599949"/>
      <w:bookmarkStart w:id="924" w:name="_Toc507663554"/>
      <w:bookmarkStart w:id="925" w:name="_Toc517033731"/>
      <w:r w:rsidRPr="00492252">
        <w:t>Eindproducten</w:t>
      </w:r>
      <w:bookmarkEnd w:id="919"/>
      <w:bookmarkEnd w:id="920"/>
      <w:bookmarkEnd w:id="921"/>
      <w:bookmarkEnd w:id="922"/>
      <w:bookmarkEnd w:id="923"/>
      <w:bookmarkEnd w:id="924"/>
      <w:bookmarkEnd w:id="925"/>
    </w:p>
    <w:p w14:paraId="084E52E0" w14:textId="77777777" w:rsidR="005E5BF0" w:rsidRDefault="005E5BF0" w:rsidP="00484D1D">
      <w:r>
        <w:t>Het eindproduct voor deze fase is het projectplan. Hierin wordt een grove schets gemaakt van de planning en enkele functionaliteiten (en/of verbeteringen) en risico’s. Deze zal worden ingezien door de stagebegeleider en de schoolbegeleider</w:t>
      </w:r>
    </w:p>
    <w:p w14:paraId="3FCE0A81" w14:textId="77777777" w:rsidR="005E5BF0" w:rsidRPr="00492252" w:rsidRDefault="005E5BF0" w:rsidP="00484D1D"/>
    <w:p w14:paraId="5E75DA5E" w14:textId="77777777" w:rsidR="005E5BF0" w:rsidRDefault="005E5BF0" w:rsidP="00484D1D">
      <w:pPr>
        <w:pStyle w:val="Kop3"/>
        <w:keepNext w:val="0"/>
        <w:tabs>
          <w:tab w:val="num" w:pos="709"/>
        </w:tabs>
        <w:spacing w:before="120" w:after="0"/>
        <w:ind w:left="1701" w:hanging="1701"/>
      </w:pPr>
      <w:bookmarkStart w:id="926" w:name="_Toc327581059"/>
      <w:bookmarkStart w:id="927" w:name="_Toc327581609"/>
      <w:bookmarkStart w:id="928" w:name="_Toc327583389"/>
      <w:bookmarkStart w:id="929" w:name="_Toc339966128"/>
      <w:bookmarkStart w:id="930" w:name="_Toc505599950"/>
      <w:bookmarkStart w:id="931" w:name="_Toc507663555"/>
      <w:bookmarkStart w:id="932" w:name="_Toc517033732"/>
      <w:r w:rsidRPr="00492252">
        <w:t>Startvoorwaarden</w:t>
      </w:r>
      <w:bookmarkEnd w:id="926"/>
      <w:bookmarkEnd w:id="927"/>
      <w:bookmarkEnd w:id="928"/>
      <w:bookmarkEnd w:id="929"/>
      <w:bookmarkEnd w:id="930"/>
      <w:bookmarkEnd w:id="931"/>
      <w:bookmarkEnd w:id="932"/>
    </w:p>
    <w:p w14:paraId="6A472A61" w14:textId="77777777" w:rsidR="005E5BF0" w:rsidRDefault="005E5BF0" w:rsidP="00484D1D">
      <w:r>
        <w:t>De opdracht om tijdens de stage uit te voeren.</w:t>
      </w:r>
    </w:p>
    <w:p w14:paraId="4731AA19" w14:textId="77777777" w:rsidR="005E5BF0" w:rsidRPr="00492252" w:rsidRDefault="005E5BF0" w:rsidP="00484D1D"/>
    <w:p w14:paraId="57575946" w14:textId="77777777" w:rsidR="005E5BF0" w:rsidRDefault="005E5BF0" w:rsidP="00484D1D">
      <w:pPr>
        <w:pStyle w:val="Kop3"/>
        <w:keepNext w:val="0"/>
        <w:tabs>
          <w:tab w:val="num" w:pos="709"/>
        </w:tabs>
        <w:spacing w:before="120" w:after="0"/>
        <w:ind w:left="1701" w:hanging="1701"/>
      </w:pPr>
      <w:bookmarkStart w:id="933" w:name="_Toc327581060"/>
      <w:bookmarkStart w:id="934" w:name="_Toc327581610"/>
      <w:bookmarkStart w:id="935" w:name="_Toc327583390"/>
      <w:bookmarkStart w:id="936" w:name="_Toc339966129"/>
      <w:bookmarkStart w:id="937" w:name="_Toc505599951"/>
      <w:bookmarkStart w:id="938" w:name="_Toc507663556"/>
      <w:bookmarkStart w:id="939" w:name="_Toc517033733"/>
      <w:r w:rsidRPr="00492252">
        <w:t>Activiteitenlijst</w:t>
      </w:r>
      <w:bookmarkEnd w:id="933"/>
      <w:bookmarkEnd w:id="934"/>
      <w:bookmarkEnd w:id="935"/>
      <w:bookmarkEnd w:id="936"/>
      <w:bookmarkEnd w:id="937"/>
      <w:bookmarkEnd w:id="938"/>
      <w:bookmarkEnd w:id="939"/>
    </w:p>
    <w:p w14:paraId="4D08A440" w14:textId="77777777" w:rsidR="005E5BF0" w:rsidRPr="00F256FA" w:rsidRDefault="005E5BF0" w:rsidP="00484D1D">
      <w:r>
        <w:t>*Dit is een grove schets gebaseerd op paragraaf 4.2</w:t>
      </w:r>
    </w:p>
    <w:p w14:paraId="5F921293" w14:textId="77777777" w:rsidR="005E5BF0" w:rsidRPr="00B6071D" w:rsidRDefault="005E5BF0" w:rsidP="00484D1D"/>
    <w:tbl>
      <w:tblPr>
        <w:tblW w:w="8500"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4361"/>
        <w:gridCol w:w="1417"/>
        <w:gridCol w:w="1276"/>
        <w:gridCol w:w="1446"/>
      </w:tblGrid>
      <w:tr w:rsidR="005E5BF0" w:rsidRPr="00C63FDB" w14:paraId="4B45F2A0" w14:textId="77777777" w:rsidTr="00484D1D">
        <w:trPr>
          <w:cantSplit/>
        </w:trPr>
        <w:tc>
          <w:tcPr>
            <w:tcW w:w="4361" w:type="dxa"/>
            <w:shd w:val="clear" w:color="auto" w:fill="FFFFFF" w:themeFill="background1"/>
          </w:tcPr>
          <w:p w14:paraId="01DF7DC1" w14:textId="77777777" w:rsidR="005E5BF0" w:rsidRPr="00A92186" w:rsidRDefault="005E5BF0" w:rsidP="00484D1D">
            <w:pPr>
              <w:rPr>
                <w:b/>
              </w:rPr>
            </w:pPr>
            <w:r w:rsidRPr="00A92186">
              <w:rPr>
                <w:b/>
              </w:rPr>
              <w:t>Activiteit</w:t>
            </w:r>
          </w:p>
        </w:tc>
        <w:tc>
          <w:tcPr>
            <w:tcW w:w="1417" w:type="dxa"/>
            <w:shd w:val="clear" w:color="auto" w:fill="FFFFFF" w:themeFill="background1"/>
          </w:tcPr>
          <w:p w14:paraId="75E7FB40" w14:textId="77777777" w:rsidR="005E5BF0" w:rsidRPr="00A92186" w:rsidRDefault="005E5BF0" w:rsidP="00484D1D">
            <w:pPr>
              <w:rPr>
                <w:b/>
              </w:rPr>
            </w:pPr>
            <w:r w:rsidRPr="00A92186">
              <w:rPr>
                <w:b/>
              </w:rPr>
              <w:t>Totaal aantal dagen</w:t>
            </w:r>
          </w:p>
        </w:tc>
        <w:tc>
          <w:tcPr>
            <w:tcW w:w="1276" w:type="dxa"/>
            <w:shd w:val="clear" w:color="auto" w:fill="FFFFFF" w:themeFill="background1"/>
          </w:tcPr>
          <w:p w14:paraId="5F9EB18C" w14:textId="77777777" w:rsidR="005E5BF0" w:rsidRPr="00A92186" w:rsidRDefault="005E5BF0" w:rsidP="00484D1D">
            <w:pPr>
              <w:rPr>
                <w:b/>
              </w:rPr>
            </w:pPr>
            <w:r w:rsidRPr="00A92186">
              <w:rPr>
                <w:b/>
              </w:rPr>
              <w:t>Start</w:t>
            </w:r>
          </w:p>
        </w:tc>
        <w:tc>
          <w:tcPr>
            <w:tcW w:w="1446" w:type="dxa"/>
            <w:shd w:val="clear" w:color="auto" w:fill="FFFFFF" w:themeFill="background1"/>
          </w:tcPr>
          <w:p w14:paraId="660E3CF8" w14:textId="77777777" w:rsidR="005E5BF0" w:rsidRPr="00A92186" w:rsidRDefault="005E5BF0" w:rsidP="00484D1D">
            <w:pPr>
              <w:rPr>
                <w:b/>
              </w:rPr>
            </w:pPr>
            <w:r w:rsidRPr="00A92186">
              <w:rPr>
                <w:b/>
              </w:rPr>
              <w:t>Gereed</w:t>
            </w:r>
          </w:p>
        </w:tc>
      </w:tr>
      <w:tr w:rsidR="005E5BF0" w:rsidRPr="00C63FDB" w14:paraId="4615FAF3" w14:textId="77777777" w:rsidTr="00484D1D">
        <w:trPr>
          <w:cantSplit/>
          <w:trHeight w:val="397"/>
        </w:trPr>
        <w:tc>
          <w:tcPr>
            <w:tcW w:w="4361" w:type="dxa"/>
            <w:vAlign w:val="center"/>
          </w:tcPr>
          <w:p w14:paraId="5579B99E" w14:textId="77777777" w:rsidR="005E5BF0" w:rsidRPr="005E5BF0" w:rsidRDefault="005E5BF0" w:rsidP="00484D1D">
            <w:pPr>
              <w:pStyle w:val="Tabelbody"/>
              <w:spacing w:after="0"/>
              <w:rPr>
                <w:sz w:val="20"/>
                <w:rPrChange w:id="940" w:author="Auteur">
                  <w:rPr/>
                </w:rPrChange>
              </w:rPr>
            </w:pPr>
            <w:r w:rsidRPr="005E5BF0">
              <w:rPr>
                <w:sz w:val="20"/>
                <w:rPrChange w:id="941" w:author="Auteur">
                  <w:rPr/>
                </w:rPrChange>
              </w:rPr>
              <w:t>Projectplan: opzet en eerste invulling</w:t>
            </w:r>
          </w:p>
        </w:tc>
        <w:tc>
          <w:tcPr>
            <w:tcW w:w="1417" w:type="dxa"/>
            <w:vAlign w:val="center"/>
          </w:tcPr>
          <w:p w14:paraId="39D2C5E7" w14:textId="77777777" w:rsidR="005E5BF0" w:rsidRPr="005E5BF0" w:rsidRDefault="005E5BF0" w:rsidP="00484D1D">
            <w:pPr>
              <w:pStyle w:val="Tabelbody"/>
              <w:spacing w:after="0"/>
              <w:rPr>
                <w:sz w:val="20"/>
                <w:rPrChange w:id="942" w:author="Auteur">
                  <w:rPr/>
                </w:rPrChange>
              </w:rPr>
            </w:pPr>
            <w:r w:rsidRPr="005E5BF0">
              <w:rPr>
                <w:sz w:val="20"/>
                <w:rPrChange w:id="943" w:author="Auteur">
                  <w:rPr/>
                </w:rPrChange>
              </w:rPr>
              <w:t>1</w:t>
            </w:r>
          </w:p>
        </w:tc>
        <w:tc>
          <w:tcPr>
            <w:tcW w:w="1276" w:type="dxa"/>
            <w:vAlign w:val="center"/>
          </w:tcPr>
          <w:p w14:paraId="65FF1126" w14:textId="77777777" w:rsidR="005E5BF0" w:rsidRPr="005E5BF0" w:rsidRDefault="005E5BF0" w:rsidP="00484D1D">
            <w:pPr>
              <w:pStyle w:val="Tabelbody"/>
              <w:spacing w:after="0"/>
              <w:rPr>
                <w:sz w:val="20"/>
                <w:rPrChange w:id="944" w:author="Auteur">
                  <w:rPr/>
                </w:rPrChange>
              </w:rPr>
            </w:pPr>
            <w:r w:rsidRPr="005E5BF0">
              <w:rPr>
                <w:sz w:val="20"/>
                <w:rPrChange w:id="945" w:author="Auteur">
                  <w:rPr/>
                </w:rPrChange>
              </w:rPr>
              <w:t>05-02-2018</w:t>
            </w:r>
          </w:p>
        </w:tc>
        <w:tc>
          <w:tcPr>
            <w:tcW w:w="1446" w:type="dxa"/>
            <w:vAlign w:val="center"/>
          </w:tcPr>
          <w:p w14:paraId="0541BDAB" w14:textId="77777777" w:rsidR="005E5BF0" w:rsidRPr="005E5BF0" w:rsidRDefault="005E5BF0" w:rsidP="00484D1D">
            <w:pPr>
              <w:pStyle w:val="Tabelbody"/>
              <w:spacing w:after="0"/>
              <w:rPr>
                <w:sz w:val="20"/>
                <w:rPrChange w:id="946" w:author="Auteur">
                  <w:rPr/>
                </w:rPrChange>
              </w:rPr>
            </w:pPr>
            <w:r w:rsidRPr="005E5BF0">
              <w:rPr>
                <w:sz w:val="20"/>
                <w:rPrChange w:id="947" w:author="Auteur">
                  <w:rPr/>
                </w:rPrChange>
              </w:rPr>
              <w:t>05-02-2018</w:t>
            </w:r>
          </w:p>
        </w:tc>
      </w:tr>
      <w:tr w:rsidR="005E5BF0" w:rsidRPr="00C63FDB" w14:paraId="356B6AC9" w14:textId="77777777" w:rsidTr="00484D1D">
        <w:trPr>
          <w:cantSplit/>
          <w:trHeight w:val="397"/>
        </w:trPr>
        <w:tc>
          <w:tcPr>
            <w:tcW w:w="4361" w:type="dxa"/>
            <w:vAlign w:val="center"/>
          </w:tcPr>
          <w:p w14:paraId="54490E19" w14:textId="77777777" w:rsidR="005E5BF0" w:rsidRPr="005E5BF0" w:rsidRDefault="005E5BF0" w:rsidP="00484D1D">
            <w:pPr>
              <w:pStyle w:val="Tabelbody"/>
              <w:spacing w:after="0"/>
              <w:rPr>
                <w:sz w:val="20"/>
                <w:rPrChange w:id="948" w:author="Auteur">
                  <w:rPr/>
                </w:rPrChange>
              </w:rPr>
            </w:pPr>
            <w:r w:rsidRPr="005E5BF0">
              <w:rPr>
                <w:sz w:val="20"/>
                <w:rPrChange w:id="949" w:author="Auteur">
                  <w:rPr/>
                </w:rPrChange>
              </w:rPr>
              <w:t>Projectplan: projectopdracht</w:t>
            </w:r>
          </w:p>
        </w:tc>
        <w:tc>
          <w:tcPr>
            <w:tcW w:w="1417" w:type="dxa"/>
            <w:vAlign w:val="center"/>
          </w:tcPr>
          <w:p w14:paraId="11AEBC69" w14:textId="77777777" w:rsidR="005E5BF0" w:rsidRPr="005E5BF0" w:rsidRDefault="005E5BF0" w:rsidP="00484D1D">
            <w:pPr>
              <w:pStyle w:val="Tabelbody"/>
              <w:spacing w:after="0"/>
              <w:rPr>
                <w:sz w:val="20"/>
                <w:rPrChange w:id="950" w:author="Auteur">
                  <w:rPr/>
                </w:rPrChange>
              </w:rPr>
            </w:pPr>
            <w:r w:rsidRPr="005E5BF0">
              <w:rPr>
                <w:sz w:val="20"/>
                <w:rPrChange w:id="951" w:author="Auteur">
                  <w:rPr/>
                </w:rPrChange>
              </w:rPr>
              <w:t>2</w:t>
            </w:r>
          </w:p>
        </w:tc>
        <w:tc>
          <w:tcPr>
            <w:tcW w:w="1276" w:type="dxa"/>
            <w:vAlign w:val="center"/>
          </w:tcPr>
          <w:p w14:paraId="777ECE20" w14:textId="77777777" w:rsidR="005E5BF0" w:rsidRPr="005E5BF0" w:rsidRDefault="005E5BF0" w:rsidP="00484D1D">
            <w:pPr>
              <w:pStyle w:val="Tabelbody"/>
              <w:spacing w:after="0"/>
              <w:rPr>
                <w:sz w:val="20"/>
                <w:rPrChange w:id="952" w:author="Auteur">
                  <w:rPr/>
                </w:rPrChange>
              </w:rPr>
            </w:pPr>
            <w:r w:rsidRPr="005E5BF0">
              <w:rPr>
                <w:sz w:val="20"/>
                <w:rPrChange w:id="953" w:author="Auteur">
                  <w:rPr/>
                </w:rPrChange>
              </w:rPr>
              <w:t>06-02-2018</w:t>
            </w:r>
          </w:p>
        </w:tc>
        <w:tc>
          <w:tcPr>
            <w:tcW w:w="1446" w:type="dxa"/>
            <w:vAlign w:val="center"/>
          </w:tcPr>
          <w:p w14:paraId="56B6947D" w14:textId="77777777" w:rsidR="005E5BF0" w:rsidRPr="005E5BF0" w:rsidRDefault="005E5BF0" w:rsidP="00484D1D">
            <w:pPr>
              <w:pStyle w:val="Tabelbody"/>
              <w:spacing w:after="0"/>
              <w:rPr>
                <w:sz w:val="20"/>
                <w:rPrChange w:id="954" w:author="Auteur">
                  <w:rPr/>
                </w:rPrChange>
              </w:rPr>
            </w:pPr>
            <w:r w:rsidRPr="005E5BF0">
              <w:rPr>
                <w:sz w:val="20"/>
                <w:rPrChange w:id="955" w:author="Auteur">
                  <w:rPr/>
                </w:rPrChange>
              </w:rPr>
              <w:t>07-02-2018</w:t>
            </w:r>
          </w:p>
        </w:tc>
      </w:tr>
      <w:tr w:rsidR="005E5BF0" w:rsidRPr="00C63FDB" w14:paraId="2C882741" w14:textId="77777777" w:rsidTr="00484D1D">
        <w:trPr>
          <w:cantSplit/>
          <w:trHeight w:val="397"/>
        </w:trPr>
        <w:tc>
          <w:tcPr>
            <w:tcW w:w="4361" w:type="dxa"/>
            <w:vAlign w:val="center"/>
          </w:tcPr>
          <w:p w14:paraId="74EC5FA8" w14:textId="77777777" w:rsidR="005E5BF0" w:rsidRPr="005E5BF0" w:rsidRDefault="005E5BF0" w:rsidP="00484D1D">
            <w:pPr>
              <w:pStyle w:val="Tabelbody"/>
              <w:spacing w:after="0"/>
              <w:rPr>
                <w:sz w:val="20"/>
                <w:rPrChange w:id="956" w:author="Auteur">
                  <w:rPr/>
                </w:rPrChange>
              </w:rPr>
            </w:pPr>
            <w:r w:rsidRPr="005E5BF0">
              <w:rPr>
                <w:sz w:val="20"/>
                <w:rPrChange w:id="957" w:author="Auteur">
                  <w:rPr/>
                </w:rPrChange>
              </w:rPr>
              <w:t>Projectplan: Activiteiten en planning</w:t>
            </w:r>
          </w:p>
        </w:tc>
        <w:tc>
          <w:tcPr>
            <w:tcW w:w="1417" w:type="dxa"/>
            <w:vAlign w:val="center"/>
          </w:tcPr>
          <w:p w14:paraId="2B1EAA8A" w14:textId="77777777" w:rsidR="005E5BF0" w:rsidRPr="005E5BF0" w:rsidRDefault="005E5BF0" w:rsidP="00484D1D">
            <w:pPr>
              <w:pStyle w:val="Tabelbody"/>
              <w:spacing w:after="0"/>
              <w:rPr>
                <w:sz w:val="20"/>
                <w:rPrChange w:id="958" w:author="Auteur">
                  <w:rPr/>
                </w:rPrChange>
              </w:rPr>
            </w:pPr>
            <w:r w:rsidRPr="005E5BF0">
              <w:rPr>
                <w:sz w:val="20"/>
                <w:rPrChange w:id="959" w:author="Auteur">
                  <w:rPr/>
                </w:rPrChange>
              </w:rPr>
              <w:t>2</w:t>
            </w:r>
          </w:p>
        </w:tc>
        <w:tc>
          <w:tcPr>
            <w:tcW w:w="1276" w:type="dxa"/>
            <w:vAlign w:val="center"/>
          </w:tcPr>
          <w:p w14:paraId="5281495F" w14:textId="77777777" w:rsidR="005E5BF0" w:rsidRPr="005E5BF0" w:rsidRDefault="005E5BF0" w:rsidP="00484D1D">
            <w:pPr>
              <w:pStyle w:val="Tabelbody"/>
              <w:spacing w:after="0"/>
              <w:rPr>
                <w:sz w:val="20"/>
                <w:rPrChange w:id="960" w:author="Auteur">
                  <w:rPr/>
                </w:rPrChange>
              </w:rPr>
            </w:pPr>
            <w:r w:rsidRPr="005E5BF0">
              <w:rPr>
                <w:sz w:val="20"/>
                <w:rPrChange w:id="961" w:author="Auteur">
                  <w:rPr/>
                </w:rPrChange>
              </w:rPr>
              <w:t>08-02-2018</w:t>
            </w:r>
          </w:p>
        </w:tc>
        <w:tc>
          <w:tcPr>
            <w:tcW w:w="1446" w:type="dxa"/>
            <w:vAlign w:val="center"/>
          </w:tcPr>
          <w:p w14:paraId="44E8A82A" w14:textId="77777777" w:rsidR="005E5BF0" w:rsidRPr="005E5BF0" w:rsidRDefault="005E5BF0" w:rsidP="00484D1D">
            <w:pPr>
              <w:pStyle w:val="Tabelbody"/>
              <w:spacing w:after="0"/>
              <w:rPr>
                <w:sz w:val="20"/>
                <w:rPrChange w:id="962" w:author="Auteur">
                  <w:rPr/>
                </w:rPrChange>
              </w:rPr>
            </w:pPr>
            <w:r w:rsidRPr="005E5BF0">
              <w:rPr>
                <w:sz w:val="20"/>
                <w:rPrChange w:id="963" w:author="Auteur">
                  <w:rPr/>
                </w:rPrChange>
              </w:rPr>
              <w:t>05-02-2018</w:t>
            </w:r>
          </w:p>
        </w:tc>
      </w:tr>
      <w:tr w:rsidR="005E5BF0" w:rsidRPr="00C63FDB" w14:paraId="77A8187C" w14:textId="77777777" w:rsidTr="00484D1D">
        <w:trPr>
          <w:cantSplit/>
          <w:trHeight w:val="397"/>
        </w:trPr>
        <w:tc>
          <w:tcPr>
            <w:tcW w:w="4361" w:type="dxa"/>
            <w:vAlign w:val="center"/>
          </w:tcPr>
          <w:p w14:paraId="7E56B3D6" w14:textId="77777777" w:rsidR="005E5BF0" w:rsidRPr="005E5BF0" w:rsidRDefault="005E5BF0" w:rsidP="00484D1D">
            <w:pPr>
              <w:pStyle w:val="Tabelbody"/>
              <w:spacing w:after="0"/>
              <w:rPr>
                <w:sz w:val="20"/>
                <w:rPrChange w:id="964" w:author="Auteur">
                  <w:rPr/>
                </w:rPrChange>
              </w:rPr>
            </w:pPr>
            <w:r w:rsidRPr="005E5BF0">
              <w:rPr>
                <w:sz w:val="20"/>
                <w:rPrChange w:id="965" w:author="Auteur">
                  <w:rPr/>
                </w:rPrChange>
              </w:rPr>
              <w:t>Projectplan: Feedback verwerken</w:t>
            </w:r>
          </w:p>
        </w:tc>
        <w:tc>
          <w:tcPr>
            <w:tcW w:w="1417" w:type="dxa"/>
            <w:vAlign w:val="center"/>
          </w:tcPr>
          <w:p w14:paraId="5F3E2708" w14:textId="77777777" w:rsidR="005E5BF0" w:rsidRPr="005E5BF0" w:rsidRDefault="005E5BF0" w:rsidP="00484D1D">
            <w:pPr>
              <w:pStyle w:val="Tabelbody"/>
              <w:spacing w:after="0"/>
              <w:rPr>
                <w:sz w:val="20"/>
                <w:rPrChange w:id="966" w:author="Auteur">
                  <w:rPr/>
                </w:rPrChange>
              </w:rPr>
            </w:pPr>
            <w:r w:rsidRPr="005E5BF0">
              <w:rPr>
                <w:sz w:val="20"/>
                <w:rPrChange w:id="967" w:author="Auteur">
                  <w:rPr/>
                </w:rPrChange>
              </w:rPr>
              <w:t>1-2</w:t>
            </w:r>
          </w:p>
        </w:tc>
        <w:tc>
          <w:tcPr>
            <w:tcW w:w="1276" w:type="dxa"/>
            <w:vAlign w:val="center"/>
          </w:tcPr>
          <w:p w14:paraId="6E6C3558" w14:textId="77777777" w:rsidR="005E5BF0" w:rsidRPr="005E5BF0" w:rsidRDefault="005E5BF0" w:rsidP="00484D1D">
            <w:pPr>
              <w:pStyle w:val="Tabelbody"/>
              <w:spacing w:after="0"/>
              <w:rPr>
                <w:sz w:val="20"/>
                <w:rPrChange w:id="968" w:author="Auteur">
                  <w:rPr/>
                </w:rPrChange>
              </w:rPr>
            </w:pPr>
            <w:r w:rsidRPr="005E5BF0">
              <w:rPr>
                <w:sz w:val="20"/>
                <w:rPrChange w:id="969" w:author="Auteur">
                  <w:rPr/>
                </w:rPrChange>
              </w:rPr>
              <w:t>?</w:t>
            </w:r>
          </w:p>
        </w:tc>
        <w:tc>
          <w:tcPr>
            <w:tcW w:w="1446" w:type="dxa"/>
            <w:vAlign w:val="center"/>
          </w:tcPr>
          <w:p w14:paraId="48477032" w14:textId="77777777" w:rsidR="005E5BF0" w:rsidRPr="005E5BF0" w:rsidRDefault="005E5BF0" w:rsidP="00484D1D">
            <w:pPr>
              <w:pStyle w:val="Tabelbody"/>
              <w:spacing w:after="0"/>
              <w:rPr>
                <w:sz w:val="20"/>
                <w:rPrChange w:id="970" w:author="Auteur">
                  <w:rPr/>
                </w:rPrChange>
              </w:rPr>
            </w:pPr>
            <w:r w:rsidRPr="005E5BF0">
              <w:rPr>
                <w:sz w:val="20"/>
                <w:rPrChange w:id="971" w:author="Auteur">
                  <w:rPr/>
                </w:rPrChange>
              </w:rPr>
              <w:t>?</w:t>
            </w:r>
          </w:p>
        </w:tc>
      </w:tr>
      <w:tr w:rsidR="005E5BF0" w:rsidRPr="00C63FDB" w14:paraId="295B50EF" w14:textId="77777777" w:rsidTr="00484D1D">
        <w:trPr>
          <w:cantSplit/>
          <w:trHeight w:val="636"/>
        </w:trPr>
        <w:tc>
          <w:tcPr>
            <w:tcW w:w="4361" w:type="dxa"/>
            <w:vAlign w:val="center"/>
          </w:tcPr>
          <w:p w14:paraId="06C04396" w14:textId="77777777" w:rsidR="005E5BF0" w:rsidRPr="005E5BF0" w:rsidRDefault="005E5BF0" w:rsidP="00484D1D">
            <w:pPr>
              <w:pStyle w:val="Tabelbody"/>
              <w:spacing w:after="0"/>
              <w:rPr>
                <w:sz w:val="20"/>
                <w:rPrChange w:id="972" w:author="Auteur">
                  <w:rPr/>
                </w:rPrChange>
              </w:rPr>
            </w:pPr>
            <w:r w:rsidRPr="005E5BF0">
              <w:rPr>
                <w:sz w:val="20"/>
                <w:rPrChange w:id="973" w:author="Auteur">
                  <w:rPr/>
                </w:rPrChange>
              </w:rPr>
              <w:t>Bestuderen applicatie vorige stagiair</w:t>
            </w:r>
          </w:p>
          <w:p w14:paraId="18ED92C2" w14:textId="77777777" w:rsidR="005E5BF0" w:rsidRPr="005E5BF0" w:rsidRDefault="005E5BF0" w:rsidP="00484D1D">
            <w:pPr>
              <w:pStyle w:val="Tabelbody"/>
              <w:spacing w:after="0"/>
              <w:rPr>
                <w:sz w:val="20"/>
                <w:rPrChange w:id="974" w:author="Auteur">
                  <w:rPr/>
                </w:rPrChange>
              </w:rPr>
            </w:pPr>
            <w:r w:rsidRPr="005E5BF0">
              <w:rPr>
                <w:sz w:val="20"/>
                <w:rPrChange w:id="975" w:author="Auteur">
                  <w:rPr/>
                </w:rPrChange>
              </w:rPr>
              <w:t>(tijdens het projectplan schrijven)</w:t>
            </w:r>
          </w:p>
        </w:tc>
        <w:tc>
          <w:tcPr>
            <w:tcW w:w="1417" w:type="dxa"/>
            <w:vAlign w:val="center"/>
          </w:tcPr>
          <w:p w14:paraId="6D23D7F8" w14:textId="77777777" w:rsidR="005E5BF0" w:rsidRPr="005E5BF0" w:rsidRDefault="005E5BF0" w:rsidP="00484D1D">
            <w:pPr>
              <w:pStyle w:val="Tabelbody"/>
              <w:spacing w:after="0"/>
              <w:rPr>
                <w:sz w:val="20"/>
                <w:rPrChange w:id="976" w:author="Auteur">
                  <w:rPr/>
                </w:rPrChange>
              </w:rPr>
            </w:pPr>
            <w:r w:rsidRPr="005E5BF0">
              <w:rPr>
                <w:sz w:val="20"/>
                <w:rPrChange w:id="977" w:author="Auteur">
                  <w:rPr/>
                </w:rPrChange>
              </w:rPr>
              <w:t>4</w:t>
            </w:r>
          </w:p>
        </w:tc>
        <w:tc>
          <w:tcPr>
            <w:tcW w:w="1276" w:type="dxa"/>
            <w:vAlign w:val="center"/>
          </w:tcPr>
          <w:p w14:paraId="1321277A" w14:textId="77777777" w:rsidR="005E5BF0" w:rsidRPr="005E5BF0" w:rsidRDefault="005E5BF0" w:rsidP="00484D1D">
            <w:pPr>
              <w:pStyle w:val="Tabelbody"/>
              <w:spacing w:after="0"/>
              <w:rPr>
                <w:sz w:val="20"/>
                <w:rPrChange w:id="978" w:author="Auteur">
                  <w:rPr/>
                </w:rPrChange>
              </w:rPr>
            </w:pPr>
            <w:r w:rsidRPr="005E5BF0">
              <w:rPr>
                <w:sz w:val="20"/>
                <w:rPrChange w:id="979" w:author="Auteur">
                  <w:rPr/>
                </w:rPrChange>
              </w:rPr>
              <w:t>05-02-2018</w:t>
            </w:r>
          </w:p>
        </w:tc>
        <w:tc>
          <w:tcPr>
            <w:tcW w:w="1446" w:type="dxa"/>
            <w:vAlign w:val="center"/>
          </w:tcPr>
          <w:p w14:paraId="79F439D3" w14:textId="77777777" w:rsidR="005E5BF0" w:rsidRPr="005E5BF0" w:rsidRDefault="005E5BF0" w:rsidP="00484D1D">
            <w:pPr>
              <w:pStyle w:val="Tabelbody"/>
              <w:spacing w:after="0"/>
              <w:rPr>
                <w:sz w:val="20"/>
                <w:rPrChange w:id="980" w:author="Auteur">
                  <w:rPr/>
                </w:rPrChange>
              </w:rPr>
            </w:pPr>
            <w:r w:rsidRPr="005E5BF0">
              <w:rPr>
                <w:sz w:val="20"/>
                <w:rPrChange w:id="981" w:author="Auteur">
                  <w:rPr/>
                </w:rPrChange>
              </w:rPr>
              <w:t>16-02-2018</w:t>
            </w:r>
          </w:p>
        </w:tc>
      </w:tr>
    </w:tbl>
    <w:p w14:paraId="2F3CAF47" w14:textId="77777777" w:rsidR="005E5BF0" w:rsidRPr="00195CBF" w:rsidRDefault="005E5BF0" w:rsidP="00484D1D">
      <w:pPr>
        <w:rPr>
          <w:sz w:val="2"/>
          <w:szCs w:val="2"/>
        </w:rPr>
      </w:pPr>
    </w:p>
    <w:p w14:paraId="461CF116" w14:textId="77777777" w:rsidR="005E5BF0" w:rsidRDefault="005E5BF0" w:rsidP="00484D1D"/>
    <w:p w14:paraId="5F59BEF8" w14:textId="77777777" w:rsidR="005E5BF0" w:rsidRDefault="005E5BF0" w:rsidP="00484D1D">
      <w:r>
        <w:t>*Het bestuderen van de vorige applicatie zal speciaal tijd vooruit getrokken worden. Dit betekent niet dat er daarna niet nog een keer wordt teruggekeken naar de Huidige configuratietool mocht dat nodig zijn.</w:t>
      </w:r>
      <w:r>
        <w:br w:type="page"/>
      </w:r>
    </w:p>
    <w:p w14:paraId="1100121A" w14:textId="77777777" w:rsidR="005E5BF0" w:rsidRDefault="005E5BF0" w:rsidP="00484D1D">
      <w:pPr>
        <w:pStyle w:val="Kop2"/>
        <w:keepNext w:val="0"/>
        <w:tabs>
          <w:tab w:val="num" w:pos="709"/>
        </w:tabs>
        <w:ind w:left="709" w:hanging="709"/>
      </w:pPr>
      <w:bookmarkStart w:id="982" w:name="_Toc507663557"/>
      <w:bookmarkStart w:id="983" w:name="_Toc437980093"/>
      <w:bookmarkStart w:id="984" w:name="_Toc505599952"/>
      <w:bookmarkStart w:id="985" w:name="_Toc517033734"/>
      <w:r>
        <w:lastRenderedPageBreak/>
        <w:t xml:space="preserve">Detaillering </w:t>
      </w:r>
      <w:r w:rsidRPr="00492252">
        <w:t>Fase</w:t>
      </w:r>
      <w:bookmarkEnd w:id="982"/>
      <w:bookmarkEnd w:id="985"/>
      <w:r w:rsidRPr="00492252">
        <w:t xml:space="preserve"> </w:t>
      </w:r>
      <w:bookmarkEnd w:id="983"/>
      <w:bookmarkEnd w:id="984"/>
    </w:p>
    <w:p w14:paraId="4AC33966" w14:textId="77777777" w:rsidR="005E5BF0" w:rsidRPr="00A92186" w:rsidRDefault="005E5BF0" w:rsidP="00484D1D"/>
    <w:p w14:paraId="3E7DE29C" w14:textId="77777777" w:rsidR="005E5BF0" w:rsidRPr="00492252" w:rsidRDefault="005E5BF0" w:rsidP="00484D1D">
      <w:pPr>
        <w:pStyle w:val="Kop3"/>
        <w:keepNext w:val="0"/>
        <w:tabs>
          <w:tab w:val="num" w:pos="709"/>
        </w:tabs>
        <w:spacing w:before="120" w:after="0"/>
        <w:ind w:left="1701" w:hanging="1701"/>
      </w:pPr>
      <w:bookmarkStart w:id="986" w:name="_Toc507663558"/>
      <w:bookmarkStart w:id="987" w:name="_Toc517033735"/>
      <w:r w:rsidRPr="00EF465E">
        <w:t>Omschrijving</w:t>
      </w:r>
      <w:r w:rsidRPr="00492252">
        <w:t xml:space="preserve"> en aanpak</w:t>
      </w:r>
      <w:bookmarkEnd w:id="986"/>
      <w:bookmarkEnd w:id="987"/>
    </w:p>
    <w:p w14:paraId="7E6B4B5E" w14:textId="77777777" w:rsidR="005E5BF0" w:rsidRDefault="005E5BF0" w:rsidP="00484D1D">
      <w:r>
        <w:t>In deze fase worden functionele requirements uitgewerkt en bijgesteld (van de vorige stagiair). Hiermee zullen de verdere specificaties van de applicatie verduidelijkt worden. Er wordt in deze fase gecontroleerd of het huidige Software architectuur document (SAD) voldoet en of er aanpassingen in plaats moeten vinden vanwege nieuwe functionaliteiten.</w:t>
      </w:r>
    </w:p>
    <w:p w14:paraId="75374709" w14:textId="77777777" w:rsidR="005E5BF0" w:rsidRDefault="005E5BF0" w:rsidP="00484D1D">
      <w:r>
        <w:t>Ook zal het projectplan definitief worden gemaakt en er zullen verbeteringen aan komen mocht dit nog nodig zijn.</w:t>
      </w:r>
    </w:p>
    <w:p w14:paraId="64AD2811" w14:textId="77777777" w:rsidR="005E5BF0" w:rsidRPr="00492252" w:rsidRDefault="005E5BF0" w:rsidP="00484D1D"/>
    <w:p w14:paraId="61E7017F" w14:textId="77777777" w:rsidR="005E5BF0" w:rsidRDefault="005E5BF0" w:rsidP="00484D1D">
      <w:pPr>
        <w:pStyle w:val="Kop3"/>
        <w:keepNext w:val="0"/>
        <w:tabs>
          <w:tab w:val="num" w:pos="709"/>
        </w:tabs>
        <w:spacing w:before="120" w:after="0"/>
        <w:ind w:left="1701" w:hanging="1701"/>
      </w:pPr>
      <w:bookmarkStart w:id="988" w:name="_Toc507663559"/>
      <w:bookmarkStart w:id="989" w:name="_Toc517033736"/>
      <w:r w:rsidRPr="00492252">
        <w:t>Eindproducten</w:t>
      </w:r>
      <w:bookmarkEnd w:id="988"/>
      <w:bookmarkEnd w:id="989"/>
    </w:p>
    <w:p w14:paraId="76313F7F" w14:textId="77777777" w:rsidR="005E5BF0" w:rsidRDefault="005E5BF0" w:rsidP="005E5BF0">
      <w:pPr>
        <w:pStyle w:val="Lijstalinea"/>
        <w:numPr>
          <w:ilvl w:val="0"/>
          <w:numId w:val="162"/>
        </w:numPr>
      </w:pPr>
      <w:r>
        <w:t>Nieuw use cases document</w:t>
      </w:r>
      <w:r>
        <w:tab/>
      </w:r>
      <w:r>
        <w:tab/>
        <w:t>(geüpdatete versie)</w:t>
      </w:r>
    </w:p>
    <w:p w14:paraId="5A5DED96" w14:textId="77777777" w:rsidR="005E5BF0" w:rsidRDefault="005E5BF0" w:rsidP="005E5BF0">
      <w:pPr>
        <w:pStyle w:val="Lijstalinea"/>
        <w:numPr>
          <w:ilvl w:val="0"/>
          <w:numId w:val="162"/>
        </w:numPr>
      </w:pPr>
      <w:r>
        <w:t>Nieuw requirement document</w:t>
      </w:r>
      <w:r>
        <w:tab/>
      </w:r>
    </w:p>
    <w:p w14:paraId="60707679" w14:textId="77777777" w:rsidR="005E5BF0" w:rsidRDefault="005E5BF0" w:rsidP="005E5BF0">
      <w:pPr>
        <w:pStyle w:val="Lijstalinea"/>
        <w:numPr>
          <w:ilvl w:val="0"/>
          <w:numId w:val="162"/>
        </w:numPr>
      </w:pPr>
      <w:r>
        <w:t>Verbeterd projectplan</w:t>
      </w:r>
      <w:r>
        <w:tab/>
      </w:r>
      <w:r>
        <w:tab/>
      </w:r>
      <w:r>
        <w:tab/>
        <w:t>(mocht dit nog nodig zijn)</w:t>
      </w:r>
    </w:p>
    <w:p w14:paraId="557DD7C6" w14:textId="77777777" w:rsidR="005E5BF0" w:rsidRDefault="005E5BF0" w:rsidP="005E5BF0">
      <w:pPr>
        <w:pStyle w:val="Lijstalinea"/>
        <w:numPr>
          <w:ilvl w:val="0"/>
          <w:numId w:val="162"/>
        </w:numPr>
      </w:pPr>
      <w:r>
        <w:t xml:space="preserve">Software architectuur document </w:t>
      </w:r>
      <w:r>
        <w:tab/>
        <w:t>(geüpdatete versie)</w:t>
      </w:r>
    </w:p>
    <w:p w14:paraId="57CB9C46" w14:textId="77777777" w:rsidR="005E5BF0" w:rsidRPr="009C035C" w:rsidRDefault="005E5BF0" w:rsidP="005E5BF0">
      <w:pPr>
        <w:pStyle w:val="Lijstalinea"/>
        <w:numPr>
          <w:ilvl w:val="0"/>
          <w:numId w:val="162"/>
        </w:numPr>
      </w:pPr>
      <w:r>
        <w:t>GUI-design</w:t>
      </w:r>
      <w:r>
        <w:tab/>
      </w:r>
      <w:r>
        <w:tab/>
      </w:r>
      <w:r>
        <w:tab/>
      </w:r>
      <w:r>
        <w:tab/>
        <w:t>(geüpdatete versie)</w:t>
      </w:r>
    </w:p>
    <w:p w14:paraId="3936FF00" w14:textId="77777777" w:rsidR="005E5BF0" w:rsidRPr="00492252" w:rsidRDefault="005E5BF0" w:rsidP="00484D1D"/>
    <w:p w14:paraId="0DE1671D" w14:textId="77777777" w:rsidR="005E5BF0" w:rsidRDefault="005E5BF0" w:rsidP="00484D1D">
      <w:pPr>
        <w:pStyle w:val="Kop3"/>
        <w:keepNext w:val="0"/>
        <w:tabs>
          <w:tab w:val="num" w:pos="709"/>
        </w:tabs>
        <w:spacing w:before="120" w:after="0"/>
        <w:ind w:left="1701" w:hanging="1701"/>
      </w:pPr>
      <w:bookmarkStart w:id="990" w:name="_Toc507663560"/>
      <w:bookmarkStart w:id="991" w:name="_Toc517033737"/>
      <w:r w:rsidRPr="00492252">
        <w:t>Startvoorwaarden</w:t>
      </w:r>
      <w:bookmarkEnd w:id="990"/>
      <w:bookmarkEnd w:id="991"/>
    </w:p>
    <w:p w14:paraId="1B3D7B49" w14:textId="77777777" w:rsidR="005E5BF0" w:rsidRDefault="005E5BF0" w:rsidP="005E5BF0">
      <w:pPr>
        <w:pStyle w:val="Lijstalinea"/>
        <w:numPr>
          <w:ilvl w:val="0"/>
          <w:numId w:val="163"/>
        </w:numPr>
      </w:pPr>
      <w:r>
        <w:t>Stagiair heeft goed de vorige stagiair zijn werk bestudeerd.</w:t>
      </w:r>
    </w:p>
    <w:p w14:paraId="20AF5864" w14:textId="77777777" w:rsidR="005E5BF0" w:rsidRDefault="005E5BF0" w:rsidP="005E5BF0">
      <w:pPr>
        <w:pStyle w:val="Lijstalinea"/>
        <w:numPr>
          <w:ilvl w:val="0"/>
          <w:numId w:val="163"/>
        </w:numPr>
      </w:pPr>
      <w:r>
        <w:t>Juiste tools zijn geïnstalleerd</w:t>
      </w:r>
    </w:p>
    <w:p w14:paraId="01DEC900" w14:textId="77777777" w:rsidR="005E5BF0" w:rsidRDefault="005E5BF0" w:rsidP="005E5BF0">
      <w:pPr>
        <w:pStyle w:val="Lijstalinea"/>
        <w:numPr>
          <w:ilvl w:val="1"/>
          <w:numId w:val="163"/>
        </w:numPr>
      </w:pPr>
      <w:r>
        <w:t xml:space="preserve">Visio </w:t>
      </w:r>
    </w:p>
    <w:p w14:paraId="5AD1C237" w14:textId="77777777" w:rsidR="005E5BF0" w:rsidRPr="000401E8" w:rsidDel="00607BFF" w:rsidRDefault="005E5BF0" w:rsidP="00484D1D">
      <w:pPr>
        <w:pStyle w:val="Lijstalinea"/>
        <w:numPr>
          <w:ilvl w:val="1"/>
          <w:numId w:val="29"/>
        </w:numPr>
        <w:rPr>
          <w:del w:id="992" w:author="Auteur"/>
        </w:rPr>
      </w:pPr>
      <w:commentRangeStart w:id="993"/>
      <w:del w:id="994" w:author="Auteur">
        <w:r w:rsidDel="00607BFF">
          <w:delText>Visual paradigm</w:delText>
        </w:r>
        <w:commentRangeEnd w:id="993"/>
        <w:r w:rsidDel="00607BFF">
          <w:rPr>
            <w:rStyle w:val="Verwijzingopmerking"/>
          </w:rPr>
          <w:commentReference w:id="993"/>
        </w:r>
      </w:del>
    </w:p>
    <w:p w14:paraId="3C14A12F" w14:textId="77777777" w:rsidR="005E5BF0" w:rsidRPr="00492252" w:rsidRDefault="005E5BF0" w:rsidP="00484D1D"/>
    <w:p w14:paraId="7E785373" w14:textId="77777777" w:rsidR="005E5BF0" w:rsidRDefault="005E5BF0" w:rsidP="00484D1D">
      <w:pPr>
        <w:pStyle w:val="Kop3"/>
        <w:keepNext w:val="0"/>
        <w:tabs>
          <w:tab w:val="num" w:pos="709"/>
        </w:tabs>
        <w:spacing w:before="120" w:after="0"/>
        <w:ind w:left="1701" w:hanging="1701"/>
      </w:pPr>
      <w:bookmarkStart w:id="995" w:name="_Toc507663561"/>
      <w:bookmarkStart w:id="996" w:name="_Toc517033738"/>
      <w:r w:rsidRPr="00492252">
        <w:t>Activiteitenlijst</w:t>
      </w:r>
      <w:bookmarkEnd w:id="995"/>
      <w:bookmarkEnd w:id="996"/>
    </w:p>
    <w:p w14:paraId="692658A3" w14:textId="77777777" w:rsidR="005E5BF0" w:rsidRPr="00F256FA" w:rsidRDefault="005E5BF0" w:rsidP="00484D1D">
      <w:r>
        <w:t>*Dit is een grove schets gebaseerd op paragraaf 4.2</w:t>
      </w:r>
    </w:p>
    <w:p w14:paraId="7F235AC6" w14:textId="77777777" w:rsidR="005E5BF0" w:rsidRPr="00B6071D" w:rsidRDefault="005E5BF0" w:rsidP="00484D1D"/>
    <w:tbl>
      <w:tblPr>
        <w:tblW w:w="8926"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4361"/>
        <w:gridCol w:w="1417"/>
        <w:gridCol w:w="1588"/>
        <w:gridCol w:w="1560"/>
      </w:tblGrid>
      <w:tr w:rsidR="005E5BF0" w:rsidRPr="00C63FDB" w14:paraId="009C505A" w14:textId="77777777" w:rsidTr="00484D1D">
        <w:trPr>
          <w:cantSplit/>
        </w:trPr>
        <w:tc>
          <w:tcPr>
            <w:tcW w:w="4361" w:type="dxa"/>
            <w:shd w:val="clear" w:color="auto" w:fill="FFFFFF" w:themeFill="background1"/>
          </w:tcPr>
          <w:p w14:paraId="0A5E5DE9" w14:textId="77777777" w:rsidR="005E5BF0" w:rsidRPr="00A92186" w:rsidRDefault="005E5BF0" w:rsidP="00484D1D">
            <w:pPr>
              <w:rPr>
                <w:b/>
              </w:rPr>
            </w:pPr>
            <w:r w:rsidRPr="00A92186">
              <w:rPr>
                <w:b/>
              </w:rPr>
              <w:t>Activiteit</w:t>
            </w:r>
          </w:p>
        </w:tc>
        <w:tc>
          <w:tcPr>
            <w:tcW w:w="1417" w:type="dxa"/>
            <w:shd w:val="clear" w:color="auto" w:fill="FFFFFF" w:themeFill="background1"/>
          </w:tcPr>
          <w:p w14:paraId="61457069" w14:textId="77777777" w:rsidR="005E5BF0" w:rsidRPr="00A92186" w:rsidRDefault="005E5BF0" w:rsidP="00484D1D">
            <w:pPr>
              <w:rPr>
                <w:b/>
              </w:rPr>
            </w:pPr>
            <w:r w:rsidRPr="00A92186">
              <w:rPr>
                <w:b/>
              </w:rPr>
              <w:t>Totaal aantal dagen</w:t>
            </w:r>
          </w:p>
        </w:tc>
        <w:tc>
          <w:tcPr>
            <w:tcW w:w="1588" w:type="dxa"/>
            <w:shd w:val="clear" w:color="auto" w:fill="FFFFFF" w:themeFill="background1"/>
          </w:tcPr>
          <w:p w14:paraId="3FF651E6" w14:textId="77777777" w:rsidR="005E5BF0" w:rsidRPr="00A92186" w:rsidRDefault="005E5BF0" w:rsidP="00484D1D">
            <w:pPr>
              <w:rPr>
                <w:b/>
              </w:rPr>
            </w:pPr>
            <w:r w:rsidRPr="00A92186">
              <w:rPr>
                <w:b/>
              </w:rPr>
              <w:t>Start</w:t>
            </w:r>
          </w:p>
        </w:tc>
        <w:tc>
          <w:tcPr>
            <w:tcW w:w="1560" w:type="dxa"/>
            <w:shd w:val="clear" w:color="auto" w:fill="FFFFFF" w:themeFill="background1"/>
          </w:tcPr>
          <w:p w14:paraId="67B0B1A7" w14:textId="77777777" w:rsidR="005E5BF0" w:rsidRPr="00A92186" w:rsidRDefault="005E5BF0" w:rsidP="00484D1D">
            <w:pPr>
              <w:rPr>
                <w:b/>
              </w:rPr>
            </w:pPr>
            <w:r w:rsidRPr="00A92186">
              <w:rPr>
                <w:b/>
              </w:rPr>
              <w:t>Gereed</w:t>
            </w:r>
          </w:p>
        </w:tc>
      </w:tr>
      <w:tr w:rsidR="005E5BF0" w:rsidRPr="00C63FDB" w14:paraId="30B30401" w14:textId="77777777" w:rsidTr="00484D1D">
        <w:trPr>
          <w:cantSplit/>
          <w:trHeight w:val="397"/>
        </w:trPr>
        <w:tc>
          <w:tcPr>
            <w:tcW w:w="4361" w:type="dxa"/>
            <w:vAlign w:val="center"/>
          </w:tcPr>
          <w:p w14:paraId="07C349C4" w14:textId="77777777" w:rsidR="005E5BF0" w:rsidRPr="005E5BF0" w:rsidRDefault="005E5BF0" w:rsidP="00484D1D">
            <w:pPr>
              <w:pStyle w:val="Tabelbody"/>
              <w:spacing w:after="0"/>
              <w:rPr>
                <w:sz w:val="20"/>
                <w:rPrChange w:id="997" w:author="Auteur">
                  <w:rPr/>
                </w:rPrChange>
              </w:rPr>
            </w:pPr>
            <w:r w:rsidRPr="005E5BF0">
              <w:rPr>
                <w:sz w:val="20"/>
                <w:rPrChange w:id="998" w:author="Auteur">
                  <w:rPr/>
                </w:rPrChange>
              </w:rPr>
              <w:t>Projectplan: verbeteren</w:t>
            </w:r>
          </w:p>
        </w:tc>
        <w:tc>
          <w:tcPr>
            <w:tcW w:w="1417" w:type="dxa"/>
            <w:vAlign w:val="center"/>
          </w:tcPr>
          <w:p w14:paraId="69F1991A" w14:textId="77777777" w:rsidR="005E5BF0" w:rsidRPr="005E5BF0" w:rsidRDefault="005E5BF0" w:rsidP="00484D1D">
            <w:pPr>
              <w:pStyle w:val="Tabelbody"/>
              <w:spacing w:after="0"/>
              <w:rPr>
                <w:sz w:val="20"/>
                <w:rPrChange w:id="999" w:author="Auteur">
                  <w:rPr/>
                </w:rPrChange>
              </w:rPr>
            </w:pPr>
            <w:del w:id="1000" w:author="Auteur">
              <w:r w:rsidRPr="005E5BF0" w:rsidDel="00607BFF">
                <w:rPr>
                  <w:sz w:val="20"/>
                  <w:rPrChange w:id="1001" w:author="Auteur">
                    <w:rPr/>
                  </w:rPrChange>
                </w:rPr>
                <w:delText>0-</w:delText>
              </w:r>
            </w:del>
            <w:r w:rsidRPr="005E5BF0">
              <w:rPr>
                <w:sz w:val="20"/>
                <w:rPrChange w:id="1002" w:author="Auteur">
                  <w:rPr/>
                </w:rPrChange>
              </w:rPr>
              <w:t>1</w:t>
            </w:r>
          </w:p>
        </w:tc>
        <w:tc>
          <w:tcPr>
            <w:tcW w:w="1588" w:type="dxa"/>
            <w:vAlign w:val="center"/>
          </w:tcPr>
          <w:p w14:paraId="748B68ED" w14:textId="77777777" w:rsidR="005E5BF0" w:rsidRPr="005E5BF0" w:rsidRDefault="005E5BF0" w:rsidP="00484D1D">
            <w:pPr>
              <w:pStyle w:val="Tabelbody"/>
              <w:spacing w:after="0"/>
              <w:rPr>
                <w:sz w:val="20"/>
                <w:rPrChange w:id="1003" w:author="Auteur">
                  <w:rPr/>
                </w:rPrChange>
              </w:rPr>
            </w:pPr>
            <w:r w:rsidRPr="005E5BF0">
              <w:rPr>
                <w:sz w:val="20"/>
                <w:rPrChange w:id="1004" w:author="Auteur">
                  <w:rPr/>
                </w:rPrChange>
              </w:rPr>
              <w:t>19-02-2018</w:t>
            </w:r>
          </w:p>
        </w:tc>
        <w:tc>
          <w:tcPr>
            <w:tcW w:w="1560" w:type="dxa"/>
            <w:vAlign w:val="center"/>
          </w:tcPr>
          <w:p w14:paraId="2345329A" w14:textId="77777777" w:rsidR="005E5BF0" w:rsidRPr="005E5BF0" w:rsidRDefault="005E5BF0" w:rsidP="00484D1D">
            <w:pPr>
              <w:pStyle w:val="Tabelbody"/>
              <w:spacing w:after="0"/>
              <w:rPr>
                <w:sz w:val="20"/>
                <w:rPrChange w:id="1005" w:author="Auteur">
                  <w:rPr/>
                </w:rPrChange>
              </w:rPr>
            </w:pPr>
            <w:r w:rsidRPr="005E5BF0">
              <w:rPr>
                <w:sz w:val="20"/>
                <w:rPrChange w:id="1006" w:author="Auteur">
                  <w:rPr/>
                </w:rPrChange>
              </w:rPr>
              <w:t>19-02-2018</w:t>
            </w:r>
          </w:p>
        </w:tc>
      </w:tr>
      <w:tr w:rsidR="005E5BF0" w:rsidRPr="00C63FDB" w14:paraId="02C996CA" w14:textId="77777777" w:rsidTr="00484D1D">
        <w:trPr>
          <w:cantSplit/>
          <w:trHeight w:val="397"/>
        </w:trPr>
        <w:tc>
          <w:tcPr>
            <w:tcW w:w="4361" w:type="dxa"/>
            <w:vAlign w:val="center"/>
          </w:tcPr>
          <w:p w14:paraId="5EAD6DD5" w14:textId="77777777" w:rsidR="005E5BF0" w:rsidRPr="005E5BF0" w:rsidRDefault="005E5BF0" w:rsidP="00484D1D">
            <w:pPr>
              <w:pStyle w:val="Tabelbody"/>
              <w:spacing w:after="0"/>
              <w:rPr>
                <w:sz w:val="20"/>
                <w:rPrChange w:id="1007" w:author="Auteur">
                  <w:rPr/>
                </w:rPrChange>
              </w:rPr>
            </w:pPr>
            <w:r w:rsidRPr="005E5BF0">
              <w:rPr>
                <w:sz w:val="20"/>
                <w:rPrChange w:id="1008" w:author="Auteur">
                  <w:rPr/>
                </w:rPrChange>
              </w:rPr>
              <w:t>MoSCoW: requirement document opstellen</w:t>
            </w:r>
          </w:p>
        </w:tc>
        <w:tc>
          <w:tcPr>
            <w:tcW w:w="1417" w:type="dxa"/>
            <w:vAlign w:val="center"/>
          </w:tcPr>
          <w:p w14:paraId="3E5B6B8E" w14:textId="77777777" w:rsidR="005E5BF0" w:rsidRPr="005E5BF0" w:rsidRDefault="005E5BF0" w:rsidP="00484D1D">
            <w:pPr>
              <w:pStyle w:val="Tabelbody"/>
              <w:spacing w:after="0"/>
              <w:rPr>
                <w:sz w:val="20"/>
                <w:rPrChange w:id="1009" w:author="Auteur">
                  <w:rPr/>
                </w:rPrChange>
              </w:rPr>
            </w:pPr>
            <w:r w:rsidRPr="005E5BF0">
              <w:rPr>
                <w:sz w:val="20"/>
                <w:rPrChange w:id="1010" w:author="Auteur">
                  <w:rPr/>
                </w:rPrChange>
              </w:rPr>
              <w:t>1</w:t>
            </w:r>
          </w:p>
        </w:tc>
        <w:tc>
          <w:tcPr>
            <w:tcW w:w="1588" w:type="dxa"/>
            <w:vAlign w:val="center"/>
          </w:tcPr>
          <w:p w14:paraId="543A04FF" w14:textId="77777777" w:rsidR="005E5BF0" w:rsidRPr="005E5BF0" w:rsidRDefault="005E5BF0" w:rsidP="00484D1D">
            <w:pPr>
              <w:pStyle w:val="Tabelbody"/>
              <w:spacing w:after="0"/>
              <w:rPr>
                <w:sz w:val="20"/>
                <w:rPrChange w:id="1011" w:author="Auteur">
                  <w:rPr/>
                </w:rPrChange>
              </w:rPr>
            </w:pPr>
            <w:r w:rsidRPr="005E5BF0">
              <w:rPr>
                <w:sz w:val="20"/>
                <w:rPrChange w:id="1012" w:author="Auteur">
                  <w:rPr/>
                </w:rPrChange>
              </w:rPr>
              <w:t>19-02-2018</w:t>
            </w:r>
          </w:p>
        </w:tc>
        <w:tc>
          <w:tcPr>
            <w:tcW w:w="1560" w:type="dxa"/>
            <w:vAlign w:val="center"/>
          </w:tcPr>
          <w:p w14:paraId="50DE7F61" w14:textId="77777777" w:rsidR="005E5BF0" w:rsidRPr="005E5BF0" w:rsidRDefault="005E5BF0" w:rsidP="00484D1D">
            <w:pPr>
              <w:pStyle w:val="Tabelbody"/>
              <w:spacing w:after="0"/>
              <w:rPr>
                <w:sz w:val="20"/>
                <w:rPrChange w:id="1013" w:author="Auteur">
                  <w:rPr/>
                </w:rPrChange>
              </w:rPr>
            </w:pPr>
            <w:r w:rsidRPr="005E5BF0">
              <w:rPr>
                <w:sz w:val="20"/>
                <w:rPrChange w:id="1014" w:author="Auteur">
                  <w:rPr/>
                </w:rPrChange>
              </w:rPr>
              <w:t>20-02-2018</w:t>
            </w:r>
          </w:p>
        </w:tc>
      </w:tr>
      <w:tr w:rsidR="005E5BF0" w:rsidRPr="00C63FDB" w14:paraId="67B728E6" w14:textId="77777777" w:rsidTr="00484D1D">
        <w:trPr>
          <w:cantSplit/>
          <w:trHeight w:val="397"/>
        </w:trPr>
        <w:tc>
          <w:tcPr>
            <w:tcW w:w="4361" w:type="dxa"/>
            <w:vAlign w:val="center"/>
          </w:tcPr>
          <w:p w14:paraId="0AAA821A" w14:textId="77777777" w:rsidR="005E5BF0" w:rsidRPr="005E5BF0" w:rsidRDefault="005E5BF0" w:rsidP="00484D1D">
            <w:pPr>
              <w:pStyle w:val="Tabelbody"/>
              <w:spacing w:after="0"/>
              <w:rPr>
                <w:sz w:val="20"/>
                <w:rPrChange w:id="1015" w:author="Auteur">
                  <w:rPr/>
                </w:rPrChange>
              </w:rPr>
            </w:pPr>
            <w:r w:rsidRPr="005E5BF0">
              <w:rPr>
                <w:sz w:val="20"/>
                <w:rPrChange w:id="1016" w:author="Auteur">
                  <w:rPr/>
                </w:rPrChange>
              </w:rPr>
              <w:t>Use case document: verbeteren/ herinrichten</w:t>
            </w:r>
          </w:p>
        </w:tc>
        <w:tc>
          <w:tcPr>
            <w:tcW w:w="1417" w:type="dxa"/>
            <w:vAlign w:val="center"/>
          </w:tcPr>
          <w:p w14:paraId="4A4DD432" w14:textId="77777777" w:rsidR="005E5BF0" w:rsidRPr="005E5BF0" w:rsidRDefault="005E5BF0" w:rsidP="00484D1D">
            <w:pPr>
              <w:pStyle w:val="Tabelbody"/>
              <w:spacing w:after="0"/>
              <w:rPr>
                <w:sz w:val="20"/>
                <w:rPrChange w:id="1017" w:author="Auteur">
                  <w:rPr/>
                </w:rPrChange>
              </w:rPr>
            </w:pPr>
            <w:r w:rsidRPr="005E5BF0">
              <w:rPr>
                <w:sz w:val="20"/>
                <w:rPrChange w:id="1018" w:author="Auteur">
                  <w:rPr/>
                </w:rPrChange>
              </w:rPr>
              <w:t>1</w:t>
            </w:r>
          </w:p>
        </w:tc>
        <w:tc>
          <w:tcPr>
            <w:tcW w:w="1588" w:type="dxa"/>
            <w:vAlign w:val="center"/>
          </w:tcPr>
          <w:p w14:paraId="26D26E34" w14:textId="77777777" w:rsidR="005E5BF0" w:rsidRPr="005E5BF0" w:rsidRDefault="005E5BF0" w:rsidP="00484D1D">
            <w:pPr>
              <w:pStyle w:val="Tabelbody"/>
              <w:spacing w:after="0"/>
              <w:rPr>
                <w:sz w:val="20"/>
                <w:rPrChange w:id="1019" w:author="Auteur">
                  <w:rPr/>
                </w:rPrChange>
              </w:rPr>
            </w:pPr>
            <w:r w:rsidRPr="005E5BF0">
              <w:rPr>
                <w:sz w:val="20"/>
                <w:rPrChange w:id="1020" w:author="Auteur">
                  <w:rPr/>
                </w:rPrChange>
              </w:rPr>
              <w:t>21-02-2018</w:t>
            </w:r>
          </w:p>
        </w:tc>
        <w:tc>
          <w:tcPr>
            <w:tcW w:w="1560" w:type="dxa"/>
            <w:vAlign w:val="center"/>
          </w:tcPr>
          <w:p w14:paraId="71DA8898" w14:textId="77777777" w:rsidR="005E5BF0" w:rsidRPr="005E5BF0" w:rsidRDefault="005E5BF0" w:rsidP="00484D1D">
            <w:pPr>
              <w:pStyle w:val="Tabelbody"/>
              <w:spacing w:after="0"/>
              <w:rPr>
                <w:sz w:val="20"/>
                <w:rPrChange w:id="1021" w:author="Auteur">
                  <w:rPr/>
                </w:rPrChange>
              </w:rPr>
            </w:pPr>
            <w:r w:rsidRPr="005E5BF0">
              <w:rPr>
                <w:sz w:val="20"/>
                <w:rPrChange w:id="1022" w:author="Auteur">
                  <w:rPr/>
                </w:rPrChange>
              </w:rPr>
              <w:t>23-02-2018</w:t>
            </w:r>
          </w:p>
        </w:tc>
      </w:tr>
      <w:tr w:rsidR="005E5BF0" w:rsidRPr="00C63FDB" w14:paraId="51FA42E9" w14:textId="77777777" w:rsidTr="00484D1D">
        <w:trPr>
          <w:cantSplit/>
          <w:trHeight w:val="397"/>
        </w:trPr>
        <w:tc>
          <w:tcPr>
            <w:tcW w:w="4361" w:type="dxa"/>
            <w:vAlign w:val="center"/>
          </w:tcPr>
          <w:p w14:paraId="78A8FF28" w14:textId="77777777" w:rsidR="005E5BF0" w:rsidRPr="005E5BF0" w:rsidRDefault="005E5BF0" w:rsidP="00484D1D">
            <w:pPr>
              <w:pStyle w:val="Tabelbody"/>
              <w:spacing w:after="0"/>
              <w:rPr>
                <w:sz w:val="20"/>
                <w:rPrChange w:id="1023" w:author="Auteur">
                  <w:rPr/>
                </w:rPrChange>
              </w:rPr>
            </w:pPr>
            <w:r w:rsidRPr="005E5BF0">
              <w:rPr>
                <w:sz w:val="20"/>
                <w:rPrChange w:id="1024" w:author="Auteur">
                  <w:rPr/>
                </w:rPrChange>
              </w:rPr>
              <w:t>Use case document: nieuwe requirement opstellen</w:t>
            </w:r>
          </w:p>
        </w:tc>
        <w:tc>
          <w:tcPr>
            <w:tcW w:w="1417" w:type="dxa"/>
            <w:vAlign w:val="center"/>
          </w:tcPr>
          <w:p w14:paraId="06518830" w14:textId="77777777" w:rsidR="005E5BF0" w:rsidRPr="005E5BF0" w:rsidRDefault="005E5BF0" w:rsidP="00484D1D">
            <w:pPr>
              <w:pStyle w:val="Tabelbody"/>
              <w:spacing w:after="0"/>
              <w:rPr>
                <w:sz w:val="20"/>
                <w:rPrChange w:id="1025" w:author="Auteur">
                  <w:rPr/>
                </w:rPrChange>
              </w:rPr>
            </w:pPr>
            <w:r w:rsidRPr="005E5BF0">
              <w:rPr>
                <w:sz w:val="20"/>
                <w:rPrChange w:id="1026" w:author="Auteur">
                  <w:rPr/>
                </w:rPrChange>
              </w:rPr>
              <w:t>1</w:t>
            </w:r>
          </w:p>
        </w:tc>
        <w:tc>
          <w:tcPr>
            <w:tcW w:w="1588" w:type="dxa"/>
            <w:vAlign w:val="center"/>
          </w:tcPr>
          <w:p w14:paraId="00E24739" w14:textId="77777777" w:rsidR="005E5BF0" w:rsidRPr="005E5BF0" w:rsidRDefault="005E5BF0" w:rsidP="00484D1D">
            <w:pPr>
              <w:pStyle w:val="Tabelbody"/>
              <w:spacing w:after="0"/>
              <w:rPr>
                <w:sz w:val="20"/>
                <w:rPrChange w:id="1027" w:author="Auteur">
                  <w:rPr/>
                </w:rPrChange>
              </w:rPr>
            </w:pPr>
            <w:r w:rsidRPr="005E5BF0">
              <w:rPr>
                <w:sz w:val="20"/>
                <w:rPrChange w:id="1028" w:author="Auteur">
                  <w:rPr/>
                </w:rPrChange>
              </w:rPr>
              <w:t>26-02-2018</w:t>
            </w:r>
          </w:p>
        </w:tc>
        <w:tc>
          <w:tcPr>
            <w:tcW w:w="1560" w:type="dxa"/>
            <w:vAlign w:val="center"/>
          </w:tcPr>
          <w:p w14:paraId="03D30883" w14:textId="77777777" w:rsidR="005E5BF0" w:rsidRPr="005E5BF0" w:rsidRDefault="005E5BF0" w:rsidP="00484D1D">
            <w:pPr>
              <w:pStyle w:val="Tabelbody"/>
              <w:spacing w:after="0"/>
              <w:rPr>
                <w:sz w:val="20"/>
                <w:rPrChange w:id="1029" w:author="Auteur">
                  <w:rPr/>
                </w:rPrChange>
              </w:rPr>
            </w:pPr>
            <w:r w:rsidRPr="005E5BF0">
              <w:rPr>
                <w:sz w:val="20"/>
                <w:rPrChange w:id="1030" w:author="Auteur">
                  <w:rPr/>
                </w:rPrChange>
              </w:rPr>
              <w:t>26-02-2018</w:t>
            </w:r>
          </w:p>
        </w:tc>
      </w:tr>
      <w:tr w:rsidR="005E5BF0" w:rsidRPr="00C63FDB" w14:paraId="3AA44B31" w14:textId="77777777" w:rsidTr="00484D1D">
        <w:trPr>
          <w:cantSplit/>
          <w:trHeight w:val="397"/>
        </w:trPr>
        <w:tc>
          <w:tcPr>
            <w:tcW w:w="4361" w:type="dxa"/>
            <w:vAlign w:val="center"/>
          </w:tcPr>
          <w:p w14:paraId="08E5C843" w14:textId="77777777" w:rsidR="005E5BF0" w:rsidRPr="005E5BF0" w:rsidRDefault="005E5BF0" w:rsidP="00484D1D">
            <w:pPr>
              <w:pStyle w:val="Tabelbody"/>
              <w:spacing w:after="0"/>
              <w:rPr>
                <w:sz w:val="20"/>
                <w:rPrChange w:id="1031" w:author="Auteur">
                  <w:rPr/>
                </w:rPrChange>
              </w:rPr>
            </w:pPr>
            <w:r w:rsidRPr="005E5BF0">
              <w:rPr>
                <w:sz w:val="20"/>
                <w:rPrChange w:id="1032" w:author="Auteur">
                  <w:rPr/>
                </w:rPrChange>
              </w:rPr>
              <w:t xml:space="preserve">SAD: </w:t>
            </w:r>
            <w:ins w:id="1033" w:author="Auteur">
              <w:r w:rsidRPr="005E5BF0">
                <w:rPr>
                  <w:sz w:val="20"/>
                  <w:rPrChange w:id="1034" w:author="Auteur">
                    <w:rPr/>
                  </w:rPrChange>
                </w:rPr>
                <w:t>Nieuw</w:t>
              </w:r>
            </w:ins>
            <w:del w:id="1035" w:author="Auteur">
              <w:r w:rsidRPr="005E5BF0" w:rsidDel="00445509">
                <w:rPr>
                  <w:sz w:val="20"/>
                  <w:rPrChange w:id="1036" w:author="Auteur">
                    <w:rPr/>
                  </w:rPrChange>
                </w:rPr>
                <w:delText>Alternatief</w:delText>
              </w:r>
            </w:del>
            <w:r w:rsidRPr="005E5BF0">
              <w:rPr>
                <w:sz w:val="20"/>
                <w:rPrChange w:id="1037" w:author="Auteur">
                  <w:rPr/>
                </w:rPrChange>
              </w:rPr>
              <w:t xml:space="preserve"> document opstellen met verbeteringen</w:t>
            </w:r>
            <w:ins w:id="1038" w:author="Auteur">
              <w:r w:rsidRPr="005E5BF0">
                <w:rPr>
                  <w:sz w:val="20"/>
                  <w:rPrChange w:id="1039" w:author="Auteur">
                    <w:rPr/>
                  </w:rPrChange>
                </w:rPr>
                <w:t xml:space="preserve">. </w:t>
              </w:r>
              <w:r w:rsidRPr="004A6FB9">
                <w:rPr>
                  <w:sz w:val="20"/>
                </w:rPr>
                <w:t>Afgeleid</w:t>
              </w:r>
              <w:r w:rsidRPr="005E5BF0">
                <w:rPr>
                  <w:sz w:val="20"/>
                  <w:rPrChange w:id="1040" w:author="Auteur">
                    <w:rPr/>
                  </w:rPrChange>
                </w:rPr>
                <w:t xml:space="preserve"> vanuit de huidige SAD</w:t>
              </w:r>
            </w:ins>
            <w:del w:id="1041" w:author="Auteur">
              <w:r w:rsidRPr="005E5BF0" w:rsidDel="00445509">
                <w:rPr>
                  <w:sz w:val="20"/>
                  <w:rPrChange w:id="1042" w:author="Auteur">
                    <w:rPr/>
                  </w:rPrChange>
                </w:rPr>
                <w:delText xml:space="preserve"> (kopiëren en daarna eigen ingeving erop toepassen)</w:delText>
              </w:r>
            </w:del>
          </w:p>
        </w:tc>
        <w:tc>
          <w:tcPr>
            <w:tcW w:w="1417" w:type="dxa"/>
            <w:vAlign w:val="center"/>
          </w:tcPr>
          <w:p w14:paraId="72405DDF" w14:textId="77777777" w:rsidR="005E5BF0" w:rsidRPr="005E5BF0" w:rsidRDefault="005E5BF0" w:rsidP="00484D1D">
            <w:pPr>
              <w:pStyle w:val="Tabelbody"/>
              <w:spacing w:after="0"/>
              <w:rPr>
                <w:sz w:val="20"/>
                <w:rPrChange w:id="1043" w:author="Auteur">
                  <w:rPr/>
                </w:rPrChange>
              </w:rPr>
            </w:pPr>
            <w:r w:rsidRPr="005E5BF0">
              <w:rPr>
                <w:sz w:val="20"/>
                <w:rPrChange w:id="1044" w:author="Auteur">
                  <w:rPr/>
                </w:rPrChange>
              </w:rPr>
              <w:t>4-6</w:t>
            </w:r>
          </w:p>
        </w:tc>
        <w:tc>
          <w:tcPr>
            <w:tcW w:w="1588" w:type="dxa"/>
            <w:vAlign w:val="center"/>
          </w:tcPr>
          <w:p w14:paraId="2A5E224F" w14:textId="77777777" w:rsidR="005E5BF0" w:rsidRPr="005E5BF0" w:rsidRDefault="005E5BF0" w:rsidP="00484D1D">
            <w:pPr>
              <w:pStyle w:val="Tabelbody"/>
              <w:spacing w:after="0"/>
              <w:rPr>
                <w:sz w:val="20"/>
                <w:rPrChange w:id="1045" w:author="Auteur">
                  <w:rPr/>
                </w:rPrChange>
              </w:rPr>
            </w:pPr>
            <w:r w:rsidRPr="005E5BF0">
              <w:rPr>
                <w:sz w:val="20"/>
                <w:rPrChange w:id="1046" w:author="Auteur">
                  <w:rPr/>
                </w:rPrChange>
              </w:rPr>
              <w:t>27-02-2018</w:t>
            </w:r>
          </w:p>
        </w:tc>
        <w:tc>
          <w:tcPr>
            <w:tcW w:w="1560" w:type="dxa"/>
            <w:vAlign w:val="center"/>
          </w:tcPr>
          <w:p w14:paraId="7856F28F" w14:textId="77777777" w:rsidR="005E5BF0" w:rsidRPr="005E5BF0" w:rsidRDefault="005E5BF0" w:rsidP="00484D1D">
            <w:pPr>
              <w:pStyle w:val="Tabelbody"/>
              <w:spacing w:after="0"/>
              <w:rPr>
                <w:sz w:val="20"/>
                <w:rPrChange w:id="1047" w:author="Auteur">
                  <w:rPr/>
                </w:rPrChange>
              </w:rPr>
            </w:pPr>
            <w:r w:rsidRPr="005E5BF0">
              <w:rPr>
                <w:sz w:val="20"/>
                <w:rPrChange w:id="1048" w:author="Auteur">
                  <w:rPr/>
                </w:rPrChange>
              </w:rPr>
              <w:t>2/6-03-2018</w:t>
            </w:r>
          </w:p>
        </w:tc>
      </w:tr>
      <w:tr w:rsidR="005E5BF0" w:rsidRPr="00C63FDB" w14:paraId="49E6AD09" w14:textId="77777777" w:rsidTr="00484D1D">
        <w:trPr>
          <w:cantSplit/>
          <w:trHeight w:val="397"/>
        </w:trPr>
        <w:tc>
          <w:tcPr>
            <w:tcW w:w="4361" w:type="dxa"/>
            <w:vAlign w:val="center"/>
          </w:tcPr>
          <w:p w14:paraId="4BE5585D" w14:textId="77777777" w:rsidR="005E5BF0" w:rsidRPr="005E5BF0" w:rsidRDefault="005E5BF0" w:rsidP="00484D1D">
            <w:pPr>
              <w:pStyle w:val="Tabelbody"/>
              <w:spacing w:after="0"/>
              <w:rPr>
                <w:sz w:val="20"/>
                <w:rPrChange w:id="1049" w:author="Auteur">
                  <w:rPr/>
                </w:rPrChange>
              </w:rPr>
            </w:pPr>
            <w:r w:rsidRPr="005E5BF0">
              <w:rPr>
                <w:sz w:val="20"/>
                <w:rPrChange w:id="1050" w:author="Auteur">
                  <w:rPr/>
                </w:rPrChange>
              </w:rPr>
              <w:t>GUI: re</w:t>
            </w:r>
            <w:ins w:id="1051" w:author="Auteur">
              <w:r w:rsidRPr="005E5BF0">
                <w:rPr>
                  <w:sz w:val="20"/>
                  <w:rPrChange w:id="1052" w:author="Auteur">
                    <w:rPr/>
                  </w:rPrChange>
                </w:rPr>
                <w:t>-</w:t>
              </w:r>
            </w:ins>
            <w:del w:id="1053" w:author="Auteur">
              <w:r w:rsidRPr="005E5BF0" w:rsidDel="00445509">
                <w:rPr>
                  <w:sz w:val="20"/>
                  <w:rPrChange w:id="1054" w:author="Auteur">
                    <w:rPr/>
                  </w:rPrChange>
                </w:rPr>
                <w:delText xml:space="preserve"> </w:delText>
              </w:r>
            </w:del>
            <w:r w:rsidRPr="005E5BF0">
              <w:rPr>
                <w:sz w:val="20"/>
                <w:rPrChange w:id="1055" w:author="Auteur">
                  <w:rPr/>
                </w:rPrChange>
              </w:rPr>
              <w:t>design op basis requirements</w:t>
            </w:r>
            <w:ins w:id="1056" w:author="Auteur">
              <w:r w:rsidRPr="005E5BF0">
                <w:rPr>
                  <w:sz w:val="20"/>
                  <w:rPrChange w:id="1057" w:author="Auteur">
                    <w:rPr/>
                  </w:rPrChange>
                </w:rPr>
                <w:t xml:space="preserve"> en vooral op gebruiksvriendelijkheid</w:t>
              </w:r>
            </w:ins>
          </w:p>
        </w:tc>
        <w:tc>
          <w:tcPr>
            <w:tcW w:w="1417" w:type="dxa"/>
            <w:vAlign w:val="center"/>
          </w:tcPr>
          <w:p w14:paraId="387BBF27" w14:textId="77777777" w:rsidR="005E5BF0" w:rsidRPr="005E5BF0" w:rsidRDefault="005E5BF0" w:rsidP="00484D1D">
            <w:pPr>
              <w:pStyle w:val="Tabelbody"/>
              <w:spacing w:after="0"/>
              <w:rPr>
                <w:sz w:val="20"/>
                <w:rPrChange w:id="1058" w:author="Auteur">
                  <w:rPr/>
                </w:rPrChange>
              </w:rPr>
            </w:pPr>
            <w:r w:rsidRPr="005E5BF0">
              <w:rPr>
                <w:sz w:val="20"/>
                <w:rPrChange w:id="1059" w:author="Auteur">
                  <w:rPr/>
                </w:rPrChange>
              </w:rPr>
              <w:t>1</w:t>
            </w:r>
          </w:p>
        </w:tc>
        <w:tc>
          <w:tcPr>
            <w:tcW w:w="1588" w:type="dxa"/>
            <w:vAlign w:val="center"/>
          </w:tcPr>
          <w:p w14:paraId="7E610D10" w14:textId="77777777" w:rsidR="005E5BF0" w:rsidRPr="005E5BF0" w:rsidRDefault="005E5BF0" w:rsidP="00484D1D">
            <w:pPr>
              <w:pStyle w:val="Tabelbody"/>
              <w:spacing w:after="0"/>
              <w:rPr>
                <w:sz w:val="20"/>
                <w:rPrChange w:id="1060" w:author="Auteur">
                  <w:rPr/>
                </w:rPrChange>
              </w:rPr>
            </w:pPr>
            <w:r w:rsidRPr="005E5BF0">
              <w:rPr>
                <w:sz w:val="20"/>
                <w:rPrChange w:id="1061" w:author="Auteur">
                  <w:rPr/>
                </w:rPrChange>
              </w:rPr>
              <w:t>5/7-02-2018</w:t>
            </w:r>
          </w:p>
        </w:tc>
        <w:tc>
          <w:tcPr>
            <w:tcW w:w="1560" w:type="dxa"/>
            <w:vAlign w:val="center"/>
          </w:tcPr>
          <w:p w14:paraId="6C3F0D1B" w14:textId="77777777" w:rsidR="005E5BF0" w:rsidRPr="005E5BF0" w:rsidRDefault="005E5BF0" w:rsidP="00484D1D">
            <w:pPr>
              <w:pStyle w:val="Tabelbody"/>
              <w:spacing w:after="0"/>
              <w:rPr>
                <w:sz w:val="20"/>
                <w:rPrChange w:id="1062" w:author="Auteur">
                  <w:rPr/>
                </w:rPrChange>
              </w:rPr>
            </w:pPr>
            <w:r w:rsidRPr="005E5BF0">
              <w:rPr>
                <w:sz w:val="20"/>
                <w:rPrChange w:id="1063" w:author="Auteur">
                  <w:rPr/>
                </w:rPrChange>
              </w:rPr>
              <w:t>07-03-2018</w:t>
            </w:r>
          </w:p>
        </w:tc>
      </w:tr>
    </w:tbl>
    <w:p w14:paraId="3188FF39" w14:textId="77777777" w:rsidR="005E5BF0" w:rsidRPr="00F256FA" w:rsidRDefault="005E5BF0" w:rsidP="00484D1D"/>
    <w:p w14:paraId="6FB3F616" w14:textId="77777777" w:rsidR="005E5BF0" w:rsidRDefault="005E5BF0">
      <w:r>
        <w:br w:type="page"/>
      </w:r>
    </w:p>
    <w:p w14:paraId="65F495AA" w14:textId="77777777" w:rsidR="005E5BF0" w:rsidRDefault="005E5BF0" w:rsidP="00484D1D"/>
    <w:p w14:paraId="731E7558" w14:textId="77777777" w:rsidR="005E5BF0" w:rsidRDefault="005E5BF0" w:rsidP="00484D1D">
      <w:pPr>
        <w:pStyle w:val="Kop2"/>
        <w:keepNext w:val="0"/>
        <w:tabs>
          <w:tab w:val="num" w:pos="709"/>
        </w:tabs>
        <w:ind w:left="709" w:hanging="709"/>
      </w:pPr>
      <w:bookmarkStart w:id="1064" w:name="_Toc507663562"/>
      <w:bookmarkStart w:id="1065" w:name="_Toc517033739"/>
      <w:r>
        <w:t xml:space="preserve">Bouw </w:t>
      </w:r>
      <w:r w:rsidRPr="00492252">
        <w:t>Fase</w:t>
      </w:r>
      <w:bookmarkEnd w:id="1064"/>
      <w:bookmarkEnd w:id="1065"/>
      <w:r w:rsidRPr="00492252">
        <w:t xml:space="preserve"> </w:t>
      </w:r>
    </w:p>
    <w:p w14:paraId="7288A1F5" w14:textId="77777777" w:rsidR="005E5BF0" w:rsidRDefault="005E5BF0" w:rsidP="00484D1D"/>
    <w:p w14:paraId="7EBA30E8" w14:textId="77777777" w:rsidR="005E5BF0" w:rsidRDefault="005E5BF0" w:rsidP="00484D1D">
      <w:pPr>
        <w:pStyle w:val="Kop3"/>
        <w:keepNext w:val="0"/>
        <w:tabs>
          <w:tab w:val="num" w:pos="709"/>
        </w:tabs>
        <w:spacing w:before="120" w:after="0"/>
        <w:ind w:left="1701" w:hanging="1701"/>
        <w:rPr>
          <w:ins w:id="1066" w:author="Auteur"/>
        </w:rPr>
      </w:pPr>
      <w:bookmarkStart w:id="1067" w:name="_Toc507663563"/>
      <w:bookmarkStart w:id="1068" w:name="_Toc517033740"/>
      <w:r w:rsidRPr="00EF465E">
        <w:t>Omschrijving</w:t>
      </w:r>
      <w:r w:rsidRPr="00492252">
        <w:t xml:space="preserve"> en aanpak</w:t>
      </w:r>
      <w:bookmarkEnd w:id="1067"/>
      <w:bookmarkEnd w:id="1068"/>
    </w:p>
    <w:p w14:paraId="47F32CB1" w14:textId="77777777" w:rsidR="005E5BF0" w:rsidRDefault="005E5BF0" w:rsidP="00484D1D">
      <w:pPr>
        <w:rPr>
          <w:ins w:id="1069" w:author="Auteur"/>
        </w:rPr>
      </w:pPr>
    </w:p>
    <w:p w14:paraId="5706583E" w14:textId="77777777" w:rsidR="005E5BF0" w:rsidRDefault="005E5BF0" w:rsidP="00484D1D">
      <w:pPr>
        <w:rPr>
          <w:ins w:id="1070" w:author="Auteur"/>
        </w:rPr>
      </w:pPr>
      <w:ins w:id="1071" w:author="Auteur">
        <w:r>
          <w:t>Omdat RUP toegepast wordt in dit project is het opgedeeld in fases. In de bouwfase komt h</w:t>
        </w:r>
        <w:del w:id="1072" w:author="Auteur">
          <w:r w:rsidDel="00494159">
            <w:delText>g</w:delText>
          </w:r>
        </w:del>
        <w:r>
          <w:t>et scrum gedeelte vooral naar voren toe, aangezien deze fase meer dan 2 weken in beslag zal nemen. Na elke sprint zal er een functionele demo kunnen worden gepresenteerd.</w:t>
        </w:r>
      </w:ins>
    </w:p>
    <w:p w14:paraId="2974297A" w14:textId="77777777" w:rsidR="005E5BF0" w:rsidRDefault="005E5BF0" w:rsidP="00484D1D">
      <w:pPr>
        <w:rPr>
          <w:ins w:id="1073" w:author="Auteur"/>
        </w:rPr>
      </w:pPr>
    </w:p>
    <w:p w14:paraId="6867F6D3" w14:textId="77777777" w:rsidR="005E5BF0" w:rsidRDefault="005E5BF0" w:rsidP="00484D1D">
      <w:pPr>
        <w:rPr>
          <w:ins w:id="1074" w:author="Auteur"/>
        </w:rPr>
      </w:pPr>
      <w:ins w:id="1075" w:author="Auteur">
        <w:r>
          <w:t>Mochten er onverwachte dingen naar voren komen zoals: Bugs, Spikes of andere zaken waardoor een of meerdere user story’s niet of maar gedeeltelijk afkomen. Dan wordt dit meegenomen in de planning van de volgende sprint.</w:t>
        </w:r>
      </w:ins>
    </w:p>
    <w:p w14:paraId="7774DDC2" w14:textId="77777777" w:rsidR="005E5BF0" w:rsidRPr="00A93169" w:rsidDel="00652C81" w:rsidRDefault="005E5BF0">
      <w:pPr>
        <w:rPr>
          <w:del w:id="1076" w:author="Auteur"/>
        </w:rPr>
        <w:pPrChange w:id="1077" w:author="Koen Wartenberg" w:date="2018-02-09T14:27:00Z">
          <w:pPr>
            <w:pStyle w:val="Kop3"/>
            <w:keepNext w:val="0"/>
            <w:tabs>
              <w:tab w:val="num" w:pos="709"/>
            </w:tabs>
            <w:spacing w:before="120" w:after="0"/>
            <w:ind w:left="1701" w:hanging="1701"/>
          </w:pPr>
        </w:pPrChange>
      </w:pPr>
    </w:p>
    <w:p w14:paraId="596C44E6" w14:textId="77777777" w:rsidR="005E5BF0" w:rsidDel="00652C81" w:rsidRDefault="005E5BF0" w:rsidP="00484D1D">
      <w:pPr>
        <w:rPr>
          <w:del w:id="1078" w:author="Auteur"/>
        </w:rPr>
      </w:pPr>
      <w:del w:id="1079" w:author="Auteur">
        <w:r w:rsidDel="00652C81">
          <w:delText xml:space="preserve">In deze fase zal er aan de code begonnen worden. Ook zal er een aanpassing aan het design worden gemaakt </w:delText>
        </w:r>
        <w:commentRangeStart w:id="1080"/>
        <w:r w:rsidDel="00652C81">
          <w:delText>mocht dit nodig zijn</w:delText>
        </w:r>
        <w:commentRangeEnd w:id="1080"/>
        <w:r w:rsidDel="00652C81">
          <w:rPr>
            <w:rStyle w:val="Verwijzingopmerking"/>
          </w:rPr>
          <w:commentReference w:id="1080"/>
        </w:r>
        <w:r w:rsidDel="00652C81">
          <w:delText xml:space="preserve">. </w:delText>
        </w:r>
      </w:del>
    </w:p>
    <w:p w14:paraId="299C1B46" w14:textId="77777777" w:rsidR="005E5BF0" w:rsidDel="00652C81" w:rsidRDefault="005E5BF0" w:rsidP="00484D1D">
      <w:pPr>
        <w:rPr>
          <w:del w:id="1081" w:author="Auteur"/>
        </w:rPr>
      </w:pPr>
      <w:del w:id="1082" w:author="Auteur">
        <w:r w:rsidDel="00652C81">
          <w:delText>Er is door de stagiair al door de huidige code heen gekeken en er is vernomen dat de kwaliteit van de code nog wat werk kan gebruiken. Ook is er vernomen dat de tool in gebruik is, maar dat er nog een paar bugs inzitten die er als eerste uitgehaald zouden moeten worden.</w:delText>
        </w:r>
      </w:del>
    </w:p>
    <w:p w14:paraId="64CF1F99" w14:textId="77777777" w:rsidR="005E5BF0" w:rsidDel="00652C81" w:rsidRDefault="005E5BF0" w:rsidP="00484D1D">
      <w:pPr>
        <w:rPr>
          <w:del w:id="1083" w:author="Auteur"/>
        </w:rPr>
      </w:pPr>
      <w:del w:id="1084" w:author="Auteur">
        <w:r w:rsidDel="00652C81">
          <w:delText>Daarna zouden nieuwe functionaliteiten geïmplementeerd kunnen worden.</w:delText>
        </w:r>
      </w:del>
    </w:p>
    <w:p w14:paraId="78FC223F" w14:textId="77777777" w:rsidR="005E5BF0" w:rsidDel="00652C81" w:rsidRDefault="005E5BF0" w:rsidP="00484D1D">
      <w:pPr>
        <w:rPr>
          <w:del w:id="1085" w:author="Auteur"/>
        </w:rPr>
      </w:pPr>
      <w:del w:id="1086" w:author="Auteur">
        <w:r w:rsidDel="00652C81">
          <w:delText>Ook moet er een nieuw testplan opgesteld worden waarmee de nieuwe functionaliteiten getest kunnen worden.</w:delText>
        </w:r>
      </w:del>
    </w:p>
    <w:p w14:paraId="7BBAB9C7" w14:textId="77777777" w:rsidR="005E5BF0" w:rsidRPr="00492252" w:rsidRDefault="005E5BF0" w:rsidP="00484D1D"/>
    <w:p w14:paraId="457600E7" w14:textId="77777777" w:rsidR="005E5BF0" w:rsidRDefault="005E5BF0" w:rsidP="00484D1D">
      <w:pPr>
        <w:pStyle w:val="Kop3"/>
        <w:keepNext w:val="0"/>
        <w:tabs>
          <w:tab w:val="num" w:pos="709"/>
        </w:tabs>
        <w:spacing w:before="120" w:after="0"/>
        <w:ind w:left="1701" w:hanging="1701"/>
      </w:pPr>
      <w:bookmarkStart w:id="1087" w:name="_Toc507663564"/>
      <w:bookmarkStart w:id="1088" w:name="_Toc517033741"/>
      <w:r w:rsidRPr="00492252">
        <w:t>Eindproducten</w:t>
      </w:r>
      <w:bookmarkEnd w:id="1087"/>
      <w:bookmarkEnd w:id="1088"/>
    </w:p>
    <w:p w14:paraId="5B0D7043" w14:textId="77777777" w:rsidR="005E5BF0" w:rsidRDefault="005E5BF0" w:rsidP="005E5BF0">
      <w:pPr>
        <w:pStyle w:val="Lijstalinea"/>
        <w:numPr>
          <w:ilvl w:val="0"/>
          <w:numId w:val="163"/>
        </w:numPr>
      </w:pPr>
      <w:r>
        <w:t xml:space="preserve">Bèta code </w:t>
      </w:r>
      <w:r>
        <w:tab/>
      </w:r>
      <w:r>
        <w:tab/>
      </w:r>
      <w:del w:id="1089" w:author="Auteur">
        <w:r w:rsidDel="0012453F">
          <w:delText>(Testbaar)</w:delText>
        </w:r>
      </w:del>
    </w:p>
    <w:p w14:paraId="2D98AC15" w14:textId="77777777" w:rsidR="005E5BF0" w:rsidRDefault="005E5BF0" w:rsidP="005E5BF0">
      <w:pPr>
        <w:pStyle w:val="Lijstalinea"/>
        <w:numPr>
          <w:ilvl w:val="0"/>
          <w:numId w:val="163"/>
        </w:numPr>
      </w:pPr>
      <w:r>
        <w:t>Opgeschoonde code</w:t>
      </w:r>
    </w:p>
    <w:p w14:paraId="550E7120" w14:textId="77777777" w:rsidR="005E5BF0" w:rsidRDefault="005E5BF0" w:rsidP="005E5BF0">
      <w:pPr>
        <w:pStyle w:val="Lijstalinea"/>
        <w:numPr>
          <w:ilvl w:val="0"/>
          <w:numId w:val="163"/>
        </w:numPr>
      </w:pPr>
      <w:r>
        <w:t>Nieuw UI Desig</w:t>
      </w:r>
      <w:ins w:id="1090" w:author="Auteur">
        <w:r>
          <w:t xml:space="preserve">n </w:t>
        </w:r>
      </w:ins>
      <w:del w:id="1091" w:author="Auteur">
        <w:r w:rsidDel="0012453F">
          <w:delText>n</w:delText>
        </w:r>
        <w:r w:rsidDel="0012453F">
          <w:tab/>
          <w:delText>(Mocht dit nodig zijn)</w:delText>
        </w:r>
      </w:del>
    </w:p>
    <w:p w14:paraId="2616CE1D" w14:textId="77777777" w:rsidR="005E5BF0" w:rsidRPr="007B05F6" w:rsidRDefault="005E5BF0" w:rsidP="005E5BF0">
      <w:pPr>
        <w:pStyle w:val="Lijstalinea"/>
        <w:numPr>
          <w:ilvl w:val="0"/>
          <w:numId w:val="163"/>
        </w:numPr>
      </w:pPr>
      <w:r>
        <w:t>Testplan</w:t>
      </w:r>
    </w:p>
    <w:p w14:paraId="53EE012E" w14:textId="77777777" w:rsidR="005E5BF0" w:rsidRPr="00492252" w:rsidRDefault="005E5BF0" w:rsidP="00484D1D"/>
    <w:p w14:paraId="6CB028F6" w14:textId="77777777" w:rsidR="005E5BF0" w:rsidRDefault="005E5BF0" w:rsidP="00484D1D">
      <w:pPr>
        <w:pStyle w:val="Kop3"/>
        <w:keepNext w:val="0"/>
        <w:tabs>
          <w:tab w:val="num" w:pos="709"/>
        </w:tabs>
        <w:spacing w:before="120" w:after="0"/>
        <w:ind w:left="1701" w:hanging="1701"/>
      </w:pPr>
      <w:bookmarkStart w:id="1092" w:name="_Toc507663565"/>
      <w:bookmarkStart w:id="1093" w:name="_Toc517033742"/>
      <w:r w:rsidRPr="00492252">
        <w:t>Startvoorwaarden</w:t>
      </w:r>
      <w:bookmarkEnd w:id="1092"/>
      <w:bookmarkEnd w:id="1093"/>
    </w:p>
    <w:p w14:paraId="3D204ABF" w14:textId="77777777" w:rsidR="005E5BF0" w:rsidRDefault="005E5BF0" w:rsidP="005E5BF0">
      <w:pPr>
        <w:pStyle w:val="Lijstalinea"/>
        <w:numPr>
          <w:ilvl w:val="0"/>
          <w:numId w:val="164"/>
        </w:numPr>
      </w:pPr>
      <w:r>
        <w:t>De detailfase moet door de stagebegeleider goedgekeurd zijn.</w:t>
      </w:r>
    </w:p>
    <w:p w14:paraId="1AE05216" w14:textId="77777777" w:rsidR="005E5BF0" w:rsidRDefault="005E5BF0" w:rsidP="005E5BF0">
      <w:pPr>
        <w:pStyle w:val="Lijstalinea"/>
        <w:numPr>
          <w:ilvl w:val="0"/>
          <w:numId w:val="164"/>
        </w:numPr>
      </w:pPr>
      <w:r>
        <w:t>Juiste tools moeten geïnstalleerd zijn en er is een testomgeving beschikbaar.</w:t>
      </w:r>
    </w:p>
    <w:p w14:paraId="2AB9E186" w14:textId="77777777" w:rsidR="005E5BF0" w:rsidRPr="00492252" w:rsidRDefault="005E5BF0" w:rsidP="00484D1D"/>
    <w:p w14:paraId="380D88C1" w14:textId="77777777" w:rsidR="005E5BF0" w:rsidRDefault="005E5BF0" w:rsidP="00484D1D">
      <w:pPr>
        <w:pStyle w:val="Kop3"/>
        <w:keepNext w:val="0"/>
        <w:tabs>
          <w:tab w:val="num" w:pos="709"/>
        </w:tabs>
        <w:spacing w:before="120" w:after="0"/>
        <w:ind w:left="1701" w:hanging="1701"/>
      </w:pPr>
      <w:bookmarkStart w:id="1094" w:name="_Toc507663566"/>
      <w:bookmarkStart w:id="1095" w:name="_Toc517033743"/>
      <w:r w:rsidRPr="00492252">
        <w:t>Activiteitenlijst</w:t>
      </w:r>
      <w:bookmarkEnd w:id="1094"/>
      <w:bookmarkEnd w:id="1095"/>
    </w:p>
    <w:p w14:paraId="7A441AFE" w14:textId="77777777" w:rsidR="005E5BF0" w:rsidRPr="00F256FA" w:rsidRDefault="005E5BF0" w:rsidP="00484D1D">
      <w:r>
        <w:t>*Dit is een grove schets gebaseerd op paragraaf 4.2</w:t>
      </w:r>
    </w:p>
    <w:p w14:paraId="21CC7C09" w14:textId="77777777" w:rsidR="005E5BF0" w:rsidRPr="00B6071D" w:rsidRDefault="005E5BF0" w:rsidP="00484D1D"/>
    <w:tbl>
      <w:tblPr>
        <w:tblW w:w="8500"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4361"/>
        <w:gridCol w:w="1417"/>
        <w:gridCol w:w="1276"/>
        <w:gridCol w:w="1446"/>
      </w:tblGrid>
      <w:tr w:rsidR="005E5BF0" w:rsidRPr="00C63FDB" w14:paraId="34B4B55E" w14:textId="77777777" w:rsidTr="00484D1D">
        <w:trPr>
          <w:cantSplit/>
        </w:trPr>
        <w:tc>
          <w:tcPr>
            <w:tcW w:w="4361" w:type="dxa"/>
            <w:shd w:val="clear" w:color="auto" w:fill="FFFFFF" w:themeFill="background1"/>
          </w:tcPr>
          <w:p w14:paraId="3CBF1F31" w14:textId="77777777" w:rsidR="005E5BF0" w:rsidRPr="00A92186" w:rsidRDefault="005E5BF0" w:rsidP="00484D1D">
            <w:pPr>
              <w:rPr>
                <w:b/>
              </w:rPr>
            </w:pPr>
            <w:r w:rsidRPr="00A92186">
              <w:rPr>
                <w:b/>
              </w:rPr>
              <w:t>Activiteit</w:t>
            </w:r>
          </w:p>
        </w:tc>
        <w:tc>
          <w:tcPr>
            <w:tcW w:w="1417" w:type="dxa"/>
            <w:shd w:val="clear" w:color="auto" w:fill="FFFFFF" w:themeFill="background1"/>
          </w:tcPr>
          <w:p w14:paraId="0B1C5DF1" w14:textId="77777777" w:rsidR="005E5BF0" w:rsidRPr="00A92186" w:rsidRDefault="005E5BF0" w:rsidP="00484D1D">
            <w:pPr>
              <w:rPr>
                <w:b/>
              </w:rPr>
            </w:pPr>
            <w:r w:rsidRPr="00A92186">
              <w:rPr>
                <w:b/>
              </w:rPr>
              <w:t>Totaal aantal dagen</w:t>
            </w:r>
          </w:p>
        </w:tc>
        <w:tc>
          <w:tcPr>
            <w:tcW w:w="1276" w:type="dxa"/>
            <w:shd w:val="clear" w:color="auto" w:fill="FFFFFF" w:themeFill="background1"/>
          </w:tcPr>
          <w:p w14:paraId="5A4C906F" w14:textId="77777777" w:rsidR="005E5BF0" w:rsidRPr="00A92186" w:rsidRDefault="005E5BF0" w:rsidP="00484D1D">
            <w:pPr>
              <w:rPr>
                <w:b/>
              </w:rPr>
            </w:pPr>
            <w:r w:rsidRPr="00A92186">
              <w:rPr>
                <w:b/>
              </w:rPr>
              <w:t>Start</w:t>
            </w:r>
          </w:p>
        </w:tc>
        <w:tc>
          <w:tcPr>
            <w:tcW w:w="1446" w:type="dxa"/>
            <w:shd w:val="clear" w:color="auto" w:fill="FFFFFF" w:themeFill="background1"/>
          </w:tcPr>
          <w:p w14:paraId="464DE0C5" w14:textId="77777777" w:rsidR="005E5BF0" w:rsidRPr="00A92186" w:rsidRDefault="005E5BF0" w:rsidP="00484D1D">
            <w:pPr>
              <w:rPr>
                <w:b/>
              </w:rPr>
            </w:pPr>
            <w:r w:rsidRPr="00A92186">
              <w:rPr>
                <w:b/>
              </w:rPr>
              <w:t>Gereed</w:t>
            </w:r>
          </w:p>
        </w:tc>
      </w:tr>
      <w:tr w:rsidR="005E5BF0" w:rsidRPr="00C63FDB" w14:paraId="006A82E7" w14:textId="77777777" w:rsidTr="00484D1D">
        <w:trPr>
          <w:cantSplit/>
          <w:trHeight w:val="397"/>
        </w:trPr>
        <w:tc>
          <w:tcPr>
            <w:tcW w:w="4361" w:type="dxa"/>
            <w:vAlign w:val="center"/>
          </w:tcPr>
          <w:p w14:paraId="139E9BC9" w14:textId="77777777" w:rsidR="005E5BF0" w:rsidRPr="005E5BF0" w:rsidRDefault="005E5BF0" w:rsidP="00484D1D">
            <w:pPr>
              <w:pStyle w:val="Tabelbody"/>
              <w:spacing w:after="0"/>
              <w:rPr>
                <w:sz w:val="20"/>
                <w:rPrChange w:id="1096" w:author="Auteur">
                  <w:rPr/>
                </w:rPrChange>
              </w:rPr>
            </w:pPr>
            <w:r w:rsidRPr="005E5BF0">
              <w:rPr>
                <w:sz w:val="20"/>
                <w:rPrChange w:id="1097" w:author="Auteur">
                  <w:rPr/>
                </w:rPrChange>
              </w:rPr>
              <w:t>Acceptatie testplan</w:t>
            </w:r>
          </w:p>
        </w:tc>
        <w:tc>
          <w:tcPr>
            <w:tcW w:w="1417" w:type="dxa"/>
            <w:vAlign w:val="center"/>
          </w:tcPr>
          <w:p w14:paraId="46CB302E" w14:textId="77777777" w:rsidR="005E5BF0" w:rsidRPr="005E5BF0" w:rsidRDefault="005E5BF0" w:rsidP="00484D1D">
            <w:pPr>
              <w:pStyle w:val="Tabelbody"/>
              <w:spacing w:after="0"/>
              <w:rPr>
                <w:sz w:val="20"/>
                <w:rPrChange w:id="1098" w:author="Auteur">
                  <w:rPr/>
                </w:rPrChange>
              </w:rPr>
            </w:pPr>
            <w:r w:rsidRPr="005E5BF0">
              <w:rPr>
                <w:sz w:val="20"/>
                <w:rPrChange w:id="1099" w:author="Auteur">
                  <w:rPr/>
                </w:rPrChange>
              </w:rPr>
              <w:t>2</w:t>
            </w:r>
          </w:p>
        </w:tc>
        <w:tc>
          <w:tcPr>
            <w:tcW w:w="1276" w:type="dxa"/>
            <w:vAlign w:val="center"/>
          </w:tcPr>
          <w:p w14:paraId="7C043D75" w14:textId="77777777" w:rsidR="005E5BF0" w:rsidRPr="005E5BF0" w:rsidRDefault="005E5BF0" w:rsidP="00484D1D">
            <w:pPr>
              <w:pStyle w:val="Tabelbody"/>
              <w:spacing w:after="0"/>
              <w:rPr>
                <w:sz w:val="20"/>
                <w:rPrChange w:id="1100" w:author="Auteur">
                  <w:rPr/>
                </w:rPrChange>
              </w:rPr>
            </w:pPr>
            <w:r w:rsidRPr="005E5BF0">
              <w:rPr>
                <w:sz w:val="20"/>
                <w:rPrChange w:id="1101" w:author="Auteur">
                  <w:rPr/>
                </w:rPrChange>
              </w:rPr>
              <w:t>05-03-2018</w:t>
            </w:r>
          </w:p>
        </w:tc>
        <w:tc>
          <w:tcPr>
            <w:tcW w:w="1446" w:type="dxa"/>
            <w:vAlign w:val="center"/>
          </w:tcPr>
          <w:p w14:paraId="49B6AF29" w14:textId="77777777" w:rsidR="005E5BF0" w:rsidRPr="005E5BF0" w:rsidRDefault="005E5BF0" w:rsidP="00484D1D">
            <w:pPr>
              <w:pStyle w:val="Tabelbody"/>
              <w:spacing w:after="0"/>
              <w:rPr>
                <w:sz w:val="20"/>
                <w:rPrChange w:id="1102" w:author="Auteur">
                  <w:rPr/>
                </w:rPrChange>
              </w:rPr>
            </w:pPr>
            <w:r w:rsidRPr="005E5BF0">
              <w:rPr>
                <w:sz w:val="20"/>
                <w:rPrChange w:id="1103" w:author="Auteur">
                  <w:rPr/>
                </w:rPrChange>
              </w:rPr>
              <w:t>06-03-2018</w:t>
            </w:r>
          </w:p>
        </w:tc>
      </w:tr>
      <w:tr w:rsidR="005E5BF0" w:rsidRPr="00C63FDB" w14:paraId="6CF51ECD" w14:textId="77777777" w:rsidTr="00484D1D">
        <w:trPr>
          <w:cantSplit/>
          <w:trHeight w:val="397"/>
        </w:trPr>
        <w:tc>
          <w:tcPr>
            <w:tcW w:w="4361" w:type="dxa"/>
            <w:vAlign w:val="center"/>
          </w:tcPr>
          <w:p w14:paraId="112C8494" w14:textId="77777777" w:rsidR="005E5BF0" w:rsidRPr="005E5BF0" w:rsidRDefault="005E5BF0" w:rsidP="00484D1D">
            <w:pPr>
              <w:pStyle w:val="Tabelbody"/>
              <w:spacing w:after="0"/>
              <w:rPr>
                <w:sz w:val="20"/>
                <w:rPrChange w:id="1104" w:author="Auteur">
                  <w:rPr/>
                </w:rPrChange>
              </w:rPr>
            </w:pPr>
            <w:r w:rsidRPr="005E5BF0">
              <w:rPr>
                <w:sz w:val="20"/>
                <w:rPrChange w:id="1105" w:author="Auteur">
                  <w:rPr/>
                </w:rPrChange>
              </w:rPr>
              <w:t>Code: Clean-up</w:t>
            </w:r>
          </w:p>
        </w:tc>
        <w:tc>
          <w:tcPr>
            <w:tcW w:w="1417" w:type="dxa"/>
            <w:vAlign w:val="center"/>
          </w:tcPr>
          <w:p w14:paraId="73E6DF21" w14:textId="77777777" w:rsidR="005E5BF0" w:rsidRPr="005E5BF0" w:rsidRDefault="005E5BF0" w:rsidP="00484D1D">
            <w:pPr>
              <w:pStyle w:val="Tabelbody"/>
              <w:spacing w:after="0"/>
              <w:rPr>
                <w:sz w:val="20"/>
                <w:rPrChange w:id="1106" w:author="Auteur">
                  <w:rPr/>
                </w:rPrChange>
              </w:rPr>
            </w:pPr>
            <w:r w:rsidRPr="005E5BF0">
              <w:rPr>
                <w:sz w:val="20"/>
                <w:rPrChange w:id="1107" w:author="Auteur">
                  <w:rPr/>
                </w:rPrChange>
              </w:rPr>
              <w:t>5</w:t>
            </w:r>
          </w:p>
        </w:tc>
        <w:tc>
          <w:tcPr>
            <w:tcW w:w="1276" w:type="dxa"/>
            <w:vAlign w:val="center"/>
          </w:tcPr>
          <w:p w14:paraId="7B0AF79F" w14:textId="77777777" w:rsidR="005E5BF0" w:rsidRPr="005E5BF0" w:rsidRDefault="005E5BF0" w:rsidP="00484D1D">
            <w:pPr>
              <w:pStyle w:val="Tabelbody"/>
              <w:spacing w:after="0"/>
              <w:rPr>
                <w:sz w:val="20"/>
                <w:rPrChange w:id="1108" w:author="Auteur">
                  <w:rPr/>
                </w:rPrChange>
              </w:rPr>
            </w:pPr>
            <w:r w:rsidRPr="005E5BF0">
              <w:rPr>
                <w:sz w:val="20"/>
                <w:rPrChange w:id="1109" w:author="Auteur">
                  <w:rPr/>
                </w:rPrChange>
              </w:rPr>
              <w:t>07-03-2018</w:t>
            </w:r>
          </w:p>
        </w:tc>
        <w:tc>
          <w:tcPr>
            <w:tcW w:w="1446" w:type="dxa"/>
            <w:vAlign w:val="center"/>
          </w:tcPr>
          <w:p w14:paraId="6ECA964E" w14:textId="77777777" w:rsidR="005E5BF0" w:rsidRPr="005E5BF0" w:rsidRDefault="005E5BF0" w:rsidP="00484D1D">
            <w:pPr>
              <w:pStyle w:val="Tabelbody"/>
              <w:spacing w:after="0"/>
              <w:rPr>
                <w:sz w:val="20"/>
                <w:rPrChange w:id="1110" w:author="Auteur">
                  <w:rPr/>
                </w:rPrChange>
              </w:rPr>
            </w:pPr>
            <w:r w:rsidRPr="005E5BF0">
              <w:rPr>
                <w:sz w:val="20"/>
                <w:rPrChange w:id="1111" w:author="Auteur">
                  <w:rPr/>
                </w:rPrChange>
              </w:rPr>
              <w:t>13-03-2018</w:t>
            </w:r>
          </w:p>
        </w:tc>
      </w:tr>
      <w:tr w:rsidR="005E5BF0" w:rsidRPr="00C63FDB" w14:paraId="1C5BA7FC" w14:textId="77777777" w:rsidTr="00484D1D">
        <w:trPr>
          <w:cantSplit/>
          <w:trHeight w:val="397"/>
        </w:trPr>
        <w:tc>
          <w:tcPr>
            <w:tcW w:w="4361" w:type="dxa"/>
            <w:vAlign w:val="center"/>
          </w:tcPr>
          <w:p w14:paraId="12AB910B" w14:textId="77777777" w:rsidR="005E5BF0" w:rsidRPr="005E5BF0" w:rsidRDefault="005E5BF0" w:rsidP="00484D1D">
            <w:pPr>
              <w:pStyle w:val="Tabelbody"/>
              <w:spacing w:after="0"/>
              <w:rPr>
                <w:sz w:val="20"/>
                <w:rPrChange w:id="1112" w:author="Auteur">
                  <w:rPr/>
                </w:rPrChange>
              </w:rPr>
            </w:pPr>
            <w:r w:rsidRPr="005E5BF0">
              <w:rPr>
                <w:sz w:val="20"/>
                <w:rPrChange w:id="1113" w:author="Auteur">
                  <w:rPr/>
                </w:rPrChange>
              </w:rPr>
              <w:t>UI: re-design</w:t>
            </w:r>
          </w:p>
        </w:tc>
        <w:tc>
          <w:tcPr>
            <w:tcW w:w="1417" w:type="dxa"/>
            <w:vAlign w:val="center"/>
          </w:tcPr>
          <w:p w14:paraId="5AE7FC21" w14:textId="77777777" w:rsidR="005E5BF0" w:rsidRPr="005E5BF0" w:rsidRDefault="005E5BF0" w:rsidP="00484D1D">
            <w:pPr>
              <w:pStyle w:val="Tabelbody"/>
              <w:spacing w:after="0"/>
              <w:rPr>
                <w:sz w:val="20"/>
                <w:rPrChange w:id="1114" w:author="Auteur">
                  <w:rPr/>
                </w:rPrChange>
              </w:rPr>
            </w:pPr>
            <w:r w:rsidRPr="005E5BF0">
              <w:rPr>
                <w:sz w:val="20"/>
                <w:rPrChange w:id="1115" w:author="Auteur">
                  <w:rPr/>
                </w:rPrChange>
              </w:rPr>
              <w:t>1</w:t>
            </w:r>
          </w:p>
        </w:tc>
        <w:tc>
          <w:tcPr>
            <w:tcW w:w="1276" w:type="dxa"/>
            <w:vAlign w:val="center"/>
          </w:tcPr>
          <w:p w14:paraId="10C0737B" w14:textId="77777777" w:rsidR="005E5BF0" w:rsidRPr="005E5BF0" w:rsidRDefault="005E5BF0" w:rsidP="00484D1D">
            <w:pPr>
              <w:pStyle w:val="Tabelbody"/>
              <w:spacing w:after="0"/>
              <w:rPr>
                <w:sz w:val="20"/>
                <w:rPrChange w:id="1116" w:author="Auteur">
                  <w:rPr/>
                </w:rPrChange>
              </w:rPr>
            </w:pPr>
            <w:r w:rsidRPr="005E5BF0">
              <w:rPr>
                <w:sz w:val="20"/>
                <w:rPrChange w:id="1117" w:author="Auteur">
                  <w:rPr/>
                </w:rPrChange>
              </w:rPr>
              <w:t>14-03-2018</w:t>
            </w:r>
          </w:p>
        </w:tc>
        <w:tc>
          <w:tcPr>
            <w:tcW w:w="1446" w:type="dxa"/>
            <w:vAlign w:val="center"/>
          </w:tcPr>
          <w:p w14:paraId="421AE1F7" w14:textId="77777777" w:rsidR="005E5BF0" w:rsidRPr="005E5BF0" w:rsidRDefault="005E5BF0" w:rsidP="00484D1D">
            <w:pPr>
              <w:pStyle w:val="Tabelbody"/>
              <w:spacing w:after="0"/>
              <w:rPr>
                <w:sz w:val="20"/>
                <w:rPrChange w:id="1118" w:author="Auteur">
                  <w:rPr/>
                </w:rPrChange>
              </w:rPr>
            </w:pPr>
            <w:r w:rsidRPr="005E5BF0">
              <w:rPr>
                <w:sz w:val="20"/>
                <w:rPrChange w:id="1119" w:author="Auteur">
                  <w:rPr/>
                </w:rPrChange>
              </w:rPr>
              <w:t>14-03-2018</w:t>
            </w:r>
          </w:p>
        </w:tc>
      </w:tr>
      <w:tr w:rsidR="005E5BF0" w:rsidRPr="00C63FDB" w14:paraId="27DC58BB" w14:textId="77777777" w:rsidTr="00484D1D">
        <w:trPr>
          <w:cantSplit/>
          <w:trHeight w:val="397"/>
        </w:trPr>
        <w:tc>
          <w:tcPr>
            <w:tcW w:w="4361" w:type="dxa"/>
            <w:vAlign w:val="center"/>
          </w:tcPr>
          <w:p w14:paraId="03482D91" w14:textId="77777777" w:rsidR="005E5BF0" w:rsidRPr="005E5BF0" w:rsidRDefault="005E5BF0" w:rsidP="00484D1D">
            <w:pPr>
              <w:pStyle w:val="Tabelbody"/>
              <w:spacing w:after="0"/>
              <w:rPr>
                <w:sz w:val="20"/>
                <w:rPrChange w:id="1120" w:author="Auteur">
                  <w:rPr/>
                </w:rPrChange>
              </w:rPr>
            </w:pPr>
            <w:r w:rsidRPr="005E5BF0">
              <w:rPr>
                <w:sz w:val="20"/>
                <w:rPrChange w:id="1121" w:author="Auteur">
                  <w:rPr/>
                </w:rPrChange>
              </w:rPr>
              <w:t>Code: Functionaliteit</w:t>
            </w:r>
          </w:p>
        </w:tc>
        <w:tc>
          <w:tcPr>
            <w:tcW w:w="1417" w:type="dxa"/>
            <w:vAlign w:val="center"/>
          </w:tcPr>
          <w:p w14:paraId="0308BDF0" w14:textId="77777777" w:rsidR="005E5BF0" w:rsidRPr="005E5BF0" w:rsidRDefault="005E5BF0" w:rsidP="00484D1D">
            <w:pPr>
              <w:pStyle w:val="Tabelbody"/>
              <w:spacing w:after="0"/>
              <w:rPr>
                <w:sz w:val="20"/>
                <w:rPrChange w:id="1122" w:author="Auteur">
                  <w:rPr/>
                </w:rPrChange>
              </w:rPr>
            </w:pPr>
            <w:r w:rsidRPr="005E5BF0">
              <w:rPr>
                <w:sz w:val="20"/>
                <w:rPrChange w:id="1123" w:author="Auteur">
                  <w:rPr/>
                </w:rPrChange>
              </w:rPr>
              <w:t>16</w:t>
            </w:r>
          </w:p>
        </w:tc>
        <w:tc>
          <w:tcPr>
            <w:tcW w:w="1276" w:type="dxa"/>
            <w:vAlign w:val="center"/>
          </w:tcPr>
          <w:p w14:paraId="016B64C1" w14:textId="77777777" w:rsidR="005E5BF0" w:rsidRPr="005E5BF0" w:rsidRDefault="005E5BF0" w:rsidP="00484D1D">
            <w:pPr>
              <w:pStyle w:val="Tabelbody"/>
              <w:spacing w:after="0"/>
              <w:rPr>
                <w:sz w:val="20"/>
                <w:rPrChange w:id="1124" w:author="Auteur">
                  <w:rPr/>
                </w:rPrChange>
              </w:rPr>
            </w:pPr>
            <w:r w:rsidRPr="005E5BF0">
              <w:rPr>
                <w:sz w:val="20"/>
                <w:rPrChange w:id="1125" w:author="Auteur">
                  <w:rPr/>
                </w:rPrChange>
              </w:rPr>
              <w:t>15-03-2018</w:t>
            </w:r>
          </w:p>
        </w:tc>
        <w:tc>
          <w:tcPr>
            <w:tcW w:w="1446" w:type="dxa"/>
            <w:vAlign w:val="center"/>
          </w:tcPr>
          <w:p w14:paraId="1004EBF2" w14:textId="77777777" w:rsidR="005E5BF0" w:rsidRPr="005E5BF0" w:rsidRDefault="005E5BF0" w:rsidP="00484D1D">
            <w:pPr>
              <w:pStyle w:val="Tabelbody"/>
              <w:spacing w:after="0"/>
              <w:rPr>
                <w:sz w:val="20"/>
                <w:rPrChange w:id="1126" w:author="Auteur">
                  <w:rPr/>
                </w:rPrChange>
              </w:rPr>
            </w:pPr>
            <w:r w:rsidRPr="005E5BF0">
              <w:rPr>
                <w:sz w:val="20"/>
                <w:rPrChange w:id="1127" w:author="Auteur">
                  <w:rPr/>
                </w:rPrChange>
              </w:rPr>
              <w:t>05-04-2018</w:t>
            </w:r>
          </w:p>
        </w:tc>
      </w:tr>
      <w:tr w:rsidR="005E5BF0" w:rsidRPr="00C63FDB" w14:paraId="1B91D6D5" w14:textId="77777777" w:rsidTr="00484D1D">
        <w:trPr>
          <w:cantSplit/>
          <w:trHeight w:val="397"/>
        </w:trPr>
        <w:tc>
          <w:tcPr>
            <w:tcW w:w="4361" w:type="dxa"/>
            <w:vAlign w:val="center"/>
          </w:tcPr>
          <w:p w14:paraId="4B44BD79" w14:textId="77777777" w:rsidR="005E5BF0" w:rsidRPr="005E5BF0" w:rsidRDefault="005E5BF0" w:rsidP="00484D1D">
            <w:pPr>
              <w:pStyle w:val="Tabelbody"/>
              <w:spacing w:after="0"/>
              <w:rPr>
                <w:sz w:val="20"/>
                <w:rPrChange w:id="1128" w:author="Auteur">
                  <w:rPr/>
                </w:rPrChange>
              </w:rPr>
            </w:pPr>
            <w:r w:rsidRPr="005E5BF0">
              <w:rPr>
                <w:sz w:val="20"/>
                <w:rPrChange w:id="1129" w:author="Auteur">
                  <w:rPr/>
                </w:rPrChange>
              </w:rPr>
              <w:t>Testplan uitvoeren</w:t>
            </w:r>
          </w:p>
        </w:tc>
        <w:tc>
          <w:tcPr>
            <w:tcW w:w="1417" w:type="dxa"/>
            <w:vAlign w:val="center"/>
          </w:tcPr>
          <w:p w14:paraId="2725A5FF" w14:textId="77777777" w:rsidR="005E5BF0" w:rsidRPr="005E5BF0" w:rsidRDefault="005E5BF0" w:rsidP="00484D1D">
            <w:pPr>
              <w:pStyle w:val="Tabelbody"/>
              <w:spacing w:after="0"/>
              <w:rPr>
                <w:sz w:val="20"/>
                <w:rPrChange w:id="1130" w:author="Auteur">
                  <w:rPr/>
                </w:rPrChange>
              </w:rPr>
            </w:pPr>
            <w:r w:rsidRPr="005E5BF0">
              <w:rPr>
                <w:sz w:val="20"/>
                <w:rPrChange w:id="1131" w:author="Auteur">
                  <w:rPr/>
                </w:rPrChange>
              </w:rPr>
              <w:t>1</w:t>
            </w:r>
          </w:p>
        </w:tc>
        <w:tc>
          <w:tcPr>
            <w:tcW w:w="1276" w:type="dxa"/>
            <w:vAlign w:val="center"/>
          </w:tcPr>
          <w:p w14:paraId="6A5DF5B6" w14:textId="77777777" w:rsidR="005E5BF0" w:rsidRPr="005E5BF0" w:rsidRDefault="005E5BF0" w:rsidP="00484D1D">
            <w:pPr>
              <w:pStyle w:val="Tabelbody"/>
              <w:spacing w:after="0"/>
              <w:rPr>
                <w:sz w:val="20"/>
                <w:rPrChange w:id="1132" w:author="Auteur">
                  <w:rPr/>
                </w:rPrChange>
              </w:rPr>
            </w:pPr>
            <w:r w:rsidRPr="005E5BF0">
              <w:rPr>
                <w:sz w:val="20"/>
                <w:rPrChange w:id="1133" w:author="Auteur">
                  <w:rPr/>
                </w:rPrChange>
              </w:rPr>
              <w:t>06-04-2018</w:t>
            </w:r>
          </w:p>
        </w:tc>
        <w:tc>
          <w:tcPr>
            <w:tcW w:w="1446" w:type="dxa"/>
            <w:vAlign w:val="center"/>
          </w:tcPr>
          <w:p w14:paraId="31A82B4C" w14:textId="77777777" w:rsidR="005E5BF0" w:rsidRPr="005E5BF0" w:rsidRDefault="005E5BF0" w:rsidP="00484D1D">
            <w:pPr>
              <w:pStyle w:val="Tabelbody"/>
              <w:spacing w:after="0"/>
              <w:rPr>
                <w:sz w:val="20"/>
                <w:rPrChange w:id="1134" w:author="Auteur">
                  <w:rPr/>
                </w:rPrChange>
              </w:rPr>
            </w:pPr>
            <w:r w:rsidRPr="005E5BF0">
              <w:rPr>
                <w:sz w:val="20"/>
                <w:rPrChange w:id="1135" w:author="Auteur">
                  <w:rPr/>
                </w:rPrChange>
              </w:rPr>
              <w:t>06-04-2018</w:t>
            </w:r>
          </w:p>
        </w:tc>
      </w:tr>
    </w:tbl>
    <w:p w14:paraId="44EB6326" w14:textId="77777777" w:rsidR="005E5BF0" w:rsidRDefault="005E5BF0" w:rsidP="00484D1D"/>
    <w:p w14:paraId="1547845F" w14:textId="77777777" w:rsidR="005E5BF0" w:rsidRPr="00905612" w:rsidRDefault="005E5BF0" w:rsidP="00484D1D">
      <w:r>
        <w:t>Misschien wordt de code opnieuw opgebouwd. In dit geval zal de clean-up tijd bij de “code: Functionaliteit” toegevoegd worden.</w:t>
      </w:r>
    </w:p>
    <w:p w14:paraId="73ADE2A3" w14:textId="77777777" w:rsidR="005E5BF0" w:rsidRPr="0061059A" w:rsidRDefault="005E5BF0" w:rsidP="00484D1D">
      <w:r>
        <w:br w:type="page"/>
      </w:r>
    </w:p>
    <w:p w14:paraId="70DC74E8" w14:textId="77777777" w:rsidR="005E5BF0" w:rsidRPr="0061059A" w:rsidRDefault="005E5BF0" w:rsidP="00484D1D">
      <w:pPr>
        <w:pStyle w:val="Kop2"/>
        <w:keepNext w:val="0"/>
        <w:tabs>
          <w:tab w:val="num" w:pos="709"/>
        </w:tabs>
        <w:ind w:left="709" w:hanging="709"/>
      </w:pPr>
      <w:bookmarkStart w:id="1136" w:name="_Toc507663567"/>
      <w:bookmarkStart w:id="1137" w:name="_Toc517033744"/>
      <w:r>
        <w:lastRenderedPageBreak/>
        <w:t xml:space="preserve">Overgang </w:t>
      </w:r>
      <w:r w:rsidRPr="00492252">
        <w:t>Fas</w:t>
      </w:r>
      <w:r>
        <w:t>e</w:t>
      </w:r>
      <w:bookmarkEnd w:id="1136"/>
      <w:bookmarkEnd w:id="1137"/>
    </w:p>
    <w:p w14:paraId="547DE57C" w14:textId="77777777" w:rsidR="005E5BF0" w:rsidRDefault="005E5BF0" w:rsidP="00484D1D"/>
    <w:p w14:paraId="7CD9B3F7" w14:textId="77777777" w:rsidR="005E5BF0" w:rsidRDefault="005E5BF0" w:rsidP="00484D1D">
      <w:pPr>
        <w:pStyle w:val="Kop3"/>
        <w:keepNext w:val="0"/>
        <w:tabs>
          <w:tab w:val="num" w:pos="709"/>
        </w:tabs>
        <w:spacing w:before="120" w:after="0"/>
        <w:ind w:left="1701" w:hanging="1701"/>
      </w:pPr>
      <w:bookmarkStart w:id="1138" w:name="_Toc507663568"/>
      <w:bookmarkStart w:id="1139" w:name="_Toc517033745"/>
      <w:r w:rsidRPr="00EF465E">
        <w:t>Omschrijving</w:t>
      </w:r>
      <w:r w:rsidRPr="00492252">
        <w:t xml:space="preserve"> en aanpak</w:t>
      </w:r>
      <w:bookmarkEnd w:id="1138"/>
      <w:bookmarkEnd w:id="1139"/>
    </w:p>
    <w:p w14:paraId="46D9F67A" w14:textId="77777777" w:rsidR="005E5BF0" w:rsidRDefault="005E5BF0" w:rsidP="00484D1D">
      <w:r>
        <w:t>In deze fase zal er uitdrukkelijk getest gaan worden en een release gedaan worden van de huidige applicatie.</w:t>
      </w:r>
    </w:p>
    <w:p w14:paraId="32D187F4" w14:textId="77777777" w:rsidR="005E5BF0" w:rsidRPr="00ED26B5" w:rsidRDefault="005E5BF0" w:rsidP="00484D1D">
      <w:r>
        <w:t>Verder zal er een evaluatie document geschreven worden tot dan toe.</w:t>
      </w:r>
    </w:p>
    <w:p w14:paraId="2B59691E" w14:textId="77777777" w:rsidR="005E5BF0" w:rsidRPr="00492252" w:rsidRDefault="005E5BF0" w:rsidP="00484D1D"/>
    <w:p w14:paraId="202276B2" w14:textId="77777777" w:rsidR="005E5BF0" w:rsidRDefault="005E5BF0" w:rsidP="00484D1D">
      <w:pPr>
        <w:pStyle w:val="Kop3"/>
        <w:keepNext w:val="0"/>
        <w:tabs>
          <w:tab w:val="num" w:pos="709"/>
        </w:tabs>
        <w:spacing w:before="120" w:after="0"/>
        <w:ind w:left="1701" w:hanging="1701"/>
      </w:pPr>
      <w:bookmarkStart w:id="1140" w:name="_Toc507663569"/>
      <w:bookmarkStart w:id="1141" w:name="_Toc517033746"/>
      <w:r w:rsidRPr="00492252">
        <w:t>Eindproducten</w:t>
      </w:r>
      <w:bookmarkEnd w:id="1140"/>
      <w:bookmarkEnd w:id="1141"/>
    </w:p>
    <w:p w14:paraId="6530597D" w14:textId="77777777" w:rsidR="005E5BF0" w:rsidRDefault="005E5BF0" w:rsidP="005E5BF0">
      <w:pPr>
        <w:pStyle w:val="Lijstalinea"/>
        <w:numPr>
          <w:ilvl w:val="0"/>
          <w:numId w:val="165"/>
        </w:numPr>
      </w:pPr>
      <w:r>
        <w:t>Testrapport</w:t>
      </w:r>
    </w:p>
    <w:p w14:paraId="0AE5ED8D" w14:textId="77777777" w:rsidR="005E5BF0" w:rsidRPr="00B43773" w:rsidRDefault="005E5BF0" w:rsidP="005E5BF0">
      <w:pPr>
        <w:pStyle w:val="Lijstalinea"/>
        <w:numPr>
          <w:ilvl w:val="0"/>
          <w:numId w:val="165"/>
        </w:numPr>
      </w:pPr>
      <w:r>
        <w:t>Evaluatie document</w:t>
      </w:r>
    </w:p>
    <w:p w14:paraId="31D6E53C" w14:textId="77777777" w:rsidR="005E5BF0" w:rsidRPr="00492252" w:rsidRDefault="005E5BF0" w:rsidP="00484D1D"/>
    <w:p w14:paraId="1C24EC51" w14:textId="77777777" w:rsidR="005E5BF0" w:rsidRDefault="005E5BF0" w:rsidP="00484D1D">
      <w:pPr>
        <w:pStyle w:val="Kop3"/>
        <w:keepNext w:val="0"/>
        <w:tabs>
          <w:tab w:val="num" w:pos="709"/>
        </w:tabs>
        <w:spacing w:before="120" w:after="0"/>
        <w:ind w:left="1701" w:hanging="1701"/>
      </w:pPr>
      <w:bookmarkStart w:id="1142" w:name="_Toc507663570"/>
      <w:bookmarkStart w:id="1143" w:name="_Toc517033747"/>
      <w:r w:rsidRPr="00492252">
        <w:t>Startvoorwaarden</w:t>
      </w:r>
      <w:bookmarkEnd w:id="1142"/>
      <w:bookmarkEnd w:id="1143"/>
    </w:p>
    <w:p w14:paraId="4F8A97C5" w14:textId="77777777" w:rsidR="005E5BF0" w:rsidRDefault="005E5BF0" w:rsidP="005E5BF0">
      <w:pPr>
        <w:pStyle w:val="Lijstalinea"/>
        <w:numPr>
          <w:ilvl w:val="0"/>
          <w:numId w:val="167"/>
        </w:numPr>
      </w:pPr>
      <w:r>
        <w:t>Bèta code</w:t>
      </w:r>
      <w:r>
        <w:tab/>
      </w:r>
      <w:r>
        <w:tab/>
      </w:r>
      <w:del w:id="1144" w:author="Auteur">
        <w:r w:rsidDel="00AA6CC2">
          <w:delText xml:space="preserve"> (Testbaar)</w:delText>
        </w:r>
      </w:del>
    </w:p>
    <w:p w14:paraId="12ED5130" w14:textId="77777777" w:rsidR="005E5BF0" w:rsidRDefault="005E5BF0" w:rsidP="005E5BF0">
      <w:pPr>
        <w:pStyle w:val="Lijstalinea"/>
        <w:numPr>
          <w:ilvl w:val="0"/>
          <w:numId w:val="167"/>
        </w:numPr>
      </w:pPr>
      <w:r>
        <w:t>Evaluatie document</w:t>
      </w:r>
    </w:p>
    <w:p w14:paraId="35505224" w14:textId="77777777" w:rsidR="005E5BF0" w:rsidRPr="00492252" w:rsidRDefault="005E5BF0" w:rsidP="00484D1D">
      <w:pPr>
        <w:pStyle w:val="Lijstalinea"/>
      </w:pPr>
    </w:p>
    <w:p w14:paraId="656BEF4A" w14:textId="77777777" w:rsidR="005E5BF0" w:rsidRDefault="005E5BF0" w:rsidP="00484D1D">
      <w:pPr>
        <w:pStyle w:val="Kop3"/>
        <w:keepNext w:val="0"/>
        <w:tabs>
          <w:tab w:val="num" w:pos="709"/>
        </w:tabs>
        <w:spacing w:before="120" w:after="0"/>
        <w:ind w:left="1701" w:hanging="1701"/>
      </w:pPr>
      <w:bookmarkStart w:id="1145" w:name="_Toc507663571"/>
      <w:bookmarkStart w:id="1146" w:name="_Toc517033748"/>
      <w:r w:rsidRPr="00492252">
        <w:t>Activiteitenlijst</w:t>
      </w:r>
      <w:bookmarkEnd w:id="1145"/>
      <w:bookmarkEnd w:id="1146"/>
    </w:p>
    <w:p w14:paraId="78C7DD45" w14:textId="77777777" w:rsidR="005E5BF0" w:rsidRPr="00F256FA" w:rsidRDefault="005E5BF0" w:rsidP="00484D1D">
      <w:r>
        <w:t>*Dit is een grove schets gebaseerd op paragraaf 4.2</w:t>
      </w:r>
    </w:p>
    <w:p w14:paraId="268095C8" w14:textId="77777777" w:rsidR="005E5BF0" w:rsidRPr="00B6071D" w:rsidRDefault="005E5BF0" w:rsidP="00484D1D"/>
    <w:tbl>
      <w:tblPr>
        <w:tblW w:w="8500"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4361"/>
        <w:gridCol w:w="1417"/>
        <w:gridCol w:w="1276"/>
        <w:gridCol w:w="1446"/>
      </w:tblGrid>
      <w:tr w:rsidR="005E5BF0" w:rsidRPr="00C63FDB" w14:paraId="5ABD4159" w14:textId="77777777" w:rsidTr="00484D1D">
        <w:trPr>
          <w:cantSplit/>
        </w:trPr>
        <w:tc>
          <w:tcPr>
            <w:tcW w:w="4361" w:type="dxa"/>
            <w:shd w:val="clear" w:color="auto" w:fill="FFFFFF" w:themeFill="background1"/>
          </w:tcPr>
          <w:p w14:paraId="2DFEDAEC" w14:textId="77777777" w:rsidR="005E5BF0" w:rsidRPr="006A7AF3" w:rsidRDefault="005E5BF0" w:rsidP="00484D1D">
            <w:pPr>
              <w:rPr>
                <w:b/>
                <w:sz w:val="20"/>
                <w:szCs w:val="20"/>
              </w:rPr>
            </w:pPr>
            <w:r w:rsidRPr="006A7AF3">
              <w:rPr>
                <w:b/>
                <w:sz w:val="20"/>
                <w:szCs w:val="20"/>
              </w:rPr>
              <w:t>Activiteit</w:t>
            </w:r>
          </w:p>
        </w:tc>
        <w:tc>
          <w:tcPr>
            <w:tcW w:w="1417" w:type="dxa"/>
            <w:shd w:val="clear" w:color="auto" w:fill="FFFFFF" w:themeFill="background1"/>
          </w:tcPr>
          <w:p w14:paraId="25214B3B" w14:textId="77777777" w:rsidR="005E5BF0" w:rsidRPr="006A7AF3" w:rsidRDefault="005E5BF0" w:rsidP="00484D1D">
            <w:pPr>
              <w:rPr>
                <w:b/>
                <w:sz w:val="20"/>
                <w:szCs w:val="20"/>
              </w:rPr>
            </w:pPr>
            <w:r w:rsidRPr="006A7AF3">
              <w:rPr>
                <w:b/>
                <w:sz w:val="20"/>
                <w:szCs w:val="20"/>
              </w:rPr>
              <w:t>Totaal aantal dagen</w:t>
            </w:r>
          </w:p>
        </w:tc>
        <w:tc>
          <w:tcPr>
            <w:tcW w:w="1276" w:type="dxa"/>
            <w:shd w:val="clear" w:color="auto" w:fill="FFFFFF" w:themeFill="background1"/>
          </w:tcPr>
          <w:p w14:paraId="094FD274" w14:textId="77777777" w:rsidR="005E5BF0" w:rsidRPr="006A7AF3" w:rsidRDefault="005E5BF0" w:rsidP="00484D1D">
            <w:pPr>
              <w:rPr>
                <w:b/>
                <w:sz w:val="20"/>
                <w:szCs w:val="20"/>
              </w:rPr>
            </w:pPr>
            <w:r w:rsidRPr="006A7AF3">
              <w:rPr>
                <w:b/>
                <w:sz w:val="20"/>
                <w:szCs w:val="20"/>
              </w:rPr>
              <w:t>Start</w:t>
            </w:r>
          </w:p>
        </w:tc>
        <w:tc>
          <w:tcPr>
            <w:tcW w:w="1446" w:type="dxa"/>
            <w:shd w:val="clear" w:color="auto" w:fill="FFFFFF" w:themeFill="background1"/>
          </w:tcPr>
          <w:p w14:paraId="56497292" w14:textId="77777777" w:rsidR="005E5BF0" w:rsidRPr="006A7AF3" w:rsidRDefault="005E5BF0" w:rsidP="00484D1D">
            <w:pPr>
              <w:rPr>
                <w:b/>
                <w:sz w:val="20"/>
                <w:szCs w:val="20"/>
              </w:rPr>
            </w:pPr>
            <w:r w:rsidRPr="006A7AF3">
              <w:rPr>
                <w:b/>
                <w:sz w:val="20"/>
                <w:szCs w:val="20"/>
              </w:rPr>
              <w:t>Gereed</w:t>
            </w:r>
          </w:p>
        </w:tc>
      </w:tr>
      <w:tr w:rsidR="005E5BF0" w:rsidRPr="00C63FDB" w14:paraId="6F45A5C0" w14:textId="77777777" w:rsidTr="00484D1D">
        <w:trPr>
          <w:cantSplit/>
          <w:trHeight w:val="397"/>
        </w:trPr>
        <w:tc>
          <w:tcPr>
            <w:tcW w:w="4361" w:type="dxa"/>
            <w:vAlign w:val="center"/>
          </w:tcPr>
          <w:p w14:paraId="2980EC45" w14:textId="77777777" w:rsidR="005E5BF0" w:rsidRPr="00DA5FB6" w:rsidRDefault="005E5BF0" w:rsidP="00484D1D">
            <w:pPr>
              <w:pStyle w:val="Tabelbody"/>
              <w:spacing w:after="0"/>
              <w:rPr>
                <w:sz w:val="20"/>
              </w:rPr>
            </w:pPr>
            <w:r w:rsidRPr="00DA5FB6">
              <w:rPr>
                <w:sz w:val="20"/>
              </w:rPr>
              <w:t>Testplan uitvoeren</w:t>
            </w:r>
          </w:p>
        </w:tc>
        <w:tc>
          <w:tcPr>
            <w:tcW w:w="1417" w:type="dxa"/>
            <w:vAlign w:val="center"/>
          </w:tcPr>
          <w:p w14:paraId="51F4CCFC" w14:textId="77777777" w:rsidR="005E5BF0" w:rsidRPr="00DA5FB6" w:rsidRDefault="005E5BF0" w:rsidP="00484D1D">
            <w:pPr>
              <w:pStyle w:val="Tabelbody"/>
              <w:spacing w:after="0"/>
              <w:rPr>
                <w:sz w:val="20"/>
              </w:rPr>
            </w:pPr>
            <w:r w:rsidRPr="00DA5FB6">
              <w:rPr>
                <w:sz w:val="20"/>
              </w:rPr>
              <w:t>1</w:t>
            </w:r>
          </w:p>
        </w:tc>
        <w:tc>
          <w:tcPr>
            <w:tcW w:w="1276" w:type="dxa"/>
            <w:vAlign w:val="center"/>
          </w:tcPr>
          <w:p w14:paraId="3768C90C" w14:textId="77777777" w:rsidR="005E5BF0" w:rsidRPr="00DA5FB6" w:rsidRDefault="005E5BF0" w:rsidP="00484D1D">
            <w:pPr>
              <w:pStyle w:val="Tabelbody"/>
              <w:spacing w:after="0"/>
              <w:rPr>
                <w:sz w:val="20"/>
              </w:rPr>
            </w:pPr>
            <w:r w:rsidRPr="00DA5FB6">
              <w:rPr>
                <w:sz w:val="20"/>
              </w:rPr>
              <w:t>09-04-2018</w:t>
            </w:r>
          </w:p>
        </w:tc>
        <w:tc>
          <w:tcPr>
            <w:tcW w:w="1446" w:type="dxa"/>
            <w:vAlign w:val="center"/>
          </w:tcPr>
          <w:p w14:paraId="49F5A19B" w14:textId="77777777" w:rsidR="005E5BF0" w:rsidRPr="00DA5FB6" w:rsidRDefault="005E5BF0" w:rsidP="00484D1D">
            <w:pPr>
              <w:pStyle w:val="Tabelbody"/>
              <w:spacing w:after="0"/>
              <w:rPr>
                <w:sz w:val="20"/>
              </w:rPr>
            </w:pPr>
            <w:r w:rsidRPr="00DA5FB6">
              <w:rPr>
                <w:sz w:val="20"/>
              </w:rPr>
              <w:t>09-04-2018</w:t>
            </w:r>
          </w:p>
        </w:tc>
      </w:tr>
      <w:tr w:rsidR="005E5BF0" w:rsidRPr="00C63FDB" w14:paraId="0E556CA9" w14:textId="77777777" w:rsidTr="00484D1D">
        <w:trPr>
          <w:cantSplit/>
          <w:trHeight w:val="397"/>
        </w:trPr>
        <w:tc>
          <w:tcPr>
            <w:tcW w:w="4361" w:type="dxa"/>
            <w:vAlign w:val="center"/>
          </w:tcPr>
          <w:p w14:paraId="5DF4ACE9" w14:textId="77777777" w:rsidR="005E5BF0" w:rsidRPr="00DA5FB6" w:rsidRDefault="005E5BF0" w:rsidP="00484D1D">
            <w:pPr>
              <w:pStyle w:val="Tabelbody"/>
              <w:spacing w:after="0"/>
              <w:rPr>
                <w:sz w:val="20"/>
              </w:rPr>
            </w:pPr>
            <w:r w:rsidRPr="00DA5FB6">
              <w:rPr>
                <w:sz w:val="20"/>
              </w:rPr>
              <w:t>Gefaalde testen debuggen en oplossen</w:t>
            </w:r>
          </w:p>
        </w:tc>
        <w:tc>
          <w:tcPr>
            <w:tcW w:w="1417" w:type="dxa"/>
            <w:vAlign w:val="center"/>
          </w:tcPr>
          <w:p w14:paraId="0E9A51B8" w14:textId="77777777" w:rsidR="005E5BF0" w:rsidRPr="00DA5FB6" w:rsidRDefault="005E5BF0" w:rsidP="00484D1D">
            <w:pPr>
              <w:pStyle w:val="Tabelbody"/>
              <w:spacing w:after="0"/>
              <w:rPr>
                <w:sz w:val="20"/>
              </w:rPr>
            </w:pPr>
            <w:r w:rsidRPr="00DA5FB6">
              <w:rPr>
                <w:sz w:val="20"/>
              </w:rPr>
              <w:t>3</w:t>
            </w:r>
          </w:p>
        </w:tc>
        <w:tc>
          <w:tcPr>
            <w:tcW w:w="1276" w:type="dxa"/>
            <w:vAlign w:val="center"/>
          </w:tcPr>
          <w:p w14:paraId="513DC8F9" w14:textId="77777777" w:rsidR="005E5BF0" w:rsidRPr="00DA5FB6" w:rsidRDefault="005E5BF0" w:rsidP="00484D1D">
            <w:pPr>
              <w:pStyle w:val="Tabelbody"/>
              <w:spacing w:after="0"/>
              <w:rPr>
                <w:sz w:val="20"/>
              </w:rPr>
            </w:pPr>
            <w:r w:rsidRPr="00DA5FB6">
              <w:rPr>
                <w:sz w:val="20"/>
              </w:rPr>
              <w:t>10-04-2018</w:t>
            </w:r>
          </w:p>
        </w:tc>
        <w:tc>
          <w:tcPr>
            <w:tcW w:w="1446" w:type="dxa"/>
            <w:vAlign w:val="center"/>
          </w:tcPr>
          <w:p w14:paraId="4A53DD16" w14:textId="77777777" w:rsidR="005E5BF0" w:rsidRPr="00DA5FB6" w:rsidRDefault="005E5BF0" w:rsidP="00484D1D">
            <w:pPr>
              <w:pStyle w:val="Tabelbody"/>
              <w:spacing w:after="0"/>
              <w:rPr>
                <w:sz w:val="20"/>
              </w:rPr>
            </w:pPr>
            <w:r w:rsidRPr="00DA5FB6">
              <w:rPr>
                <w:sz w:val="20"/>
              </w:rPr>
              <w:t>12-04-2018</w:t>
            </w:r>
          </w:p>
        </w:tc>
      </w:tr>
      <w:tr w:rsidR="005E5BF0" w:rsidRPr="00C63FDB" w14:paraId="160867EA" w14:textId="77777777" w:rsidTr="00484D1D">
        <w:trPr>
          <w:cantSplit/>
          <w:trHeight w:val="397"/>
        </w:trPr>
        <w:tc>
          <w:tcPr>
            <w:tcW w:w="4361" w:type="dxa"/>
            <w:vAlign w:val="center"/>
          </w:tcPr>
          <w:p w14:paraId="7E3656CC" w14:textId="77777777" w:rsidR="005E5BF0" w:rsidRPr="00DA5FB6" w:rsidRDefault="005E5BF0" w:rsidP="00484D1D">
            <w:pPr>
              <w:pStyle w:val="Tabelbody"/>
              <w:spacing w:after="0"/>
              <w:rPr>
                <w:sz w:val="20"/>
              </w:rPr>
            </w:pPr>
            <w:r w:rsidRPr="00DA5FB6">
              <w:rPr>
                <w:sz w:val="20"/>
              </w:rPr>
              <w:t>Evaluatie document opstellen</w:t>
            </w:r>
          </w:p>
        </w:tc>
        <w:tc>
          <w:tcPr>
            <w:tcW w:w="1417" w:type="dxa"/>
            <w:vAlign w:val="center"/>
          </w:tcPr>
          <w:p w14:paraId="05ACD449" w14:textId="77777777" w:rsidR="005E5BF0" w:rsidRPr="00DA5FB6" w:rsidRDefault="005E5BF0" w:rsidP="00484D1D">
            <w:pPr>
              <w:pStyle w:val="Tabelbody"/>
              <w:spacing w:after="0"/>
              <w:rPr>
                <w:sz w:val="20"/>
              </w:rPr>
            </w:pPr>
            <w:r w:rsidRPr="00DA5FB6">
              <w:rPr>
                <w:sz w:val="20"/>
              </w:rPr>
              <w:t>1</w:t>
            </w:r>
          </w:p>
        </w:tc>
        <w:tc>
          <w:tcPr>
            <w:tcW w:w="1276" w:type="dxa"/>
            <w:vAlign w:val="center"/>
          </w:tcPr>
          <w:p w14:paraId="5258B7E1" w14:textId="77777777" w:rsidR="005E5BF0" w:rsidRPr="00DA5FB6" w:rsidRDefault="005E5BF0" w:rsidP="00484D1D">
            <w:pPr>
              <w:pStyle w:val="Tabelbody"/>
              <w:spacing w:after="0"/>
              <w:rPr>
                <w:sz w:val="20"/>
              </w:rPr>
            </w:pPr>
            <w:r w:rsidRPr="00DA5FB6">
              <w:rPr>
                <w:sz w:val="20"/>
              </w:rPr>
              <w:t>13-04-2018</w:t>
            </w:r>
          </w:p>
        </w:tc>
        <w:tc>
          <w:tcPr>
            <w:tcW w:w="1446" w:type="dxa"/>
            <w:vAlign w:val="center"/>
          </w:tcPr>
          <w:p w14:paraId="309317E5" w14:textId="77777777" w:rsidR="005E5BF0" w:rsidRPr="00DA5FB6" w:rsidRDefault="005E5BF0" w:rsidP="00484D1D">
            <w:pPr>
              <w:pStyle w:val="Tabelbody"/>
              <w:spacing w:after="0"/>
              <w:rPr>
                <w:sz w:val="20"/>
              </w:rPr>
            </w:pPr>
            <w:r w:rsidRPr="00DA5FB6">
              <w:rPr>
                <w:sz w:val="20"/>
              </w:rPr>
              <w:t>13-04-2018</w:t>
            </w:r>
          </w:p>
        </w:tc>
      </w:tr>
    </w:tbl>
    <w:p w14:paraId="5B872691" w14:textId="77777777" w:rsidR="005E5BF0" w:rsidRDefault="005E5BF0"/>
    <w:p w14:paraId="6ADF691B" w14:textId="77777777" w:rsidR="005E5BF0" w:rsidRDefault="005E5BF0"/>
    <w:p w14:paraId="17D0283F" w14:textId="77777777" w:rsidR="005E5BF0" w:rsidRDefault="005E5BF0"/>
    <w:p w14:paraId="27A4C10B" w14:textId="77777777" w:rsidR="005E5BF0" w:rsidRDefault="005E5BF0"/>
    <w:p w14:paraId="768E99C3" w14:textId="77777777" w:rsidR="005E5BF0" w:rsidRDefault="005E5BF0"/>
    <w:p w14:paraId="57ADB4B7" w14:textId="77777777" w:rsidR="005E5BF0" w:rsidRDefault="005E5BF0"/>
    <w:p w14:paraId="3DFAB975" w14:textId="77777777" w:rsidR="005E5BF0" w:rsidRDefault="005E5BF0"/>
    <w:p w14:paraId="56A98356" w14:textId="77777777" w:rsidR="005E5BF0" w:rsidRDefault="005E5BF0"/>
    <w:p w14:paraId="40205F2C" w14:textId="77777777" w:rsidR="005E5BF0" w:rsidRDefault="005E5BF0"/>
    <w:p w14:paraId="34EFE829" w14:textId="77777777" w:rsidR="005E5BF0" w:rsidRDefault="005E5BF0"/>
    <w:p w14:paraId="72AA4A2D" w14:textId="77777777" w:rsidR="005E5BF0" w:rsidRDefault="005E5BF0"/>
    <w:p w14:paraId="09ECA606" w14:textId="77777777" w:rsidR="005E5BF0" w:rsidRDefault="005E5BF0"/>
    <w:p w14:paraId="56A9E974" w14:textId="77777777" w:rsidR="005E5BF0" w:rsidRDefault="005E5BF0"/>
    <w:p w14:paraId="4F6DE699" w14:textId="77777777" w:rsidR="005E5BF0" w:rsidRDefault="005E5BF0"/>
    <w:p w14:paraId="46346528" w14:textId="77777777" w:rsidR="005E5BF0" w:rsidRDefault="005E5BF0"/>
    <w:p w14:paraId="631986BF" w14:textId="77777777" w:rsidR="005E5BF0" w:rsidRDefault="005E5BF0"/>
    <w:p w14:paraId="655337B5" w14:textId="77777777" w:rsidR="005E5BF0" w:rsidRDefault="005E5BF0"/>
    <w:p w14:paraId="448D114A" w14:textId="77777777" w:rsidR="005E5BF0" w:rsidRDefault="005E5BF0"/>
    <w:p w14:paraId="72DD2B5B" w14:textId="77777777" w:rsidR="005E5BF0" w:rsidRDefault="005E5BF0"/>
    <w:p w14:paraId="29D53C58" w14:textId="77777777" w:rsidR="005E5BF0" w:rsidRDefault="005E5BF0"/>
    <w:p w14:paraId="7478C03A" w14:textId="77777777" w:rsidR="005E5BF0" w:rsidRDefault="005E5BF0"/>
    <w:p w14:paraId="57735D1E" w14:textId="77777777" w:rsidR="005E5BF0" w:rsidRDefault="005E5BF0">
      <w:r>
        <w:t>*de stagebegeleider</w:t>
      </w:r>
      <w:del w:id="1147" w:author="Auteur">
        <w:r w:rsidDel="00DA5FB6">
          <w:delText>/opdrachtgever</w:delText>
        </w:r>
      </w:del>
      <w:r>
        <w:t xml:space="preserve"> wil twee releases van dit product hebben. Dus de fases zullen allemaal nog een keer gedaan worden zoals in paragraaf 4.2 ook beschreven staat. In dit traject zullen zaken zoals verdieping van het project en het </w:t>
      </w:r>
      <w:ins w:id="1148" w:author="Auteur">
        <w:r>
          <w:t xml:space="preserve">bestuderen </w:t>
        </w:r>
      </w:ins>
      <w:del w:id="1149" w:author="Auteur">
        <w:r w:rsidDel="00DA5FB6">
          <w:delText xml:space="preserve">leren </w:delText>
        </w:r>
      </w:del>
      <w:r>
        <w:t>ervan minder tijd kosten waardoor er minder tijds besteed hoeft te worden aan de documentatie.</w:t>
      </w:r>
      <w:r>
        <w:br w:type="page"/>
      </w:r>
    </w:p>
    <w:p w14:paraId="7FC81F09" w14:textId="77777777" w:rsidR="005E5BF0" w:rsidRPr="00492252" w:rsidRDefault="005E5BF0" w:rsidP="00484D1D">
      <w:pPr>
        <w:pStyle w:val="Kop1"/>
        <w:keepNext w:val="0"/>
        <w:pageBreakBefore/>
        <w:tabs>
          <w:tab w:val="num" w:pos="709"/>
        </w:tabs>
        <w:spacing w:before="120" w:after="60" w:line="360" w:lineRule="auto"/>
        <w:ind w:left="709" w:hanging="709"/>
      </w:pPr>
      <w:bookmarkStart w:id="1150" w:name="_Toc327581061"/>
      <w:bookmarkStart w:id="1151" w:name="_Toc327581611"/>
      <w:bookmarkStart w:id="1152" w:name="_Toc327583391"/>
      <w:bookmarkStart w:id="1153" w:name="_Toc339966130"/>
      <w:bookmarkStart w:id="1154" w:name="_Toc437980094"/>
      <w:bookmarkStart w:id="1155" w:name="_Toc505599953"/>
      <w:bookmarkStart w:id="1156" w:name="_Toc507663572"/>
      <w:bookmarkStart w:id="1157" w:name="_Toc517033749"/>
      <w:r w:rsidRPr="00492252">
        <w:lastRenderedPageBreak/>
        <w:t>Kwaliteit</w:t>
      </w:r>
      <w:bookmarkEnd w:id="1150"/>
      <w:bookmarkEnd w:id="1151"/>
      <w:bookmarkEnd w:id="1152"/>
      <w:r w:rsidRPr="00492252">
        <w:t>sbewakin</w:t>
      </w:r>
      <w:bookmarkEnd w:id="1153"/>
      <w:bookmarkEnd w:id="1154"/>
      <w:r>
        <w:t>g, Testen, Configuratiemanagement</w:t>
      </w:r>
      <w:bookmarkEnd w:id="1155"/>
      <w:bookmarkEnd w:id="1156"/>
      <w:bookmarkEnd w:id="1157"/>
    </w:p>
    <w:p w14:paraId="3B5BA5FD" w14:textId="77777777" w:rsidR="005E5BF0" w:rsidRPr="006F3A82" w:rsidRDefault="005E5BF0" w:rsidP="00484D1D">
      <w:bookmarkStart w:id="1158" w:name="_Toc327581062"/>
      <w:bookmarkStart w:id="1159" w:name="_Toc327581612"/>
      <w:bookmarkStart w:id="1160" w:name="_Toc327583392"/>
      <w:bookmarkStart w:id="1161" w:name="_Toc339966131"/>
      <w:bookmarkStart w:id="1162" w:name="_Toc437980095"/>
    </w:p>
    <w:p w14:paraId="45FBAF5B" w14:textId="77777777" w:rsidR="005E5BF0" w:rsidRPr="0061059A" w:rsidRDefault="005E5BF0" w:rsidP="00484D1D">
      <w:pPr>
        <w:pStyle w:val="Kop2"/>
        <w:keepNext w:val="0"/>
        <w:tabs>
          <w:tab w:val="num" w:pos="709"/>
        </w:tabs>
        <w:ind w:left="709" w:hanging="709"/>
      </w:pPr>
      <w:bookmarkStart w:id="1163" w:name="_Toc437980096"/>
      <w:bookmarkStart w:id="1164" w:name="_Toc505599954"/>
      <w:bookmarkStart w:id="1165" w:name="_Toc507663573"/>
      <w:bookmarkStart w:id="1166" w:name="_Toc517033750"/>
      <w:r w:rsidRPr="00492252">
        <w:t>Goedkeuringen</w:t>
      </w:r>
      <w:bookmarkEnd w:id="1163"/>
      <w:bookmarkEnd w:id="1164"/>
      <w:bookmarkEnd w:id="1165"/>
      <w:bookmarkEnd w:id="1166"/>
    </w:p>
    <w:p w14:paraId="638304BB" w14:textId="77777777" w:rsidR="005E5BF0" w:rsidRPr="007A2666" w:rsidRDefault="005E5BF0" w:rsidP="00484D1D"/>
    <w:tbl>
      <w:tblPr>
        <w:tblW w:w="9464"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5665"/>
        <w:gridCol w:w="2381"/>
        <w:gridCol w:w="1418"/>
      </w:tblGrid>
      <w:tr w:rsidR="005E5BF0" w:rsidRPr="00C63FDB" w14:paraId="3DDC797E" w14:textId="77777777" w:rsidTr="00484D1D">
        <w:tc>
          <w:tcPr>
            <w:tcW w:w="5665" w:type="dxa"/>
            <w:shd w:val="clear" w:color="auto" w:fill="FFFFFF" w:themeFill="background1"/>
          </w:tcPr>
          <w:p w14:paraId="34596F7F" w14:textId="77777777" w:rsidR="005E5BF0" w:rsidRPr="006A7AF3" w:rsidRDefault="005E5BF0" w:rsidP="00484D1D">
            <w:pPr>
              <w:rPr>
                <w:b/>
                <w:sz w:val="20"/>
                <w:szCs w:val="20"/>
              </w:rPr>
            </w:pPr>
            <w:r w:rsidRPr="006A7AF3">
              <w:rPr>
                <w:b/>
                <w:sz w:val="20"/>
                <w:szCs w:val="20"/>
              </w:rPr>
              <w:t>Wat</w:t>
            </w:r>
          </w:p>
        </w:tc>
        <w:tc>
          <w:tcPr>
            <w:tcW w:w="2381" w:type="dxa"/>
            <w:shd w:val="clear" w:color="auto" w:fill="FFFFFF" w:themeFill="background1"/>
          </w:tcPr>
          <w:p w14:paraId="661734C0" w14:textId="77777777" w:rsidR="005E5BF0" w:rsidRPr="006A7AF3" w:rsidRDefault="005E5BF0" w:rsidP="00484D1D">
            <w:pPr>
              <w:rPr>
                <w:b/>
                <w:sz w:val="20"/>
                <w:szCs w:val="20"/>
              </w:rPr>
            </w:pPr>
            <w:r w:rsidRPr="006A7AF3">
              <w:rPr>
                <w:b/>
                <w:sz w:val="20"/>
                <w:szCs w:val="20"/>
              </w:rPr>
              <w:t>Wie</w:t>
            </w:r>
          </w:p>
        </w:tc>
        <w:tc>
          <w:tcPr>
            <w:tcW w:w="1418" w:type="dxa"/>
            <w:shd w:val="clear" w:color="auto" w:fill="FFFFFF" w:themeFill="background1"/>
          </w:tcPr>
          <w:p w14:paraId="234F8CE2" w14:textId="77777777" w:rsidR="005E5BF0" w:rsidRPr="006A7AF3" w:rsidRDefault="005E5BF0" w:rsidP="00484D1D">
            <w:pPr>
              <w:rPr>
                <w:b/>
                <w:sz w:val="20"/>
                <w:szCs w:val="20"/>
              </w:rPr>
            </w:pPr>
            <w:r w:rsidRPr="006A7AF3">
              <w:rPr>
                <w:b/>
                <w:sz w:val="20"/>
                <w:szCs w:val="20"/>
              </w:rPr>
              <w:t>Wanneer</w:t>
            </w:r>
          </w:p>
        </w:tc>
      </w:tr>
      <w:tr w:rsidR="005E5BF0" w:rsidRPr="00E97AAE" w14:paraId="1F295442" w14:textId="77777777" w:rsidTr="00484D1D">
        <w:trPr>
          <w:trHeight w:val="228"/>
        </w:trPr>
        <w:tc>
          <w:tcPr>
            <w:tcW w:w="5665" w:type="dxa"/>
            <w:vAlign w:val="center"/>
          </w:tcPr>
          <w:p w14:paraId="4E2DA3E0" w14:textId="77777777" w:rsidR="005E5BF0" w:rsidRPr="006A7AF3" w:rsidRDefault="005E5BF0" w:rsidP="00484D1D">
            <w:pPr>
              <w:pStyle w:val="Tabelbody"/>
              <w:rPr>
                <w:sz w:val="20"/>
              </w:rPr>
            </w:pPr>
            <w:r w:rsidRPr="006A7AF3">
              <w:rPr>
                <w:sz w:val="20"/>
              </w:rPr>
              <w:t>Projectplan</w:t>
            </w:r>
          </w:p>
        </w:tc>
        <w:tc>
          <w:tcPr>
            <w:tcW w:w="2381" w:type="dxa"/>
            <w:vAlign w:val="center"/>
          </w:tcPr>
          <w:p w14:paraId="47F49EB1" w14:textId="77777777" w:rsidR="005E5BF0" w:rsidRPr="006A7AF3" w:rsidRDefault="005E5BF0" w:rsidP="00484D1D">
            <w:pPr>
              <w:pStyle w:val="Tabelbody"/>
              <w:rPr>
                <w:sz w:val="20"/>
              </w:rPr>
            </w:pPr>
            <w:r w:rsidRPr="006A7AF3">
              <w:rPr>
                <w:sz w:val="20"/>
              </w:rPr>
              <w:t>Peter Noten &amp;</w:t>
            </w:r>
          </w:p>
          <w:p w14:paraId="0E78CFBC" w14:textId="77777777" w:rsidR="005E5BF0" w:rsidRPr="006A7AF3" w:rsidRDefault="005E5BF0" w:rsidP="00484D1D">
            <w:pPr>
              <w:pStyle w:val="Tabelbody"/>
              <w:rPr>
                <w:sz w:val="20"/>
              </w:rPr>
            </w:pPr>
            <w:r w:rsidRPr="006A7AF3">
              <w:rPr>
                <w:sz w:val="20"/>
              </w:rPr>
              <w:t>Frens Vonken</w:t>
            </w:r>
          </w:p>
        </w:tc>
        <w:tc>
          <w:tcPr>
            <w:tcW w:w="1418" w:type="dxa"/>
            <w:vAlign w:val="center"/>
          </w:tcPr>
          <w:p w14:paraId="4BC61432" w14:textId="77777777" w:rsidR="005E5BF0" w:rsidRPr="006A7AF3" w:rsidRDefault="005E5BF0" w:rsidP="00484D1D">
            <w:pPr>
              <w:pStyle w:val="Tabelbody"/>
              <w:rPr>
                <w:sz w:val="20"/>
              </w:rPr>
            </w:pPr>
            <w:r w:rsidRPr="006A7AF3">
              <w:rPr>
                <w:sz w:val="20"/>
              </w:rPr>
              <w:t>Uiterlijk:</w:t>
            </w:r>
          </w:p>
          <w:p w14:paraId="0901A526" w14:textId="77777777" w:rsidR="005E5BF0" w:rsidRPr="006A7AF3" w:rsidRDefault="005E5BF0" w:rsidP="00484D1D">
            <w:pPr>
              <w:pStyle w:val="Tabelbody"/>
              <w:rPr>
                <w:sz w:val="20"/>
              </w:rPr>
            </w:pPr>
            <w:r w:rsidRPr="006A7AF3">
              <w:rPr>
                <w:sz w:val="20"/>
              </w:rPr>
              <w:t>02-03-2018</w:t>
            </w:r>
          </w:p>
        </w:tc>
      </w:tr>
      <w:tr w:rsidR="005E5BF0" w:rsidRPr="00E97AAE" w14:paraId="2CD40098" w14:textId="77777777" w:rsidTr="00484D1D">
        <w:trPr>
          <w:trHeight w:val="74"/>
        </w:trPr>
        <w:tc>
          <w:tcPr>
            <w:tcW w:w="5665" w:type="dxa"/>
            <w:vAlign w:val="center"/>
          </w:tcPr>
          <w:p w14:paraId="0F923D53" w14:textId="77777777" w:rsidR="005E5BF0" w:rsidRPr="006A7AF3" w:rsidRDefault="005E5BF0" w:rsidP="00484D1D">
            <w:pPr>
              <w:pStyle w:val="Tabelbody"/>
              <w:rPr>
                <w:sz w:val="20"/>
              </w:rPr>
            </w:pPr>
            <w:r w:rsidRPr="006A7AF3">
              <w:rPr>
                <w:sz w:val="20"/>
              </w:rPr>
              <w:t>Use cases</w:t>
            </w:r>
          </w:p>
        </w:tc>
        <w:tc>
          <w:tcPr>
            <w:tcW w:w="2381" w:type="dxa"/>
            <w:vAlign w:val="center"/>
          </w:tcPr>
          <w:p w14:paraId="7847485B" w14:textId="77777777" w:rsidR="005E5BF0" w:rsidRPr="006A7AF3" w:rsidRDefault="005E5BF0" w:rsidP="00484D1D">
            <w:pPr>
              <w:pStyle w:val="Tabelbody"/>
              <w:rPr>
                <w:sz w:val="20"/>
              </w:rPr>
            </w:pPr>
            <w:r w:rsidRPr="006A7AF3">
              <w:rPr>
                <w:sz w:val="20"/>
              </w:rPr>
              <w:t>Peter Noten</w:t>
            </w:r>
          </w:p>
        </w:tc>
        <w:tc>
          <w:tcPr>
            <w:tcW w:w="1418" w:type="dxa"/>
            <w:vAlign w:val="center"/>
          </w:tcPr>
          <w:p w14:paraId="61AFB588" w14:textId="77777777" w:rsidR="005E5BF0" w:rsidRPr="006A7AF3" w:rsidRDefault="005E5BF0" w:rsidP="00484D1D">
            <w:pPr>
              <w:pStyle w:val="Tabelbody"/>
              <w:rPr>
                <w:sz w:val="20"/>
              </w:rPr>
            </w:pPr>
            <w:r w:rsidRPr="006A7AF3">
              <w:rPr>
                <w:sz w:val="20"/>
              </w:rPr>
              <w:t>23-02-2018</w:t>
            </w:r>
          </w:p>
        </w:tc>
      </w:tr>
      <w:tr w:rsidR="005E5BF0" w:rsidRPr="00E97AAE" w14:paraId="13B362B0" w14:textId="77777777" w:rsidTr="00484D1D">
        <w:trPr>
          <w:trHeight w:val="97"/>
        </w:trPr>
        <w:tc>
          <w:tcPr>
            <w:tcW w:w="5665" w:type="dxa"/>
            <w:vAlign w:val="center"/>
          </w:tcPr>
          <w:p w14:paraId="5C27870E" w14:textId="77777777" w:rsidR="005E5BF0" w:rsidRPr="006A7AF3" w:rsidRDefault="005E5BF0" w:rsidP="00484D1D">
            <w:pPr>
              <w:pStyle w:val="Tabelbody"/>
              <w:rPr>
                <w:sz w:val="20"/>
              </w:rPr>
            </w:pPr>
            <w:r w:rsidRPr="006A7AF3">
              <w:rPr>
                <w:sz w:val="20"/>
              </w:rPr>
              <w:t>UI design</w:t>
            </w:r>
          </w:p>
        </w:tc>
        <w:tc>
          <w:tcPr>
            <w:tcW w:w="2381" w:type="dxa"/>
            <w:vAlign w:val="center"/>
          </w:tcPr>
          <w:p w14:paraId="73751AFF" w14:textId="77777777" w:rsidR="005E5BF0" w:rsidRPr="006A7AF3" w:rsidRDefault="005E5BF0" w:rsidP="00484D1D">
            <w:pPr>
              <w:pStyle w:val="Tabelbody"/>
              <w:rPr>
                <w:sz w:val="20"/>
              </w:rPr>
            </w:pPr>
            <w:r w:rsidRPr="006A7AF3">
              <w:rPr>
                <w:sz w:val="20"/>
              </w:rPr>
              <w:t>Peter Noten</w:t>
            </w:r>
          </w:p>
        </w:tc>
        <w:tc>
          <w:tcPr>
            <w:tcW w:w="1418" w:type="dxa"/>
            <w:vAlign w:val="center"/>
          </w:tcPr>
          <w:p w14:paraId="6E998C97" w14:textId="77777777" w:rsidR="005E5BF0" w:rsidRPr="006A7AF3" w:rsidRDefault="005E5BF0" w:rsidP="00484D1D">
            <w:pPr>
              <w:pStyle w:val="Tabelbody"/>
              <w:rPr>
                <w:sz w:val="20"/>
              </w:rPr>
            </w:pPr>
            <w:r w:rsidRPr="006A7AF3">
              <w:rPr>
                <w:sz w:val="20"/>
              </w:rPr>
              <w:t>27-02-2018</w:t>
            </w:r>
          </w:p>
        </w:tc>
      </w:tr>
      <w:tr w:rsidR="005E5BF0" w:rsidRPr="00E97AAE" w14:paraId="64B29F42" w14:textId="77777777" w:rsidTr="00484D1D">
        <w:trPr>
          <w:trHeight w:val="74"/>
        </w:trPr>
        <w:tc>
          <w:tcPr>
            <w:tcW w:w="5665" w:type="dxa"/>
            <w:vAlign w:val="center"/>
          </w:tcPr>
          <w:p w14:paraId="63DDA7B8" w14:textId="77777777" w:rsidR="005E5BF0" w:rsidRPr="006A7AF3" w:rsidRDefault="005E5BF0" w:rsidP="00484D1D">
            <w:pPr>
              <w:pStyle w:val="Tabelbody"/>
              <w:rPr>
                <w:sz w:val="20"/>
              </w:rPr>
            </w:pPr>
            <w:r>
              <w:rPr>
                <w:sz w:val="20"/>
              </w:rPr>
              <w:t>Acceptatie t</w:t>
            </w:r>
            <w:r w:rsidRPr="006A7AF3">
              <w:rPr>
                <w:sz w:val="20"/>
              </w:rPr>
              <w:t>estplan</w:t>
            </w:r>
          </w:p>
        </w:tc>
        <w:tc>
          <w:tcPr>
            <w:tcW w:w="2381" w:type="dxa"/>
            <w:vAlign w:val="center"/>
          </w:tcPr>
          <w:p w14:paraId="49781702" w14:textId="77777777" w:rsidR="005E5BF0" w:rsidRPr="006A7AF3" w:rsidRDefault="005E5BF0" w:rsidP="00484D1D">
            <w:pPr>
              <w:pStyle w:val="Tabelbody"/>
              <w:rPr>
                <w:sz w:val="20"/>
              </w:rPr>
            </w:pPr>
            <w:r w:rsidRPr="006A7AF3">
              <w:rPr>
                <w:sz w:val="20"/>
              </w:rPr>
              <w:t>Peter Noten</w:t>
            </w:r>
          </w:p>
        </w:tc>
        <w:tc>
          <w:tcPr>
            <w:tcW w:w="1418" w:type="dxa"/>
            <w:vAlign w:val="center"/>
          </w:tcPr>
          <w:p w14:paraId="1F17876A" w14:textId="77777777" w:rsidR="005E5BF0" w:rsidRPr="006A7AF3" w:rsidRDefault="005E5BF0" w:rsidP="00484D1D">
            <w:pPr>
              <w:pStyle w:val="Tabelbody"/>
              <w:rPr>
                <w:sz w:val="20"/>
              </w:rPr>
            </w:pPr>
            <w:r w:rsidRPr="006A7AF3">
              <w:rPr>
                <w:sz w:val="20"/>
              </w:rPr>
              <w:t>28-02-2018</w:t>
            </w:r>
          </w:p>
        </w:tc>
      </w:tr>
      <w:tr w:rsidR="005E5BF0" w:rsidRPr="00E97AAE" w14:paraId="59FBC6F2" w14:textId="77777777" w:rsidTr="00484D1D">
        <w:trPr>
          <w:trHeight w:val="74"/>
        </w:trPr>
        <w:tc>
          <w:tcPr>
            <w:tcW w:w="5665" w:type="dxa"/>
            <w:vAlign w:val="center"/>
          </w:tcPr>
          <w:p w14:paraId="33949832" w14:textId="77777777" w:rsidR="005E5BF0" w:rsidRPr="006A7AF3" w:rsidRDefault="005E5BF0" w:rsidP="00484D1D">
            <w:pPr>
              <w:pStyle w:val="Tabelbody"/>
              <w:rPr>
                <w:sz w:val="20"/>
              </w:rPr>
            </w:pPr>
            <w:r w:rsidRPr="006A7AF3">
              <w:rPr>
                <w:sz w:val="20"/>
              </w:rPr>
              <w:t>Stageverslag</w:t>
            </w:r>
          </w:p>
        </w:tc>
        <w:tc>
          <w:tcPr>
            <w:tcW w:w="2381" w:type="dxa"/>
            <w:vAlign w:val="center"/>
          </w:tcPr>
          <w:p w14:paraId="669F7B3F" w14:textId="77777777" w:rsidR="005E5BF0" w:rsidRPr="006A7AF3" w:rsidRDefault="005E5BF0" w:rsidP="00484D1D">
            <w:pPr>
              <w:pStyle w:val="Tabelbody"/>
              <w:rPr>
                <w:sz w:val="20"/>
              </w:rPr>
            </w:pPr>
            <w:r w:rsidRPr="006A7AF3">
              <w:rPr>
                <w:sz w:val="20"/>
              </w:rPr>
              <w:t>Frens Vonken &amp; tweede assessor</w:t>
            </w:r>
          </w:p>
        </w:tc>
        <w:tc>
          <w:tcPr>
            <w:tcW w:w="1418" w:type="dxa"/>
            <w:vAlign w:val="center"/>
          </w:tcPr>
          <w:p w14:paraId="0F480BDD" w14:textId="77777777" w:rsidR="005E5BF0" w:rsidRPr="006A7AF3" w:rsidRDefault="005E5BF0" w:rsidP="00484D1D">
            <w:pPr>
              <w:pStyle w:val="Tabelbody"/>
              <w:rPr>
                <w:sz w:val="20"/>
              </w:rPr>
            </w:pPr>
            <w:r w:rsidRPr="006A7AF3">
              <w:rPr>
                <w:rFonts w:ascii="Helvetica" w:hAnsi="Helvetica" w:cs="Helvetica"/>
                <w:color w:val="2D3B45"/>
                <w:sz w:val="20"/>
                <w:shd w:val="clear" w:color="auto" w:fill="FFFFFF"/>
              </w:rPr>
              <w:t>18-06-2018</w:t>
            </w:r>
          </w:p>
        </w:tc>
      </w:tr>
    </w:tbl>
    <w:p w14:paraId="2B0C0B74" w14:textId="77777777" w:rsidR="005E5BF0" w:rsidRPr="00195CBF" w:rsidRDefault="005E5BF0" w:rsidP="00484D1D">
      <w:pPr>
        <w:rPr>
          <w:sz w:val="2"/>
          <w:szCs w:val="2"/>
        </w:rPr>
      </w:pPr>
    </w:p>
    <w:p w14:paraId="08203D4E" w14:textId="77777777" w:rsidR="005E5BF0" w:rsidRPr="00492252" w:rsidRDefault="005E5BF0" w:rsidP="00484D1D"/>
    <w:p w14:paraId="57DC9CD8" w14:textId="77777777" w:rsidR="005E5BF0" w:rsidRPr="00D4484C" w:rsidRDefault="005E5BF0" w:rsidP="00484D1D"/>
    <w:p w14:paraId="4579FD8F" w14:textId="77777777" w:rsidR="005E5BF0" w:rsidRDefault="005E5BF0" w:rsidP="00484D1D">
      <w:pPr>
        <w:pStyle w:val="Kop2"/>
        <w:keepNext w:val="0"/>
        <w:tabs>
          <w:tab w:val="num" w:pos="709"/>
        </w:tabs>
        <w:ind w:left="709" w:hanging="709"/>
        <w:rPr>
          <w:ins w:id="1167" w:author="Auteur"/>
        </w:rPr>
      </w:pPr>
      <w:bookmarkStart w:id="1168" w:name="_Toc437980099"/>
      <w:bookmarkStart w:id="1169" w:name="_Toc505599955"/>
      <w:bookmarkStart w:id="1170" w:name="_Toc507663574"/>
      <w:bookmarkStart w:id="1171" w:name="_Toc517033751"/>
      <w:r>
        <w:t>Testaanpak/strategie</w:t>
      </w:r>
      <w:bookmarkEnd w:id="1168"/>
      <w:bookmarkEnd w:id="1169"/>
      <w:bookmarkEnd w:id="1170"/>
      <w:bookmarkEnd w:id="1171"/>
    </w:p>
    <w:p w14:paraId="740130C9" w14:textId="77777777" w:rsidR="005E5BF0" w:rsidRDefault="005E5BF0" w:rsidP="00484D1D">
      <w:pPr>
        <w:rPr>
          <w:ins w:id="1172" w:author="Auteur"/>
        </w:rPr>
      </w:pPr>
      <w:ins w:id="1173" w:author="Auteur">
        <w:r>
          <w:t>Het is de bedoeling dat het bedrijf het eindproduct zal gaan gebruiken in de praktijk. Daarom is het noodzakelijk dat de functionaliteiten van de applicatie zorgvuldig en doorgrondig getest worden.</w:t>
        </w:r>
      </w:ins>
    </w:p>
    <w:p w14:paraId="6CB9870D" w14:textId="77777777" w:rsidR="005E5BF0" w:rsidRPr="00770C05" w:rsidRDefault="005E5BF0" w:rsidP="005E5BF0">
      <w:pPr>
        <w:pPrChange w:id="1174" w:author="Auteur">
          <w:pPr>
            <w:pStyle w:val="Kop2"/>
            <w:keepNext w:val="0"/>
            <w:tabs>
              <w:tab w:val="num" w:pos="709"/>
            </w:tabs>
            <w:ind w:left="709" w:hanging="709"/>
          </w:pPr>
        </w:pPrChange>
      </w:pPr>
    </w:p>
    <w:p w14:paraId="247EFDA1" w14:textId="77777777" w:rsidR="005E5BF0" w:rsidRDefault="005E5BF0" w:rsidP="00484D1D">
      <w:r>
        <w:t>Er zal een Acceptatie testplan geschreven op basis van de functionele requirements. Dit zal worden gedaan voordat er aan het programmeren begonnen wordt. Elke functionaliteit zal een a twee testen krijgen afhankelijk van de complexiteit ervan.</w:t>
      </w:r>
    </w:p>
    <w:p w14:paraId="36D4BF5D" w14:textId="77777777" w:rsidR="005E5BF0" w:rsidRDefault="005E5BF0" w:rsidP="00484D1D"/>
    <w:p w14:paraId="1ABE1D44" w14:textId="77777777" w:rsidR="005E5BF0" w:rsidRDefault="005E5BF0" w:rsidP="00484D1D">
      <w:r>
        <w:t>Nadat er de nieuwe functionaliteiten inzitten zal er een testrapport worden opgesteld op basis van het acceptatie testplan. Hierin komt te staan welke test</w:t>
      </w:r>
      <w:ins w:id="1175" w:author="Auteur">
        <w:r>
          <w:t>s</w:t>
        </w:r>
      </w:ins>
      <w:r>
        <w:t xml:space="preserve"> er doorheen kwamen welke niet en welke functionaliteiten niet meer zijn geïmplementeerd. </w:t>
      </w:r>
    </w:p>
    <w:p w14:paraId="0A758250" w14:textId="77777777" w:rsidR="005E5BF0" w:rsidRDefault="005E5BF0" w:rsidP="00484D1D"/>
    <w:p w14:paraId="5914EAE9" w14:textId="77777777" w:rsidR="005E5BF0" w:rsidRPr="00360B57" w:rsidRDefault="005E5BF0" w:rsidP="00484D1D">
      <w:r>
        <w:t>Voor testen die gefaald zijn en niet meer gerepareerd kunnen worden of functionaliteiten die niet meer aan een implementatie toekwamen zullen mee worden genomen op weg naar de volgende release. Tenzij het einde van de stage nadert.</w:t>
      </w:r>
    </w:p>
    <w:p w14:paraId="1284E129" w14:textId="77777777" w:rsidR="005E5BF0" w:rsidRDefault="005E5BF0">
      <w:r>
        <w:br w:type="page"/>
      </w:r>
    </w:p>
    <w:p w14:paraId="0EBEA6AF" w14:textId="77777777" w:rsidR="005E5BF0" w:rsidRPr="00D4484C" w:rsidRDefault="005E5BF0" w:rsidP="00484D1D"/>
    <w:p w14:paraId="430D314F" w14:textId="77777777" w:rsidR="005E5BF0" w:rsidRDefault="005E5BF0" w:rsidP="00484D1D">
      <w:pPr>
        <w:pStyle w:val="Kop2"/>
        <w:keepNext w:val="0"/>
        <w:tabs>
          <w:tab w:val="num" w:pos="709"/>
        </w:tabs>
        <w:ind w:left="709" w:hanging="709"/>
      </w:pPr>
      <w:bookmarkStart w:id="1176" w:name="_Toc437980101"/>
      <w:bookmarkStart w:id="1177" w:name="_Toc505599956"/>
      <w:bookmarkStart w:id="1178" w:name="_Toc507663575"/>
      <w:bookmarkStart w:id="1179" w:name="_Toc517033752"/>
      <w:r>
        <w:t>Testomgeving en benodigdheden</w:t>
      </w:r>
      <w:bookmarkEnd w:id="1176"/>
      <w:bookmarkEnd w:id="1177"/>
      <w:bookmarkEnd w:id="1178"/>
      <w:bookmarkEnd w:id="1179"/>
    </w:p>
    <w:p w14:paraId="6C298434" w14:textId="77777777" w:rsidR="005E5BF0" w:rsidRDefault="005E5BF0" w:rsidP="00484D1D">
      <w:r>
        <w:t>De computer waarop getest zal worden heeft de volgende specificaties</w:t>
      </w:r>
    </w:p>
    <w:p w14:paraId="0FC1BD4C" w14:textId="77777777" w:rsidR="005E5BF0" w:rsidRDefault="005E5BF0" w:rsidP="00484D1D"/>
    <w:tbl>
      <w:tblPr>
        <w:tblW w:w="9464"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4481"/>
        <w:gridCol w:w="4983"/>
      </w:tblGrid>
      <w:tr w:rsidR="005E5BF0" w:rsidRPr="00C63FDB" w14:paraId="42279C18" w14:textId="77777777" w:rsidTr="00484D1D">
        <w:trPr>
          <w:trHeight w:val="158"/>
        </w:trPr>
        <w:tc>
          <w:tcPr>
            <w:tcW w:w="4481" w:type="dxa"/>
            <w:vAlign w:val="center"/>
          </w:tcPr>
          <w:p w14:paraId="1687D092" w14:textId="77777777" w:rsidR="005E5BF0" w:rsidRPr="007A7310" w:rsidRDefault="005E5BF0" w:rsidP="00484D1D">
            <w:pPr>
              <w:pStyle w:val="Tabelbody"/>
              <w:rPr>
                <w:rFonts w:cs="Arial"/>
                <w:sz w:val="20"/>
              </w:rPr>
            </w:pPr>
            <w:r w:rsidRPr="007A7310">
              <w:rPr>
                <w:rFonts w:cs="Arial"/>
                <w:sz w:val="20"/>
              </w:rPr>
              <w:t>Besturingssysteem</w:t>
            </w:r>
          </w:p>
        </w:tc>
        <w:tc>
          <w:tcPr>
            <w:tcW w:w="4983" w:type="dxa"/>
            <w:vAlign w:val="center"/>
          </w:tcPr>
          <w:p w14:paraId="73594136" w14:textId="77777777" w:rsidR="005E5BF0" w:rsidRPr="005E5BF0" w:rsidRDefault="005E5BF0" w:rsidP="00484D1D">
            <w:pPr>
              <w:pStyle w:val="Tabelbody"/>
              <w:rPr>
                <w:rFonts w:cs="Arial"/>
                <w:sz w:val="20"/>
                <w:rPrChange w:id="1180" w:author="Auteur">
                  <w:rPr>
                    <w:sz w:val="20"/>
                  </w:rPr>
                </w:rPrChange>
              </w:rPr>
            </w:pPr>
            <w:r w:rsidRPr="005E5BF0">
              <w:rPr>
                <w:rFonts w:cs="Arial"/>
                <w:sz w:val="20"/>
                <w:rPrChange w:id="1181" w:author="Auteur">
                  <w:rPr>
                    <w:sz w:val="20"/>
                  </w:rPr>
                </w:rPrChange>
              </w:rPr>
              <w:t>Microsoft Windows 7 professional</w:t>
            </w:r>
          </w:p>
        </w:tc>
      </w:tr>
      <w:tr w:rsidR="005E5BF0" w:rsidRPr="00C63FDB" w14:paraId="3534DAAE" w14:textId="77777777" w:rsidTr="00484D1D">
        <w:trPr>
          <w:trHeight w:val="158"/>
        </w:trPr>
        <w:tc>
          <w:tcPr>
            <w:tcW w:w="4481" w:type="dxa"/>
            <w:vAlign w:val="center"/>
          </w:tcPr>
          <w:p w14:paraId="049C18B8" w14:textId="77777777" w:rsidR="005E5BF0" w:rsidRPr="007A7310" w:rsidRDefault="005E5BF0" w:rsidP="00484D1D">
            <w:pPr>
              <w:pStyle w:val="Tabelbody"/>
              <w:rPr>
                <w:rFonts w:cs="Arial"/>
                <w:sz w:val="20"/>
              </w:rPr>
            </w:pPr>
            <w:r w:rsidRPr="007A7310">
              <w:rPr>
                <w:rFonts w:cs="Arial"/>
                <w:sz w:val="20"/>
              </w:rPr>
              <w:t>Versie</w:t>
            </w:r>
          </w:p>
        </w:tc>
        <w:tc>
          <w:tcPr>
            <w:tcW w:w="4983" w:type="dxa"/>
            <w:vAlign w:val="center"/>
          </w:tcPr>
          <w:p w14:paraId="736CEFB5" w14:textId="77777777" w:rsidR="005E5BF0" w:rsidRPr="005E5BF0" w:rsidRDefault="005E5BF0" w:rsidP="00484D1D">
            <w:pPr>
              <w:pStyle w:val="Tabelbody"/>
              <w:rPr>
                <w:rFonts w:cs="Arial"/>
                <w:sz w:val="20"/>
                <w:rPrChange w:id="1182" w:author="Auteur">
                  <w:rPr>
                    <w:sz w:val="20"/>
                  </w:rPr>
                </w:rPrChange>
              </w:rPr>
            </w:pPr>
            <w:r w:rsidRPr="005E5BF0">
              <w:rPr>
                <w:rFonts w:cs="Arial"/>
                <w:sz w:val="20"/>
                <w:rPrChange w:id="1183" w:author="Auteur">
                  <w:rPr>
                    <w:sz w:val="20"/>
                  </w:rPr>
                </w:rPrChange>
              </w:rPr>
              <w:t>6.1.7601 Service Pack 1 Build 7601</w:t>
            </w:r>
          </w:p>
        </w:tc>
      </w:tr>
      <w:tr w:rsidR="005E5BF0" w:rsidRPr="00C63FDB" w14:paraId="3BA54A95" w14:textId="77777777" w:rsidTr="00484D1D">
        <w:trPr>
          <w:trHeight w:val="77"/>
        </w:trPr>
        <w:tc>
          <w:tcPr>
            <w:tcW w:w="4481" w:type="dxa"/>
            <w:vAlign w:val="center"/>
          </w:tcPr>
          <w:p w14:paraId="47B61CA7" w14:textId="77777777" w:rsidR="005E5BF0" w:rsidRPr="007A7310" w:rsidRDefault="005E5BF0" w:rsidP="00484D1D">
            <w:pPr>
              <w:pStyle w:val="Tabelbody"/>
              <w:rPr>
                <w:rFonts w:cs="Arial"/>
                <w:sz w:val="20"/>
              </w:rPr>
            </w:pPr>
            <w:r w:rsidRPr="007A7310">
              <w:rPr>
                <w:rFonts w:cs="Arial"/>
                <w:sz w:val="20"/>
              </w:rPr>
              <w:t>Merk</w:t>
            </w:r>
          </w:p>
        </w:tc>
        <w:tc>
          <w:tcPr>
            <w:tcW w:w="4983" w:type="dxa"/>
            <w:vAlign w:val="center"/>
          </w:tcPr>
          <w:p w14:paraId="30760B89" w14:textId="77777777" w:rsidR="005E5BF0" w:rsidRPr="005E5BF0" w:rsidRDefault="005E5BF0" w:rsidP="00484D1D">
            <w:pPr>
              <w:pStyle w:val="Tabelbody"/>
              <w:rPr>
                <w:rFonts w:cs="Arial"/>
                <w:sz w:val="20"/>
                <w:rPrChange w:id="1184" w:author="Auteur">
                  <w:rPr>
                    <w:sz w:val="20"/>
                  </w:rPr>
                </w:rPrChange>
              </w:rPr>
            </w:pPr>
            <w:r w:rsidRPr="005E5BF0">
              <w:rPr>
                <w:rFonts w:cs="Arial"/>
                <w:sz w:val="20"/>
                <w:rPrChange w:id="1185" w:author="Auteur">
                  <w:rPr>
                    <w:sz w:val="20"/>
                  </w:rPr>
                </w:rPrChange>
              </w:rPr>
              <w:t>Dell</w:t>
            </w:r>
          </w:p>
        </w:tc>
      </w:tr>
      <w:tr w:rsidR="005E5BF0" w:rsidRPr="00C63FDB" w14:paraId="5AD1E308" w14:textId="77777777" w:rsidTr="00484D1D">
        <w:trPr>
          <w:trHeight w:val="74"/>
        </w:trPr>
        <w:tc>
          <w:tcPr>
            <w:tcW w:w="4481" w:type="dxa"/>
            <w:vAlign w:val="center"/>
          </w:tcPr>
          <w:p w14:paraId="4F2AF85D" w14:textId="77777777" w:rsidR="005E5BF0" w:rsidRPr="007A7310" w:rsidRDefault="005E5BF0" w:rsidP="00484D1D">
            <w:pPr>
              <w:pStyle w:val="Tabelbody"/>
              <w:rPr>
                <w:rFonts w:cs="Arial"/>
                <w:sz w:val="20"/>
              </w:rPr>
            </w:pPr>
            <w:r w:rsidRPr="007A7310">
              <w:rPr>
                <w:rFonts w:cs="Arial"/>
                <w:sz w:val="20"/>
              </w:rPr>
              <w:t>Generatie</w:t>
            </w:r>
          </w:p>
        </w:tc>
        <w:tc>
          <w:tcPr>
            <w:tcW w:w="4983" w:type="dxa"/>
            <w:vAlign w:val="center"/>
          </w:tcPr>
          <w:p w14:paraId="3E86F781" w14:textId="77777777" w:rsidR="005E5BF0" w:rsidRPr="005E5BF0" w:rsidRDefault="005E5BF0" w:rsidP="00484D1D">
            <w:pPr>
              <w:pStyle w:val="Tabelbody"/>
              <w:rPr>
                <w:rFonts w:cs="Arial"/>
                <w:sz w:val="20"/>
                <w:rPrChange w:id="1186" w:author="Auteur">
                  <w:rPr>
                    <w:sz w:val="20"/>
                  </w:rPr>
                </w:rPrChange>
              </w:rPr>
            </w:pPr>
            <w:r w:rsidRPr="005E5BF0">
              <w:rPr>
                <w:rFonts w:cs="Arial"/>
                <w:sz w:val="20"/>
                <w:rPrChange w:id="1187" w:author="Auteur">
                  <w:rPr>
                    <w:sz w:val="20"/>
                  </w:rPr>
                </w:rPrChange>
              </w:rPr>
              <w:t>Optiplex 7010</w:t>
            </w:r>
          </w:p>
        </w:tc>
      </w:tr>
      <w:tr w:rsidR="005E5BF0" w:rsidRPr="00C63FDB" w14:paraId="04AF8A13" w14:textId="77777777" w:rsidTr="00484D1D">
        <w:trPr>
          <w:trHeight w:val="74"/>
        </w:trPr>
        <w:tc>
          <w:tcPr>
            <w:tcW w:w="4481" w:type="dxa"/>
            <w:vAlign w:val="center"/>
          </w:tcPr>
          <w:p w14:paraId="40FF9B93" w14:textId="77777777" w:rsidR="005E5BF0" w:rsidRPr="007A7310" w:rsidRDefault="005E5BF0" w:rsidP="00484D1D">
            <w:pPr>
              <w:pStyle w:val="Tabelbody"/>
              <w:rPr>
                <w:rFonts w:cs="Arial"/>
                <w:sz w:val="20"/>
              </w:rPr>
            </w:pPr>
            <w:r w:rsidRPr="007A7310">
              <w:rPr>
                <w:rFonts w:cs="Arial"/>
                <w:sz w:val="20"/>
              </w:rPr>
              <w:t>System type</w:t>
            </w:r>
          </w:p>
        </w:tc>
        <w:tc>
          <w:tcPr>
            <w:tcW w:w="4983" w:type="dxa"/>
            <w:vAlign w:val="center"/>
          </w:tcPr>
          <w:p w14:paraId="29001EEF" w14:textId="77777777" w:rsidR="005E5BF0" w:rsidRPr="005E5BF0" w:rsidRDefault="005E5BF0" w:rsidP="00484D1D">
            <w:pPr>
              <w:pStyle w:val="Tabelbody"/>
              <w:rPr>
                <w:rFonts w:cs="Arial"/>
                <w:sz w:val="20"/>
                <w:rPrChange w:id="1188" w:author="Auteur">
                  <w:rPr>
                    <w:sz w:val="20"/>
                  </w:rPr>
                </w:rPrChange>
              </w:rPr>
            </w:pPr>
            <w:r w:rsidRPr="005E5BF0">
              <w:rPr>
                <w:rFonts w:cs="Arial"/>
                <w:sz w:val="20"/>
                <w:rPrChange w:id="1189" w:author="Auteur">
                  <w:rPr>
                    <w:sz w:val="20"/>
                  </w:rPr>
                </w:rPrChange>
              </w:rPr>
              <w:t>x64-based PC</w:t>
            </w:r>
          </w:p>
        </w:tc>
      </w:tr>
      <w:tr w:rsidR="005E5BF0" w:rsidRPr="005E5BF0" w14:paraId="28824D14" w14:textId="77777777" w:rsidTr="00484D1D">
        <w:trPr>
          <w:trHeight w:val="74"/>
        </w:trPr>
        <w:tc>
          <w:tcPr>
            <w:tcW w:w="4481" w:type="dxa"/>
            <w:vAlign w:val="center"/>
          </w:tcPr>
          <w:p w14:paraId="5D50A6CF" w14:textId="77777777" w:rsidR="005E5BF0" w:rsidRPr="007A7310" w:rsidRDefault="005E5BF0" w:rsidP="00484D1D">
            <w:pPr>
              <w:pStyle w:val="Tabelbody"/>
              <w:rPr>
                <w:rFonts w:cs="Arial"/>
                <w:sz w:val="20"/>
              </w:rPr>
            </w:pPr>
            <w:r w:rsidRPr="007A7310">
              <w:rPr>
                <w:rFonts w:cs="Arial"/>
                <w:sz w:val="20"/>
              </w:rPr>
              <w:t>Processor</w:t>
            </w:r>
          </w:p>
        </w:tc>
        <w:tc>
          <w:tcPr>
            <w:tcW w:w="4983" w:type="dxa"/>
            <w:vAlign w:val="center"/>
          </w:tcPr>
          <w:p w14:paraId="7A1C3DF8" w14:textId="77777777" w:rsidR="005E5BF0" w:rsidRPr="005E5BF0" w:rsidRDefault="005E5BF0" w:rsidP="00484D1D">
            <w:pPr>
              <w:pStyle w:val="Tabelbody"/>
              <w:rPr>
                <w:rFonts w:cs="Arial"/>
                <w:sz w:val="20"/>
                <w:lang w:val="en-US"/>
                <w:rPrChange w:id="1190" w:author="Auteur">
                  <w:rPr>
                    <w:sz w:val="20"/>
                  </w:rPr>
                </w:rPrChange>
              </w:rPr>
            </w:pPr>
            <w:r w:rsidRPr="005E5BF0">
              <w:rPr>
                <w:rFonts w:cs="Arial"/>
                <w:sz w:val="20"/>
                <w:lang w:val="en-US"/>
                <w:rPrChange w:id="1191" w:author="Auteur">
                  <w:rPr>
                    <w:sz w:val="20"/>
                  </w:rPr>
                </w:rPrChange>
              </w:rPr>
              <w:t>Intel(R) core(TM) i7-3770 CPU @ 3.40GHz, 3401 Mhz, 4 Core(s), 8 logical processors</w:t>
            </w:r>
          </w:p>
        </w:tc>
      </w:tr>
      <w:tr w:rsidR="005E5BF0" w:rsidRPr="00C63FDB" w14:paraId="17B23B42" w14:textId="77777777" w:rsidTr="00484D1D">
        <w:trPr>
          <w:trHeight w:val="74"/>
        </w:trPr>
        <w:tc>
          <w:tcPr>
            <w:tcW w:w="4481" w:type="dxa"/>
            <w:vAlign w:val="center"/>
          </w:tcPr>
          <w:p w14:paraId="29D3C704" w14:textId="77777777" w:rsidR="005E5BF0" w:rsidRPr="007A7310" w:rsidRDefault="005E5BF0" w:rsidP="00484D1D">
            <w:pPr>
              <w:pStyle w:val="Tabelbody"/>
              <w:rPr>
                <w:rFonts w:cs="Arial"/>
                <w:sz w:val="20"/>
              </w:rPr>
            </w:pPr>
            <w:r w:rsidRPr="007A7310">
              <w:rPr>
                <w:rFonts w:cs="Arial"/>
                <w:sz w:val="20"/>
              </w:rPr>
              <w:t>Video kaart</w:t>
            </w:r>
          </w:p>
        </w:tc>
        <w:tc>
          <w:tcPr>
            <w:tcW w:w="4983" w:type="dxa"/>
            <w:vAlign w:val="center"/>
          </w:tcPr>
          <w:p w14:paraId="3C86BA9F" w14:textId="77777777" w:rsidR="005E5BF0" w:rsidRPr="005E5BF0" w:rsidRDefault="005E5BF0" w:rsidP="00484D1D">
            <w:pPr>
              <w:pStyle w:val="Tabelbody"/>
              <w:rPr>
                <w:rFonts w:cs="Arial"/>
                <w:sz w:val="20"/>
                <w:rPrChange w:id="1192" w:author="Auteur">
                  <w:rPr>
                    <w:sz w:val="20"/>
                  </w:rPr>
                </w:rPrChange>
              </w:rPr>
            </w:pPr>
            <w:r w:rsidRPr="005E5BF0">
              <w:rPr>
                <w:rFonts w:cs="Arial"/>
                <w:sz w:val="20"/>
                <w:rPrChange w:id="1193" w:author="Auteur">
                  <w:rPr>
                    <w:sz w:val="20"/>
                  </w:rPr>
                </w:rPrChange>
              </w:rPr>
              <w:t>Intel HD Graphics 4000</w:t>
            </w:r>
          </w:p>
        </w:tc>
      </w:tr>
      <w:tr w:rsidR="005E5BF0" w:rsidRPr="00C63FDB" w14:paraId="72FC9DD8" w14:textId="77777777" w:rsidTr="00484D1D">
        <w:trPr>
          <w:trHeight w:val="74"/>
        </w:trPr>
        <w:tc>
          <w:tcPr>
            <w:tcW w:w="4481" w:type="dxa"/>
            <w:vAlign w:val="center"/>
          </w:tcPr>
          <w:p w14:paraId="2B98101F" w14:textId="77777777" w:rsidR="005E5BF0" w:rsidRPr="007A7310" w:rsidRDefault="005E5BF0" w:rsidP="00484D1D">
            <w:pPr>
              <w:pStyle w:val="Tabelbody"/>
              <w:rPr>
                <w:rFonts w:cs="Arial"/>
                <w:sz w:val="20"/>
              </w:rPr>
            </w:pPr>
            <w:r w:rsidRPr="007A7310">
              <w:rPr>
                <w:rFonts w:cs="Arial"/>
                <w:sz w:val="20"/>
              </w:rPr>
              <w:t>Werkgeheugen (ram):</w:t>
            </w:r>
          </w:p>
        </w:tc>
        <w:tc>
          <w:tcPr>
            <w:tcW w:w="4983" w:type="dxa"/>
            <w:vAlign w:val="center"/>
          </w:tcPr>
          <w:p w14:paraId="03AF3122" w14:textId="77777777" w:rsidR="005E5BF0" w:rsidRPr="005E5BF0" w:rsidRDefault="005E5BF0" w:rsidP="00484D1D">
            <w:pPr>
              <w:rPr>
                <w:rFonts w:ascii="Arial" w:hAnsi="Arial" w:cs="Arial"/>
                <w:sz w:val="20"/>
                <w:szCs w:val="20"/>
                <w:rPrChange w:id="1194" w:author="Auteur">
                  <w:rPr>
                    <w:sz w:val="20"/>
                    <w:szCs w:val="20"/>
                  </w:rPr>
                </w:rPrChange>
              </w:rPr>
            </w:pPr>
            <w:r w:rsidRPr="005E5BF0">
              <w:rPr>
                <w:rFonts w:ascii="Arial" w:hAnsi="Arial" w:cs="Arial"/>
                <w:sz w:val="20"/>
                <w:szCs w:val="20"/>
                <w:rPrChange w:id="1195" w:author="Auteur">
                  <w:rPr>
                    <w:sz w:val="20"/>
                    <w:szCs w:val="20"/>
                  </w:rPr>
                </w:rPrChange>
              </w:rPr>
              <w:t>8 GB</w:t>
            </w:r>
          </w:p>
        </w:tc>
      </w:tr>
    </w:tbl>
    <w:p w14:paraId="60406605" w14:textId="77777777" w:rsidR="005E5BF0" w:rsidRDefault="005E5BF0" w:rsidP="00484D1D"/>
    <w:p w14:paraId="2196C614" w14:textId="77777777" w:rsidR="005E5BF0" w:rsidRDefault="005E5BF0" w:rsidP="00484D1D">
      <w:r>
        <w:t>De computer heeft een verbinding met de database nodig. Er is ook toestemming nodig (gebruikersnaam &amp; wachtwoord) om gegevens naar de database toe en weg te schrijven.</w:t>
      </w:r>
      <w:r>
        <w:tab/>
      </w:r>
      <w:r>
        <w:tab/>
      </w:r>
    </w:p>
    <w:p w14:paraId="3039B533" w14:textId="77777777" w:rsidR="005E5BF0" w:rsidRDefault="005E5BF0" w:rsidP="00484D1D"/>
    <w:p w14:paraId="30E92764" w14:textId="77777777" w:rsidR="005E5BF0" w:rsidRDefault="005E5BF0" w:rsidP="00484D1D">
      <w:pPr>
        <w:pStyle w:val="Kop2"/>
        <w:keepNext w:val="0"/>
        <w:tabs>
          <w:tab w:val="num" w:pos="709"/>
        </w:tabs>
        <w:ind w:left="709" w:hanging="709"/>
      </w:pPr>
      <w:bookmarkStart w:id="1196" w:name="_Toc505599957"/>
      <w:bookmarkStart w:id="1197" w:name="_Toc507663576"/>
      <w:bookmarkStart w:id="1198" w:name="_Toc517033753"/>
      <w:r w:rsidRPr="00492252">
        <w:t>Reviews</w:t>
      </w:r>
      <w:bookmarkEnd w:id="1158"/>
      <w:bookmarkEnd w:id="1159"/>
      <w:bookmarkEnd w:id="1160"/>
      <w:bookmarkEnd w:id="1161"/>
      <w:bookmarkEnd w:id="1162"/>
      <w:bookmarkEnd w:id="1196"/>
      <w:bookmarkEnd w:id="1197"/>
      <w:bookmarkEnd w:id="1198"/>
    </w:p>
    <w:p w14:paraId="7B98F434" w14:textId="77777777" w:rsidR="005E5BF0" w:rsidRPr="007A2666" w:rsidRDefault="005E5BF0" w:rsidP="00484D1D"/>
    <w:tbl>
      <w:tblPr>
        <w:tblW w:w="9464"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3114"/>
        <w:gridCol w:w="2126"/>
        <w:gridCol w:w="4224"/>
      </w:tblGrid>
      <w:tr w:rsidR="005E5BF0" w:rsidRPr="00C63FDB" w14:paraId="4E2B6EDB" w14:textId="77777777" w:rsidTr="00484D1D">
        <w:tc>
          <w:tcPr>
            <w:tcW w:w="3114" w:type="dxa"/>
            <w:shd w:val="clear" w:color="auto" w:fill="FFFFFF" w:themeFill="background1"/>
          </w:tcPr>
          <w:p w14:paraId="35DD56AB" w14:textId="77777777" w:rsidR="005E5BF0" w:rsidRPr="00495F9B" w:rsidRDefault="005E5BF0" w:rsidP="00484D1D">
            <w:pPr>
              <w:rPr>
                <w:b/>
              </w:rPr>
            </w:pPr>
            <w:r w:rsidRPr="00495F9B">
              <w:rPr>
                <w:b/>
              </w:rPr>
              <w:t>Review</w:t>
            </w:r>
          </w:p>
        </w:tc>
        <w:tc>
          <w:tcPr>
            <w:tcW w:w="2126" w:type="dxa"/>
            <w:shd w:val="clear" w:color="auto" w:fill="FFFFFF" w:themeFill="background1"/>
          </w:tcPr>
          <w:p w14:paraId="0752A7A1" w14:textId="77777777" w:rsidR="005E5BF0" w:rsidRPr="00495F9B" w:rsidRDefault="005E5BF0" w:rsidP="00484D1D">
            <w:pPr>
              <w:rPr>
                <w:b/>
              </w:rPr>
            </w:pPr>
            <w:r w:rsidRPr="00495F9B">
              <w:rPr>
                <w:b/>
              </w:rPr>
              <w:t>Wie</w:t>
            </w:r>
          </w:p>
        </w:tc>
        <w:tc>
          <w:tcPr>
            <w:tcW w:w="4224" w:type="dxa"/>
            <w:shd w:val="clear" w:color="auto" w:fill="FFFFFF" w:themeFill="background1"/>
          </w:tcPr>
          <w:p w14:paraId="08F5863C" w14:textId="77777777" w:rsidR="005E5BF0" w:rsidRPr="00495F9B" w:rsidRDefault="005E5BF0" w:rsidP="00484D1D">
            <w:pPr>
              <w:rPr>
                <w:b/>
              </w:rPr>
            </w:pPr>
            <w:r w:rsidRPr="00495F9B">
              <w:rPr>
                <w:b/>
              </w:rPr>
              <w:t>Wanneer</w:t>
            </w:r>
          </w:p>
        </w:tc>
      </w:tr>
      <w:tr w:rsidR="005E5BF0" w:rsidRPr="00C63FDB" w14:paraId="63841D77" w14:textId="77777777" w:rsidTr="00484D1D">
        <w:trPr>
          <w:trHeight w:val="158"/>
        </w:trPr>
        <w:tc>
          <w:tcPr>
            <w:tcW w:w="3114" w:type="dxa"/>
            <w:vAlign w:val="center"/>
          </w:tcPr>
          <w:p w14:paraId="7348B733" w14:textId="77777777" w:rsidR="005E5BF0" w:rsidRPr="00C63FDB" w:rsidRDefault="005E5BF0" w:rsidP="00484D1D">
            <w:pPr>
              <w:pStyle w:val="Tabelbody"/>
              <w:rPr>
                <w:sz w:val="20"/>
              </w:rPr>
            </w:pPr>
            <w:r>
              <w:rPr>
                <w:sz w:val="20"/>
              </w:rPr>
              <w:t>Unit testen</w:t>
            </w:r>
          </w:p>
        </w:tc>
        <w:tc>
          <w:tcPr>
            <w:tcW w:w="2126" w:type="dxa"/>
            <w:vAlign w:val="center"/>
          </w:tcPr>
          <w:p w14:paraId="47A91218" w14:textId="77777777" w:rsidR="005E5BF0" w:rsidRPr="00C63FDB" w:rsidRDefault="005E5BF0" w:rsidP="00484D1D">
            <w:pPr>
              <w:pStyle w:val="Tabelbody"/>
              <w:rPr>
                <w:sz w:val="20"/>
              </w:rPr>
            </w:pPr>
            <w:r>
              <w:rPr>
                <w:sz w:val="20"/>
              </w:rPr>
              <w:t>Koen Wartenberg</w:t>
            </w:r>
          </w:p>
        </w:tc>
        <w:tc>
          <w:tcPr>
            <w:tcW w:w="4224" w:type="dxa"/>
            <w:vAlign w:val="center"/>
          </w:tcPr>
          <w:p w14:paraId="3C27F238" w14:textId="77777777" w:rsidR="005E5BF0" w:rsidRPr="00C63FDB" w:rsidRDefault="005E5BF0" w:rsidP="00484D1D">
            <w:pPr>
              <w:pStyle w:val="Tabelbody"/>
              <w:rPr>
                <w:sz w:val="20"/>
              </w:rPr>
            </w:pPr>
            <w:r>
              <w:rPr>
                <w:sz w:val="20"/>
              </w:rPr>
              <w:t>Als er een stukje functionaliteit geïmplementeerd wordt</w:t>
            </w:r>
          </w:p>
        </w:tc>
      </w:tr>
      <w:tr w:rsidR="005E5BF0" w:rsidRPr="00C63FDB" w14:paraId="5CEBB84D" w14:textId="77777777" w:rsidTr="00484D1D">
        <w:trPr>
          <w:trHeight w:val="77"/>
        </w:trPr>
        <w:tc>
          <w:tcPr>
            <w:tcW w:w="3114" w:type="dxa"/>
            <w:vAlign w:val="center"/>
          </w:tcPr>
          <w:p w14:paraId="5E6B573D" w14:textId="77777777" w:rsidR="005E5BF0" w:rsidRPr="00C63FDB" w:rsidRDefault="005E5BF0" w:rsidP="00484D1D">
            <w:pPr>
              <w:pStyle w:val="Tabelbody"/>
              <w:rPr>
                <w:sz w:val="20"/>
              </w:rPr>
            </w:pPr>
            <w:r>
              <w:rPr>
                <w:sz w:val="20"/>
              </w:rPr>
              <w:t xml:space="preserve">Projectplan review </w:t>
            </w:r>
          </w:p>
        </w:tc>
        <w:tc>
          <w:tcPr>
            <w:tcW w:w="2126" w:type="dxa"/>
            <w:vAlign w:val="center"/>
          </w:tcPr>
          <w:p w14:paraId="56FEA669" w14:textId="77777777" w:rsidR="005E5BF0" w:rsidRPr="00C63FDB" w:rsidRDefault="005E5BF0" w:rsidP="00484D1D">
            <w:pPr>
              <w:pStyle w:val="Tabelbody"/>
              <w:rPr>
                <w:sz w:val="20"/>
              </w:rPr>
            </w:pPr>
            <w:r>
              <w:rPr>
                <w:sz w:val="20"/>
              </w:rPr>
              <w:t>Frens Vonken</w:t>
            </w:r>
          </w:p>
        </w:tc>
        <w:tc>
          <w:tcPr>
            <w:tcW w:w="4224" w:type="dxa"/>
            <w:vAlign w:val="center"/>
          </w:tcPr>
          <w:p w14:paraId="0242EF87" w14:textId="77777777" w:rsidR="005E5BF0" w:rsidRPr="006A7AF3" w:rsidRDefault="005E5BF0" w:rsidP="00484D1D">
            <w:pPr>
              <w:pStyle w:val="Tabelbody"/>
              <w:rPr>
                <w:sz w:val="20"/>
              </w:rPr>
            </w:pPr>
            <w:r w:rsidRPr="006A7AF3">
              <w:rPr>
                <w:sz w:val="20"/>
              </w:rPr>
              <w:t>Uiterlijk: 02-03-2018</w:t>
            </w:r>
          </w:p>
        </w:tc>
      </w:tr>
      <w:tr w:rsidR="005E5BF0" w:rsidRPr="00C63FDB" w14:paraId="51F35154" w14:textId="77777777" w:rsidTr="00484D1D">
        <w:trPr>
          <w:trHeight w:val="74"/>
        </w:trPr>
        <w:tc>
          <w:tcPr>
            <w:tcW w:w="3114" w:type="dxa"/>
            <w:vAlign w:val="center"/>
          </w:tcPr>
          <w:p w14:paraId="5A0A4CE5" w14:textId="77777777" w:rsidR="005E5BF0" w:rsidRPr="00C63FDB" w:rsidRDefault="005E5BF0" w:rsidP="00484D1D">
            <w:pPr>
              <w:pStyle w:val="Tabelbody"/>
              <w:rPr>
                <w:sz w:val="20"/>
              </w:rPr>
            </w:pPr>
            <w:r>
              <w:rPr>
                <w:sz w:val="20"/>
              </w:rPr>
              <w:t>Stageverslag</w:t>
            </w:r>
          </w:p>
        </w:tc>
        <w:tc>
          <w:tcPr>
            <w:tcW w:w="2126" w:type="dxa"/>
            <w:vAlign w:val="center"/>
          </w:tcPr>
          <w:p w14:paraId="5834E5C0" w14:textId="77777777" w:rsidR="005E5BF0" w:rsidRPr="00C63FDB" w:rsidRDefault="005E5BF0" w:rsidP="00484D1D">
            <w:pPr>
              <w:pStyle w:val="Tabelbody"/>
              <w:rPr>
                <w:sz w:val="20"/>
              </w:rPr>
            </w:pPr>
            <w:r>
              <w:rPr>
                <w:sz w:val="20"/>
              </w:rPr>
              <w:t>Frens Vonken</w:t>
            </w:r>
          </w:p>
        </w:tc>
        <w:tc>
          <w:tcPr>
            <w:tcW w:w="4224" w:type="dxa"/>
            <w:vAlign w:val="center"/>
          </w:tcPr>
          <w:p w14:paraId="005EDA8F" w14:textId="77777777" w:rsidR="005E5BF0" w:rsidRPr="006A7AF3" w:rsidRDefault="005E5BF0" w:rsidP="00484D1D">
            <w:pPr>
              <w:pStyle w:val="Tabelbody"/>
              <w:rPr>
                <w:sz w:val="20"/>
              </w:rPr>
            </w:pPr>
            <w:r w:rsidRPr="006A7AF3">
              <w:rPr>
                <w:rFonts w:ascii="Helvetica" w:hAnsi="Helvetica" w:cs="Helvetica"/>
                <w:color w:val="2D3B45"/>
                <w:sz w:val="20"/>
                <w:shd w:val="clear" w:color="auto" w:fill="FFFFFF"/>
              </w:rPr>
              <w:t>18-06-2018</w:t>
            </w:r>
          </w:p>
        </w:tc>
      </w:tr>
      <w:tr w:rsidR="005E5BF0" w:rsidRPr="00C63FDB" w14:paraId="45E7023B" w14:textId="77777777" w:rsidTr="00484D1D">
        <w:trPr>
          <w:trHeight w:val="74"/>
        </w:trPr>
        <w:tc>
          <w:tcPr>
            <w:tcW w:w="3114" w:type="dxa"/>
            <w:vAlign w:val="center"/>
          </w:tcPr>
          <w:p w14:paraId="7E83D1E3" w14:textId="77777777" w:rsidR="005E5BF0" w:rsidRPr="00C63FDB" w:rsidRDefault="005E5BF0" w:rsidP="00484D1D">
            <w:pPr>
              <w:pStyle w:val="Tabelbody"/>
              <w:rPr>
                <w:sz w:val="20"/>
              </w:rPr>
            </w:pPr>
            <w:r>
              <w:rPr>
                <w:sz w:val="20"/>
              </w:rPr>
              <w:t>Acceptatie testplan</w:t>
            </w:r>
          </w:p>
        </w:tc>
        <w:tc>
          <w:tcPr>
            <w:tcW w:w="2126" w:type="dxa"/>
          </w:tcPr>
          <w:p w14:paraId="2217FFE8" w14:textId="77777777" w:rsidR="005E5BF0" w:rsidRPr="00C63FDB" w:rsidRDefault="005E5BF0" w:rsidP="00484D1D">
            <w:pPr>
              <w:pStyle w:val="Tabelbody"/>
              <w:rPr>
                <w:sz w:val="20"/>
              </w:rPr>
            </w:pPr>
            <w:r>
              <w:rPr>
                <w:sz w:val="20"/>
              </w:rPr>
              <w:t>Peter Noten</w:t>
            </w:r>
          </w:p>
        </w:tc>
        <w:tc>
          <w:tcPr>
            <w:tcW w:w="4224" w:type="dxa"/>
            <w:vAlign w:val="center"/>
          </w:tcPr>
          <w:p w14:paraId="0DC1264D" w14:textId="77777777" w:rsidR="005E5BF0" w:rsidRPr="00C63FDB" w:rsidRDefault="005E5BF0" w:rsidP="00484D1D">
            <w:pPr>
              <w:pStyle w:val="Tabelbody"/>
              <w:rPr>
                <w:sz w:val="20"/>
              </w:rPr>
            </w:pPr>
            <w:ins w:id="1199" w:author="Auteur">
              <w:r>
                <w:rPr>
                  <w:sz w:val="20"/>
                </w:rPr>
                <w:t>16-03-2018*</w:t>
              </w:r>
            </w:ins>
            <w:del w:id="1200" w:author="Auteur">
              <w:r w:rsidRPr="006A7AF3" w:rsidDel="00607BFF">
                <w:rPr>
                  <w:sz w:val="20"/>
                </w:rPr>
                <w:delText>28-02-2018</w:delText>
              </w:r>
            </w:del>
          </w:p>
        </w:tc>
      </w:tr>
      <w:tr w:rsidR="005E5BF0" w:rsidRPr="00C63FDB" w14:paraId="68287232" w14:textId="77777777" w:rsidTr="00484D1D">
        <w:trPr>
          <w:trHeight w:val="74"/>
        </w:trPr>
        <w:tc>
          <w:tcPr>
            <w:tcW w:w="3114" w:type="dxa"/>
            <w:vAlign w:val="center"/>
          </w:tcPr>
          <w:p w14:paraId="4A4D7C5B" w14:textId="77777777" w:rsidR="005E5BF0" w:rsidRPr="00C63FDB" w:rsidRDefault="005E5BF0" w:rsidP="00484D1D">
            <w:pPr>
              <w:pStyle w:val="Tabelbody"/>
              <w:rPr>
                <w:sz w:val="20"/>
              </w:rPr>
            </w:pPr>
            <w:r>
              <w:rPr>
                <w:sz w:val="20"/>
              </w:rPr>
              <w:t>UI-design</w:t>
            </w:r>
          </w:p>
        </w:tc>
        <w:tc>
          <w:tcPr>
            <w:tcW w:w="2126" w:type="dxa"/>
          </w:tcPr>
          <w:p w14:paraId="19A8909E" w14:textId="77777777" w:rsidR="005E5BF0" w:rsidRPr="00C63FDB" w:rsidRDefault="005E5BF0" w:rsidP="00484D1D">
            <w:pPr>
              <w:pStyle w:val="Tabelbody"/>
              <w:rPr>
                <w:sz w:val="20"/>
              </w:rPr>
            </w:pPr>
            <w:r>
              <w:rPr>
                <w:sz w:val="20"/>
              </w:rPr>
              <w:t>Peter Noten</w:t>
            </w:r>
          </w:p>
        </w:tc>
        <w:tc>
          <w:tcPr>
            <w:tcW w:w="4224" w:type="dxa"/>
            <w:vAlign w:val="center"/>
          </w:tcPr>
          <w:p w14:paraId="72C0C3E7" w14:textId="77777777" w:rsidR="005E5BF0" w:rsidRPr="00C63FDB" w:rsidRDefault="005E5BF0" w:rsidP="00484D1D">
            <w:pPr>
              <w:pStyle w:val="Tabelbody"/>
              <w:rPr>
                <w:sz w:val="20"/>
              </w:rPr>
            </w:pPr>
            <w:ins w:id="1201" w:author="Auteur">
              <w:r>
                <w:rPr>
                  <w:sz w:val="20"/>
                </w:rPr>
                <w:t>16-03-2018*</w:t>
              </w:r>
            </w:ins>
            <w:del w:id="1202" w:author="Auteur">
              <w:r w:rsidRPr="006A7AF3" w:rsidDel="00607BFF">
                <w:rPr>
                  <w:sz w:val="20"/>
                </w:rPr>
                <w:delText>27-02-2018</w:delText>
              </w:r>
            </w:del>
          </w:p>
        </w:tc>
      </w:tr>
      <w:tr w:rsidR="005E5BF0" w:rsidRPr="00C63FDB" w14:paraId="0960565C" w14:textId="77777777" w:rsidTr="00484D1D">
        <w:trPr>
          <w:trHeight w:val="74"/>
        </w:trPr>
        <w:tc>
          <w:tcPr>
            <w:tcW w:w="3114" w:type="dxa"/>
            <w:vAlign w:val="center"/>
          </w:tcPr>
          <w:p w14:paraId="72B1DCF9" w14:textId="77777777" w:rsidR="005E5BF0" w:rsidRPr="00C63FDB" w:rsidRDefault="005E5BF0" w:rsidP="00484D1D">
            <w:pPr>
              <w:pStyle w:val="Tabelbody"/>
              <w:rPr>
                <w:sz w:val="20"/>
              </w:rPr>
            </w:pPr>
            <w:r>
              <w:rPr>
                <w:sz w:val="20"/>
              </w:rPr>
              <w:t>Use cases</w:t>
            </w:r>
            <w:ins w:id="1203" w:author="Auteur">
              <w:r>
                <w:rPr>
                  <w:sz w:val="20"/>
                </w:rPr>
                <w:t>/SAD</w:t>
              </w:r>
            </w:ins>
          </w:p>
        </w:tc>
        <w:tc>
          <w:tcPr>
            <w:tcW w:w="2126" w:type="dxa"/>
          </w:tcPr>
          <w:p w14:paraId="2C77437B" w14:textId="77777777" w:rsidR="005E5BF0" w:rsidRPr="00C63FDB" w:rsidRDefault="005E5BF0" w:rsidP="00484D1D">
            <w:pPr>
              <w:pStyle w:val="Tabelbody"/>
              <w:rPr>
                <w:sz w:val="20"/>
              </w:rPr>
            </w:pPr>
            <w:r>
              <w:rPr>
                <w:sz w:val="20"/>
              </w:rPr>
              <w:t>Peter Noten</w:t>
            </w:r>
          </w:p>
        </w:tc>
        <w:tc>
          <w:tcPr>
            <w:tcW w:w="4224" w:type="dxa"/>
            <w:vAlign w:val="center"/>
          </w:tcPr>
          <w:p w14:paraId="76648572" w14:textId="77777777" w:rsidR="005E5BF0" w:rsidRPr="00C63FDB" w:rsidRDefault="005E5BF0" w:rsidP="00484D1D">
            <w:pPr>
              <w:pStyle w:val="Tabelbody"/>
              <w:rPr>
                <w:sz w:val="20"/>
              </w:rPr>
            </w:pPr>
            <w:ins w:id="1204" w:author="Auteur">
              <w:r>
                <w:rPr>
                  <w:sz w:val="20"/>
                </w:rPr>
                <w:t>16-03-2018*</w:t>
              </w:r>
            </w:ins>
            <w:commentRangeStart w:id="1205"/>
            <w:del w:id="1206" w:author="Auteur">
              <w:r w:rsidRPr="006A7AF3" w:rsidDel="00607BFF">
                <w:rPr>
                  <w:sz w:val="20"/>
                </w:rPr>
                <w:delText>23-02-2018</w:delText>
              </w:r>
              <w:commentRangeEnd w:id="1205"/>
              <w:r w:rsidDel="00607BFF">
                <w:rPr>
                  <w:rStyle w:val="Verwijzingopmerking"/>
                  <w:lang w:eastAsia="nl-NL"/>
                </w:rPr>
                <w:commentReference w:id="1205"/>
              </w:r>
            </w:del>
          </w:p>
        </w:tc>
      </w:tr>
    </w:tbl>
    <w:p w14:paraId="4FDDC949" w14:textId="77777777" w:rsidR="005E5BF0" w:rsidRPr="00195CBF" w:rsidRDefault="005E5BF0" w:rsidP="00484D1D">
      <w:pPr>
        <w:rPr>
          <w:sz w:val="2"/>
          <w:szCs w:val="2"/>
        </w:rPr>
      </w:pPr>
    </w:p>
    <w:p w14:paraId="0A7FC266" w14:textId="77777777" w:rsidR="005E5BF0" w:rsidRPr="00D4484C" w:rsidRDefault="005E5BF0" w:rsidP="00484D1D">
      <w:ins w:id="1207" w:author="Auteur">
        <w:r>
          <w:t>Datums met een * niet definitief</w:t>
        </w:r>
      </w:ins>
    </w:p>
    <w:p w14:paraId="62518477" w14:textId="77777777" w:rsidR="005E5BF0" w:rsidRDefault="005E5BF0" w:rsidP="00484D1D">
      <w:pPr>
        <w:pStyle w:val="Kop2"/>
        <w:keepNext w:val="0"/>
        <w:tabs>
          <w:tab w:val="num" w:pos="709"/>
        </w:tabs>
        <w:ind w:left="709" w:hanging="709"/>
      </w:pPr>
      <w:bookmarkStart w:id="1208" w:name="_Toc437980104"/>
      <w:bookmarkStart w:id="1209" w:name="_Toc505599958"/>
      <w:bookmarkStart w:id="1210" w:name="_Toc507663577"/>
      <w:bookmarkStart w:id="1211" w:name="_Toc517033754"/>
      <w:r>
        <w:t>Configuratiemanagement</w:t>
      </w:r>
      <w:bookmarkEnd w:id="1208"/>
      <w:bookmarkEnd w:id="1209"/>
      <w:bookmarkEnd w:id="1210"/>
      <w:bookmarkEnd w:id="1211"/>
    </w:p>
    <w:p w14:paraId="6C53B905" w14:textId="77777777" w:rsidR="005E5BF0" w:rsidRDefault="005E5BF0" w:rsidP="00484D1D"/>
    <w:p w14:paraId="62EDF551" w14:textId="77777777" w:rsidR="005E5BF0" w:rsidRDefault="005E5BF0" w:rsidP="005E5BF0">
      <w:pPr>
        <w:pStyle w:val="Lijstalinea"/>
        <w:numPr>
          <w:ilvl w:val="0"/>
          <w:numId w:val="168"/>
        </w:numPr>
      </w:pPr>
      <w:r>
        <w:t>Dit document zal worden bewaard op de foundation server van KSE.</w:t>
      </w:r>
    </w:p>
    <w:p w14:paraId="5DE9120B" w14:textId="77777777" w:rsidR="005E5BF0" w:rsidRDefault="005E5BF0" w:rsidP="005E5BF0">
      <w:pPr>
        <w:pStyle w:val="Lijstalinea"/>
        <w:numPr>
          <w:ilvl w:val="0"/>
          <w:numId w:val="168"/>
        </w:numPr>
      </w:pPr>
      <w:r>
        <w:t>Dit document zal online worden opgeslagen op SharePoint van KSE.</w:t>
      </w:r>
    </w:p>
    <w:p w14:paraId="5166263B" w14:textId="77777777" w:rsidR="005E5BF0" w:rsidRPr="000E29CC" w:rsidRDefault="005E5BF0" w:rsidP="005E5BF0">
      <w:pPr>
        <w:pStyle w:val="Lijstalinea"/>
        <w:numPr>
          <w:ilvl w:val="0"/>
          <w:numId w:val="168"/>
        </w:numPr>
      </w:pPr>
      <w:r>
        <w:t>In alle documenten net zoals deze zal er een versiebeheer in komen zodat er duidelijkheid zal bestaan over wanneer er aan een bepaald document gewerkt is.</w:t>
      </w:r>
    </w:p>
    <w:p w14:paraId="56D59766" w14:textId="77777777" w:rsidR="005E5BF0" w:rsidRPr="0061059A" w:rsidRDefault="005E5BF0" w:rsidP="00484D1D"/>
    <w:p w14:paraId="5B1E0875" w14:textId="77777777" w:rsidR="005E5BF0" w:rsidRDefault="005E5BF0">
      <w:r>
        <w:br w:type="page"/>
      </w:r>
    </w:p>
    <w:p w14:paraId="2A3759A1" w14:textId="77777777" w:rsidR="005E5BF0" w:rsidRPr="00492252" w:rsidRDefault="005E5BF0" w:rsidP="00484D1D">
      <w:pPr>
        <w:pStyle w:val="Kop1"/>
        <w:keepNext w:val="0"/>
        <w:pageBreakBefore/>
        <w:tabs>
          <w:tab w:val="num" w:pos="709"/>
        </w:tabs>
        <w:spacing w:before="120" w:after="60" w:line="360" w:lineRule="auto"/>
        <w:ind w:left="709" w:hanging="709"/>
      </w:pPr>
      <w:bookmarkStart w:id="1212" w:name="_Toc327581070"/>
      <w:bookmarkStart w:id="1213" w:name="_Toc327581620"/>
      <w:bookmarkStart w:id="1214" w:name="_Toc327583400"/>
      <w:bookmarkStart w:id="1215" w:name="_Toc339966138"/>
      <w:bookmarkStart w:id="1216" w:name="_Toc437980109"/>
      <w:bookmarkStart w:id="1217" w:name="_Toc505599962"/>
      <w:bookmarkStart w:id="1218" w:name="_Toc507663578"/>
      <w:bookmarkStart w:id="1219" w:name="_Toc517033755"/>
      <w:r w:rsidRPr="00492252">
        <w:lastRenderedPageBreak/>
        <w:t>Risico’s en afhankelijkheden</w:t>
      </w:r>
      <w:bookmarkEnd w:id="1212"/>
      <w:bookmarkEnd w:id="1213"/>
      <w:bookmarkEnd w:id="1214"/>
      <w:bookmarkEnd w:id="1215"/>
      <w:bookmarkEnd w:id="1216"/>
      <w:bookmarkEnd w:id="1217"/>
      <w:bookmarkEnd w:id="1218"/>
      <w:bookmarkEnd w:id="1219"/>
    </w:p>
    <w:p w14:paraId="28764943" w14:textId="77777777" w:rsidR="005E5BF0" w:rsidRDefault="005E5BF0" w:rsidP="00484D1D">
      <w:pPr>
        <w:pStyle w:val="Kop2"/>
        <w:keepNext w:val="0"/>
        <w:tabs>
          <w:tab w:val="num" w:pos="709"/>
        </w:tabs>
        <w:ind w:left="709" w:hanging="709"/>
      </w:pPr>
      <w:bookmarkStart w:id="1220" w:name="_Toc327581071"/>
      <w:bookmarkStart w:id="1221" w:name="_Toc327581621"/>
      <w:bookmarkStart w:id="1222" w:name="_Toc327583401"/>
      <w:bookmarkStart w:id="1223" w:name="_Toc339966139"/>
      <w:bookmarkStart w:id="1224" w:name="_Toc416948737"/>
      <w:bookmarkStart w:id="1225" w:name="_Toc437980110"/>
      <w:bookmarkStart w:id="1226" w:name="_Toc505599963"/>
      <w:bookmarkStart w:id="1227" w:name="_Toc507663579"/>
      <w:bookmarkStart w:id="1228" w:name="_Toc517033756"/>
      <w:r w:rsidRPr="000A2EBF">
        <w:t>Afhankelijkheden</w:t>
      </w:r>
      <w:bookmarkStart w:id="1229" w:name="_Toc327581072"/>
      <w:bookmarkStart w:id="1230" w:name="_Toc327581622"/>
      <w:bookmarkStart w:id="1231" w:name="_Toc327583402"/>
      <w:bookmarkEnd w:id="1220"/>
      <w:bookmarkEnd w:id="1221"/>
      <w:bookmarkEnd w:id="1222"/>
      <w:bookmarkEnd w:id="1223"/>
      <w:bookmarkEnd w:id="1224"/>
      <w:bookmarkEnd w:id="1225"/>
      <w:bookmarkEnd w:id="1226"/>
      <w:bookmarkEnd w:id="1227"/>
      <w:bookmarkEnd w:id="1228"/>
      <w:r w:rsidRPr="000A2EBF">
        <w:t xml:space="preserve"> </w:t>
      </w:r>
    </w:p>
    <w:p w14:paraId="5CE545A9" w14:textId="77777777" w:rsidR="005E5BF0" w:rsidRDefault="005E5BF0" w:rsidP="005E5BF0">
      <w:pPr>
        <w:pStyle w:val="Lijstalinea"/>
        <w:numPr>
          <w:ilvl w:val="0"/>
          <w:numId w:val="170"/>
        </w:numPr>
      </w:pPr>
      <w:r>
        <w:t xml:space="preserve">Er </w:t>
      </w:r>
      <w:ins w:id="1232" w:author="Auteur">
        <w:r>
          <w:t xml:space="preserve">is </w:t>
        </w:r>
      </w:ins>
      <w:del w:id="1233" w:author="Auteur">
        <w:r w:rsidDel="008F3756">
          <w:delText xml:space="preserve">moet </w:delText>
        </w:r>
      </w:del>
      <w:r>
        <w:t>een systeem beschikbaar staan waarop getest kan worden.</w:t>
      </w:r>
    </w:p>
    <w:p w14:paraId="62AE58AE" w14:textId="77777777" w:rsidR="005E5BF0" w:rsidRDefault="005E5BF0" w:rsidP="005E5BF0">
      <w:pPr>
        <w:pStyle w:val="Lijstalinea"/>
        <w:numPr>
          <w:ilvl w:val="0"/>
          <w:numId w:val="170"/>
        </w:numPr>
      </w:pPr>
      <w:r>
        <w:t xml:space="preserve">De huidige configuratietool en de source code ervan </w:t>
      </w:r>
      <w:ins w:id="1234" w:author="Auteur">
        <w:r>
          <w:t xml:space="preserve">is </w:t>
        </w:r>
      </w:ins>
      <w:del w:id="1235" w:author="Auteur">
        <w:r w:rsidDel="008F3756">
          <w:delText xml:space="preserve">moet </w:delText>
        </w:r>
      </w:del>
      <w:r>
        <w:t>beschikbaar</w:t>
      </w:r>
      <w:del w:id="1236" w:author="Auteur">
        <w:r w:rsidDel="008F3756">
          <w:delText xml:space="preserve"> zijn</w:delText>
        </w:r>
      </w:del>
      <w:r>
        <w:t>.</w:t>
      </w:r>
    </w:p>
    <w:p w14:paraId="558D07D1" w14:textId="77777777" w:rsidR="005E5BF0" w:rsidRDefault="005E5BF0" w:rsidP="005E5BF0">
      <w:pPr>
        <w:pStyle w:val="Lijstalinea"/>
        <w:numPr>
          <w:ilvl w:val="0"/>
          <w:numId w:val="170"/>
        </w:numPr>
      </w:pPr>
      <w:r>
        <w:t xml:space="preserve">Er </w:t>
      </w:r>
      <w:ins w:id="1237" w:author="Auteur">
        <w:r>
          <w:t xml:space="preserve">zijn de benodigde </w:t>
        </w:r>
      </w:ins>
      <w:del w:id="1238" w:author="Auteur">
        <w:r w:rsidDel="008F3756">
          <w:delText xml:space="preserve">moeten </w:delText>
        </w:r>
      </w:del>
      <w:r>
        <w:t>tools beschikbaar zijn om systeem</w:t>
      </w:r>
      <w:del w:id="1239" w:author="Auteur">
        <w:r w:rsidDel="004144D0">
          <w:delText xml:space="preserve"> </w:delText>
        </w:r>
      </w:del>
      <w:r>
        <w:t>ontwerpen te kunnen maken.</w:t>
      </w:r>
    </w:p>
    <w:p w14:paraId="1E71B964" w14:textId="77777777" w:rsidR="005E5BF0" w:rsidRPr="005B30D0" w:rsidRDefault="005E5BF0" w:rsidP="005E5BF0">
      <w:pPr>
        <w:pStyle w:val="Lijstalinea"/>
        <w:numPr>
          <w:ilvl w:val="0"/>
          <w:numId w:val="170"/>
        </w:numPr>
      </w:pPr>
      <w:r>
        <w:t xml:space="preserve">Er </w:t>
      </w:r>
      <w:ins w:id="1240" w:author="Auteur">
        <w:r>
          <w:t xml:space="preserve">zijn de benodigde </w:t>
        </w:r>
      </w:ins>
      <w:del w:id="1241" w:author="Auteur">
        <w:r w:rsidDel="008F3756">
          <w:delText xml:space="preserve">moeten </w:delText>
        </w:r>
      </w:del>
      <w:r>
        <w:t>tools beschikbaar zijn om het systeem te kunnen bouwen.</w:t>
      </w:r>
    </w:p>
    <w:p w14:paraId="0BE1EA5A" w14:textId="77777777" w:rsidR="005E5BF0" w:rsidRDefault="005E5BF0" w:rsidP="005E5BF0">
      <w:pPr>
        <w:pStyle w:val="Lijstalinea"/>
        <w:numPr>
          <w:ilvl w:val="0"/>
          <w:numId w:val="169"/>
        </w:numPr>
      </w:pPr>
      <w:r>
        <w:t xml:space="preserve">Er </w:t>
      </w:r>
      <w:ins w:id="1242" w:author="Auteur">
        <w:r>
          <w:t xml:space="preserve">is </w:t>
        </w:r>
      </w:ins>
      <w:del w:id="1243" w:author="Auteur">
        <w:r w:rsidDel="008F3756">
          <w:delText xml:space="preserve">moet </w:delText>
        </w:r>
      </w:del>
      <w:r>
        <w:t>een testomgeving beschikbaar zijn waarin de tool gebruikt en getest kan worden zonder iets essentieels stuk te kunnen maken.</w:t>
      </w:r>
    </w:p>
    <w:p w14:paraId="74E83AEF" w14:textId="77777777" w:rsidR="005E5BF0" w:rsidRPr="00492252" w:rsidRDefault="005E5BF0" w:rsidP="00484D1D"/>
    <w:p w14:paraId="0C29E487" w14:textId="77777777" w:rsidR="005E5BF0" w:rsidRDefault="005E5BF0" w:rsidP="00484D1D">
      <w:pPr>
        <w:pStyle w:val="Kop2"/>
        <w:keepNext w:val="0"/>
        <w:tabs>
          <w:tab w:val="num" w:pos="709"/>
        </w:tabs>
        <w:ind w:left="709" w:hanging="709"/>
      </w:pPr>
      <w:bookmarkStart w:id="1244" w:name="_Toc339966140"/>
      <w:bookmarkStart w:id="1245" w:name="_Toc416948738"/>
      <w:bookmarkStart w:id="1246" w:name="_Toc437980111"/>
      <w:bookmarkStart w:id="1247" w:name="_Toc505599964"/>
      <w:bookmarkStart w:id="1248" w:name="_Toc507663580"/>
      <w:bookmarkStart w:id="1249" w:name="_Toc517033757"/>
      <w:r w:rsidRPr="00492252">
        <w:t>Projecten die van dit project afhankelijk zijn</w:t>
      </w:r>
      <w:bookmarkStart w:id="1250" w:name="_Toc327581073"/>
      <w:bookmarkStart w:id="1251" w:name="_Toc327581623"/>
      <w:bookmarkStart w:id="1252" w:name="_Toc327583403"/>
      <w:bookmarkEnd w:id="1229"/>
      <w:bookmarkEnd w:id="1230"/>
      <w:bookmarkEnd w:id="1231"/>
      <w:bookmarkEnd w:id="1244"/>
      <w:bookmarkEnd w:id="1245"/>
      <w:bookmarkEnd w:id="1246"/>
      <w:bookmarkEnd w:id="1247"/>
      <w:bookmarkEnd w:id="1248"/>
      <w:bookmarkEnd w:id="1249"/>
    </w:p>
    <w:p w14:paraId="3E30D2B4" w14:textId="77777777" w:rsidR="005E5BF0" w:rsidRDefault="005E5BF0" w:rsidP="005E5BF0">
      <w:pPr>
        <w:pStyle w:val="Lijstalinea"/>
        <w:numPr>
          <w:ilvl w:val="0"/>
          <w:numId w:val="169"/>
        </w:numPr>
      </w:pPr>
      <w:r>
        <w:t>Het configureren van transportlijnen zal eenvoudiger worden gemaakt.</w:t>
      </w:r>
    </w:p>
    <w:p w14:paraId="72101E0D" w14:textId="77777777" w:rsidR="005E5BF0" w:rsidRPr="00492252" w:rsidRDefault="005E5BF0" w:rsidP="005E5BF0">
      <w:pPr>
        <w:pStyle w:val="Lijstalinea"/>
        <w:numPr>
          <w:ilvl w:val="0"/>
          <w:numId w:val="169"/>
        </w:numPr>
      </w:pPr>
      <w:r>
        <w:t>De tool kan uitgebreid worden zodat er nog meer systemen ermee geconfigureerd kunnen worden.</w:t>
      </w:r>
    </w:p>
    <w:p w14:paraId="6F5DD0AE" w14:textId="77777777" w:rsidR="005E5BF0" w:rsidRPr="00492252" w:rsidRDefault="005E5BF0" w:rsidP="00484D1D"/>
    <w:p w14:paraId="7D1B9C11" w14:textId="77777777" w:rsidR="005E5BF0" w:rsidRPr="00495F9B" w:rsidRDefault="005E5BF0" w:rsidP="00484D1D">
      <w:pPr>
        <w:pStyle w:val="Kop2"/>
        <w:keepNext w:val="0"/>
        <w:tabs>
          <w:tab w:val="num" w:pos="709"/>
        </w:tabs>
        <w:ind w:left="709" w:hanging="709"/>
      </w:pPr>
      <w:bookmarkStart w:id="1253" w:name="_Toc339966141"/>
      <w:bookmarkStart w:id="1254" w:name="_Toc416948739"/>
      <w:bookmarkStart w:id="1255" w:name="_Toc437980112"/>
      <w:bookmarkStart w:id="1256" w:name="_Toc505599965"/>
      <w:bookmarkStart w:id="1257" w:name="_Toc507663581"/>
      <w:bookmarkStart w:id="1258" w:name="_Toc517033758"/>
      <w:r w:rsidRPr="00492252">
        <w:t>Risico’s en uitwijkactiviteiten</w:t>
      </w:r>
      <w:bookmarkEnd w:id="1250"/>
      <w:bookmarkEnd w:id="1251"/>
      <w:bookmarkEnd w:id="1252"/>
      <w:bookmarkEnd w:id="1253"/>
      <w:bookmarkEnd w:id="1254"/>
      <w:bookmarkEnd w:id="1255"/>
      <w:bookmarkEnd w:id="1256"/>
      <w:bookmarkEnd w:id="1257"/>
      <w:bookmarkEnd w:id="1258"/>
    </w:p>
    <w:p w14:paraId="273F37EE" w14:textId="77777777" w:rsidR="005E5BF0" w:rsidRPr="00492252" w:rsidRDefault="005E5BF0" w:rsidP="00484D1D">
      <w:pPr>
        <w:pStyle w:val="Kop2"/>
        <w:numPr>
          <w:ilvl w:val="0"/>
          <w:numId w:val="0"/>
        </w:numPr>
      </w:pPr>
    </w:p>
    <w:tbl>
      <w:tblPr>
        <w:tblW w:w="9464"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3227"/>
        <w:gridCol w:w="3118"/>
        <w:gridCol w:w="3119"/>
      </w:tblGrid>
      <w:tr w:rsidR="005E5BF0" w:rsidRPr="00C63FDB" w14:paraId="4AC7A0E1" w14:textId="77777777" w:rsidTr="00484D1D">
        <w:tc>
          <w:tcPr>
            <w:tcW w:w="3227" w:type="dxa"/>
            <w:shd w:val="clear" w:color="auto" w:fill="FFFFFF" w:themeFill="background1"/>
          </w:tcPr>
          <w:p w14:paraId="3F5173C3" w14:textId="77777777" w:rsidR="005E5BF0" w:rsidRPr="00495F9B" w:rsidRDefault="005E5BF0" w:rsidP="00484D1D">
            <w:pPr>
              <w:rPr>
                <w:b/>
              </w:rPr>
            </w:pPr>
            <w:r w:rsidRPr="00495F9B">
              <w:rPr>
                <w:b/>
              </w:rPr>
              <w:t>Risico</w:t>
            </w:r>
          </w:p>
        </w:tc>
        <w:tc>
          <w:tcPr>
            <w:tcW w:w="3118" w:type="dxa"/>
            <w:shd w:val="clear" w:color="auto" w:fill="FFFFFF" w:themeFill="background1"/>
          </w:tcPr>
          <w:p w14:paraId="32D2D290" w14:textId="77777777" w:rsidR="005E5BF0" w:rsidRPr="00495F9B" w:rsidRDefault="005E5BF0" w:rsidP="00484D1D">
            <w:pPr>
              <w:rPr>
                <w:b/>
              </w:rPr>
            </w:pPr>
            <w:r w:rsidRPr="00495F9B">
              <w:rPr>
                <w:b/>
              </w:rPr>
              <w:t>Activiteiten ter voorkoming opgenomen in plan</w:t>
            </w:r>
          </w:p>
        </w:tc>
        <w:tc>
          <w:tcPr>
            <w:tcW w:w="3119" w:type="dxa"/>
            <w:shd w:val="clear" w:color="auto" w:fill="FFFFFF" w:themeFill="background1"/>
          </w:tcPr>
          <w:p w14:paraId="5CE4A62B" w14:textId="77777777" w:rsidR="005E5BF0" w:rsidRPr="00495F9B" w:rsidRDefault="005E5BF0" w:rsidP="00484D1D">
            <w:pPr>
              <w:rPr>
                <w:b/>
              </w:rPr>
            </w:pPr>
            <w:r w:rsidRPr="00495F9B">
              <w:rPr>
                <w:b/>
              </w:rPr>
              <w:t>Uitwijkactiviteiten</w:t>
            </w:r>
          </w:p>
        </w:tc>
      </w:tr>
      <w:tr w:rsidR="005E5BF0" w:rsidRPr="00C63FDB" w14:paraId="05FA5B91" w14:textId="77777777" w:rsidTr="00484D1D">
        <w:trPr>
          <w:trHeight w:val="397"/>
        </w:trPr>
        <w:tc>
          <w:tcPr>
            <w:tcW w:w="3227" w:type="dxa"/>
            <w:vAlign w:val="center"/>
          </w:tcPr>
          <w:p w14:paraId="6773A8BC" w14:textId="77777777" w:rsidR="005E5BF0" w:rsidRPr="00C63FDB" w:rsidRDefault="005E5BF0" w:rsidP="00484D1D">
            <w:pPr>
              <w:pStyle w:val="Tabelbody"/>
              <w:rPr>
                <w:sz w:val="20"/>
              </w:rPr>
            </w:pPr>
            <w:r>
              <w:rPr>
                <w:sz w:val="20"/>
              </w:rPr>
              <w:t>Transportlijn is niet correct ingesteld door het systeem</w:t>
            </w:r>
          </w:p>
        </w:tc>
        <w:tc>
          <w:tcPr>
            <w:tcW w:w="3118" w:type="dxa"/>
            <w:vAlign w:val="center"/>
          </w:tcPr>
          <w:p w14:paraId="5B1D1BB2" w14:textId="77777777" w:rsidR="005E5BF0" w:rsidRPr="00C63FDB" w:rsidRDefault="005E5BF0" w:rsidP="00484D1D">
            <w:pPr>
              <w:pStyle w:val="Tabelbody"/>
              <w:rPr>
                <w:sz w:val="20"/>
              </w:rPr>
            </w:pPr>
            <w:r>
              <w:rPr>
                <w:sz w:val="20"/>
              </w:rPr>
              <w:t>Testen &amp; debuggen</w:t>
            </w:r>
          </w:p>
        </w:tc>
        <w:tc>
          <w:tcPr>
            <w:tcW w:w="3119" w:type="dxa"/>
            <w:vAlign w:val="center"/>
          </w:tcPr>
          <w:p w14:paraId="06BC6EFC" w14:textId="77777777" w:rsidR="005E5BF0" w:rsidRPr="00C63FDB" w:rsidRDefault="005E5BF0" w:rsidP="00484D1D">
            <w:pPr>
              <w:pStyle w:val="Tabelbody"/>
              <w:rPr>
                <w:sz w:val="20"/>
              </w:rPr>
            </w:pPr>
            <w:r>
              <w:rPr>
                <w:sz w:val="20"/>
              </w:rPr>
              <w:t>Lijn annuleren</w:t>
            </w:r>
          </w:p>
        </w:tc>
      </w:tr>
      <w:tr w:rsidR="005E5BF0" w:rsidRPr="00C63FDB" w14:paraId="6F00B59E" w14:textId="77777777" w:rsidTr="00484D1D">
        <w:trPr>
          <w:trHeight w:val="397"/>
        </w:trPr>
        <w:tc>
          <w:tcPr>
            <w:tcW w:w="3227" w:type="dxa"/>
            <w:vAlign w:val="center"/>
          </w:tcPr>
          <w:p w14:paraId="70978EFB" w14:textId="77777777" w:rsidR="005E5BF0" w:rsidRPr="00C63FDB" w:rsidRDefault="005E5BF0" w:rsidP="00484D1D">
            <w:pPr>
              <w:pStyle w:val="Tabelbody"/>
              <w:rPr>
                <w:sz w:val="20"/>
              </w:rPr>
            </w:pPr>
            <w:r>
              <w:rPr>
                <w:sz w:val="20"/>
              </w:rPr>
              <w:t>Verkeerde gegevens worden aan de database toegevoegd</w:t>
            </w:r>
          </w:p>
        </w:tc>
        <w:tc>
          <w:tcPr>
            <w:tcW w:w="3118" w:type="dxa"/>
            <w:vAlign w:val="center"/>
          </w:tcPr>
          <w:p w14:paraId="01553410" w14:textId="77777777" w:rsidR="005E5BF0" w:rsidRPr="00C63FDB" w:rsidRDefault="005E5BF0" w:rsidP="00484D1D">
            <w:pPr>
              <w:pStyle w:val="Tabelbody"/>
              <w:rPr>
                <w:sz w:val="20"/>
              </w:rPr>
            </w:pPr>
            <w:r>
              <w:rPr>
                <w:sz w:val="20"/>
              </w:rPr>
              <w:t>Testen &amp; debuggen</w:t>
            </w:r>
          </w:p>
        </w:tc>
        <w:tc>
          <w:tcPr>
            <w:tcW w:w="3119" w:type="dxa"/>
            <w:vAlign w:val="center"/>
          </w:tcPr>
          <w:p w14:paraId="3CBB0D79" w14:textId="77777777" w:rsidR="005E5BF0" w:rsidRPr="00C63FDB" w:rsidRDefault="005E5BF0" w:rsidP="00484D1D">
            <w:pPr>
              <w:pStyle w:val="Tabelbody"/>
              <w:rPr>
                <w:sz w:val="20"/>
              </w:rPr>
            </w:pPr>
            <w:r>
              <w:rPr>
                <w:sz w:val="20"/>
              </w:rPr>
              <w:t>Database reset</w:t>
            </w:r>
          </w:p>
        </w:tc>
      </w:tr>
      <w:tr w:rsidR="005E5BF0" w:rsidRPr="00C63FDB" w14:paraId="4638011C" w14:textId="77777777" w:rsidTr="00484D1D">
        <w:trPr>
          <w:trHeight w:val="397"/>
        </w:trPr>
        <w:tc>
          <w:tcPr>
            <w:tcW w:w="3227" w:type="dxa"/>
            <w:vAlign w:val="center"/>
          </w:tcPr>
          <w:p w14:paraId="094471D4" w14:textId="77777777" w:rsidR="005E5BF0" w:rsidRPr="00C63FDB" w:rsidRDefault="005E5BF0" w:rsidP="00484D1D">
            <w:pPr>
              <w:pStyle w:val="Tabelbody"/>
              <w:rPr>
                <w:sz w:val="20"/>
              </w:rPr>
            </w:pPr>
            <w:r>
              <w:rPr>
                <w:sz w:val="20"/>
              </w:rPr>
              <w:t>Systeem crash</w:t>
            </w:r>
          </w:p>
        </w:tc>
        <w:tc>
          <w:tcPr>
            <w:tcW w:w="3118" w:type="dxa"/>
            <w:vAlign w:val="center"/>
          </w:tcPr>
          <w:p w14:paraId="21CF7635" w14:textId="77777777" w:rsidR="005E5BF0" w:rsidRPr="00C63FDB" w:rsidRDefault="005E5BF0" w:rsidP="00484D1D">
            <w:pPr>
              <w:pStyle w:val="Tabelbody"/>
              <w:rPr>
                <w:sz w:val="20"/>
              </w:rPr>
            </w:pPr>
            <w:r>
              <w:rPr>
                <w:sz w:val="20"/>
              </w:rPr>
              <w:t>Testen &amp; debuggen</w:t>
            </w:r>
          </w:p>
        </w:tc>
        <w:tc>
          <w:tcPr>
            <w:tcW w:w="3119" w:type="dxa"/>
            <w:vAlign w:val="center"/>
          </w:tcPr>
          <w:p w14:paraId="2EF69ED4" w14:textId="77777777" w:rsidR="005E5BF0" w:rsidRPr="00C63FDB" w:rsidRDefault="005E5BF0" w:rsidP="00484D1D">
            <w:pPr>
              <w:pStyle w:val="Tabelbody"/>
              <w:rPr>
                <w:sz w:val="20"/>
              </w:rPr>
            </w:pPr>
            <w:r>
              <w:rPr>
                <w:sz w:val="20"/>
              </w:rPr>
              <w:t>Overschakelen oude systeem</w:t>
            </w:r>
          </w:p>
        </w:tc>
      </w:tr>
    </w:tbl>
    <w:p w14:paraId="6D8F5DB2" w14:textId="77777777" w:rsidR="005E5BF0" w:rsidRDefault="005E5BF0">
      <w:pPr>
        <w:rPr>
          <w:ins w:id="1259" w:author="Auteur"/>
        </w:rPr>
      </w:pPr>
      <w:r>
        <w:br w:type="page"/>
      </w:r>
    </w:p>
    <w:p w14:paraId="300A5D4B" w14:textId="77777777" w:rsidR="005E5BF0" w:rsidRDefault="005E5BF0" w:rsidP="005E5BF0">
      <w:pPr>
        <w:pStyle w:val="Kop1"/>
        <w:ind w:left="0" w:firstLine="0"/>
        <w:rPr>
          <w:ins w:id="1260" w:author="Auteur"/>
        </w:rPr>
      </w:pPr>
      <w:bookmarkStart w:id="1261" w:name="_Toc507663582"/>
      <w:bookmarkStart w:id="1262" w:name="_Toc517033759"/>
      <w:ins w:id="1263" w:author="Auteur">
        <w:r>
          <w:lastRenderedPageBreak/>
          <w:t>Definition of done</w:t>
        </w:r>
        <w:bookmarkEnd w:id="1261"/>
        <w:bookmarkEnd w:id="1262"/>
      </w:ins>
    </w:p>
    <w:p w14:paraId="18A9C1D1" w14:textId="77777777" w:rsidR="005E5BF0" w:rsidRDefault="005E5BF0" w:rsidP="00484D1D">
      <w:pPr>
        <w:rPr>
          <w:ins w:id="1264" w:author="Auteur"/>
        </w:rPr>
      </w:pPr>
      <w:ins w:id="1265" w:author="Auteur">
        <w:r>
          <w:t>Hier zal worden beschreven wanneer een onderdeel tijdens de bouwfase klaar is. Hierin zal het vooral gaan over de daadwerkelijke implementatie van de functies en stukjes code.</w:t>
        </w:r>
      </w:ins>
    </w:p>
    <w:p w14:paraId="437D31E9" w14:textId="77777777" w:rsidR="005E5BF0" w:rsidRDefault="005E5BF0" w:rsidP="00484D1D">
      <w:pPr>
        <w:rPr>
          <w:ins w:id="1266" w:author="Auteur"/>
        </w:rPr>
      </w:pPr>
    </w:p>
    <w:p w14:paraId="34F0A052" w14:textId="77777777" w:rsidR="005E5BF0" w:rsidRDefault="005E5BF0">
      <w:pPr>
        <w:rPr>
          <w:ins w:id="1267" w:author="Auteur"/>
        </w:rPr>
      </w:pPr>
      <w:ins w:id="1268" w:author="Auteur">
        <w:r>
          <w:t>Een taak van een user story kan pas als “done” worden gezet wanneer:</w:t>
        </w:r>
      </w:ins>
    </w:p>
    <w:p w14:paraId="0E433A1E" w14:textId="77777777" w:rsidR="005E5BF0" w:rsidRDefault="005E5BF0" w:rsidP="00484D1D">
      <w:pPr>
        <w:rPr>
          <w:ins w:id="1269" w:author="Auteur"/>
        </w:rPr>
      </w:pPr>
    </w:p>
    <w:p w14:paraId="44193996" w14:textId="77777777" w:rsidR="005E5BF0" w:rsidRDefault="005E5BF0" w:rsidP="005E5BF0">
      <w:pPr>
        <w:pStyle w:val="Lijstalinea"/>
        <w:numPr>
          <w:ilvl w:val="0"/>
          <w:numId w:val="175"/>
        </w:numPr>
        <w:rPr>
          <w:ins w:id="1270" w:author="Auteur"/>
        </w:rPr>
      </w:pPr>
      <w:ins w:id="1271" w:author="Auteur">
        <w:r>
          <w:t>De een stuk code werkend is.</w:t>
        </w:r>
      </w:ins>
    </w:p>
    <w:p w14:paraId="16C2FB2C" w14:textId="77777777" w:rsidR="005E5BF0" w:rsidRDefault="005E5BF0" w:rsidP="005E5BF0">
      <w:pPr>
        <w:pStyle w:val="Lijstalinea"/>
        <w:numPr>
          <w:ilvl w:val="0"/>
          <w:numId w:val="175"/>
        </w:numPr>
        <w:rPr>
          <w:ins w:id="1272" w:author="Auteur"/>
        </w:rPr>
      </w:pPr>
      <w:ins w:id="1273" w:author="Auteur">
        <w:r>
          <w:t>Het stuk code zal getest is d.m.v. een of meerdere unittest.</w:t>
        </w:r>
      </w:ins>
    </w:p>
    <w:p w14:paraId="512A8BFE" w14:textId="77777777" w:rsidR="005E5BF0" w:rsidRDefault="005E5BF0" w:rsidP="005E5BF0">
      <w:pPr>
        <w:pStyle w:val="Lijstalinea"/>
        <w:numPr>
          <w:ilvl w:val="0"/>
          <w:numId w:val="175"/>
        </w:numPr>
        <w:rPr>
          <w:ins w:id="1274" w:author="Auteur"/>
        </w:rPr>
      </w:pPr>
      <w:ins w:id="1275" w:author="Auteur">
        <w:r>
          <w:t>De code is voorzien van goed commentaar.</w:t>
        </w:r>
      </w:ins>
    </w:p>
    <w:p w14:paraId="68497446" w14:textId="77777777" w:rsidR="005E5BF0" w:rsidRDefault="005E5BF0" w:rsidP="005E5BF0">
      <w:pPr>
        <w:pStyle w:val="Lijstalinea"/>
        <w:numPr>
          <w:ilvl w:val="0"/>
          <w:numId w:val="175"/>
        </w:numPr>
        <w:rPr>
          <w:ins w:id="1276" w:author="Auteur"/>
        </w:rPr>
      </w:pPr>
      <w:ins w:id="1277" w:author="Auteur">
        <w:r>
          <w:t>De code leesbaar is en variabelen namen zijn begrijpbaar.</w:t>
        </w:r>
      </w:ins>
    </w:p>
    <w:p w14:paraId="64FE9BEF" w14:textId="77777777" w:rsidR="005E5BF0" w:rsidRDefault="005E5BF0" w:rsidP="005E5BF0">
      <w:pPr>
        <w:pStyle w:val="Lijstalinea"/>
        <w:numPr>
          <w:ilvl w:val="0"/>
          <w:numId w:val="175"/>
        </w:numPr>
        <w:rPr>
          <w:ins w:id="1278" w:author="Auteur"/>
        </w:rPr>
      </w:pPr>
      <w:ins w:id="1279" w:author="Auteur">
        <w:r>
          <w:t>De code is niet te complex volgens sonar issues. (er zitten dus geen drastische netheidsfouten in)</w:t>
        </w:r>
      </w:ins>
    </w:p>
    <w:p w14:paraId="16B11F5B" w14:textId="0697E0D2" w:rsidR="005E5BF0" w:rsidRDefault="005E5BF0"/>
    <w:p w14:paraId="240C9F61" w14:textId="77777777" w:rsidR="005E5BF0" w:rsidRDefault="005E5BF0" w:rsidP="005E5BF0">
      <w:pPr>
        <w:pStyle w:val="Kop1"/>
        <w:ind w:left="0" w:firstLine="0"/>
      </w:pPr>
      <w:bookmarkStart w:id="1280" w:name="_Toc507663583"/>
      <w:bookmarkStart w:id="1281" w:name="_Toc517033760"/>
      <w:r>
        <w:t>Bronnen</w:t>
      </w:r>
      <w:bookmarkEnd w:id="1280"/>
      <w:bookmarkEnd w:id="1281"/>
    </w:p>
    <w:p w14:paraId="134B245B" w14:textId="77777777" w:rsidR="005E5BF0" w:rsidRDefault="005E5BF0" w:rsidP="00484D1D">
      <w:pPr>
        <w:pStyle w:val="Bibliografie"/>
        <w:rPr>
          <w:noProof/>
          <w:sz w:val="24"/>
          <w:szCs w:val="24"/>
          <w:lang w:val="en-US"/>
        </w:rPr>
      </w:pPr>
      <w:r>
        <w:fldChar w:fldCharType="begin"/>
      </w:r>
      <w:r>
        <w:rPr>
          <w:lang w:val="en-US"/>
        </w:rPr>
        <w:instrText xml:space="preserve"> BIBLIOGRAPHY  \l 1033 </w:instrText>
      </w:r>
      <w:r>
        <w:fldChar w:fldCharType="separate"/>
      </w:r>
      <w:r>
        <w:rPr>
          <w:noProof/>
          <w:lang w:val="en-US"/>
        </w:rPr>
        <w:t xml:space="preserve">Dekker, E. (2010, march). </w:t>
      </w:r>
      <w:r>
        <w:rPr>
          <w:i/>
          <w:iCs/>
          <w:noProof/>
          <w:lang w:val="en-US"/>
        </w:rPr>
        <w:t>fasen</w:t>
      </w:r>
      <w:r>
        <w:rPr>
          <w:noProof/>
          <w:lang w:val="en-US"/>
        </w:rPr>
        <w:t>. Retrieved from rupopmaat: http://www.rupopmaat.nl/naslagsite2011/</w:t>
      </w:r>
    </w:p>
    <w:p w14:paraId="44BE81E9" w14:textId="77777777" w:rsidR="005E5BF0" w:rsidRPr="005E5BF0" w:rsidRDefault="005E5BF0" w:rsidP="00484D1D">
      <w:pPr>
        <w:rPr>
          <w:lang w:val="en-GB"/>
        </w:rPr>
      </w:pPr>
      <w:r>
        <w:fldChar w:fldCharType="end"/>
      </w:r>
      <w:bookmarkEnd w:id="57"/>
    </w:p>
    <w:p w14:paraId="298757F9" w14:textId="77777777" w:rsidR="00C87C39" w:rsidRPr="00866680" w:rsidRDefault="00412945" w:rsidP="00484D1D">
      <w:pPr>
        <w:ind w:firstLine="567"/>
        <w:rPr>
          <w:b/>
          <w:lang w:val="en-GB"/>
        </w:rPr>
      </w:pPr>
      <w:r>
        <w:rPr>
          <w:lang w:val="en-GB"/>
        </w:rPr>
        <w:br w:type="page"/>
      </w:r>
    </w:p>
    <w:p w14:paraId="4846AFCB" w14:textId="77777777" w:rsidR="00C87C39" w:rsidRPr="00866680" w:rsidRDefault="00C87C39" w:rsidP="00484D1D">
      <w:pPr>
        <w:ind w:firstLine="567"/>
        <w:rPr>
          <w:b/>
          <w:lang w:val="en-GB"/>
        </w:rPr>
      </w:pPr>
    </w:p>
    <w:p w14:paraId="5AD2CB65" w14:textId="1A6CA99A" w:rsidR="00C87C39" w:rsidRPr="001F60CC" w:rsidRDefault="00C87C39" w:rsidP="00C87C39">
      <w:pPr>
        <w:pStyle w:val="DocumentHeader"/>
        <w:ind w:firstLine="0"/>
      </w:pPr>
      <w:r w:rsidRPr="00866680">
        <w:rPr>
          <w:lang w:val="en-GB"/>
        </w:rPr>
        <w:t xml:space="preserve">   </w:t>
      </w:r>
      <w:r>
        <w:t>16.2 Software Architectuur document</w:t>
      </w:r>
    </w:p>
    <w:p w14:paraId="28D2CB10" w14:textId="77777777" w:rsidR="00C87C39" w:rsidRDefault="00C87C39" w:rsidP="00484D1D">
      <w:pPr>
        <w:ind w:firstLine="567"/>
      </w:pPr>
    </w:p>
    <w:p w14:paraId="63D1DAEC" w14:textId="77777777" w:rsidR="00C87C39" w:rsidRPr="001F60CC" w:rsidRDefault="00C87C39" w:rsidP="00484D1D">
      <w:pPr>
        <w:ind w:firstLine="567"/>
      </w:pPr>
      <w:r w:rsidRPr="001F60CC">
        <w:rPr>
          <w:noProof/>
        </w:rPr>
        <mc:AlternateContent>
          <mc:Choice Requires="wps">
            <w:drawing>
              <wp:anchor distT="0" distB="0" distL="114300" distR="114300" simplePos="0" relativeHeight="251680256" behindDoc="1" locked="0" layoutInCell="1" allowOverlap="1" wp14:anchorId="507DBC10" wp14:editId="02A4971F">
                <wp:simplePos x="0" y="0"/>
                <wp:positionH relativeFrom="column">
                  <wp:posOffset>278130</wp:posOffset>
                </wp:positionH>
                <wp:positionV relativeFrom="paragraph">
                  <wp:posOffset>116840</wp:posOffset>
                </wp:positionV>
                <wp:extent cx="6191250" cy="1403985"/>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3985"/>
                        </a:xfrm>
                        <a:prstGeom prst="rect">
                          <a:avLst/>
                        </a:prstGeom>
                        <a:noFill/>
                        <a:ln w="0">
                          <a:noFill/>
                          <a:miter lim="800000"/>
                          <a:headEnd/>
                          <a:tailEnd/>
                        </a:ln>
                      </wps:spPr>
                      <wps:txbx>
                        <w:txbxContent>
                          <w:p w14:paraId="6390DD1D" w14:textId="77777777" w:rsidR="003858EA" w:rsidRPr="00AF7C2A" w:rsidRDefault="003858EA">
                            <w:pPr>
                              <w:rPr>
                                <w:sz w:val="72"/>
                                <w:lang w:val="en-US"/>
                              </w:rPr>
                            </w:pPr>
                            <w:r>
                              <w:rPr>
                                <w:sz w:val="72"/>
                                <w:lang w:val="en-US"/>
                              </w:rPr>
                              <w:t xml:space="preserve">Promasst MES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7DBC10" id="_x0000_s1032" type="#_x0000_t202" style="position:absolute;left:0;text-align:left;margin-left:21.9pt;margin-top:9.2pt;width:487.5pt;height:110.55pt;z-index:-251636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" filled="f" stroked="f" strokeweight="0">
                <v:textbox style="mso-fit-shape-to-text:t">
                  <w:txbxContent>
                    <w:p w14:paraId="6390DD1D" w14:textId="77777777" w:rsidR="003858EA" w:rsidRPr="00AF7C2A" w:rsidRDefault="003858EA">
                      <w:pPr>
                        <w:rPr>
                          <w:sz w:val="72"/>
                          <w:lang w:val="en-US"/>
                        </w:rPr>
                      </w:pPr>
                      <w:r>
                        <w:rPr>
                          <w:sz w:val="72"/>
                          <w:lang w:val="en-US"/>
                        </w:rPr>
                        <w:t xml:space="preserve">Promasst MES </w:t>
                      </w:r>
                    </w:p>
                  </w:txbxContent>
                </v:textbox>
              </v:shape>
            </w:pict>
          </mc:Fallback>
        </mc:AlternateContent>
      </w:r>
    </w:p>
    <w:p w14:paraId="04C88BE5" w14:textId="77777777" w:rsidR="00C87C39" w:rsidRPr="001F60CC" w:rsidRDefault="00C87C39" w:rsidP="00484D1D">
      <w:pPr>
        <w:ind w:firstLine="567"/>
      </w:pPr>
    </w:p>
    <w:p w14:paraId="1CAB82D8" w14:textId="77777777" w:rsidR="00C87C39" w:rsidRPr="001F60CC" w:rsidRDefault="00C87C39" w:rsidP="00484D1D">
      <w:pPr>
        <w:ind w:firstLine="567"/>
      </w:pPr>
    </w:p>
    <w:p w14:paraId="7AC76A36" w14:textId="77777777" w:rsidR="00C87C39" w:rsidRPr="001F60CC" w:rsidRDefault="00C87C39" w:rsidP="00484D1D">
      <w:r w:rsidRPr="001F60CC">
        <w:rPr>
          <w:noProof/>
        </w:rPr>
        <mc:AlternateContent>
          <mc:Choice Requires="wps">
            <w:drawing>
              <wp:anchor distT="0" distB="0" distL="114300" distR="114300" simplePos="0" relativeHeight="251682304" behindDoc="0" locked="0" layoutInCell="1" allowOverlap="1" wp14:anchorId="7F46238D" wp14:editId="40CEC745">
                <wp:simplePos x="0" y="0"/>
                <wp:positionH relativeFrom="column">
                  <wp:posOffset>2741780</wp:posOffset>
                </wp:positionH>
                <wp:positionV relativeFrom="paragraph">
                  <wp:posOffset>4585341</wp:posOffset>
                </wp:positionV>
                <wp:extent cx="3575230" cy="821933"/>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230" cy="821933"/>
                        </a:xfrm>
                        <a:prstGeom prst="rect">
                          <a:avLst/>
                        </a:prstGeom>
                        <a:noFill/>
                        <a:ln w="9525">
                          <a:noFill/>
                          <a:miter lim="800000"/>
                          <a:headEnd/>
                          <a:tailEnd/>
                        </a:ln>
                      </wps:spPr>
                      <wps:txbx>
                        <w:txbxContent>
                          <w:p w14:paraId="02593048" w14:textId="77777777" w:rsidR="003858EA" w:rsidRPr="00595931" w:rsidRDefault="003858EA" w:rsidP="00484D1D">
                            <w:pPr>
                              <w:tabs>
                                <w:tab w:val="left" w:pos="-1440"/>
                                <w:tab w:val="left" w:pos="-720"/>
                                <w:tab w:val="left" w:pos="2268"/>
                              </w:tabs>
                              <w:suppressAutoHyphens/>
                              <w:ind w:left="2694" w:hanging="2694"/>
                            </w:pPr>
                            <w:r>
                              <w:t>Bestandsnaam</w:t>
                            </w:r>
                            <w:r w:rsidRPr="00595931">
                              <w:tab/>
                              <w:t>:</w:t>
                            </w:r>
                            <w:r w:rsidRPr="00595931">
                              <w:tab/>
                            </w:r>
                            <w:r>
                              <w:t>MES-Tool-SAD</w:t>
                            </w:r>
                          </w:p>
                          <w:p w14:paraId="329DECF5" w14:textId="77777777" w:rsidR="003858EA" w:rsidRPr="0062699C" w:rsidRDefault="003858EA" w:rsidP="00484D1D">
                            <w:pPr>
                              <w:tabs>
                                <w:tab w:val="left" w:pos="-1440"/>
                                <w:tab w:val="left" w:pos="-720"/>
                                <w:tab w:val="left" w:pos="2268"/>
                              </w:tabs>
                              <w:suppressAutoHyphens/>
                              <w:ind w:left="2694" w:hanging="2694"/>
                            </w:pPr>
                            <w:r w:rsidRPr="0062699C">
                              <w:t>Versi</w:t>
                            </w:r>
                            <w:r>
                              <w:t>e</w:t>
                            </w:r>
                            <w:r w:rsidRPr="0062699C">
                              <w:tab/>
                              <w:t>:</w:t>
                            </w:r>
                            <w:r w:rsidRPr="0062699C">
                              <w:tab/>
                            </w:r>
                            <w:r>
                              <w:t>0.5.0</w:t>
                            </w:r>
                            <w:r>
                              <w:fldChar w:fldCharType="begin"/>
                            </w:r>
                            <w:r>
                              <w:instrText xml:space="preserve"> SUBJECT  \* MERGEFORMAT </w:instrText>
                            </w:r>
                            <w:r>
                              <w:fldChar w:fldCharType="end"/>
                            </w:r>
                          </w:p>
                          <w:p w14:paraId="6F9852B0" w14:textId="77777777" w:rsidR="003858EA" w:rsidRPr="0062699C" w:rsidRDefault="003858EA" w:rsidP="00484D1D">
                            <w:pPr>
                              <w:tabs>
                                <w:tab w:val="left" w:pos="-1440"/>
                                <w:tab w:val="left" w:pos="-720"/>
                                <w:tab w:val="left" w:pos="2268"/>
                              </w:tabs>
                              <w:suppressAutoHyphens/>
                              <w:ind w:left="2694" w:hanging="2694"/>
                            </w:pPr>
                            <w:r>
                              <w:t>Datum</w:t>
                            </w:r>
                            <w:r w:rsidRPr="0062699C">
                              <w:tab/>
                              <w:t>:</w:t>
                            </w:r>
                            <w:r w:rsidRPr="0062699C">
                              <w:tab/>
                            </w:r>
                            <w:r w:rsidRPr="00D9594A">
                              <w:rPr>
                                <w:bCs w:val="0"/>
                              </w:rPr>
                              <w:fldChar w:fldCharType="begin"/>
                            </w:r>
                            <w:r w:rsidRPr="00D9594A">
                              <w:instrText xml:space="preserve"> DATE \@ "d-M-yyyy" \* MERGEFORMAT </w:instrText>
                            </w:r>
                            <w:r w:rsidRPr="00D9594A">
                              <w:rPr>
                                <w:bCs w:val="0"/>
                              </w:rPr>
                              <w:fldChar w:fldCharType="separate"/>
                            </w:r>
                            <w:r w:rsidR="00897F97">
                              <w:rPr>
                                <w:noProof/>
                              </w:rPr>
                              <w:t>17-6-2018</w:t>
                            </w:r>
                            <w:r w:rsidRPr="00D9594A">
                              <w:rPr>
                                <w:bCs w:val="0"/>
                              </w:rPr>
                              <w:fldChar w:fldCharType="end"/>
                            </w:r>
                          </w:p>
                          <w:p w14:paraId="41A9190E" w14:textId="77777777" w:rsidR="003858EA" w:rsidRPr="00241BB8" w:rsidRDefault="003858EA" w:rsidP="00484D1D">
                            <w:r>
                              <w:t>Auteur</w:t>
                            </w:r>
                            <w:r>
                              <w:tab/>
                            </w:r>
                            <w:r>
                              <w:tab/>
                            </w:r>
                            <w:r>
                              <w:tab/>
                              <w:t xml:space="preserve">  :        Koen Wartenberg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6238D" id="_x0000_s1033" type="#_x0000_t202" style="position:absolute;margin-left:215.9pt;margin-top:361.05pt;width:281.5pt;height:64.7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" filled="f" stroked="f">
                <v:textbox>
                  <w:txbxContent>
                    <w:p w14:paraId="02593048" w14:textId="77777777" w:rsidR="003858EA" w:rsidRPr="00595931" w:rsidRDefault="003858EA" w:rsidP="00484D1D">
                      <w:pPr>
                        <w:tabs>
                          <w:tab w:val="left" w:pos="-1440"/>
                          <w:tab w:val="left" w:pos="-720"/>
                          <w:tab w:val="left" w:pos="2268"/>
                        </w:tabs>
                        <w:suppressAutoHyphens/>
                        <w:ind w:left="2694" w:hanging="2694"/>
                      </w:pPr>
                      <w:r>
                        <w:t>Bestandsnaam</w:t>
                      </w:r>
                      <w:r w:rsidRPr="00595931">
                        <w:tab/>
                        <w:t>:</w:t>
                      </w:r>
                      <w:r w:rsidRPr="00595931">
                        <w:tab/>
                      </w:r>
                      <w:r>
                        <w:t>MES-Tool-SAD</w:t>
                      </w:r>
                    </w:p>
                    <w:p w14:paraId="329DECF5" w14:textId="77777777" w:rsidR="003858EA" w:rsidRPr="0062699C" w:rsidRDefault="003858EA" w:rsidP="00484D1D">
                      <w:pPr>
                        <w:tabs>
                          <w:tab w:val="left" w:pos="-1440"/>
                          <w:tab w:val="left" w:pos="-720"/>
                          <w:tab w:val="left" w:pos="2268"/>
                        </w:tabs>
                        <w:suppressAutoHyphens/>
                        <w:ind w:left="2694" w:hanging="2694"/>
                      </w:pPr>
                      <w:r w:rsidRPr="0062699C">
                        <w:t>Versi</w:t>
                      </w:r>
                      <w:r>
                        <w:t>e</w:t>
                      </w:r>
                      <w:r w:rsidRPr="0062699C">
                        <w:tab/>
                        <w:t>:</w:t>
                      </w:r>
                      <w:r w:rsidRPr="0062699C">
                        <w:tab/>
                      </w:r>
                      <w:r>
                        <w:t>0.5.0</w:t>
                      </w:r>
                      <w:r>
                        <w:fldChar w:fldCharType="begin"/>
                      </w:r>
                      <w:r>
                        <w:instrText xml:space="preserve"> SUBJECT  \* MERGEFORMAT </w:instrText>
                      </w:r>
                      <w:r>
                        <w:fldChar w:fldCharType="end"/>
                      </w:r>
                    </w:p>
                    <w:p w14:paraId="6F9852B0" w14:textId="77777777" w:rsidR="003858EA" w:rsidRPr="0062699C" w:rsidRDefault="003858EA" w:rsidP="00484D1D">
                      <w:pPr>
                        <w:tabs>
                          <w:tab w:val="left" w:pos="-1440"/>
                          <w:tab w:val="left" w:pos="-720"/>
                          <w:tab w:val="left" w:pos="2268"/>
                        </w:tabs>
                        <w:suppressAutoHyphens/>
                        <w:ind w:left="2694" w:hanging="2694"/>
                      </w:pPr>
                      <w:r>
                        <w:t>Datum</w:t>
                      </w:r>
                      <w:r w:rsidRPr="0062699C">
                        <w:tab/>
                        <w:t>:</w:t>
                      </w:r>
                      <w:r w:rsidRPr="0062699C">
                        <w:tab/>
                      </w:r>
                      <w:r w:rsidRPr="00D9594A">
                        <w:rPr>
                          <w:bCs w:val="0"/>
                        </w:rPr>
                        <w:fldChar w:fldCharType="begin"/>
                      </w:r>
                      <w:r w:rsidRPr="00D9594A">
                        <w:instrText xml:space="preserve"> DATE \@ "d-M-yyyy" \* MERGEFORMAT </w:instrText>
                      </w:r>
                      <w:r w:rsidRPr="00D9594A">
                        <w:rPr>
                          <w:bCs w:val="0"/>
                        </w:rPr>
                        <w:fldChar w:fldCharType="separate"/>
                      </w:r>
                      <w:r w:rsidR="00897F97">
                        <w:rPr>
                          <w:noProof/>
                        </w:rPr>
                        <w:t>17-6-2018</w:t>
                      </w:r>
                      <w:r w:rsidRPr="00D9594A">
                        <w:rPr>
                          <w:bCs w:val="0"/>
                        </w:rPr>
                        <w:fldChar w:fldCharType="end"/>
                      </w:r>
                    </w:p>
                    <w:p w14:paraId="41A9190E" w14:textId="77777777" w:rsidR="003858EA" w:rsidRPr="00241BB8" w:rsidRDefault="003858EA" w:rsidP="00484D1D">
                      <w:r>
                        <w:t>Auteur</w:t>
                      </w:r>
                      <w:r>
                        <w:tab/>
                      </w:r>
                      <w:r>
                        <w:tab/>
                      </w:r>
                      <w:r>
                        <w:tab/>
                        <w:t xml:space="preserve">  :        Koen Wartenberg</w:t>
                      </w:r>
                    </w:p>
                  </w:txbxContent>
                </v:textbox>
              </v:shape>
            </w:pict>
          </mc:Fallback>
        </mc:AlternateContent>
      </w:r>
      <w:r w:rsidRPr="001F60CC">
        <w:rPr>
          <w:noProof/>
        </w:rPr>
        <mc:AlternateContent>
          <mc:Choice Requires="wps">
            <w:drawing>
              <wp:anchor distT="0" distB="0" distL="114300" distR="114300" simplePos="0" relativeHeight="251681280" behindDoc="0" locked="0" layoutInCell="1" allowOverlap="1" wp14:anchorId="57BF73F6" wp14:editId="66D092A9">
                <wp:simplePos x="0" y="0"/>
                <wp:positionH relativeFrom="column">
                  <wp:posOffset>325755</wp:posOffset>
                </wp:positionH>
                <wp:positionV relativeFrom="paragraph">
                  <wp:posOffset>1481455</wp:posOffset>
                </wp:positionV>
                <wp:extent cx="6191250" cy="1403985"/>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3985"/>
                        </a:xfrm>
                        <a:prstGeom prst="rect">
                          <a:avLst/>
                        </a:prstGeom>
                        <a:noFill/>
                        <a:ln w="9525">
                          <a:noFill/>
                          <a:miter lim="800000"/>
                          <a:headEnd/>
                          <a:tailEnd/>
                        </a:ln>
                      </wps:spPr>
                      <wps:txbx>
                        <w:txbxContent>
                          <w:p w14:paraId="35EBC7F1" w14:textId="77777777" w:rsidR="003858EA" w:rsidRPr="00845D2B" w:rsidRDefault="003858EA" w:rsidP="00484D1D">
                            <w:pPr>
                              <w:rPr>
                                <w:sz w:val="48"/>
                                <w:lang w:val="en-US"/>
                              </w:rPr>
                            </w:pPr>
                            <w:r>
                              <w:rPr>
                                <w:sz w:val="52"/>
                                <w:lang w:val="en-US"/>
                              </w:rPr>
                              <w:t>Software Architectuur Document</w:t>
                            </w:r>
                          </w:p>
                          <w:p w14:paraId="316229F7" w14:textId="77777777" w:rsidR="003858EA" w:rsidRPr="005C0DF0" w:rsidRDefault="003858EA" w:rsidP="00484D1D">
                            <w:pPr>
                              <w:rPr>
                                <w:sz w:val="20"/>
                                <w:lang w:val="en-US"/>
                              </w:rPr>
                            </w:pPr>
                            <w:r w:rsidRPr="005C0DF0">
                              <w:rPr>
                                <w:sz w:val="40"/>
                                <w:lang w:val="en-US"/>
                              </w:rPr>
                              <w:t>configurat</w:t>
                            </w:r>
                            <w:r>
                              <w:rPr>
                                <w:sz w:val="40"/>
                                <w:lang w:val="en-US"/>
                              </w:rPr>
                              <w:t>ie</w:t>
                            </w:r>
                            <w:r w:rsidRPr="005C0DF0">
                              <w:rPr>
                                <w:sz w:val="40"/>
                                <w:lang w:val="en-US"/>
                              </w:rPr>
                              <w:t xml:space="preserve"> tool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BF73F6" id="_x0000_s1034" type="#_x0000_t202" style="position:absolute;margin-left:25.65pt;margin-top:116.65pt;width:487.5pt;height:110.55pt;z-index:251681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" filled="f" stroked="f">
                <v:textbox style="mso-fit-shape-to-text:t">
                  <w:txbxContent>
                    <w:p w14:paraId="35EBC7F1" w14:textId="77777777" w:rsidR="003858EA" w:rsidRPr="00845D2B" w:rsidRDefault="003858EA" w:rsidP="00484D1D">
                      <w:pPr>
                        <w:rPr>
                          <w:sz w:val="48"/>
                          <w:lang w:val="en-US"/>
                        </w:rPr>
                      </w:pPr>
                      <w:r>
                        <w:rPr>
                          <w:sz w:val="52"/>
                          <w:lang w:val="en-US"/>
                        </w:rPr>
                        <w:t>Software Architectuur Document</w:t>
                      </w:r>
                    </w:p>
                    <w:p w14:paraId="316229F7" w14:textId="77777777" w:rsidR="003858EA" w:rsidRPr="005C0DF0" w:rsidRDefault="003858EA" w:rsidP="00484D1D">
                      <w:pPr>
                        <w:rPr>
                          <w:sz w:val="20"/>
                          <w:lang w:val="en-US"/>
                        </w:rPr>
                      </w:pPr>
                      <w:r w:rsidRPr="005C0DF0">
                        <w:rPr>
                          <w:sz w:val="40"/>
                          <w:lang w:val="en-US"/>
                        </w:rPr>
                        <w:t>configurat</w:t>
                      </w:r>
                      <w:r>
                        <w:rPr>
                          <w:sz w:val="40"/>
                          <w:lang w:val="en-US"/>
                        </w:rPr>
                        <w:t>ie</w:t>
                      </w:r>
                      <w:r w:rsidRPr="005C0DF0">
                        <w:rPr>
                          <w:sz w:val="40"/>
                          <w:lang w:val="en-US"/>
                        </w:rPr>
                        <w:t xml:space="preserve"> tool</w:t>
                      </w:r>
                    </w:p>
                  </w:txbxContent>
                </v:textbox>
              </v:shape>
            </w:pict>
          </mc:Fallback>
        </mc:AlternateContent>
      </w:r>
      <w:r w:rsidRPr="001F60CC">
        <w:br w:type="page"/>
      </w:r>
    </w:p>
    <w:p w14:paraId="4F42A056" w14:textId="77777777" w:rsidR="00C87C39" w:rsidRPr="001F60CC" w:rsidRDefault="00C87C39" w:rsidP="00C87C39">
      <w:pPr>
        <w:pStyle w:val="Kop1"/>
        <w:ind w:left="0" w:firstLine="0"/>
      </w:pPr>
      <w:bookmarkStart w:id="1282" w:name="_Toc514335176"/>
      <w:bookmarkStart w:id="1283" w:name="_Hlk506818513"/>
      <w:bookmarkStart w:id="1284" w:name="_Toc517033761"/>
      <w:r w:rsidRPr="001F60CC">
        <w:lastRenderedPageBreak/>
        <w:t xml:space="preserve">Document </w:t>
      </w:r>
      <w:r>
        <w:t>historie</w:t>
      </w:r>
      <w:bookmarkEnd w:id="1282"/>
      <w:bookmarkEnd w:id="1284"/>
    </w:p>
    <w:p w14:paraId="4A0DF3DC" w14:textId="77777777" w:rsidR="00C87C39" w:rsidRPr="001F60CC" w:rsidRDefault="00C87C39" w:rsidP="00484D1D"/>
    <w:p w14:paraId="145118FD" w14:textId="77777777" w:rsidR="00C87C39" w:rsidRPr="001F60CC" w:rsidRDefault="00C87C39" w:rsidP="00C87C39">
      <w:pPr>
        <w:pStyle w:val="Kop2"/>
        <w:ind w:left="0" w:firstLine="0"/>
      </w:pPr>
      <w:bookmarkStart w:id="1285" w:name="_Toc514335177"/>
      <w:bookmarkStart w:id="1286" w:name="_Toc517033762"/>
      <w:r w:rsidRPr="001F60CC">
        <w:t>Versi</w:t>
      </w:r>
      <w:r>
        <w:t>e beheer</w:t>
      </w:r>
      <w:bookmarkEnd w:id="1285"/>
      <w:bookmarkEnd w:id="1286"/>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C87C39" w:rsidRPr="001F60CC" w14:paraId="6B5BDE40" w14:textId="77777777" w:rsidTr="00484D1D">
        <w:tc>
          <w:tcPr>
            <w:tcW w:w="2304" w:type="dxa"/>
          </w:tcPr>
          <w:p w14:paraId="06386221" w14:textId="77777777" w:rsidR="00C87C39" w:rsidRPr="001F60CC" w:rsidRDefault="00C87C39" w:rsidP="00484D1D">
            <w:pPr>
              <w:rPr>
                <w:b/>
              </w:rPr>
            </w:pPr>
            <w:r w:rsidRPr="001F60CC">
              <w:rPr>
                <w:b/>
              </w:rPr>
              <w:t>Datum</w:t>
            </w:r>
          </w:p>
        </w:tc>
        <w:tc>
          <w:tcPr>
            <w:tcW w:w="1152" w:type="dxa"/>
          </w:tcPr>
          <w:p w14:paraId="3C1932A7" w14:textId="77777777" w:rsidR="00C87C39" w:rsidRPr="001F60CC" w:rsidRDefault="00C87C39" w:rsidP="00484D1D">
            <w:pPr>
              <w:rPr>
                <w:b/>
              </w:rPr>
            </w:pPr>
            <w:r w:rsidRPr="001F60CC">
              <w:rPr>
                <w:b/>
              </w:rPr>
              <w:t>Versie</w:t>
            </w:r>
          </w:p>
        </w:tc>
        <w:tc>
          <w:tcPr>
            <w:tcW w:w="3744" w:type="dxa"/>
          </w:tcPr>
          <w:p w14:paraId="2DB90005" w14:textId="77777777" w:rsidR="00C87C39" w:rsidRPr="001F60CC" w:rsidRDefault="00C87C39" w:rsidP="00484D1D">
            <w:pPr>
              <w:rPr>
                <w:b/>
              </w:rPr>
            </w:pPr>
            <w:r w:rsidRPr="001F60CC">
              <w:rPr>
                <w:b/>
              </w:rPr>
              <w:t>Beschrijving</w:t>
            </w:r>
          </w:p>
        </w:tc>
        <w:tc>
          <w:tcPr>
            <w:tcW w:w="2304" w:type="dxa"/>
          </w:tcPr>
          <w:p w14:paraId="2D428101" w14:textId="77777777" w:rsidR="00C87C39" w:rsidRPr="001F60CC" w:rsidRDefault="00C87C39" w:rsidP="00484D1D">
            <w:pPr>
              <w:rPr>
                <w:b/>
              </w:rPr>
            </w:pPr>
            <w:r w:rsidRPr="001F60CC">
              <w:rPr>
                <w:b/>
              </w:rPr>
              <w:t>Auteur</w:t>
            </w:r>
          </w:p>
        </w:tc>
      </w:tr>
      <w:tr w:rsidR="00C87C39" w:rsidRPr="001F60CC" w14:paraId="3AC996D6" w14:textId="77777777" w:rsidTr="00484D1D">
        <w:tc>
          <w:tcPr>
            <w:tcW w:w="2304" w:type="dxa"/>
          </w:tcPr>
          <w:p w14:paraId="3E6A23C1" w14:textId="77777777" w:rsidR="00C87C39" w:rsidRPr="001F60CC" w:rsidRDefault="00C87C39" w:rsidP="00484D1D">
            <w:r w:rsidRPr="001F60CC">
              <w:t>13-2-18</w:t>
            </w:r>
          </w:p>
        </w:tc>
        <w:tc>
          <w:tcPr>
            <w:tcW w:w="1152" w:type="dxa"/>
          </w:tcPr>
          <w:p w14:paraId="08EA692D" w14:textId="77777777" w:rsidR="00C87C39" w:rsidRPr="001F60CC" w:rsidRDefault="00C87C39" w:rsidP="00484D1D">
            <w:r w:rsidRPr="001F60CC">
              <w:t>0.1</w:t>
            </w:r>
            <w:r>
              <w:t>.0</w:t>
            </w:r>
          </w:p>
        </w:tc>
        <w:tc>
          <w:tcPr>
            <w:tcW w:w="3744" w:type="dxa"/>
          </w:tcPr>
          <w:p w14:paraId="23D19075" w14:textId="77777777" w:rsidR="00C87C39" w:rsidRPr="001F60CC" w:rsidRDefault="00C87C39" w:rsidP="00484D1D">
            <w:r w:rsidRPr="001F60CC">
              <w:t>Initi</w:t>
            </w:r>
            <w:r>
              <w:t>ë</w:t>
            </w:r>
            <w:r w:rsidRPr="001F60CC">
              <w:t>le versie</w:t>
            </w:r>
          </w:p>
        </w:tc>
        <w:tc>
          <w:tcPr>
            <w:tcW w:w="2304" w:type="dxa"/>
          </w:tcPr>
          <w:p w14:paraId="399F9951" w14:textId="77777777" w:rsidR="00C87C39" w:rsidRPr="001F60CC" w:rsidRDefault="00C87C39" w:rsidP="00484D1D">
            <w:r w:rsidRPr="001F60CC">
              <w:t>Koen Wartenberg</w:t>
            </w:r>
          </w:p>
        </w:tc>
      </w:tr>
      <w:tr w:rsidR="00C87C39" w:rsidRPr="001F60CC" w14:paraId="3FF83F40" w14:textId="77777777" w:rsidTr="00484D1D">
        <w:tc>
          <w:tcPr>
            <w:tcW w:w="2304" w:type="dxa"/>
          </w:tcPr>
          <w:p w14:paraId="62AC647C" w14:textId="77777777" w:rsidR="00C87C39" w:rsidRPr="001F60CC" w:rsidRDefault="00C87C39" w:rsidP="00484D1D">
            <w:r>
              <w:t>26-2-2018</w:t>
            </w:r>
          </w:p>
        </w:tc>
        <w:tc>
          <w:tcPr>
            <w:tcW w:w="1152" w:type="dxa"/>
          </w:tcPr>
          <w:p w14:paraId="0A97D399" w14:textId="77777777" w:rsidR="00C87C39" w:rsidRPr="001F60CC" w:rsidRDefault="00C87C39" w:rsidP="00484D1D">
            <w:r>
              <w:t>0.2.0</w:t>
            </w:r>
          </w:p>
        </w:tc>
        <w:tc>
          <w:tcPr>
            <w:tcW w:w="3744" w:type="dxa"/>
          </w:tcPr>
          <w:p w14:paraId="7D9D534B" w14:textId="77777777" w:rsidR="00C87C39" w:rsidRPr="001F60CC" w:rsidRDefault="00C87C39" w:rsidP="00484D1D">
            <w:r>
              <w:t>Aanpassing EER-model</w:t>
            </w:r>
          </w:p>
        </w:tc>
        <w:tc>
          <w:tcPr>
            <w:tcW w:w="2304" w:type="dxa"/>
          </w:tcPr>
          <w:p w14:paraId="179165BA" w14:textId="77777777" w:rsidR="00C87C39" w:rsidRPr="001F60CC" w:rsidRDefault="00C87C39" w:rsidP="00484D1D">
            <w:r>
              <w:t>Koen Wartenberg</w:t>
            </w:r>
          </w:p>
        </w:tc>
      </w:tr>
      <w:tr w:rsidR="00C87C39" w:rsidRPr="001F60CC" w14:paraId="1AC30A1B" w14:textId="77777777" w:rsidTr="00484D1D">
        <w:tc>
          <w:tcPr>
            <w:tcW w:w="2304" w:type="dxa"/>
          </w:tcPr>
          <w:p w14:paraId="319F5A4F" w14:textId="77777777" w:rsidR="00C87C39" w:rsidRPr="001F60CC" w:rsidRDefault="00C87C39" w:rsidP="00484D1D">
            <w:r>
              <w:t>29-3-2018</w:t>
            </w:r>
          </w:p>
        </w:tc>
        <w:tc>
          <w:tcPr>
            <w:tcW w:w="1152" w:type="dxa"/>
          </w:tcPr>
          <w:p w14:paraId="49585D4B" w14:textId="77777777" w:rsidR="00C87C39" w:rsidRPr="001F60CC" w:rsidRDefault="00C87C39" w:rsidP="00484D1D">
            <w:r>
              <w:t>0.2.1</w:t>
            </w:r>
          </w:p>
        </w:tc>
        <w:tc>
          <w:tcPr>
            <w:tcW w:w="3744" w:type="dxa"/>
          </w:tcPr>
          <w:p w14:paraId="5DFFE2DB" w14:textId="77777777" w:rsidR="00C87C39" w:rsidRPr="001F60CC" w:rsidRDefault="00C87C39" w:rsidP="00484D1D">
            <w:r>
              <w:t>Toevoeging parameter Gui design</w:t>
            </w:r>
          </w:p>
        </w:tc>
        <w:tc>
          <w:tcPr>
            <w:tcW w:w="2304" w:type="dxa"/>
          </w:tcPr>
          <w:p w14:paraId="3CAED8E1" w14:textId="77777777" w:rsidR="00C87C39" w:rsidRPr="001F60CC" w:rsidRDefault="00C87C39" w:rsidP="00484D1D">
            <w:r>
              <w:t>Koen Wartenberg</w:t>
            </w:r>
          </w:p>
        </w:tc>
      </w:tr>
      <w:tr w:rsidR="00C87C39" w:rsidRPr="001F60CC" w14:paraId="7058575D" w14:textId="77777777" w:rsidTr="00484D1D">
        <w:tc>
          <w:tcPr>
            <w:tcW w:w="2304" w:type="dxa"/>
          </w:tcPr>
          <w:p w14:paraId="47676388" w14:textId="77777777" w:rsidR="00C87C39" w:rsidRPr="001F60CC" w:rsidRDefault="00C87C39" w:rsidP="00484D1D">
            <w:r>
              <w:t>5-4-2018</w:t>
            </w:r>
          </w:p>
        </w:tc>
        <w:tc>
          <w:tcPr>
            <w:tcW w:w="1152" w:type="dxa"/>
          </w:tcPr>
          <w:p w14:paraId="64623B4F" w14:textId="77777777" w:rsidR="00C87C39" w:rsidRPr="001F60CC" w:rsidRDefault="00C87C39" w:rsidP="00484D1D">
            <w:r>
              <w:t>0.3.0</w:t>
            </w:r>
          </w:p>
        </w:tc>
        <w:tc>
          <w:tcPr>
            <w:tcW w:w="3744" w:type="dxa"/>
          </w:tcPr>
          <w:p w14:paraId="278A3CE9" w14:textId="77777777" w:rsidR="00C87C39" w:rsidRPr="001F60CC" w:rsidRDefault="00C87C39" w:rsidP="00484D1D">
            <w:r>
              <w:t>Database updates</w:t>
            </w:r>
          </w:p>
        </w:tc>
        <w:tc>
          <w:tcPr>
            <w:tcW w:w="2304" w:type="dxa"/>
          </w:tcPr>
          <w:p w14:paraId="7D4F901B" w14:textId="77777777" w:rsidR="00C87C39" w:rsidRPr="001F60CC" w:rsidRDefault="00C87C39" w:rsidP="00484D1D">
            <w:r>
              <w:t>Koen Wartenberg</w:t>
            </w:r>
          </w:p>
        </w:tc>
      </w:tr>
      <w:tr w:rsidR="00C87C39" w:rsidRPr="001F60CC" w14:paraId="10EE4B28" w14:textId="77777777" w:rsidTr="00484D1D">
        <w:tc>
          <w:tcPr>
            <w:tcW w:w="2304" w:type="dxa"/>
          </w:tcPr>
          <w:p w14:paraId="081C78DC" w14:textId="77777777" w:rsidR="00C87C39" w:rsidRPr="001F60CC" w:rsidRDefault="00C87C39" w:rsidP="00484D1D">
            <w:r>
              <w:t>17-5-2018</w:t>
            </w:r>
          </w:p>
        </w:tc>
        <w:tc>
          <w:tcPr>
            <w:tcW w:w="1152" w:type="dxa"/>
          </w:tcPr>
          <w:p w14:paraId="47553CF4" w14:textId="77777777" w:rsidR="00C87C39" w:rsidRPr="001F60CC" w:rsidRDefault="00C87C39" w:rsidP="00484D1D">
            <w:r>
              <w:t>0.4.0</w:t>
            </w:r>
          </w:p>
        </w:tc>
        <w:tc>
          <w:tcPr>
            <w:tcW w:w="3744" w:type="dxa"/>
          </w:tcPr>
          <w:p w14:paraId="2C103CDA" w14:textId="77777777" w:rsidR="00C87C39" w:rsidRPr="001F60CC" w:rsidRDefault="00C87C39" w:rsidP="00484D1D">
            <w:r>
              <w:t>Documentatie is gelijk getrokken met het POC</w:t>
            </w:r>
          </w:p>
        </w:tc>
        <w:tc>
          <w:tcPr>
            <w:tcW w:w="2304" w:type="dxa"/>
          </w:tcPr>
          <w:p w14:paraId="05FB335E" w14:textId="77777777" w:rsidR="00C87C39" w:rsidRPr="001F60CC" w:rsidRDefault="00C87C39" w:rsidP="00484D1D">
            <w:r>
              <w:t>Koen Wartenberg</w:t>
            </w:r>
          </w:p>
        </w:tc>
      </w:tr>
      <w:tr w:rsidR="00C87C39" w:rsidRPr="001F60CC" w14:paraId="54C904F5" w14:textId="77777777" w:rsidTr="00484D1D">
        <w:tc>
          <w:tcPr>
            <w:tcW w:w="2304" w:type="dxa"/>
          </w:tcPr>
          <w:p w14:paraId="20C6053D" w14:textId="77777777" w:rsidR="00C87C39" w:rsidRPr="001F60CC" w:rsidRDefault="00C87C39" w:rsidP="00484D1D">
            <w:r>
              <w:t>6-6-2018</w:t>
            </w:r>
          </w:p>
        </w:tc>
        <w:tc>
          <w:tcPr>
            <w:tcW w:w="1152" w:type="dxa"/>
          </w:tcPr>
          <w:p w14:paraId="67C3C87A" w14:textId="77777777" w:rsidR="00C87C39" w:rsidRPr="001F60CC" w:rsidRDefault="00C87C39" w:rsidP="00484D1D">
            <w:r>
              <w:t>0.5.0</w:t>
            </w:r>
          </w:p>
        </w:tc>
        <w:tc>
          <w:tcPr>
            <w:tcW w:w="3744" w:type="dxa"/>
          </w:tcPr>
          <w:p w14:paraId="5CEEEFEC" w14:textId="77777777" w:rsidR="00C87C39" w:rsidRPr="001F60CC" w:rsidRDefault="00C87C39" w:rsidP="00484D1D">
            <w:r>
              <w:t>Documentatie update met huidige POC</w:t>
            </w:r>
          </w:p>
        </w:tc>
        <w:tc>
          <w:tcPr>
            <w:tcW w:w="2304" w:type="dxa"/>
          </w:tcPr>
          <w:p w14:paraId="55771763" w14:textId="77777777" w:rsidR="00C87C39" w:rsidRPr="001F60CC" w:rsidRDefault="00C87C39" w:rsidP="00484D1D">
            <w:r>
              <w:t>Koen Wartenberg</w:t>
            </w:r>
          </w:p>
        </w:tc>
      </w:tr>
      <w:tr w:rsidR="00C87C39" w:rsidRPr="001F60CC" w14:paraId="1645DB04" w14:textId="77777777" w:rsidTr="00484D1D">
        <w:tc>
          <w:tcPr>
            <w:tcW w:w="2304" w:type="dxa"/>
          </w:tcPr>
          <w:p w14:paraId="3ED01C98" w14:textId="77777777" w:rsidR="00C87C39" w:rsidRPr="001F60CC" w:rsidRDefault="00C87C39" w:rsidP="00484D1D"/>
        </w:tc>
        <w:tc>
          <w:tcPr>
            <w:tcW w:w="1152" w:type="dxa"/>
          </w:tcPr>
          <w:p w14:paraId="50E5DB25" w14:textId="77777777" w:rsidR="00C87C39" w:rsidRPr="001F60CC" w:rsidRDefault="00C87C39" w:rsidP="00484D1D"/>
        </w:tc>
        <w:tc>
          <w:tcPr>
            <w:tcW w:w="3744" w:type="dxa"/>
          </w:tcPr>
          <w:p w14:paraId="1D14F1CF" w14:textId="77777777" w:rsidR="00C87C39" w:rsidRPr="001F60CC" w:rsidRDefault="00C87C39" w:rsidP="00484D1D"/>
        </w:tc>
        <w:tc>
          <w:tcPr>
            <w:tcW w:w="2304" w:type="dxa"/>
          </w:tcPr>
          <w:p w14:paraId="478D6419" w14:textId="77777777" w:rsidR="00C87C39" w:rsidRPr="001F60CC" w:rsidRDefault="00C87C39" w:rsidP="00484D1D"/>
        </w:tc>
      </w:tr>
    </w:tbl>
    <w:p w14:paraId="10EFEA51" w14:textId="77777777" w:rsidR="00C87C39" w:rsidRPr="001F60CC" w:rsidRDefault="00C87C39" w:rsidP="00484D1D"/>
    <w:p w14:paraId="5EFCF24D" w14:textId="77777777" w:rsidR="00C87C39" w:rsidRPr="001F60CC" w:rsidRDefault="00C87C39" w:rsidP="00C87C39">
      <w:pPr>
        <w:pStyle w:val="Kop2"/>
        <w:ind w:left="0" w:firstLine="0"/>
      </w:pPr>
      <w:bookmarkStart w:id="1287" w:name="_Toc514335178"/>
      <w:bookmarkStart w:id="1288" w:name="_Toc517033763"/>
      <w:r w:rsidRPr="001F60CC">
        <w:t>Distribut</w:t>
      </w:r>
      <w:r>
        <w:t>ie</w:t>
      </w:r>
      <w:bookmarkEnd w:id="1287"/>
      <w:bookmarkEnd w:id="1288"/>
    </w:p>
    <w:tbl>
      <w:tblPr>
        <w:tblW w:w="99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10"/>
        <w:gridCol w:w="540"/>
        <w:gridCol w:w="540"/>
        <w:gridCol w:w="540"/>
        <w:gridCol w:w="540"/>
        <w:gridCol w:w="540"/>
        <w:gridCol w:w="540"/>
        <w:gridCol w:w="540"/>
        <w:gridCol w:w="540"/>
        <w:gridCol w:w="540"/>
        <w:gridCol w:w="540"/>
        <w:gridCol w:w="540"/>
        <w:gridCol w:w="540"/>
        <w:gridCol w:w="540"/>
        <w:gridCol w:w="540"/>
      </w:tblGrid>
      <w:tr w:rsidR="00C87C39" w:rsidRPr="001F60CC" w14:paraId="38D34CF3" w14:textId="77777777" w:rsidTr="00484D1D">
        <w:trPr>
          <w:cantSplit/>
        </w:trPr>
        <w:tc>
          <w:tcPr>
            <w:tcW w:w="2410" w:type="dxa"/>
          </w:tcPr>
          <w:p w14:paraId="28E85BC0" w14:textId="77777777" w:rsidR="00C87C39" w:rsidRPr="001F60CC" w:rsidRDefault="00C87C39" w:rsidP="00484D1D">
            <w:pPr>
              <w:rPr>
                <w:b/>
                <w:bCs w:val="0"/>
              </w:rPr>
            </w:pPr>
            <w:r w:rsidRPr="001F60CC">
              <w:rPr>
                <w:b/>
              </w:rPr>
              <w:t>N</w:t>
            </w:r>
            <w:r>
              <w:rPr>
                <w:b/>
              </w:rPr>
              <w:t>aam</w:t>
            </w:r>
          </w:p>
        </w:tc>
        <w:tc>
          <w:tcPr>
            <w:tcW w:w="540" w:type="dxa"/>
          </w:tcPr>
          <w:p w14:paraId="75149E2D" w14:textId="77777777" w:rsidR="00C87C39" w:rsidRPr="001F60CC" w:rsidRDefault="00C87C39" w:rsidP="00484D1D">
            <w:pPr>
              <w:rPr>
                <w:b/>
                <w:bCs w:val="0"/>
              </w:rPr>
            </w:pPr>
            <w:r w:rsidRPr="001F60CC">
              <w:rPr>
                <w:b/>
              </w:rPr>
              <w:t>0.1</w:t>
            </w:r>
          </w:p>
        </w:tc>
        <w:tc>
          <w:tcPr>
            <w:tcW w:w="540" w:type="dxa"/>
          </w:tcPr>
          <w:p w14:paraId="330524DA" w14:textId="77777777" w:rsidR="00C87C39" w:rsidRPr="001F60CC" w:rsidRDefault="00C87C39" w:rsidP="00484D1D">
            <w:pPr>
              <w:rPr>
                <w:b/>
                <w:bCs w:val="0"/>
              </w:rPr>
            </w:pPr>
          </w:p>
        </w:tc>
        <w:tc>
          <w:tcPr>
            <w:tcW w:w="540" w:type="dxa"/>
          </w:tcPr>
          <w:p w14:paraId="67638673" w14:textId="77777777" w:rsidR="00C87C39" w:rsidRPr="001F60CC" w:rsidRDefault="00C87C39" w:rsidP="00484D1D">
            <w:pPr>
              <w:rPr>
                <w:b/>
                <w:bCs w:val="0"/>
              </w:rPr>
            </w:pPr>
          </w:p>
        </w:tc>
        <w:tc>
          <w:tcPr>
            <w:tcW w:w="540" w:type="dxa"/>
          </w:tcPr>
          <w:p w14:paraId="7029E003" w14:textId="77777777" w:rsidR="00C87C39" w:rsidRPr="001F60CC" w:rsidRDefault="00C87C39" w:rsidP="00484D1D">
            <w:pPr>
              <w:rPr>
                <w:b/>
                <w:bCs w:val="0"/>
              </w:rPr>
            </w:pPr>
          </w:p>
        </w:tc>
        <w:tc>
          <w:tcPr>
            <w:tcW w:w="540" w:type="dxa"/>
          </w:tcPr>
          <w:p w14:paraId="1183C50F" w14:textId="77777777" w:rsidR="00C87C39" w:rsidRPr="001F60CC" w:rsidRDefault="00C87C39" w:rsidP="00484D1D">
            <w:pPr>
              <w:rPr>
                <w:b/>
                <w:bCs w:val="0"/>
              </w:rPr>
            </w:pPr>
          </w:p>
        </w:tc>
        <w:tc>
          <w:tcPr>
            <w:tcW w:w="540" w:type="dxa"/>
          </w:tcPr>
          <w:p w14:paraId="072B8E92" w14:textId="77777777" w:rsidR="00C87C39" w:rsidRPr="001F60CC" w:rsidRDefault="00C87C39" w:rsidP="00484D1D">
            <w:pPr>
              <w:rPr>
                <w:b/>
                <w:bCs w:val="0"/>
              </w:rPr>
            </w:pPr>
          </w:p>
        </w:tc>
        <w:tc>
          <w:tcPr>
            <w:tcW w:w="540" w:type="dxa"/>
          </w:tcPr>
          <w:p w14:paraId="2D091A68" w14:textId="77777777" w:rsidR="00C87C39" w:rsidRPr="001F60CC" w:rsidRDefault="00C87C39" w:rsidP="00484D1D">
            <w:pPr>
              <w:rPr>
                <w:b/>
                <w:bCs w:val="0"/>
              </w:rPr>
            </w:pPr>
          </w:p>
        </w:tc>
        <w:tc>
          <w:tcPr>
            <w:tcW w:w="540" w:type="dxa"/>
          </w:tcPr>
          <w:p w14:paraId="5146D76E" w14:textId="77777777" w:rsidR="00C87C39" w:rsidRPr="001F60CC" w:rsidRDefault="00C87C39" w:rsidP="00484D1D">
            <w:pPr>
              <w:rPr>
                <w:b/>
                <w:bCs w:val="0"/>
              </w:rPr>
            </w:pPr>
          </w:p>
        </w:tc>
        <w:tc>
          <w:tcPr>
            <w:tcW w:w="540" w:type="dxa"/>
          </w:tcPr>
          <w:p w14:paraId="25C37406" w14:textId="77777777" w:rsidR="00C87C39" w:rsidRPr="001F60CC" w:rsidRDefault="00C87C39" w:rsidP="00484D1D">
            <w:pPr>
              <w:rPr>
                <w:b/>
                <w:bCs w:val="0"/>
              </w:rPr>
            </w:pPr>
          </w:p>
        </w:tc>
        <w:tc>
          <w:tcPr>
            <w:tcW w:w="540" w:type="dxa"/>
          </w:tcPr>
          <w:p w14:paraId="5646D495" w14:textId="77777777" w:rsidR="00C87C39" w:rsidRPr="001F60CC" w:rsidRDefault="00C87C39" w:rsidP="00484D1D"/>
        </w:tc>
        <w:tc>
          <w:tcPr>
            <w:tcW w:w="540" w:type="dxa"/>
          </w:tcPr>
          <w:p w14:paraId="76564020" w14:textId="77777777" w:rsidR="00C87C39" w:rsidRPr="001F60CC" w:rsidRDefault="00C87C39" w:rsidP="00484D1D">
            <w:pPr>
              <w:tabs>
                <w:tab w:val="left" w:pos="1418"/>
              </w:tabs>
            </w:pPr>
          </w:p>
        </w:tc>
        <w:tc>
          <w:tcPr>
            <w:tcW w:w="540" w:type="dxa"/>
          </w:tcPr>
          <w:p w14:paraId="65E71052" w14:textId="77777777" w:rsidR="00C87C39" w:rsidRPr="001F60CC" w:rsidRDefault="00C87C39" w:rsidP="00484D1D">
            <w:pPr>
              <w:tabs>
                <w:tab w:val="left" w:pos="1418"/>
              </w:tabs>
            </w:pPr>
          </w:p>
        </w:tc>
        <w:tc>
          <w:tcPr>
            <w:tcW w:w="540" w:type="dxa"/>
          </w:tcPr>
          <w:p w14:paraId="6C6A0E00" w14:textId="77777777" w:rsidR="00C87C39" w:rsidRPr="001F60CC" w:rsidRDefault="00C87C39" w:rsidP="00484D1D">
            <w:pPr>
              <w:tabs>
                <w:tab w:val="left" w:pos="1418"/>
              </w:tabs>
            </w:pPr>
          </w:p>
        </w:tc>
        <w:tc>
          <w:tcPr>
            <w:tcW w:w="540" w:type="dxa"/>
          </w:tcPr>
          <w:p w14:paraId="3BA80BA3" w14:textId="77777777" w:rsidR="00C87C39" w:rsidRPr="001F60CC" w:rsidRDefault="00C87C39" w:rsidP="00484D1D">
            <w:pPr>
              <w:tabs>
                <w:tab w:val="left" w:pos="1418"/>
              </w:tabs>
            </w:pPr>
          </w:p>
        </w:tc>
      </w:tr>
      <w:tr w:rsidR="00C87C39" w:rsidRPr="001F60CC" w14:paraId="186826C8" w14:textId="77777777" w:rsidTr="00484D1D">
        <w:trPr>
          <w:cantSplit/>
        </w:trPr>
        <w:tc>
          <w:tcPr>
            <w:tcW w:w="2410" w:type="dxa"/>
          </w:tcPr>
          <w:p w14:paraId="1D3BCCDD" w14:textId="77777777" w:rsidR="00C87C39" w:rsidRPr="001F60CC" w:rsidRDefault="00C87C39" w:rsidP="00484D1D">
            <w:pPr>
              <w:rPr>
                <w:bCs w:val="0"/>
              </w:rPr>
            </w:pPr>
          </w:p>
        </w:tc>
        <w:tc>
          <w:tcPr>
            <w:tcW w:w="540" w:type="dxa"/>
          </w:tcPr>
          <w:p w14:paraId="1A2EF1CF" w14:textId="77777777" w:rsidR="00C87C39" w:rsidRPr="001F60CC" w:rsidRDefault="00C87C39" w:rsidP="00484D1D">
            <w:pPr>
              <w:rPr>
                <w:bCs w:val="0"/>
              </w:rPr>
            </w:pPr>
          </w:p>
        </w:tc>
        <w:tc>
          <w:tcPr>
            <w:tcW w:w="540" w:type="dxa"/>
          </w:tcPr>
          <w:p w14:paraId="15FF5C88" w14:textId="77777777" w:rsidR="00C87C39" w:rsidRPr="001F60CC" w:rsidRDefault="00C87C39" w:rsidP="00484D1D">
            <w:pPr>
              <w:rPr>
                <w:bCs w:val="0"/>
              </w:rPr>
            </w:pPr>
          </w:p>
        </w:tc>
        <w:tc>
          <w:tcPr>
            <w:tcW w:w="540" w:type="dxa"/>
          </w:tcPr>
          <w:p w14:paraId="008D8814" w14:textId="77777777" w:rsidR="00C87C39" w:rsidRPr="001F60CC" w:rsidRDefault="00C87C39" w:rsidP="00484D1D">
            <w:pPr>
              <w:rPr>
                <w:bCs w:val="0"/>
              </w:rPr>
            </w:pPr>
          </w:p>
        </w:tc>
        <w:tc>
          <w:tcPr>
            <w:tcW w:w="540" w:type="dxa"/>
          </w:tcPr>
          <w:p w14:paraId="50AA235C" w14:textId="77777777" w:rsidR="00C87C39" w:rsidRPr="001F60CC" w:rsidRDefault="00C87C39" w:rsidP="00484D1D">
            <w:pPr>
              <w:rPr>
                <w:bCs w:val="0"/>
              </w:rPr>
            </w:pPr>
          </w:p>
        </w:tc>
        <w:tc>
          <w:tcPr>
            <w:tcW w:w="540" w:type="dxa"/>
          </w:tcPr>
          <w:p w14:paraId="2A1B4DD3" w14:textId="77777777" w:rsidR="00C87C39" w:rsidRPr="001F60CC" w:rsidRDefault="00C87C39" w:rsidP="00484D1D">
            <w:pPr>
              <w:rPr>
                <w:bCs w:val="0"/>
              </w:rPr>
            </w:pPr>
          </w:p>
        </w:tc>
        <w:tc>
          <w:tcPr>
            <w:tcW w:w="540" w:type="dxa"/>
          </w:tcPr>
          <w:p w14:paraId="74856EF1" w14:textId="77777777" w:rsidR="00C87C39" w:rsidRPr="001F60CC" w:rsidRDefault="00C87C39" w:rsidP="00484D1D">
            <w:pPr>
              <w:rPr>
                <w:bCs w:val="0"/>
              </w:rPr>
            </w:pPr>
          </w:p>
        </w:tc>
        <w:tc>
          <w:tcPr>
            <w:tcW w:w="540" w:type="dxa"/>
          </w:tcPr>
          <w:p w14:paraId="3DFE04D8" w14:textId="77777777" w:rsidR="00C87C39" w:rsidRPr="001F60CC" w:rsidRDefault="00C87C39" w:rsidP="00484D1D">
            <w:pPr>
              <w:rPr>
                <w:bCs w:val="0"/>
              </w:rPr>
            </w:pPr>
          </w:p>
        </w:tc>
        <w:tc>
          <w:tcPr>
            <w:tcW w:w="540" w:type="dxa"/>
          </w:tcPr>
          <w:p w14:paraId="550C9E85" w14:textId="77777777" w:rsidR="00C87C39" w:rsidRPr="001F60CC" w:rsidRDefault="00C87C39" w:rsidP="00484D1D">
            <w:pPr>
              <w:rPr>
                <w:bCs w:val="0"/>
              </w:rPr>
            </w:pPr>
          </w:p>
        </w:tc>
        <w:tc>
          <w:tcPr>
            <w:tcW w:w="540" w:type="dxa"/>
          </w:tcPr>
          <w:p w14:paraId="602A3C2A" w14:textId="77777777" w:rsidR="00C87C39" w:rsidRPr="001F60CC" w:rsidRDefault="00C87C39" w:rsidP="00484D1D">
            <w:pPr>
              <w:rPr>
                <w:bCs w:val="0"/>
              </w:rPr>
            </w:pPr>
          </w:p>
        </w:tc>
        <w:tc>
          <w:tcPr>
            <w:tcW w:w="540" w:type="dxa"/>
          </w:tcPr>
          <w:p w14:paraId="4F530E05" w14:textId="77777777" w:rsidR="00C87C39" w:rsidRPr="001F60CC" w:rsidRDefault="00C87C39" w:rsidP="00484D1D">
            <w:pPr>
              <w:rPr>
                <w:bCs w:val="0"/>
              </w:rPr>
            </w:pPr>
          </w:p>
        </w:tc>
        <w:tc>
          <w:tcPr>
            <w:tcW w:w="540" w:type="dxa"/>
          </w:tcPr>
          <w:p w14:paraId="404DABD6" w14:textId="77777777" w:rsidR="00C87C39" w:rsidRPr="001F60CC" w:rsidRDefault="00C87C39" w:rsidP="00484D1D">
            <w:pPr>
              <w:tabs>
                <w:tab w:val="left" w:pos="1418"/>
              </w:tabs>
              <w:rPr>
                <w:bCs w:val="0"/>
              </w:rPr>
            </w:pPr>
          </w:p>
        </w:tc>
        <w:tc>
          <w:tcPr>
            <w:tcW w:w="540" w:type="dxa"/>
          </w:tcPr>
          <w:p w14:paraId="7EC5F84C" w14:textId="77777777" w:rsidR="00C87C39" w:rsidRPr="001F60CC" w:rsidRDefault="00C87C39" w:rsidP="00484D1D">
            <w:pPr>
              <w:tabs>
                <w:tab w:val="left" w:pos="1418"/>
              </w:tabs>
              <w:rPr>
                <w:bCs w:val="0"/>
              </w:rPr>
            </w:pPr>
          </w:p>
        </w:tc>
        <w:tc>
          <w:tcPr>
            <w:tcW w:w="540" w:type="dxa"/>
          </w:tcPr>
          <w:p w14:paraId="0BD3675C" w14:textId="77777777" w:rsidR="00C87C39" w:rsidRPr="001F60CC" w:rsidRDefault="00C87C39" w:rsidP="00484D1D">
            <w:pPr>
              <w:tabs>
                <w:tab w:val="left" w:pos="1418"/>
              </w:tabs>
              <w:rPr>
                <w:bCs w:val="0"/>
              </w:rPr>
            </w:pPr>
          </w:p>
        </w:tc>
        <w:tc>
          <w:tcPr>
            <w:tcW w:w="540" w:type="dxa"/>
          </w:tcPr>
          <w:p w14:paraId="4830EFB1" w14:textId="77777777" w:rsidR="00C87C39" w:rsidRPr="001F60CC" w:rsidRDefault="00C87C39" w:rsidP="00484D1D">
            <w:pPr>
              <w:tabs>
                <w:tab w:val="left" w:pos="1418"/>
              </w:tabs>
              <w:rPr>
                <w:bCs w:val="0"/>
              </w:rPr>
            </w:pPr>
          </w:p>
        </w:tc>
      </w:tr>
      <w:tr w:rsidR="00C87C39" w:rsidRPr="001F60CC" w14:paraId="07831758" w14:textId="77777777" w:rsidTr="00484D1D">
        <w:trPr>
          <w:cantSplit/>
        </w:trPr>
        <w:tc>
          <w:tcPr>
            <w:tcW w:w="2410" w:type="dxa"/>
          </w:tcPr>
          <w:p w14:paraId="6EA47316" w14:textId="77777777" w:rsidR="00C87C39" w:rsidRPr="001F60CC" w:rsidRDefault="00C87C39" w:rsidP="00484D1D">
            <w:pPr>
              <w:tabs>
                <w:tab w:val="left" w:pos="1418"/>
              </w:tabs>
              <w:rPr>
                <w:bCs w:val="0"/>
              </w:rPr>
            </w:pPr>
          </w:p>
        </w:tc>
        <w:tc>
          <w:tcPr>
            <w:tcW w:w="540" w:type="dxa"/>
          </w:tcPr>
          <w:p w14:paraId="35E0082E" w14:textId="77777777" w:rsidR="00C87C39" w:rsidRPr="001F60CC" w:rsidRDefault="00C87C39" w:rsidP="00484D1D">
            <w:pPr>
              <w:tabs>
                <w:tab w:val="left" w:pos="1418"/>
              </w:tabs>
              <w:rPr>
                <w:bCs w:val="0"/>
              </w:rPr>
            </w:pPr>
          </w:p>
        </w:tc>
        <w:tc>
          <w:tcPr>
            <w:tcW w:w="540" w:type="dxa"/>
          </w:tcPr>
          <w:p w14:paraId="6EA6A9D8" w14:textId="77777777" w:rsidR="00C87C39" w:rsidRPr="001F60CC" w:rsidRDefault="00C87C39" w:rsidP="00484D1D">
            <w:pPr>
              <w:tabs>
                <w:tab w:val="left" w:pos="1418"/>
              </w:tabs>
              <w:rPr>
                <w:bCs w:val="0"/>
              </w:rPr>
            </w:pPr>
          </w:p>
        </w:tc>
        <w:tc>
          <w:tcPr>
            <w:tcW w:w="540" w:type="dxa"/>
          </w:tcPr>
          <w:p w14:paraId="0ACEBB35" w14:textId="77777777" w:rsidR="00C87C39" w:rsidRPr="001F60CC" w:rsidRDefault="00C87C39" w:rsidP="00484D1D">
            <w:pPr>
              <w:tabs>
                <w:tab w:val="left" w:pos="1418"/>
              </w:tabs>
              <w:rPr>
                <w:bCs w:val="0"/>
              </w:rPr>
            </w:pPr>
          </w:p>
        </w:tc>
        <w:tc>
          <w:tcPr>
            <w:tcW w:w="540" w:type="dxa"/>
          </w:tcPr>
          <w:p w14:paraId="37F09DEC" w14:textId="77777777" w:rsidR="00C87C39" w:rsidRPr="001F60CC" w:rsidRDefault="00C87C39" w:rsidP="00484D1D">
            <w:pPr>
              <w:tabs>
                <w:tab w:val="left" w:pos="1418"/>
              </w:tabs>
              <w:rPr>
                <w:bCs w:val="0"/>
              </w:rPr>
            </w:pPr>
          </w:p>
        </w:tc>
        <w:tc>
          <w:tcPr>
            <w:tcW w:w="540" w:type="dxa"/>
          </w:tcPr>
          <w:p w14:paraId="24E72D05" w14:textId="77777777" w:rsidR="00C87C39" w:rsidRPr="001F60CC" w:rsidRDefault="00C87C39" w:rsidP="00484D1D">
            <w:pPr>
              <w:tabs>
                <w:tab w:val="left" w:pos="1418"/>
              </w:tabs>
              <w:rPr>
                <w:bCs w:val="0"/>
              </w:rPr>
            </w:pPr>
          </w:p>
        </w:tc>
        <w:tc>
          <w:tcPr>
            <w:tcW w:w="540" w:type="dxa"/>
          </w:tcPr>
          <w:p w14:paraId="53B6DAD4" w14:textId="77777777" w:rsidR="00C87C39" w:rsidRPr="001F60CC" w:rsidRDefault="00C87C39" w:rsidP="00484D1D">
            <w:pPr>
              <w:tabs>
                <w:tab w:val="left" w:pos="1418"/>
              </w:tabs>
              <w:rPr>
                <w:bCs w:val="0"/>
              </w:rPr>
            </w:pPr>
          </w:p>
        </w:tc>
        <w:tc>
          <w:tcPr>
            <w:tcW w:w="540" w:type="dxa"/>
          </w:tcPr>
          <w:p w14:paraId="28F5D1D5" w14:textId="77777777" w:rsidR="00C87C39" w:rsidRPr="001F60CC" w:rsidRDefault="00C87C39" w:rsidP="00484D1D">
            <w:pPr>
              <w:tabs>
                <w:tab w:val="left" w:pos="1418"/>
              </w:tabs>
              <w:rPr>
                <w:bCs w:val="0"/>
              </w:rPr>
            </w:pPr>
          </w:p>
        </w:tc>
        <w:tc>
          <w:tcPr>
            <w:tcW w:w="540" w:type="dxa"/>
          </w:tcPr>
          <w:p w14:paraId="797F918C" w14:textId="77777777" w:rsidR="00C87C39" w:rsidRPr="001F60CC" w:rsidRDefault="00C87C39" w:rsidP="00484D1D">
            <w:pPr>
              <w:tabs>
                <w:tab w:val="left" w:pos="1418"/>
              </w:tabs>
              <w:rPr>
                <w:bCs w:val="0"/>
              </w:rPr>
            </w:pPr>
          </w:p>
        </w:tc>
        <w:tc>
          <w:tcPr>
            <w:tcW w:w="540" w:type="dxa"/>
          </w:tcPr>
          <w:p w14:paraId="2DFF9867" w14:textId="77777777" w:rsidR="00C87C39" w:rsidRPr="001F60CC" w:rsidRDefault="00C87C39" w:rsidP="00484D1D">
            <w:pPr>
              <w:tabs>
                <w:tab w:val="left" w:pos="1418"/>
              </w:tabs>
              <w:rPr>
                <w:bCs w:val="0"/>
              </w:rPr>
            </w:pPr>
          </w:p>
        </w:tc>
        <w:tc>
          <w:tcPr>
            <w:tcW w:w="540" w:type="dxa"/>
          </w:tcPr>
          <w:p w14:paraId="41867AAA" w14:textId="77777777" w:rsidR="00C87C39" w:rsidRPr="001F60CC" w:rsidRDefault="00C87C39" w:rsidP="00484D1D">
            <w:pPr>
              <w:tabs>
                <w:tab w:val="left" w:pos="1418"/>
              </w:tabs>
              <w:rPr>
                <w:bCs w:val="0"/>
              </w:rPr>
            </w:pPr>
          </w:p>
        </w:tc>
        <w:tc>
          <w:tcPr>
            <w:tcW w:w="540" w:type="dxa"/>
          </w:tcPr>
          <w:p w14:paraId="5F1C9E07" w14:textId="77777777" w:rsidR="00C87C39" w:rsidRPr="001F60CC" w:rsidRDefault="00C87C39" w:rsidP="00484D1D">
            <w:pPr>
              <w:tabs>
                <w:tab w:val="left" w:pos="1418"/>
              </w:tabs>
              <w:rPr>
                <w:bCs w:val="0"/>
              </w:rPr>
            </w:pPr>
          </w:p>
        </w:tc>
        <w:tc>
          <w:tcPr>
            <w:tcW w:w="540" w:type="dxa"/>
          </w:tcPr>
          <w:p w14:paraId="67E75D50" w14:textId="77777777" w:rsidR="00C87C39" w:rsidRPr="001F60CC" w:rsidRDefault="00C87C39" w:rsidP="00484D1D">
            <w:pPr>
              <w:tabs>
                <w:tab w:val="left" w:pos="1418"/>
              </w:tabs>
              <w:rPr>
                <w:bCs w:val="0"/>
              </w:rPr>
            </w:pPr>
          </w:p>
        </w:tc>
        <w:tc>
          <w:tcPr>
            <w:tcW w:w="540" w:type="dxa"/>
          </w:tcPr>
          <w:p w14:paraId="31F3C00C" w14:textId="77777777" w:rsidR="00C87C39" w:rsidRPr="001F60CC" w:rsidRDefault="00C87C39" w:rsidP="00484D1D">
            <w:pPr>
              <w:tabs>
                <w:tab w:val="left" w:pos="1418"/>
              </w:tabs>
              <w:rPr>
                <w:bCs w:val="0"/>
              </w:rPr>
            </w:pPr>
          </w:p>
        </w:tc>
        <w:tc>
          <w:tcPr>
            <w:tcW w:w="540" w:type="dxa"/>
          </w:tcPr>
          <w:p w14:paraId="6F1B5B1B" w14:textId="77777777" w:rsidR="00C87C39" w:rsidRPr="001F60CC" w:rsidRDefault="00C87C39" w:rsidP="00484D1D">
            <w:pPr>
              <w:tabs>
                <w:tab w:val="left" w:pos="1418"/>
              </w:tabs>
              <w:rPr>
                <w:bCs w:val="0"/>
              </w:rPr>
            </w:pPr>
          </w:p>
        </w:tc>
      </w:tr>
      <w:tr w:rsidR="00C87C39" w:rsidRPr="001F60CC" w14:paraId="761DC332" w14:textId="77777777" w:rsidTr="00484D1D">
        <w:trPr>
          <w:cantSplit/>
        </w:trPr>
        <w:tc>
          <w:tcPr>
            <w:tcW w:w="2410" w:type="dxa"/>
          </w:tcPr>
          <w:p w14:paraId="4B233A40" w14:textId="77777777" w:rsidR="00C87C39" w:rsidRPr="001F60CC" w:rsidRDefault="00C87C39" w:rsidP="00484D1D">
            <w:pPr>
              <w:tabs>
                <w:tab w:val="left" w:pos="1418"/>
              </w:tabs>
              <w:rPr>
                <w:bCs w:val="0"/>
              </w:rPr>
            </w:pPr>
          </w:p>
        </w:tc>
        <w:tc>
          <w:tcPr>
            <w:tcW w:w="540" w:type="dxa"/>
          </w:tcPr>
          <w:p w14:paraId="217E7455" w14:textId="77777777" w:rsidR="00C87C39" w:rsidRPr="001F60CC" w:rsidRDefault="00C87C39" w:rsidP="00484D1D">
            <w:pPr>
              <w:tabs>
                <w:tab w:val="left" w:pos="1418"/>
              </w:tabs>
              <w:rPr>
                <w:bCs w:val="0"/>
              </w:rPr>
            </w:pPr>
          </w:p>
        </w:tc>
        <w:tc>
          <w:tcPr>
            <w:tcW w:w="540" w:type="dxa"/>
          </w:tcPr>
          <w:p w14:paraId="0B419482" w14:textId="77777777" w:rsidR="00C87C39" w:rsidRPr="001F60CC" w:rsidRDefault="00C87C39" w:rsidP="00484D1D">
            <w:pPr>
              <w:tabs>
                <w:tab w:val="left" w:pos="1418"/>
              </w:tabs>
              <w:rPr>
                <w:bCs w:val="0"/>
              </w:rPr>
            </w:pPr>
          </w:p>
        </w:tc>
        <w:tc>
          <w:tcPr>
            <w:tcW w:w="540" w:type="dxa"/>
          </w:tcPr>
          <w:p w14:paraId="6DEAF878" w14:textId="77777777" w:rsidR="00C87C39" w:rsidRPr="001F60CC" w:rsidRDefault="00C87C39" w:rsidP="00484D1D">
            <w:pPr>
              <w:tabs>
                <w:tab w:val="left" w:pos="1418"/>
              </w:tabs>
              <w:rPr>
                <w:bCs w:val="0"/>
              </w:rPr>
            </w:pPr>
          </w:p>
        </w:tc>
        <w:tc>
          <w:tcPr>
            <w:tcW w:w="540" w:type="dxa"/>
          </w:tcPr>
          <w:p w14:paraId="6A4B0B1A" w14:textId="77777777" w:rsidR="00C87C39" w:rsidRPr="001F60CC" w:rsidRDefault="00C87C39" w:rsidP="00484D1D">
            <w:pPr>
              <w:tabs>
                <w:tab w:val="left" w:pos="1418"/>
              </w:tabs>
              <w:rPr>
                <w:bCs w:val="0"/>
              </w:rPr>
            </w:pPr>
          </w:p>
        </w:tc>
        <w:tc>
          <w:tcPr>
            <w:tcW w:w="540" w:type="dxa"/>
          </w:tcPr>
          <w:p w14:paraId="5BF5D9DB" w14:textId="77777777" w:rsidR="00C87C39" w:rsidRPr="001F60CC" w:rsidRDefault="00C87C39" w:rsidP="00484D1D">
            <w:pPr>
              <w:tabs>
                <w:tab w:val="left" w:pos="1418"/>
              </w:tabs>
              <w:rPr>
                <w:bCs w:val="0"/>
              </w:rPr>
            </w:pPr>
          </w:p>
        </w:tc>
        <w:tc>
          <w:tcPr>
            <w:tcW w:w="540" w:type="dxa"/>
          </w:tcPr>
          <w:p w14:paraId="01B3989B" w14:textId="77777777" w:rsidR="00C87C39" w:rsidRPr="001F60CC" w:rsidRDefault="00C87C39" w:rsidP="00484D1D">
            <w:pPr>
              <w:tabs>
                <w:tab w:val="left" w:pos="1418"/>
              </w:tabs>
              <w:rPr>
                <w:bCs w:val="0"/>
              </w:rPr>
            </w:pPr>
          </w:p>
        </w:tc>
        <w:tc>
          <w:tcPr>
            <w:tcW w:w="540" w:type="dxa"/>
          </w:tcPr>
          <w:p w14:paraId="61F210F4" w14:textId="77777777" w:rsidR="00C87C39" w:rsidRPr="001F60CC" w:rsidRDefault="00C87C39" w:rsidP="00484D1D">
            <w:pPr>
              <w:tabs>
                <w:tab w:val="left" w:pos="1418"/>
              </w:tabs>
              <w:rPr>
                <w:bCs w:val="0"/>
              </w:rPr>
            </w:pPr>
          </w:p>
        </w:tc>
        <w:tc>
          <w:tcPr>
            <w:tcW w:w="540" w:type="dxa"/>
          </w:tcPr>
          <w:p w14:paraId="1E8145A6" w14:textId="77777777" w:rsidR="00C87C39" w:rsidRPr="001F60CC" w:rsidRDefault="00C87C39" w:rsidP="00484D1D">
            <w:pPr>
              <w:tabs>
                <w:tab w:val="left" w:pos="1418"/>
              </w:tabs>
              <w:rPr>
                <w:bCs w:val="0"/>
              </w:rPr>
            </w:pPr>
          </w:p>
        </w:tc>
        <w:tc>
          <w:tcPr>
            <w:tcW w:w="540" w:type="dxa"/>
          </w:tcPr>
          <w:p w14:paraId="6059B616" w14:textId="77777777" w:rsidR="00C87C39" w:rsidRPr="001F60CC" w:rsidRDefault="00C87C39" w:rsidP="00484D1D">
            <w:pPr>
              <w:tabs>
                <w:tab w:val="left" w:pos="1418"/>
              </w:tabs>
              <w:rPr>
                <w:bCs w:val="0"/>
              </w:rPr>
            </w:pPr>
          </w:p>
        </w:tc>
        <w:tc>
          <w:tcPr>
            <w:tcW w:w="540" w:type="dxa"/>
          </w:tcPr>
          <w:p w14:paraId="6CAB6074" w14:textId="77777777" w:rsidR="00C87C39" w:rsidRPr="001F60CC" w:rsidRDefault="00C87C39" w:rsidP="00484D1D">
            <w:pPr>
              <w:tabs>
                <w:tab w:val="left" w:pos="1418"/>
              </w:tabs>
              <w:rPr>
                <w:bCs w:val="0"/>
              </w:rPr>
            </w:pPr>
          </w:p>
        </w:tc>
        <w:tc>
          <w:tcPr>
            <w:tcW w:w="540" w:type="dxa"/>
          </w:tcPr>
          <w:p w14:paraId="05A022A7" w14:textId="77777777" w:rsidR="00C87C39" w:rsidRPr="001F60CC" w:rsidRDefault="00C87C39" w:rsidP="00484D1D">
            <w:pPr>
              <w:tabs>
                <w:tab w:val="left" w:pos="1418"/>
              </w:tabs>
              <w:rPr>
                <w:bCs w:val="0"/>
              </w:rPr>
            </w:pPr>
          </w:p>
        </w:tc>
        <w:tc>
          <w:tcPr>
            <w:tcW w:w="540" w:type="dxa"/>
          </w:tcPr>
          <w:p w14:paraId="6B5E1258" w14:textId="77777777" w:rsidR="00C87C39" w:rsidRPr="001F60CC" w:rsidRDefault="00C87C39" w:rsidP="00484D1D">
            <w:pPr>
              <w:tabs>
                <w:tab w:val="left" w:pos="1418"/>
              </w:tabs>
              <w:rPr>
                <w:bCs w:val="0"/>
              </w:rPr>
            </w:pPr>
          </w:p>
        </w:tc>
        <w:tc>
          <w:tcPr>
            <w:tcW w:w="540" w:type="dxa"/>
          </w:tcPr>
          <w:p w14:paraId="12F2A438" w14:textId="77777777" w:rsidR="00C87C39" w:rsidRPr="001F60CC" w:rsidRDefault="00C87C39" w:rsidP="00484D1D">
            <w:pPr>
              <w:tabs>
                <w:tab w:val="left" w:pos="1418"/>
              </w:tabs>
              <w:rPr>
                <w:bCs w:val="0"/>
              </w:rPr>
            </w:pPr>
          </w:p>
        </w:tc>
        <w:tc>
          <w:tcPr>
            <w:tcW w:w="540" w:type="dxa"/>
          </w:tcPr>
          <w:p w14:paraId="0192C1B4" w14:textId="77777777" w:rsidR="00C87C39" w:rsidRPr="001F60CC" w:rsidRDefault="00C87C39" w:rsidP="00484D1D">
            <w:pPr>
              <w:tabs>
                <w:tab w:val="left" w:pos="1418"/>
              </w:tabs>
              <w:rPr>
                <w:bCs w:val="0"/>
              </w:rPr>
            </w:pPr>
          </w:p>
        </w:tc>
      </w:tr>
      <w:tr w:rsidR="00C87C39" w:rsidRPr="001F60CC" w14:paraId="190FEED0" w14:textId="77777777" w:rsidTr="00484D1D">
        <w:trPr>
          <w:cantSplit/>
        </w:trPr>
        <w:tc>
          <w:tcPr>
            <w:tcW w:w="2410" w:type="dxa"/>
          </w:tcPr>
          <w:p w14:paraId="6ED646D4" w14:textId="77777777" w:rsidR="00C87C39" w:rsidRPr="001F60CC" w:rsidRDefault="00C87C39" w:rsidP="00484D1D">
            <w:pPr>
              <w:tabs>
                <w:tab w:val="left" w:pos="1418"/>
              </w:tabs>
              <w:rPr>
                <w:bCs w:val="0"/>
              </w:rPr>
            </w:pPr>
          </w:p>
        </w:tc>
        <w:tc>
          <w:tcPr>
            <w:tcW w:w="540" w:type="dxa"/>
          </w:tcPr>
          <w:p w14:paraId="2D682D86" w14:textId="77777777" w:rsidR="00C87C39" w:rsidRPr="001F60CC" w:rsidRDefault="00C87C39" w:rsidP="00484D1D">
            <w:pPr>
              <w:tabs>
                <w:tab w:val="left" w:pos="1418"/>
              </w:tabs>
              <w:rPr>
                <w:bCs w:val="0"/>
              </w:rPr>
            </w:pPr>
          </w:p>
        </w:tc>
        <w:tc>
          <w:tcPr>
            <w:tcW w:w="540" w:type="dxa"/>
          </w:tcPr>
          <w:p w14:paraId="10A746EC" w14:textId="77777777" w:rsidR="00C87C39" w:rsidRPr="001F60CC" w:rsidRDefault="00C87C39" w:rsidP="00484D1D">
            <w:pPr>
              <w:tabs>
                <w:tab w:val="left" w:pos="1418"/>
              </w:tabs>
              <w:rPr>
                <w:bCs w:val="0"/>
              </w:rPr>
            </w:pPr>
          </w:p>
        </w:tc>
        <w:tc>
          <w:tcPr>
            <w:tcW w:w="540" w:type="dxa"/>
          </w:tcPr>
          <w:p w14:paraId="7C588C05" w14:textId="77777777" w:rsidR="00C87C39" w:rsidRPr="001F60CC" w:rsidRDefault="00C87C39" w:rsidP="00484D1D">
            <w:pPr>
              <w:tabs>
                <w:tab w:val="left" w:pos="1418"/>
              </w:tabs>
              <w:rPr>
                <w:bCs w:val="0"/>
              </w:rPr>
            </w:pPr>
          </w:p>
        </w:tc>
        <w:tc>
          <w:tcPr>
            <w:tcW w:w="540" w:type="dxa"/>
          </w:tcPr>
          <w:p w14:paraId="6C00962C" w14:textId="77777777" w:rsidR="00C87C39" w:rsidRPr="001F60CC" w:rsidRDefault="00C87C39" w:rsidP="00484D1D">
            <w:pPr>
              <w:tabs>
                <w:tab w:val="left" w:pos="1418"/>
              </w:tabs>
              <w:rPr>
                <w:bCs w:val="0"/>
              </w:rPr>
            </w:pPr>
          </w:p>
        </w:tc>
        <w:tc>
          <w:tcPr>
            <w:tcW w:w="540" w:type="dxa"/>
          </w:tcPr>
          <w:p w14:paraId="6D8E07A6" w14:textId="77777777" w:rsidR="00C87C39" w:rsidRPr="001F60CC" w:rsidRDefault="00C87C39" w:rsidP="00484D1D">
            <w:pPr>
              <w:tabs>
                <w:tab w:val="left" w:pos="1418"/>
              </w:tabs>
              <w:rPr>
                <w:bCs w:val="0"/>
              </w:rPr>
            </w:pPr>
          </w:p>
        </w:tc>
        <w:tc>
          <w:tcPr>
            <w:tcW w:w="540" w:type="dxa"/>
          </w:tcPr>
          <w:p w14:paraId="7CC85A45" w14:textId="77777777" w:rsidR="00C87C39" w:rsidRPr="001F60CC" w:rsidRDefault="00C87C39" w:rsidP="00484D1D">
            <w:pPr>
              <w:tabs>
                <w:tab w:val="left" w:pos="1418"/>
              </w:tabs>
              <w:rPr>
                <w:bCs w:val="0"/>
              </w:rPr>
            </w:pPr>
          </w:p>
        </w:tc>
        <w:tc>
          <w:tcPr>
            <w:tcW w:w="540" w:type="dxa"/>
          </w:tcPr>
          <w:p w14:paraId="2D3C09B8" w14:textId="77777777" w:rsidR="00C87C39" w:rsidRPr="001F60CC" w:rsidRDefault="00C87C39" w:rsidP="00484D1D">
            <w:pPr>
              <w:tabs>
                <w:tab w:val="left" w:pos="1418"/>
              </w:tabs>
              <w:rPr>
                <w:bCs w:val="0"/>
              </w:rPr>
            </w:pPr>
          </w:p>
        </w:tc>
        <w:tc>
          <w:tcPr>
            <w:tcW w:w="540" w:type="dxa"/>
          </w:tcPr>
          <w:p w14:paraId="734DAD09" w14:textId="77777777" w:rsidR="00C87C39" w:rsidRPr="001F60CC" w:rsidRDefault="00C87C39" w:rsidP="00484D1D">
            <w:pPr>
              <w:tabs>
                <w:tab w:val="left" w:pos="1418"/>
              </w:tabs>
              <w:rPr>
                <w:bCs w:val="0"/>
              </w:rPr>
            </w:pPr>
          </w:p>
        </w:tc>
        <w:tc>
          <w:tcPr>
            <w:tcW w:w="540" w:type="dxa"/>
          </w:tcPr>
          <w:p w14:paraId="05F42045" w14:textId="77777777" w:rsidR="00C87C39" w:rsidRPr="001F60CC" w:rsidRDefault="00C87C39" w:rsidP="00484D1D">
            <w:pPr>
              <w:tabs>
                <w:tab w:val="left" w:pos="1418"/>
              </w:tabs>
              <w:rPr>
                <w:bCs w:val="0"/>
              </w:rPr>
            </w:pPr>
          </w:p>
        </w:tc>
        <w:tc>
          <w:tcPr>
            <w:tcW w:w="540" w:type="dxa"/>
          </w:tcPr>
          <w:p w14:paraId="01869D0F" w14:textId="77777777" w:rsidR="00C87C39" w:rsidRPr="001F60CC" w:rsidRDefault="00C87C39" w:rsidP="00484D1D">
            <w:pPr>
              <w:tabs>
                <w:tab w:val="left" w:pos="1418"/>
              </w:tabs>
              <w:rPr>
                <w:bCs w:val="0"/>
              </w:rPr>
            </w:pPr>
          </w:p>
        </w:tc>
        <w:tc>
          <w:tcPr>
            <w:tcW w:w="540" w:type="dxa"/>
          </w:tcPr>
          <w:p w14:paraId="2443FF73" w14:textId="77777777" w:rsidR="00C87C39" w:rsidRPr="001F60CC" w:rsidRDefault="00C87C39" w:rsidP="00484D1D">
            <w:pPr>
              <w:tabs>
                <w:tab w:val="left" w:pos="1418"/>
              </w:tabs>
              <w:rPr>
                <w:bCs w:val="0"/>
              </w:rPr>
            </w:pPr>
          </w:p>
        </w:tc>
        <w:tc>
          <w:tcPr>
            <w:tcW w:w="540" w:type="dxa"/>
          </w:tcPr>
          <w:p w14:paraId="5FAB9EB1" w14:textId="77777777" w:rsidR="00C87C39" w:rsidRPr="001F60CC" w:rsidRDefault="00C87C39" w:rsidP="00484D1D">
            <w:pPr>
              <w:tabs>
                <w:tab w:val="left" w:pos="1418"/>
              </w:tabs>
              <w:rPr>
                <w:bCs w:val="0"/>
              </w:rPr>
            </w:pPr>
          </w:p>
        </w:tc>
        <w:tc>
          <w:tcPr>
            <w:tcW w:w="540" w:type="dxa"/>
          </w:tcPr>
          <w:p w14:paraId="55F3CF51" w14:textId="77777777" w:rsidR="00C87C39" w:rsidRPr="001F60CC" w:rsidRDefault="00C87C39" w:rsidP="00484D1D">
            <w:pPr>
              <w:tabs>
                <w:tab w:val="left" w:pos="1418"/>
              </w:tabs>
              <w:rPr>
                <w:bCs w:val="0"/>
              </w:rPr>
            </w:pPr>
          </w:p>
        </w:tc>
        <w:tc>
          <w:tcPr>
            <w:tcW w:w="540" w:type="dxa"/>
          </w:tcPr>
          <w:p w14:paraId="056544E0" w14:textId="77777777" w:rsidR="00C87C39" w:rsidRPr="001F60CC" w:rsidRDefault="00C87C39" w:rsidP="00484D1D">
            <w:pPr>
              <w:tabs>
                <w:tab w:val="left" w:pos="1418"/>
              </w:tabs>
              <w:rPr>
                <w:bCs w:val="0"/>
              </w:rPr>
            </w:pPr>
          </w:p>
        </w:tc>
      </w:tr>
    </w:tbl>
    <w:p w14:paraId="13496633" w14:textId="77777777" w:rsidR="00C87C39" w:rsidRPr="001F60CC" w:rsidRDefault="00C87C39" w:rsidP="00484D1D"/>
    <w:p w14:paraId="01E274B1" w14:textId="77777777" w:rsidR="00C87C39" w:rsidRPr="001F60CC" w:rsidRDefault="00C87C39" w:rsidP="00C87C39">
      <w:pPr>
        <w:pStyle w:val="Kop2"/>
        <w:ind w:left="0" w:firstLine="0"/>
      </w:pPr>
      <w:bookmarkStart w:id="1289" w:name="_Toc514335179"/>
      <w:bookmarkStart w:id="1290" w:name="_Toc517033764"/>
      <w:r>
        <w:t xml:space="preserve">According </w:t>
      </w:r>
      <w:r w:rsidRPr="001F60CC">
        <w:t>document</w:t>
      </w:r>
      <w:bookmarkEnd w:id="1289"/>
      <w:bookmarkEnd w:id="1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45"/>
      </w:tblGrid>
      <w:tr w:rsidR="00C87C39" w:rsidRPr="001F60CC" w14:paraId="3298EFB5" w14:textId="77777777" w:rsidTr="00484D1D">
        <w:tc>
          <w:tcPr>
            <w:tcW w:w="9245" w:type="dxa"/>
          </w:tcPr>
          <w:p w14:paraId="67A36CAF" w14:textId="77777777" w:rsidR="00C87C39" w:rsidRDefault="00C87C39" w:rsidP="00484D1D">
            <w:r>
              <w:t xml:space="preserve">Names </w:t>
            </w:r>
          </w:p>
          <w:p w14:paraId="038D733C" w14:textId="77777777" w:rsidR="00C87C39" w:rsidRPr="001F60CC" w:rsidRDefault="00C87C39" w:rsidP="00484D1D">
            <w:fldSimple w:instr=" DOCPROPERTY  Company  \* MERGEFORMAT ">
              <w:r w:rsidRPr="001F60CC">
                <w:t>KSE Process Technology</w:t>
              </w:r>
            </w:fldSimple>
          </w:p>
          <w:p w14:paraId="648A805D" w14:textId="77777777" w:rsidR="00C87C39" w:rsidRPr="001F60CC" w:rsidRDefault="00C87C39" w:rsidP="00484D1D">
            <w:r w:rsidRPr="001F60CC">
              <w:t>DIVISIE 2: MARKETING &amp; VERKOOP</w:t>
            </w:r>
          </w:p>
          <w:p w14:paraId="306B5923" w14:textId="77777777" w:rsidR="00C87C39" w:rsidRPr="001F60CC" w:rsidRDefault="00C87C39" w:rsidP="00484D1D">
            <w:pPr>
              <w:pStyle w:val="Plattetekst"/>
            </w:pPr>
            <w:r w:rsidRPr="001F60CC">
              <w:t>Dep. 5 Product management</w:t>
            </w:r>
          </w:p>
          <w:p w14:paraId="21475607" w14:textId="77777777" w:rsidR="00C87C39" w:rsidRDefault="00C87C39" w:rsidP="00484D1D">
            <w:pPr>
              <w:pStyle w:val="Plattetekst"/>
            </w:pPr>
            <w:r>
              <w:t xml:space="preserve">Erik </w:t>
            </w:r>
            <w:r w:rsidRPr="00C92D82">
              <w:t>Tenbult</w:t>
            </w:r>
          </w:p>
          <w:p w14:paraId="48BC1ADE" w14:textId="77777777" w:rsidR="00C87C39" w:rsidRPr="001F60CC" w:rsidRDefault="00C87C39" w:rsidP="00484D1D">
            <w:pPr>
              <w:pStyle w:val="Plattetekst"/>
            </w:pPr>
            <w:r w:rsidRPr="001F60CC">
              <w:t>Product owner</w:t>
            </w:r>
          </w:p>
          <w:p w14:paraId="735F85B2" w14:textId="77777777" w:rsidR="00C87C39" w:rsidRPr="001F60CC" w:rsidRDefault="00C87C39" w:rsidP="00484D1D">
            <w:r w:rsidRPr="001F60CC">
              <w:t>…………………</w:t>
            </w:r>
          </w:p>
        </w:tc>
      </w:tr>
    </w:tbl>
    <w:p w14:paraId="3030B7EA" w14:textId="77777777" w:rsidR="00C87C39" w:rsidRPr="001F60CC" w:rsidRDefault="00C87C39" w:rsidP="00484D1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45"/>
      </w:tblGrid>
      <w:tr w:rsidR="00C87C39" w:rsidRPr="001F60CC" w14:paraId="1AFC07AF" w14:textId="77777777" w:rsidTr="00484D1D">
        <w:tc>
          <w:tcPr>
            <w:tcW w:w="9245" w:type="dxa"/>
          </w:tcPr>
          <w:p w14:paraId="580C5895" w14:textId="77777777" w:rsidR="00C87C39" w:rsidRPr="001F60CC" w:rsidRDefault="00C87C39" w:rsidP="00484D1D">
            <w:r w:rsidRPr="001F60CC">
              <w:t xml:space="preserve">Namens </w:t>
            </w:r>
          </w:p>
          <w:p w14:paraId="6CAF3E64" w14:textId="77777777" w:rsidR="00C87C39" w:rsidRPr="001F60CC" w:rsidRDefault="00C87C39" w:rsidP="00484D1D">
            <w:r w:rsidRPr="001F60CC">
              <w:t xml:space="preserve">KSE Process Technology </w:t>
            </w:r>
          </w:p>
          <w:p w14:paraId="19F9829C" w14:textId="77777777" w:rsidR="00C87C39" w:rsidRPr="001F60CC" w:rsidRDefault="00C87C39" w:rsidP="00484D1D">
            <w:r w:rsidRPr="001F60CC">
              <w:t>DIVISION 4A: DEVELOPMENT</w:t>
            </w:r>
          </w:p>
          <w:p w14:paraId="14144CF4" w14:textId="77777777" w:rsidR="00C87C39" w:rsidRPr="001F60CC" w:rsidRDefault="00C87C39" w:rsidP="00484D1D">
            <w:r w:rsidRPr="001F60CC">
              <w:t>Dep. 11a Development verticals</w:t>
            </w:r>
          </w:p>
          <w:p w14:paraId="69D8DB8B" w14:textId="77777777" w:rsidR="00C87C39" w:rsidRPr="001F60CC" w:rsidRDefault="00C87C39" w:rsidP="00484D1D">
            <w:pPr>
              <w:pStyle w:val="InfoBlue"/>
            </w:pPr>
          </w:p>
          <w:p w14:paraId="3F6B5876" w14:textId="77777777" w:rsidR="00C87C39" w:rsidRPr="001F60CC" w:rsidRDefault="00C87C39" w:rsidP="00484D1D">
            <w:pPr>
              <w:pStyle w:val="Plattetekst"/>
            </w:pPr>
            <w:r w:rsidRPr="001F60CC">
              <w:t>Peter Noten</w:t>
            </w:r>
          </w:p>
          <w:p w14:paraId="142D6F1A" w14:textId="77777777" w:rsidR="00C87C39" w:rsidRPr="001F60CC" w:rsidRDefault="00C87C39" w:rsidP="00484D1D">
            <w:pPr>
              <w:pStyle w:val="Plattetekst"/>
            </w:pPr>
            <w:r w:rsidRPr="001F60CC">
              <w:t>Contract manager</w:t>
            </w:r>
          </w:p>
          <w:p w14:paraId="2E0BEFD2" w14:textId="77777777" w:rsidR="00C87C39" w:rsidRPr="001F60CC" w:rsidRDefault="00C87C39" w:rsidP="00484D1D">
            <w:r w:rsidRPr="001F60CC">
              <w:t>………………….</w:t>
            </w:r>
          </w:p>
        </w:tc>
      </w:tr>
      <w:bookmarkEnd w:id="1283"/>
    </w:tbl>
    <w:p w14:paraId="51BF877C" w14:textId="77777777" w:rsidR="00C87C39" w:rsidRDefault="00C87C39" w:rsidP="00484D1D"/>
    <w:p w14:paraId="3BBD81C1" w14:textId="77777777" w:rsidR="00C87C39" w:rsidRPr="001F60CC" w:rsidRDefault="00C87C39" w:rsidP="00484D1D">
      <w:r>
        <w:br w:type="page"/>
      </w:r>
    </w:p>
    <w:p w14:paraId="70279D8E" w14:textId="77777777" w:rsidR="00C87C39" w:rsidRDefault="00C87C39" w:rsidP="00484D1D">
      <w:pPr>
        <w:pStyle w:val="hoofdtitel"/>
        <w:spacing w:before="0" w:after="0"/>
        <w:rPr>
          <w:rFonts w:ascii="Myriad Web Pro" w:hAnsi="Myriad Web Pro" w:cs="Arial"/>
          <w:sz w:val="28"/>
        </w:rPr>
      </w:pPr>
      <w:r>
        <w:rPr>
          <w:rFonts w:ascii="Myriad Web Pro" w:hAnsi="Myriad Web Pro" w:cs="Arial"/>
          <w:sz w:val="28"/>
        </w:rPr>
        <w:lastRenderedPageBreak/>
        <w:t>Inhoudsopgave</w:t>
      </w:r>
    </w:p>
    <w:p w14:paraId="3AD445A0" w14:textId="77777777" w:rsidR="00C87C39" w:rsidRPr="0021757A" w:rsidRDefault="00C87C39" w:rsidP="00484D1D">
      <w:pPr>
        <w:rPr>
          <w:lang w:eastAsia="en-US"/>
        </w:rPr>
      </w:pPr>
    </w:p>
    <w:p w14:paraId="72097EB9" w14:textId="77777777" w:rsidR="00C87C39" w:rsidRDefault="00C87C39" w:rsidP="00C87C39">
      <w:pPr>
        <w:pStyle w:val="Kop1"/>
        <w:ind w:left="0" w:firstLine="0"/>
      </w:pPr>
      <w:bookmarkStart w:id="1291" w:name="_Toc514335180"/>
      <w:bookmarkStart w:id="1292" w:name="_Toc517033765"/>
      <w:r w:rsidRPr="001F60CC">
        <w:t>Introductie</w:t>
      </w:r>
      <w:bookmarkEnd w:id="1291"/>
      <w:bookmarkEnd w:id="1292"/>
    </w:p>
    <w:p w14:paraId="714F6E9F" w14:textId="77777777" w:rsidR="00C87C39" w:rsidRDefault="00C87C39" w:rsidP="00484D1D">
      <w:pPr>
        <w:rPr>
          <w:i/>
        </w:rPr>
      </w:pPr>
      <w:r w:rsidRPr="00B379D9">
        <w:rPr>
          <w:i/>
        </w:rPr>
        <w:t>In dit architectuur document worden aanwijzingen gegeven in italic (schuinschrift).</w:t>
      </w:r>
    </w:p>
    <w:p w14:paraId="0F53CDDD" w14:textId="77777777" w:rsidR="00C87C39" w:rsidRPr="00641B5A" w:rsidRDefault="00C87C39" w:rsidP="00484D1D">
      <w:pPr>
        <w:rPr>
          <w:i/>
        </w:rPr>
      </w:pPr>
      <w:r>
        <w:rPr>
          <w:i/>
        </w:rPr>
        <w:t>Rode tekst in dit document wijst erop dat iets nog niet af is (dit zal in de laaste versie eruit worden gehaald).</w:t>
      </w:r>
    </w:p>
    <w:p w14:paraId="1D0D53C1" w14:textId="77777777" w:rsidR="00C87C39" w:rsidRDefault="00C87C39" w:rsidP="00484D1D"/>
    <w:p w14:paraId="2352DCFF" w14:textId="77777777" w:rsidR="00C87C39" w:rsidRDefault="00C87C39" w:rsidP="00C87C39">
      <w:pPr>
        <w:pStyle w:val="Kop2"/>
        <w:ind w:left="0" w:firstLine="0"/>
      </w:pPr>
      <w:bookmarkStart w:id="1293" w:name="_Toc514335181"/>
      <w:bookmarkStart w:id="1294" w:name="_Toc517033766"/>
      <w:r>
        <w:t>Context</w:t>
      </w:r>
      <w:bookmarkEnd w:id="1293"/>
      <w:bookmarkEnd w:id="1294"/>
    </w:p>
    <w:p w14:paraId="3CF4D9DC" w14:textId="77777777" w:rsidR="00C87C39" w:rsidRPr="00B379D9" w:rsidRDefault="00C87C39" w:rsidP="00484D1D">
      <w:r>
        <w:t>De nadruk van dit document zal vooral gelegd worden op verbeteringen van het oude document. Hieronder vallen componenten die er eerste niet instonden en verbeteringen op het gebied van ontwerpen.</w:t>
      </w:r>
    </w:p>
    <w:p w14:paraId="1856A1BE" w14:textId="77777777" w:rsidR="00C87C39" w:rsidRDefault="00C87C39" w:rsidP="00484D1D"/>
    <w:p w14:paraId="4E87C12D" w14:textId="77777777" w:rsidR="00C87C39" w:rsidRDefault="00C87C39" w:rsidP="00C87C39">
      <w:pPr>
        <w:pStyle w:val="Kop2"/>
        <w:ind w:left="0" w:firstLine="0"/>
      </w:pPr>
      <w:bookmarkStart w:id="1295" w:name="_Toc514335182"/>
      <w:bookmarkStart w:id="1296" w:name="_Toc517033767"/>
      <w:r>
        <w:t>Applicatie</w:t>
      </w:r>
      <w:bookmarkEnd w:id="1295"/>
      <w:bookmarkEnd w:id="1296"/>
    </w:p>
    <w:p w14:paraId="490ABC4E" w14:textId="77777777" w:rsidR="00C87C39" w:rsidRDefault="00C87C39" w:rsidP="00484D1D">
      <w:r>
        <w:t>PROMASST MESS configuratie tool is een applicatie waarmee batch prosessen geconfigureerd kunnen worden zodat het wegen, verpulveren, mengen en persen van voer automatisch makkelijk verloopt.</w:t>
      </w:r>
    </w:p>
    <w:p w14:paraId="3BE6D7D3" w14:textId="77777777" w:rsidR="00C87C39" w:rsidRDefault="00C87C39" w:rsidP="00484D1D"/>
    <w:p w14:paraId="21F28B2D" w14:textId="77777777" w:rsidR="00C87C39" w:rsidRPr="00641B5A" w:rsidRDefault="00C87C39" w:rsidP="00484D1D">
      <w:r>
        <w:t xml:space="preserve">In de bestaande configuratie tool zitten nog verschillende bugs en design fouten. Ook is de code kwaliteit slecht en is er nauwelijks behulpzaam commentaar bijgeschreven. </w:t>
      </w:r>
    </w:p>
    <w:p w14:paraId="70D208CC" w14:textId="77777777" w:rsidR="00C87C39" w:rsidRDefault="00C87C39" w:rsidP="00484D1D"/>
    <w:p w14:paraId="44A876F1" w14:textId="77777777" w:rsidR="00C87C39" w:rsidRDefault="00C87C39" w:rsidP="00C87C39">
      <w:pPr>
        <w:pStyle w:val="Kop2"/>
        <w:ind w:left="0" w:firstLine="0"/>
      </w:pPr>
      <w:bookmarkStart w:id="1297" w:name="_Toc514335183"/>
      <w:bookmarkStart w:id="1298" w:name="_Toc517033768"/>
      <w:r w:rsidRPr="00CA3221">
        <w:t>Doel van dit document</w:t>
      </w:r>
      <w:bookmarkEnd w:id="1297"/>
      <w:bookmarkEnd w:id="1298"/>
    </w:p>
    <w:p w14:paraId="0DE7C6B5" w14:textId="77777777" w:rsidR="00C87C39" w:rsidRDefault="00C87C39" w:rsidP="00484D1D">
      <w:r w:rsidRPr="003E55E8">
        <w:t xml:space="preserve">Het Software Architectuur Document (SAD) bevat een uitgebreide architecturale kijk op het systeem  </w:t>
      </w:r>
      <w:fldSimple w:instr=" DOCPROPERTY  Subject  \* MERGEFORMAT ">
        <w:r>
          <w:t>PROMASST</w:t>
        </w:r>
      </w:fldSimple>
      <w:r>
        <w:t xml:space="preserve"> MES </w:t>
      </w:r>
      <w:r w:rsidRPr="007554E2">
        <w:t xml:space="preserve">Configuratietool dat </w:t>
      </w:r>
      <w:r>
        <w:t xml:space="preserve">verder </w:t>
      </w:r>
      <w:r w:rsidRPr="003E55E8">
        <w:t>ontwikkeld</w:t>
      </w:r>
      <w:r>
        <w:t xml:space="preserve"> is</w:t>
      </w:r>
      <w:r w:rsidRPr="003E55E8">
        <w:t xml:space="preserve"> door</w:t>
      </w:r>
      <w:r>
        <w:t xml:space="preserve"> Koen Wartenberg voor</w:t>
      </w:r>
      <w:r w:rsidRPr="003E55E8">
        <w:t xml:space="preserve"> </w:t>
      </w:r>
      <w:fldSimple w:instr=" DOCPROPERTY  Company  \* MERGEFORMAT ">
        <w:r>
          <w:t>KSE Process Technology</w:t>
        </w:r>
      </w:fldSimple>
      <w:r w:rsidRPr="003E55E8">
        <w:t xml:space="preserve">. Het beschrijft een aantal verschillende architecturale views van het systeem om zo verschillende aspecten van het systeem te belichten. </w:t>
      </w:r>
    </w:p>
    <w:p w14:paraId="0FBEC85A" w14:textId="77777777" w:rsidR="00C87C39" w:rsidRDefault="00C87C39" w:rsidP="00484D1D"/>
    <w:p w14:paraId="2518D9D2" w14:textId="77777777" w:rsidR="00C87C39" w:rsidRDefault="00C87C39" w:rsidP="00C87C39">
      <w:pPr>
        <w:pStyle w:val="Kop2"/>
        <w:ind w:left="0" w:firstLine="0"/>
      </w:pPr>
      <w:bookmarkStart w:id="1299" w:name="_Toc514335184"/>
      <w:bookmarkStart w:id="1300" w:name="_Toc517033769"/>
      <w:r>
        <w:t>Opbouw</w:t>
      </w:r>
      <w:bookmarkEnd w:id="1299"/>
      <w:bookmarkEnd w:id="1300"/>
    </w:p>
    <w:p w14:paraId="45691ED0" w14:textId="77777777" w:rsidR="00C87C39" w:rsidRDefault="00C87C39" w:rsidP="00484D1D">
      <w:r>
        <w:t>Dit document is opgebouwd uit Drie belangrijke hoofdstukken</w:t>
      </w:r>
    </w:p>
    <w:p w14:paraId="6CCFDD03" w14:textId="77777777" w:rsidR="00C87C39" w:rsidRDefault="00C87C39" w:rsidP="00484D1D"/>
    <w:p w14:paraId="7D5EB8EB" w14:textId="77777777" w:rsidR="00C87C39" w:rsidRPr="005151F8" w:rsidRDefault="00C87C39" w:rsidP="00C87C39">
      <w:pPr>
        <w:pStyle w:val="Lijstalinea"/>
        <w:numPr>
          <w:ilvl w:val="0"/>
          <w:numId w:val="181"/>
        </w:numPr>
        <w:rPr>
          <w:b/>
        </w:rPr>
      </w:pPr>
      <w:r w:rsidRPr="005151F8">
        <w:rPr>
          <w:b/>
        </w:rPr>
        <w:t>Logical View</w:t>
      </w:r>
    </w:p>
    <w:p w14:paraId="35E900E3" w14:textId="77777777" w:rsidR="00C87C39" w:rsidRDefault="00C87C39" w:rsidP="00C87C39">
      <w:pPr>
        <w:pStyle w:val="Lijstalinea"/>
        <w:numPr>
          <w:ilvl w:val="1"/>
          <w:numId w:val="181"/>
        </w:numPr>
      </w:pPr>
      <w:r>
        <w:t>Hierin zal er een algemene structuur van de applicatie geschetst worden</w:t>
      </w:r>
    </w:p>
    <w:p w14:paraId="46D3E57F" w14:textId="77777777" w:rsidR="00C87C39" w:rsidRDefault="00C87C39" w:rsidP="00484D1D">
      <w:pPr>
        <w:pStyle w:val="Lijstalinea"/>
        <w:ind w:left="1440"/>
      </w:pPr>
    </w:p>
    <w:p w14:paraId="4A181B98" w14:textId="77777777" w:rsidR="00C87C39" w:rsidRDefault="00C87C39" w:rsidP="00C87C39">
      <w:pPr>
        <w:pStyle w:val="Lijstalinea"/>
        <w:numPr>
          <w:ilvl w:val="0"/>
          <w:numId w:val="181"/>
        </w:numPr>
        <w:rPr>
          <w:b/>
        </w:rPr>
      </w:pPr>
      <w:r w:rsidRPr="00263B04">
        <w:rPr>
          <w:b/>
        </w:rPr>
        <w:t>Implementation View</w:t>
      </w:r>
    </w:p>
    <w:p w14:paraId="19E7639F" w14:textId="77777777" w:rsidR="00C87C39" w:rsidRPr="00263B04" w:rsidRDefault="00C87C39" w:rsidP="00C87C39">
      <w:pPr>
        <w:pStyle w:val="Lijstalinea"/>
        <w:numPr>
          <w:ilvl w:val="1"/>
          <w:numId w:val="181"/>
        </w:numPr>
      </w:pPr>
      <w:r>
        <w:t>Er zal hier dieper op de implementatie van de applicatie worden ingegaan. Er zal hier vooral gekeken worden naar opvallende implementatie keuzes of aanpassingen aan de database.</w:t>
      </w:r>
    </w:p>
    <w:p w14:paraId="5CE59696" w14:textId="77777777" w:rsidR="00C87C39" w:rsidRDefault="00C87C39" w:rsidP="00484D1D"/>
    <w:p w14:paraId="6ECEF1CC" w14:textId="77777777" w:rsidR="00C87C39" w:rsidRPr="00EC2070" w:rsidRDefault="00C87C39" w:rsidP="00C87C39">
      <w:pPr>
        <w:pStyle w:val="Lijstalinea"/>
        <w:numPr>
          <w:ilvl w:val="0"/>
          <w:numId w:val="182"/>
        </w:numPr>
        <w:rPr>
          <w:b/>
        </w:rPr>
      </w:pPr>
      <w:r w:rsidRPr="00EC2070">
        <w:rPr>
          <w:b/>
        </w:rPr>
        <w:t>Patronen</w:t>
      </w:r>
    </w:p>
    <w:p w14:paraId="141F223D" w14:textId="77777777" w:rsidR="00C87C39" w:rsidRDefault="00C87C39" w:rsidP="00C87C39">
      <w:pPr>
        <w:pStyle w:val="Lijstalinea"/>
        <w:numPr>
          <w:ilvl w:val="1"/>
          <w:numId w:val="182"/>
        </w:numPr>
      </w:pPr>
      <w:r>
        <w:t>Hierin zullen de gebruikte patronen genoemd worden. Ook zal er een korte uitleg volgen over hoe ze zijn toegepast.</w:t>
      </w:r>
    </w:p>
    <w:p w14:paraId="09712CD8" w14:textId="77777777" w:rsidR="00C87C39" w:rsidRDefault="00C87C39" w:rsidP="00484D1D"/>
    <w:p w14:paraId="55D2142A" w14:textId="77777777" w:rsidR="00C87C39" w:rsidRPr="001F60CC" w:rsidRDefault="00C87C39" w:rsidP="00484D1D">
      <w:r>
        <w:t>Als laatste zullen de exceptie handelingen nog een keer aan bot komen en de code styling.</w:t>
      </w:r>
    </w:p>
    <w:p w14:paraId="775C63D9" w14:textId="77777777" w:rsidR="00C87C39" w:rsidRDefault="00C87C39" w:rsidP="00484D1D"/>
    <w:p w14:paraId="2E6F7ECF" w14:textId="77777777" w:rsidR="00C87C39" w:rsidRDefault="00C87C39"/>
    <w:p w14:paraId="06609229" w14:textId="77777777" w:rsidR="00C87C39" w:rsidRPr="00CA3221" w:rsidRDefault="00C87C39" w:rsidP="00484D1D">
      <w:r w:rsidRPr="00221077">
        <w:br w:type="page"/>
      </w:r>
    </w:p>
    <w:p w14:paraId="78B44746" w14:textId="1831C245" w:rsidR="00C87C39" w:rsidRDefault="00C87C39" w:rsidP="00484D1D">
      <w:pPr>
        <w:pStyle w:val="Kop1"/>
        <w:ind w:left="0" w:firstLine="0"/>
      </w:pPr>
      <w:bookmarkStart w:id="1301" w:name="_Toc514335185"/>
      <w:bookmarkStart w:id="1302" w:name="_Toc517033770"/>
      <w:r>
        <w:lastRenderedPageBreak/>
        <w:t>Logical view</w:t>
      </w:r>
      <w:bookmarkEnd w:id="1301"/>
      <w:bookmarkEnd w:id="1302"/>
    </w:p>
    <w:p w14:paraId="33BE5BC1" w14:textId="77777777" w:rsidR="00C87C39" w:rsidRPr="00C87C39" w:rsidRDefault="00C87C39" w:rsidP="00C87C39"/>
    <w:p w14:paraId="371F51B3" w14:textId="77777777" w:rsidR="00C87C39" w:rsidRDefault="00C87C39" w:rsidP="00C87C39">
      <w:pPr>
        <w:pStyle w:val="Kop2"/>
        <w:ind w:left="0" w:firstLine="0"/>
      </w:pPr>
      <w:bookmarkStart w:id="1303" w:name="_Toc514335186"/>
      <w:bookmarkStart w:id="1304" w:name="_Toc517033771"/>
      <w:r>
        <w:t>Architectuur</w:t>
      </w:r>
      <w:bookmarkEnd w:id="1303"/>
      <w:bookmarkEnd w:id="1304"/>
    </w:p>
    <w:p w14:paraId="478E10E0" w14:textId="77777777" w:rsidR="00C87C39" w:rsidRDefault="00C87C39" w:rsidP="00484D1D">
      <w:r>
        <w:rPr>
          <w:noProof/>
        </w:rPr>
        <w:drawing>
          <wp:inline distT="0" distB="0" distL="0" distR="0" wp14:anchorId="6A97459E" wp14:editId="4856B1A3">
            <wp:extent cx="6282690" cy="5770245"/>
            <wp:effectExtent l="0" t="0" r="3810" b="1905"/>
            <wp:docPr id="4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82690" cy="5770245"/>
                    </a:xfrm>
                    <a:prstGeom prst="rect">
                      <a:avLst/>
                    </a:prstGeom>
                  </pic:spPr>
                </pic:pic>
              </a:graphicData>
            </a:graphic>
          </wp:inline>
        </w:drawing>
      </w:r>
    </w:p>
    <w:p w14:paraId="302A3AD7" w14:textId="77777777" w:rsidR="00C87C39" w:rsidRDefault="00C87C39" w:rsidP="00484D1D">
      <w:r>
        <w:br w:type="page"/>
      </w:r>
    </w:p>
    <w:p w14:paraId="5F201F4C" w14:textId="77777777" w:rsidR="00C87C39" w:rsidRDefault="00C87C39">
      <w:r>
        <w:lastRenderedPageBreak/>
        <w:t>Voor de applicatie is de drie lagen structuur toegepast. Er is duidelijk onderscheid gemaakt tussen de GUI, business laag en Data acces laag.</w:t>
      </w:r>
    </w:p>
    <w:p w14:paraId="6E5D949A" w14:textId="77777777" w:rsidR="00C87C39" w:rsidRDefault="00C87C39"/>
    <w:p w14:paraId="171ACAAA" w14:textId="77777777" w:rsidR="00C87C39" w:rsidRDefault="00C87C39">
      <w:r>
        <w:t>Er wordt in de applicatie gebruik gemaakt van het MVVM (Model-View-Viewmodel) patroon. Dit houdt in dat alles wat de gebruiker kan doen op de interface eerst terug gekoppeld wordt na de bijbehorende viewmodel die het weer doorgeeft aan de juiste klasse. Dit is de lijm code tussen de models.</w:t>
      </w:r>
    </w:p>
    <w:p w14:paraId="79DD92D4" w14:textId="77777777" w:rsidR="00C87C39" w:rsidRDefault="00C87C39"/>
    <w:p w14:paraId="4456BC43" w14:textId="77777777" w:rsidR="00C87C39" w:rsidRDefault="00C87C39">
      <w:r>
        <w:t>Er wordt gebruik gemaakt van entity framework 6 in de applicatie. Bijna alle properties uit iedere class hebben dezelfde naam als een kolom uit de database. Of ze hebben een referentie daarna toe.</w:t>
      </w:r>
    </w:p>
    <w:p w14:paraId="4E8129E2" w14:textId="77777777" w:rsidR="00C87C39" w:rsidRDefault="00C87C39"/>
    <w:p w14:paraId="4C30B13F" w14:textId="77777777" w:rsidR="00C87C39" w:rsidRPr="00F47834" w:rsidRDefault="00C87C39" w:rsidP="00484D1D">
      <w:r w:rsidRPr="00F47834">
        <w:t>In de “Data Acces layer” word er gebruik</w:t>
      </w:r>
      <w:r>
        <w:t xml:space="preserve"> gemaakt van een repository pattern in combinatie met entity framework. Door het repository patroon worden de verschillende database uitvoeringen overzichtelijk weergegeven en zijn fouten gemakkelijker terug te vinden.</w:t>
      </w:r>
    </w:p>
    <w:p w14:paraId="030C982E" w14:textId="77777777" w:rsidR="00C87C39" w:rsidRPr="00F47834" w:rsidRDefault="00C87C39" w:rsidP="00484D1D"/>
    <w:p w14:paraId="1536CB78" w14:textId="77777777" w:rsidR="00C87C39" w:rsidRDefault="00C87C39" w:rsidP="00484D1D">
      <w:r>
        <w:t>Verder zal er geen gebruik worden gemaakt van Xml files. Deze zijn namelijk lastig te onderhouden en geven geen concreet overzicht van je opgeslagen data. Ook bied de database een beter alternatief.</w:t>
      </w:r>
    </w:p>
    <w:p w14:paraId="72287B42" w14:textId="77777777" w:rsidR="00C87C39" w:rsidRDefault="00C87C39" w:rsidP="00484D1D">
      <w:r>
        <w:br w:type="page"/>
      </w:r>
    </w:p>
    <w:p w14:paraId="160D7A75" w14:textId="77777777" w:rsidR="00C87C39" w:rsidRDefault="00C87C39" w:rsidP="00C87C39">
      <w:pPr>
        <w:pStyle w:val="Kop2"/>
        <w:ind w:left="0" w:firstLine="0"/>
      </w:pPr>
      <w:bookmarkStart w:id="1305" w:name="_Toc514335187"/>
      <w:bookmarkStart w:id="1306" w:name="_Toc517033772"/>
      <w:r>
        <w:lastRenderedPageBreak/>
        <w:t>Domein model</w:t>
      </w:r>
      <w:bookmarkEnd w:id="1305"/>
      <w:bookmarkEnd w:id="1306"/>
    </w:p>
    <w:p w14:paraId="1E1F8823" w14:textId="77777777" w:rsidR="00C87C39" w:rsidRPr="00834693" w:rsidRDefault="00C87C39" w:rsidP="00484D1D"/>
    <w:p w14:paraId="3AB671F2" w14:textId="77777777" w:rsidR="00C87C39" w:rsidRDefault="00C87C39" w:rsidP="00484D1D">
      <w:pPr>
        <w:rPr>
          <w:color w:val="FF0000"/>
        </w:rPr>
      </w:pPr>
      <w:r>
        <w:rPr>
          <w:noProof/>
        </w:rPr>
        <w:drawing>
          <wp:inline distT="0" distB="0" distL="0" distR="0" wp14:anchorId="40E9A1FE" wp14:editId="5DF856B4">
            <wp:extent cx="6085840" cy="4956509"/>
            <wp:effectExtent l="0" t="0" r="0" b="0"/>
            <wp:docPr id="4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6250" cy="4956843"/>
                    </a:xfrm>
                    <a:prstGeom prst="rect">
                      <a:avLst/>
                    </a:prstGeom>
                  </pic:spPr>
                </pic:pic>
              </a:graphicData>
            </a:graphic>
          </wp:inline>
        </w:drawing>
      </w:r>
    </w:p>
    <w:p w14:paraId="043E127B" w14:textId="77777777" w:rsidR="00C87C39" w:rsidRDefault="00C87C39" w:rsidP="00484D1D">
      <w:pPr>
        <w:rPr>
          <w:color w:val="FF0000"/>
        </w:rPr>
      </w:pPr>
    </w:p>
    <w:p w14:paraId="5C57A9AF" w14:textId="77777777" w:rsidR="00C87C39" w:rsidRDefault="00C87C39" w:rsidP="00484D1D">
      <w:r>
        <w:t>Ga er bij deze afbeelding vanuit dat alles componenten die hier instaan in een fabriek gebeuren. Het wegen en persen en meer gebeuren natuurlijk allemaal door machines. Hieronder staat beschreven in volgorde wat elke component doet en hoe die in relatie staat tot de andere componenten.</w:t>
      </w:r>
    </w:p>
    <w:p w14:paraId="2A1596D6" w14:textId="77777777" w:rsidR="00C87C39" w:rsidRDefault="00C87C39">
      <w:pPr>
        <w:rPr>
          <w:color w:val="FF0000"/>
        </w:rPr>
      </w:pPr>
    </w:p>
    <w:p w14:paraId="194857AD" w14:textId="77777777" w:rsidR="00C87C39" w:rsidRDefault="00C87C39" w:rsidP="00484D1D">
      <w:r>
        <w:t xml:space="preserve">Er staan in dit diagram alleen de belangrijkste componenten weergegeven waar de applicatie mee te maken heeft. </w:t>
      </w:r>
      <w:r>
        <w:br w:type="page"/>
      </w:r>
    </w:p>
    <w:p w14:paraId="075849B7" w14:textId="77777777" w:rsidR="00C87C39" w:rsidRDefault="00C87C39" w:rsidP="00484D1D">
      <w:pPr>
        <w:rPr>
          <w:color w:val="FF0000"/>
        </w:rPr>
      </w:pPr>
    </w:p>
    <w:p w14:paraId="611097FE" w14:textId="77777777" w:rsidR="00C87C39" w:rsidRDefault="00C87C39" w:rsidP="00C87C39">
      <w:pPr>
        <w:pStyle w:val="Kop2"/>
        <w:ind w:left="0" w:firstLine="0"/>
      </w:pPr>
      <w:bookmarkStart w:id="1307" w:name="_Toc514335188"/>
      <w:bookmarkStart w:id="1308" w:name="_Toc517033773"/>
      <w:r>
        <w:t>Omschrijving tabellen</w:t>
      </w:r>
      <w:bookmarkEnd w:id="1307"/>
      <w:bookmarkEnd w:id="1308"/>
    </w:p>
    <w:p w14:paraId="54A3D30C" w14:textId="77777777" w:rsidR="00C87C39" w:rsidRDefault="00C87C39" w:rsidP="00484D1D">
      <w:pPr>
        <w:pStyle w:val="Style1"/>
      </w:pPr>
    </w:p>
    <w:p w14:paraId="2BE46327" w14:textId="77777777" w:rsidR="00C87C39" w:rsidRDefault="00C87C39" w:rsidP="00484D1D">
      <w:pPr>
        <w:pStyle w:val="Style1"/>
      </w:pPr>
      <w:r>
        <w:t>Procescell</w:t>
      </w:r>
    </w:p>
    <w:p w14:paraId="73BCA94E" w14:textId="77777777" w:rsidR="00C87C39" w:rsidRDefault="00C87C39" w:rsidP="00484D1D">
      <w:r>
        <w:t>Een onderdeel van de fabriek. Elk onderdeel is verantwoordelijk voor een deel van de verwerking van het product. De ene neemt bijvoorbeeld een grondstof in en de andere zorgt ervoor dat het vermalen wordt. Een procescel bestaat natuurlijk weer uit kleinere onderdelen hieronder beschreven.</w:t>
      </w:r>
    </w:p>
    <w:p w14:paraId="27B802E2" w14:textId="77777777" w:rsidR="00C87C39" w:rsidRDefault="00C87C39" w:rsidP="00484D1D"/>
    <w:p w14:paraId="59536128" w14:textId="77777777" w:rsidR="00C87C39" w:rsidRDefault="00C87C39" w:rsidP="00484D1D">
      <w:r>
        <w:t>Maar eerst enkele procescell soorten staan hieronder vermeld.</w:t>
      </w:r>
    </w:p>
    <w:p w14:paraId="6EC31930" w14:textId="77777777" w:rsidR="00C87C39" w:rsidRDefault="00C87C39" w:rsidP="00484D1D">
      <w:r>
        <w:t>Dat zijn bijvoorbeeld:</w:t>
      </w:r>
    </w:p>
    <w:p w14:paraId="4DAA4896" w14:textId="77777777" w:rsidR="00C87C39" w:rsidRDefault="00C87C39" w:rsidP="00484D1D"/>
    <w:p w14:paraId="18AF8FF7" w14:textId="77777777" w:rsidR="00C87C39" w:rsidRDefault="00C87C39" w:rsidP="00C87C39">
      <w:pPr>
        <w:pStyle w:val="Lijstalinea"/>
        <w:numPr>
          <w:ilvl w:val="0"/>
          <w:numId w:val="180"/>
        </w:numPr>
      </w:pPr>
      <w:r w:rsidRPr="002C5EF0">
        <w:rPr>
          <w:u w:val="single"/>
        </w:rPr>
        <w:t>Innamelijn</w:t>
      </w:r>
      <w:r>
        <w:t>:</w:t>
      </w:r>
    </w:p>
    <w:p w14:paraId="2232B8AB" w14:textId="77777777" w:rsidR="00C87C39" w:rsidRDefault="00C87C39" w:rsidP="00484D1D">
      <w:pPr>
        <w:pStyle w:val="Lijstalinea"/>
      </w:pPr>
      <w:r>
        <w:t>Neemt nieuwe grondstof materialen in voor gebruik binnen de fabriek.</w:t>
      </w:r>
    </w:p>
    <w:p w14:paraId="0EE34BF8" w14:textId="77777777" w:rsidR="00C87C39" w:rsidRDefault="00C87C39" w:rsidP="00484D1D">
      <w:pPr>
        <w:pStyle w:val="Lijstalinea"/>
      </w:pPr>
    </w:p>
    <w:p w14:paraId="40E62663" w14:textId="77777777" w:rsidR="00C87C39" w:rsidRDefault="00C87C39" w:rsidP="00C87C39">
      <w:pPr>
        <w:pStyle w:val="Lijstalinea"/>
        <w:numPr>
          <w:ilvl w:val="0"/>
          <w:numId w:val="180"/>
        </w:numPr>
      </w:pPr>
      <w:r w:rsidRPr="002C5EF0">
        <w:rPr>
          <w:u w:val="single"/>
        </w:rPr>
        <w:t>Menglijn</w:t>
      </w:r>
      <w:r>
        <w:t>:</w:t>
      </w:r>
    </w:p>
    <w:p w14:paraId="585B6DC5" w14:textId="77777777" w:rsidR="00C87C39" w:rsidRDefault="00C87C39" w:rsidP="00484D1D">
      <w:pPr>
        <w:pStyle w:val="Lijstalinea"/>
      </w:pPr>
      <w:r>
        <w:t>Zorgt ervoor dat verschillende grondstoffen op de juiste manier samenkomen.</w:t>
      </w:r>
    </w:p>
    <w:p w14:paraId="468EF52F" w14:textId="77777777" w:rsidR="00C87C39" w:rsidRDefault="00C87C39" w:rsidP="00484D1D">
      <w:pPr>
        <w:pStyle w:val="Lijstalinea"/>
      </w:pPr>
    </w:p>
    <w:p w14:paraId="7560E503" w14:textId="77777777" w:rsidR="00C87C39" w:rsidRDefault="00C87C39" w:rsidP="00C87C39">
      <w:pPr>
        <w:pStyle w:val="Lijstalinea"/>
        <w:numPr>
          <w:ilvl w:val="0"/>
          <w:numId w:val="180"/>
        </w:numPr>
      </w:pPr>
      <w:r w:rsidRPr="002C5EF0">
        <w:rPr>
          <w:u w:val="single"/>
        </w:rPr>
        <w:t>Correctielijn</w:t>
      </w:r>
      <w:r>
        <w:t>:</w:t>
      </w:r>
    </w:p>
    <w:p w14:paraId="213E953C" w14:textId="77777777" w:rsidR="00C87C39" w:rsidRDefault="00C87C39" w:rsidP="00484D1D">
      <w:pPr>
        <w:pStyle w:val="Lijstalinea"/>
      </w:pPr>
      <w:r>
        <w:t>Stel dat er van een stof te veel/weinig inzit in de huidige recept dan kan dat hier gecorrigeerd worden.</w:t>
      </w:r>
    </w:p>
    <w:p w14:paraId="78EFDD0F" w14:textId="77777777" w:rsidR="00C87C39" w:rsidRDefault="00C87C39" w:rsidP="00484D1D">
      <w:pPr>
        <w:pStyle w:val="Lijstalinea"/>
      </w:pPr>
    </w:p>
    <w:p w14:paraId="2500867B" w14:textId="77777777" w:rsidR="00C87C39" w:rsidRDefault="00C87C39" w:rsidP="00C87C39">
      <w:pPr>
        <w:pStyle w:val="Lijstalinea"/>
        <w:numPr>
          <w:ilvl w:val="0"/>
          <w:numId w:val="180"/>
        </w:numPr>
      </w:pPr>
      <w:r w:rsidRPr="002C5EF0">
        <w:rPr>
          <w:u w:val="single"/>
        </w:rPr>
        <w:t>Uitnamelijn</w:t>
      </w:r>
      <w:r>
        <w:t>:</w:t>
      </w:r>
    </w:p>
    <w:p w14:paraId="2033E43E" w14:textId="77777777" w:rsidR="00C87C39" w:rsidRDefault="00C87C39" w:rsidP="00484D1D">
      <w:pPr>
        <w:pStyle w:val="Lijstalinea"/>
      </w:pPr>
      <w:r>
        <w:t xml:space="preserve">Producten worden hier vervoert om opgeslagen te worden in een silo waarnaar ze kunnen worden </w:t>
      </w:r>
    </w:p>
    <w:p w14:paraId="01C7E3E9" w14:textId="77777777" w:rsidR="00C87C39" w:rsidRDefault="00C87C39" w:rsidP="00484D1D">
      <w:pPr>
        <w:pStyle w:val="Lijstalinea"/>
      </w:pPr>
      <w:r>
        <w:t>opgehaald.</w:t>
      </w:r>
    </w:p>
    <w:p w14:paraId="6C7F1CC3" w14:textId="77777777" w:rsidR="00C87C39" w:rsidRDefault="00C87C39" w:rsidP="00484D1D">
      <w:pPr>
        <w:pStyle w:val="Lijstalinea"/>
      </w:pPr>
    </w:p>
    <w:p w14:paraId="637F4ABE" w14:textId="77777777" w:rsidR="00C87C39" w:rsidRDefault="00C87C39" w:rsidP="00C87C39">
      <w:pPr>
        <w:pStyle w:val="Lijstalinea"/>
        <w:numPr>
          <w:ilvl w:val="0"/>
          <w:numId w:val="180"/>
        </w:numPr>
      </w:pPr>
      <w:r w:rsidRPr="002C5EF0">
        <w:rPr>
          <w:u w:val="single"/>
        </w:rPr>
        <w:t>Perslijn</w:t>
      </w:r>
      <w:r>
        <w:t>:</w:t>
      </w:r>
    </w:p>
    <w:p w14:paraId="25634D24" w14:textId="77777777" w:rsidR="00C87C39" w:rsidRDefault="00C87C39" w:rsidP="00484D1D">
      <w:pPr>
        <w:pStyle w:val="Lijstalinea"/>
      </w:pPr>
      <w:r>
        <w:t>Grondstoffen worden hier samengeperst.</w:t>
      </w:r>
    </w:p>
    <w:p w14:paraId="6D932A0E" w14:textId="77777777" w:rsidR="00C87C39" w:rsidRDefault="00C87C39" w:rsidP="00484D1D">
      <w:pPr>
        <w:pStyle w:val="Lijstalinea"/>
      </w:pPr>
    </w:p>
    <w:p w14:paraId="41C13BF8" w14:textId="77777777" w:rsidR="00C87C39" w:rsidRDefault="00C87C39" w:rsidP="00C87C39">
      <w:pPr>
        <w:pStyle w:val="Lijstalinea"/>
        <w:numPr>
          <w:ilvl w:val="0"/>
          <w:numId w:val="180"/>
        </w:numPr>
      </w:pPr>
      <w:r w:rsidRPr="002C5EF0">
        <w:rPr>
          <w:u w:val="single"/>
        </w:rPr>
        <w:t>Transportlijn</w:t>
      </w:r>
      <w:r>
        <w:t>:</w:t>
      </w:r>
    </w:p>
    <w:p w14:paraId="2D266DB0" w14:textId="77777777" w:rsidR="00C87C39" w:rsidRDefault="00C87C39" w:rsidP="00484D1D">
      <w:pPr>
        <w:pStyle w:val="Lijstalinea"/>
      </w:pPr>
      <w:r>
        <w:t>Aparte processCell die er voor zorgt dat de materialen van de ene processCell na de andere gaat.</w:t>
      </w:r>
    </w:p>
    <w:p w14:paraId="364AD58D" w14:textId="77777777" w:rsidR="00C87C39" w:rsidRDefault="00C87C39" w:rsidP="00484D1D"/>
    <w:p w14:paraId="6FEF492D" w14:textId="77777777" w:rsidR="00C87C39" w:rsidRDefault="00C87C39" w:rsidP="00484D1D">
      <w:pPr>
        <w:pStyle w:val="Style1"/>
      </w:pPr>
      <w:r>
        <w:t>Route</w:t>
      </w:r>
    </w:p>
    <w:p w14:paraId="49D74413" w14:textId="77777777" w:rsidR="00C87C39" w:rsidRDefault="00C87C39" w:rsidP="00484D1D">
      <w:r>
        <w:t xml:space="preserve">Een procescel bestaat uit een of meerdere routes. Het doel van een route is alleen om te bepalen welke subroutes in welke volgorde worden uitgevoerd. </w:t>
      </w:r>
    </w:p>
    <w:p w14:paraId="625B6923" w14:textId="77777777" w:rsidR="00C87C39" w:rsidRDefault="00C87C39" w:rsidP="00484D1D"/>
    <w:p w14:paraId="67DD548E" w14:textId="77777777" w:rsidR="00C87C39" w:rsidRDefault="00C87C39" w:rsidP="00484D1D">
      <w:pPr>
        <w:pStyle w:val="Style1"/>
      </w:pPr>
      <w:r>
        <w:t>Subroute</w:t>
      </w:r>
    </w:p>
    <w:p w14:paraId="3101BA8E" w14:textId="77777777" w:rsidR="00C87C39" w:rsidRDefault="00C87C39" w:rsidP="00484D1D">
      <w:r>
        <w:t>Een procescel heeft nul of meerdere subroutes. Deze routes kunnen daarna toegevoegd worden aan een route van de procescel. Een subroute kan meerdere keren voorkomen in een andere route van dezelfde procescel (dus niet in dezelfde route).</w:t>
      </w:r>
    </w:p>
    <w:p w14:paraId="2A5EB3CD" w14:textId="77777777" w:rsidR="00C87C39" w:rsidRDefault="00C87C39" w:rsidP="00484D1D"/>
    <w:p w14:paraId="0E248DA0" w14:textId="77777777" w:rsidR="00C87C39" w:rsidRPr="00FA72F8" w:rsidRDefault="00C87C39" w:rsidP="00484D1D">
      <w:pPr>
        <w:pStyle w:val="Style1"/>
      </w:pPr>
      <w:r>
        <w:t>Unit</w:t>
      </w:r>
    </w:p>
    <w:p w14:paraId="2B59F7E9" w14:textId="77777777" w:rsidR="00C87C39" w:rsidRPr="000C3B95" w:rsidRDefault="00C87C39">
      <w:r>
        <w:t>Een onderdeel van een processCell. Denk hierbij aan een weger en tijdelijke opslag cabine of een lopende band. Units worden weer toegevoegd aan een subroute. Een subroute kan meerdere units bevatten.</w:t>
      </w:r>
    </w:p>
    <w:p w14:paraId="358875BE" w14:textId="77777777" w:rsidR="00C87C39" w:rsidRPr="00D96755" w:rsidRDefault="00C87C39" w:rsidP="00484D1D">
      <w:pPr>
        <w:rPr>
          <w:b/>
        </w:rPr>
      </w:pPr>
      <w:r>
        <w:br w:type="page"/>
      </w:r>
    </w:p>
    <w:p w14:paraId="4F19DA88" w14:textId="77777777" w:rsidR="00C87C39" w:rsidRDefault="00C87C39" w:rsidP="00484D1D">
      <w:pPr>
        <w:pStyle w:val="Style1"/>
      </w:pPr>
      <w:r>
        <w:lastRenderedPageBreak/>
        <w:t>Procedure</w:t>
      </w:r>
    </w:p>
    <w:p w14:paraId="2DE16B73" w14:textId="77777777" w:rsidR="00C87C39" w:rsidRDefault="00C87C39" w:rsidP="00484D1D">
      <w:r>
        <w:t>Is een taak die binnen de fabriek door het systeem uitgevoerd moet worden.</w:t>
      </w:r>
    </w:p>
    <w:p w14:paraId="3BE3DEAA" w14:textId="77777777" w:rsidR="00C87C39" w:rsidRDefault="00C87C39" w:rsidP="00484D1D">
      <w:pPr>
        <w:pStyle w:val="Style1"/>
      </w:pPr>
    </w:p>
    <w:p w14:paraId="2FE1E8F7" w14:textId="77777777" w:rsidR="00C87C39" w:rsidRDefault="00C87C39" w:rsidP="00484D1D">
      <w:pPr>
        <w:pStyle w:val="Style1"/>
      </w:pPr>
      <w:r>
        <w:t>OARecipe</w:t>
      </w:r>
    </w:p>
    <w:p w14:paraId="08B310F8" w14:textId="77777777" w:rsidR="00C87C39" w:rsidRDefault="00C87C39" w:rsidP="00484D1D">
      <w:r>
        <w:t>Geeft aan hoe een taak uitgevoerd moet worden. Hier staat in hoeveel van elke grondstof gebruikt moet worden voor een bepaalt eindproduct en op welke manier de procedure uitgevoerd moet worden.</w:t>
      </w:r>
    </w:p>
    <w:p w14:paraId="589EA746" w14:textId="77777777" w:rsidR="00C87C39" w:rsidRDefault="00C87C39" w:rsidP="00484D1D">
      <w:pPr>
        <w:pStyle w:val="Style1"/>
      </w:pPr>
    </w:p>
    <w:p w14:paraId="59841693" w14:textId="77777777" w:rsidR="00C87C39" w:rsidRDefault="00C87C39" w:rsidP="00484D1D">
      <w:pPr>
        <w:pStyle w:val="Style1"/>
      </w:pPr>
      <w:r>
        <w:t>Bin</w:t>
      </w:r>
    </w:p>
    <w:p w14:paraId="3B62DFB1" w14:textId="77777777" w:rsidR="00C87C39" w:rsidRDefault="00C87C39" w:rsidP="00484D1D">
      <w:r>
        <w:t>Een opslag plaats waar tijdelijk een product in bewaart wordt. Dit wordt ook wel een silo genoemd.</w:t>
      </w:r>
    </w:p>
    <w:p w14:paraId="5B2C5E6B" w14:textId="77777777" w:rsidR="00C87C39" w:rsidRDefault="00C87C39" w:rsidP="00484D1D">
      <w:pPr>
        <w:pStyle w:val="Style1"/>
      </w:pPr>
    </w:p>
    <w:p w14:paraId="502F15E6" w14:textId="77777777" w:rsidR="00C87C39" w:rsidRDefault="00C87C39" w:rsidP="00484D1D">
      <w:pPr>
        <w:pStyle w:val="Style1"/>
      </w:pPr>
      <w:r>
        <w:t>OAprocessCell/Batch</w:t>
      </w:r>
    </w:p>
    <w:p w14:paraId="3967E907" w14:textId="77777777" w:rsidR="00C87C39" w:rsidRDefault="00C87C39" w:rsidP="00484D1D">
      <w:r>
        <w:t>Stel je hebt een bepaald recept met daarbij drie keer de benodigde hoeveelheid om 1 eindproduct ervan te kunnen maken. Dan kun je dus drie keer het gewenste eindproduct maken. Een batch is een geautomatiseerd process die er voor zorgt dat een eindproduct doormiddel van een recept tot stand kan komen. In dit voorbeeld zullen er dus drie batches uitgevoerd worden.</w:t>
      </w:r>
    </w:p>
    <w:p w14:paraId="62638E87" w14:textId="77777777" w:rsidR="00C87C39" w:rsidRDefault="00C87C39" w:rsidP="00484D1D"/>
    <w:p w14:paraId="205FBAD8" w14:textId="77777777" w:rsidR="00C87C39" w:rsidRDefault="00C87C39" w:rsidP="00484D1D">
      <w:r>
        <w:t>Een route heeft minimaal een batch maar er kunnen er meerdere ingesteld worden.</w:t>
      </w:r>
    </w:p>
    <w:p w14:paraId="138FB63B" w14:textId="77777777" w:rsidR="00C87C39" w:rsidRDefault="00C87C39" w:rsidP="00484D1D">
      <w:pPr>
        <w:pStyle w:val="Style1"/>
      </w:pPr>
    </w:p>
    <w:p w14:paraId="0B4EAD09" w14:textId="77777777" w:rsidR="00C87C39" w:rsidRDefault="00C87C39" w:rsidP="00484D1D">
      <w:pPr>
        <w:pStyle w:val="Style1"/>
      </w:pPr>
      <w:r>
        <w:t>ProportioningInstrument</w:t>
      </w:r>
    </w:p>
    <w:p w14:paraId="6450DD34" w14:textId="77777777" w:rsidR="00C87C39" w:rsidRDefault="00C87C39" w:rsidP="00484D1D">
      <w:r>
        <w:t>Een instrument binnen een Unit die ervoor zorgt dat de juiste afwegingen van een product worden gedaan. Dit wordt dus alleen gebruikt bij bepaalde Units bijvoorbeeld Weegschalen.</w:t>
      </w:r>
    </w:p>
    <w:p w14:paraId="0D42F0CE" w14:textId="77777777" w:rsidR="00C87C39" w:rsidRDefault="00C87C39" w:rsidP="00484D1D"/>
    <w:p w14:paraId="5C1CCB4D" w14:textId="77777777" w:rsidR="00C87C39" w:rsidRDefault="00C87C39" w:rsidP="00484D1D">
      <w:pPr>
        <w:pStyle w:val="Style1"/>
      </w:pPr>
      <w:r>
        <w:t>ProportioningLocation</w:t>
      </w:r>
    </w:p>
    <w:p w14:paraId="57B03937" w14:textId="77777777" w:rsidR="00C87C39" w:rsidRDefault="00C87C39" w:rsidP="00484D1D">
      <w:r>
        <w:t>Een locatie van een of meerdere proportioning instrumenten.</w:t>
      </w:r>
    </w:p>
    <w:p w14:paraId="1E8FD091" w14:textId="77777777" w:rsidR="00C87C39" w:rsidRDefault="00C87C39" w:rsidP="00484D1D"/>
    <w:p w14:paraId="0E411F7F" w14:textId="77777777" w:rsidR="00C87C39" w:rsidRDefault="00C87C39" w:rsidP="00484D1D">
      <w:pPr>
        <w:pStyle w:val="Style1"/>
      </w:pPr>
      <w:r>
        <w:t>Procescellparameter</w:t>
      </w:r>
    </w:p>
    <w:p w14:paraId="73621649" w14:textId="77777777" w:rsidR="00C87C39" w:rsidRDefault="00C87C39" w:rsidP="00484D1D">
      <w:pPr>
        <w:rPr>
          <w:b/>
        </w:rPr>
      </w:pPr>
      <w:r>
        <w:t>Een procescel kan verschillende parameters bevatten een paar hiervan zullen benodigd zijn voordat er een aangemaakt. Deze parameters geven aan of er bepaalde zaken gecontroleerd moeten worden in de procescel of wanneer de procescel geen materiaal meer mag bevatten</w:t>
      </w:r>
    </w:p>
    <w:p w14:paraId="14FDF5D8" w14:textId="77777777" w:rsidR="00C87C39" w:rsidRDefault="00C87C39" w:rsidP="00484D1D"/>
    <w:p w14:paraId="6DCD14BE" w14:textId="77777777" w:rsidR="00C87C39" w:rsidRDefault="00C87C39" w:rsidP="00484D1D">
      <w:pPr>
        <w:pStyle w:val="Style1"/>
      </w:pPr>
      <w:r>
        <w:t>Routeparameter</w:t>
      </w:r>
    </w:p>
    <w:p w14:paraId="6FA19C7B" w14:textId="77777777" w:rsidR="00C87C39" w:rsidRDefault="00C87C39" w:rsidP="00484D1D">
      <w:pPr>
        <w:rPr>
          <w:b/>
        </w:rPr>
      </w:pPr>
      <w:r>
        <w:t>Een route kan verschillende parameters bevatten een paar hiervan zullen benodigd zijn voordat er een aangemaakt. Een route erft de meeste benodigde parameters over van de procescel waar die bij hoort.</w:t>
      </w:r>
    </w:p>
    <w:p w14:paraId="25FD0469" w14:textId="77777777" w:rsidR="00C87C39" w:rsidRDefault="00C87C39" w:rsidP="00484D1D">
      <w:pPr>
        <w:pStyle w:val="Style1"/>
      </w:pPr>
    </w:p>
    <w:p w14:paraId="769EEF02" w14:textId="77777777" w:rsidR="00C87C39" w:rsidRDefault="00C87C39" w:rsidP="00484D1D">
      <w:pPr>
        <w:pStyle w:val="Style1"/>
      </w:pPr>
      <w:r>
        <w:t>Binparameter</w:t>
      </w:r>
    </w:p>
    <w:p w14:paraId="4A4408C7" w14:textId="77777777" w:rsidR="00C87C39" w:rsidRDefault="00C87C39" w:rsidP="00484D1D">
      <w:pPr>
        <w:rPr>
          <w:b/>
        </w:rPr>
      </w:pPr>
      <w:r>
        <w:t>Een bin kan verschillende parameters bevatten een paar hiervan zullen benodigd zijn voordat er een aangemaakt. Deze parameter vermeld bijvoorbeeld hoeveel grondstoffen die mag of kan bevatten.</w:t>
      </w:r>
    </w:p>
    <w:p w14:paraId="2F11873F" w14:textId="77777777" w:rsidR="00C87C39" w:rsidRDefault="00C87C39" w:rsidP="00484D1D"/>
    <w:p w14:paraId="4E7E4444" w14:textId="77777777" w:rsidR="00C87C39" w:rsidRPr="003074B8" w:rsidRDefault="00C87C39" w:rsidP="00484D1D"/>
    <w:p w14:paraId="5D0DD060" w14:textId="77777777" w:rsidR="00C87C39" w:rsidRPr="00756988" w:rsidRDefault="00C87C39" w:rsidP="00484D1D">
      <w:pPr>
        <w:rPr>
          <w:color w:val="FF0000"/>
        </w:rPr>
      </w:pPr>
    </w:p>
    <w:p w14:paraId="75FFCD63" w14:textId="77777777" w:rsidR="00C87C39" w:rsidRPr="00F56C42" w:rsidRDefault="00C87C39" w:rsidP="00484D1D">
      <w:r>
        <w:br w:type="page"/>
      </w:r>
    </w:p>
    <w:p w14:paraId="717738FC" w14:textId="77777777" w:rsidR="00C87C39" w:rsidRDefault="00C87C39" w:rsidP="00C87C39">
      <w:pPr>
        <w:pStyle w:val="Kop2"/>
        <w:ind w:left="0" w:firstLine="0"/>
      </w:pPr>
      <w:bookmarkStart w:id="1309" w:name="_Toc514335189"/>
      <w:bookmarkStart w:id="1310" w:name="_Toc517033774"/>
      <w:r w:rsidRPr="001F60CC">
        <w:lastRenderedPageBreak/>
        <w:t>UI-design</w:t>
      </w:r>
      <w:bookmarkEnd w:id="1309"/>
      <w:bookmarkEnd w:id="1310"/>
    </w:p>
    <w:p w14:paraId="05D21CA7" w14:textId="77777777" w:rsidR="00C87C39" w:rsidRDefault="00C87C39" w:rsidP="00484D1D">
      <w:r>
        <w:t>Het UI design zal er grotendeels hetzelfde eruit komen te zien qua opbouw en algemeen design. Er zal vooral gekeken worden in welke aspecten er verbeterd kunnen worden en welke aspecten weggehaald zullen moeten worden.</w:t>
      </w:r>
    </w:p>
    <w:p w14:paraId="68A1E4F1" w14:textId="77777777" w:rsidR="00C87C39" w:rsidRDefault="00C87C39" w:rsidP="00484D1D"/>
    <w:p w14:paraId="25D8ED2F" w14:textId="77777777" w:rsidR="00C87C39" w:rsidRPr="005B2DBC" w:rsidRDefault="00C87C39" w:rsidP="00C87C39">
      <w:pPr>
        <w:pStyle w:val="Kop3"/>
        <w:ind w:left="0" w:firstLine="0"/>
      </w:pPr>
      <w:bookmarkStart w:id="1311" w:name="_Toc517033775"/>
      <w:r>
        <w:t>Hoofdscherm</w:t>
      </w:r>
      <w:bookmarkEnd w:id="1311"/>
    </w:p>
    <w:p w14:paraId="0E0FF2AD" w14:textId="77777777" w:rsidR="00C87C39" w:rsidRDefault="00C87C39"/>
    <w:p w14:paraId="14DD9F15" w14:textId="77777777" w:rsidR="00C87C39" w:rsidRPr="00143F30" w:rsidRDefault="00C87C39">
      <w:r>
        <w:rPr>
          <w:noProof/>
        </w:rPr>
        <w:drawing>
          <wp:inline distT="0" distB="0" distL="0" distR="0" wp14:anchorId="1B231188" wp14:editId="2B645597">
            <wp:extent cx="3086565" cy="5588000"/>
            <wp:effectExtent l="0" t="0" r="0" b="0"/>
            <wp:docPr id="4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8707" cy="5591879"/>
                    </a:xfrm>
                    <a:prstGeom prst="rect">
                      <a:avLst/>
                    </a:prstGeom>
                  </pic:spPr>
                </pic:pic>
              </a:graphicData>
            </a:graphic>
          </wp:inline>
        </w:drawing>
      </w:r>
    </w:p>
    <w:p w14:paraId="152CA001" w14:textId="77777777" w:rsidR="00C87C39" w:rsidRDefault="00C87C39">
      <w:pPr>
        <w:rPr>
          <w:lang w:val="en-US"/>
        </w:rPr>
      </w:pPr>
      <w:r>
        <w:rPr>
          <w:lang w:val="en-US"/>
        </w:rPr>
        <w:br w:type="page"/>
      </w:r>
    </w:p>
    <w:p w14:paraId="6C0302C1" w14:textId="77777777" w:rsidR="00C87C39" w:rsidRDefault="00C87C39">
      <w:r w:rsidRPr="00047FC9">
        <w:lastRenderedPageBreak/>
        <w:t>De UI design voor d</w:t>
      </w:r>
      <w:r>
        <w:t>e boom structuur is niet veel veranderd. In de code zit het MVVM patroon. Dit betekent dat als er in een gekoppeld element in de code veranderd dat dit dan te zien is in de user interface.</w:t>
      </w:r>
    </w:p>
    <w:p w14:paraId="4A8D8F63" w14:textId="77777777" w:rsidR="00C87C39" w:rsidRDefault="00C87C39"/>
    <w:p w14:paraId="33C2AABF" w14:textId="77777777" w:rsidR="00C87C39" w:rsidRDefault="00C87C39">
      <w:r>
        <w:t>In dit geval zit de lijst:</w:t>
      </w:r>
    </w:p>
    <w:p w14:paraId="4E1D3CCC" w14:textId="77777777" w:rsidR="00C87C39" w:rsidRDefault="00C87C39">
      <w:r>
        <w:rPr>
          <w:noProof/>
        </w:rPr>
        <w:drawing>
          <wp:inline distT="0" distB="0" distL="0" distR="0" wp14:anchorId="43344AC3" wp14:editId="4824EA90">
            <wp:extent cx="3686175" cy="942975"/>
            <wp:effectExtent l="0" t="0" r="9525" b="9525"/>
            <wp:docPr id="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175" cy="942975"/>
                    </a:xfrm>
                    <a:prstGeom prst="rect">
                      <a:avLst/>
                    </a:prstGeom>
                  </pic:spPr>
                </pic:pic>
              </a:graphicData>
            </a:graphic>
          </wp:inline>
        </w:drawing>
      </w:r>
    </w:p>
    <w:p w14:paraId="52B24F07" w14:textId="77777777" w:rsidR="00C87C39" w:rsidRDefault="00C87C39">
      <w:r>
        <w:t>Gekoppeld aan de treeview als de stam van de boom.</w:t>
      </w:r>
    </w:p>
    <w:p w14:paraId="1D8E8F1F" w14:textId="77777777" w:rsidR="00C87C39" w:rsidRDefault="00C87C39"/>
    <w:p w14:paraId="011547FF" w14:textId="77777777" w:rsidR="00C87C39" w:rsidRDefault="00C87C39">
      <w:r>
        <w:t>En in elke procescell zit weer een route lijst en in elke route zit weer een subroutelijst. Dit verhaal kan oneindig doorgaan als je zou willen.</w:t>
      </w:r>
    </w:p>
    <w:p w14:paraId="2877A9CD" w14:textId="77777777" w:rsidR="00C87C39" w:rsidRDefault="00C87C39">
      <w:r>
        <w:br w:type="page"/>
      </w:r>
    </w:p>
    <w:p w14:paraId="11B9DEBD" w14:textId="77777777" w:rsidR="00C87C39" w:rsidRDefault="00C87C39" w:rsidP="00C87C39">
      <w:pPr>
        <w:pStyle w:val="Kop3"/>
        <w:ind w:left="0" w:firstLine="0"/>
        <w:sectPr w:rsidR="00C87C39" w:rsidSect="00484D1D">
          <w:headerReference w:type="default" r:id="rId30"/>
          <w:footerReference w:type="default" r:id="rId31"/>
          <w:headerReference w:type="first" r:id="rId32"/>
          <w:footerReference w:type="first" r:id="rId33"/>
          <w:pgSz w:w="11907" w:h="16840" w:code="9"/>
          <w:pgMar w:top="576" w:right="864" w:bottom="576" w:left="864" w:header="562" w:footer="288" w:gutter="0"/>
          <w:cols w:space="708"/>
          <w:titlePg/>
          <w:docGrid w:linePitch="360"/>
        </w:sectPr>
      </w:pPr>
    </w:p>
    <w:p w14:paraId="22A2BFA8" w14:textId="77777777" w:rsidR="00C87C39" w:rsidRDefault="00C87C39" w:rsidP="00C87C39">
      <w:pPr>
        <w:pStyle w:val="Kop3"/>
        <w:ind w:left="0" w:firstLine="0"/>
      </w:pPr>
      <w:bookmarkStart w:id="1313" w:name="_Toc517033776"/>
      <w:r>
        <w:lastRenderedPageBreak/>
        <w:t>Set subroute scherm</w:t>
      </w:r>
      <w:bookmarkEnd w:id="1313"/>
    </w:p>
    <w:p w14:paraId="589F5AB2" w14:textId="77777777" w:rsidR="00C87C39" w:rsidRDefault="00C87C39" w:rsidP="00484D1D"/>
    <w:p w14:paraId="74674BDF" w14:textId="77777777" w:rsidR="00C87C39" w:rsidRDefault="00C87C39" w:rsidP="00484D1D">
      <w:r>
        <w:rPr>
          <w:noProof/>
        </w:rPr>
        <mc:AlternateContent>
          <mc:Choice Requires="wps">
            <w:drawing>
              <wp:anchor distT="0" distB="0" distL="114300" distR="114300" simplePos="0" relativeHeight="251686400" behindDoc="0" locked="0" layoutInCell="1" allowOverlap="1" wp14:anchorId="4B477A57" wp14:editId="102D4841">
                <wp:simplePos x="0" y="0"/>
                <wp:positionH relativeFrom="column">
                  <wp:posOffset>8027035</wp:posOffset>
                </wp:positionH>
                <wp:positionV relativeFrom="paragraph">
                  <wp:posOffset>771525</wp:posOffset>
                </wp:positionV>
                <wp:extent cx="5293360" cy="4673600"/>
                <wp:effectExtent l="19050" t="19050" r="21590" b="12700"/>
                <wp:wrapNone/>
                <wp:docPr id="304" name="Rectangle 304"/>
                <wp:cNvGraphicFramePr/>
                <a:graphic xmlns:a="http://schemas.openxmlformats.org/drawingml/2006/main">
                  <a:graphicData uri="http://schemas.microsoft.com/office/word/2010/wordprocessingShape">
                    <wps:wsp>
                      <wps:cNvSpPr/>
                      <wps:spPr>
                        <a:xfrm>
                          <a:off x="0" y="0"/>
                          <a:ext cx="5293360" cy="4673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EF2C1D" id="Rectangle 304" o:spid="_x0000_s1026" style="position:absolute;margin-left:632.05pt;margin-top:60.75pt;width:416.8pt;height:368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" filled="f" strokecolor="red" strokeweight="3pt"/>
            </w:pict>
          </mc:Fallback>
        </mc:AlternateContent>
      </w:r>
      <w:r>
        <w:rPr>
          <w:noProof/>
        </w:rPr>
        <mc:AlternateContent>
          <mc:Choice Requires="wps">
            <w:drawing>
              <wp:anchor distT="45720" distB="45720" distL="114300" distR="114300" simplePos="0" relativeHeight="251694592" behindDoc="0" locked="0" layoutInCell="1" allowOverlap="1" wp14:anchorId="3439A7A0" wp14:editId="22E07FF1">
                <wp:simplePos x="0" y="0"/>
                <wp:positionH relativeFrom="column">
                  <wp:posOffset>3963035</wp:posOffset>
                </wp:positionH>
                <wp:positionV relativeFrom="paragraph">
                  <wp:posOffset>1960245</wp:posOffset>
                </wp:positionV>
                <wp:extent cx="274320" cy="274320"/>
                <wp:effectExtent l="0" t="0" r="11430" b="1143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14:paraId="35EFA909" w14:textId="77777777" w:rsidR="003858EA" w:rsidRPr="006E3DFA" w:rsidRDefault="003858EA" w:rsidP="00484D1D">
                            <w:pPr>
                              <w:rPr>
                                <w:color w:val="FF0000"/>
                                <w:lang w:val="en-US"/>
                              </w:rPr>
                            </w:pPr>
                            <w:r>
                              <w:rPr>
                                <w:color w:val="FF0000"/>
                                <w:lang w:val="en-U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39A7A0" id="_x0000_s1035" type="#_x0000_t202" style="position:absolute;margin-left:312.05pt;margin-top:154.35pt;width:21.6pt;height:21.6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">
                <v:textbox>
                  <w:txbxContent>
                    <w:p w14:paraId="35EFA909" w14:textId="77777777" w:rsidR="003858EA" w:rsidRPr="006E3DFA" w:rsidRDefault="003858EA" w:rsidP="00484D1D">
                      <w:pPr>
                        <w:rPr>
                          <w:color w:val="FF0000"/>
                          <w:lang w:val="en-US"/>
                        </w:rPr>
                      </w:pPr>
                      <w:r>
                        <w:rPr>
                          <w:color w:val="FF0000"/>
                          <w:lang w:val="en-US"/>
                        </w:rPr>
                        <w:t>5</w:t>
                      </w:r>
                    </w:p>
                  </w:txbxContent>
                </v:textbox>
              </v:shape>
            </w:pict>
          </mc:Fallback>
        </mc:AlternateContent>
      </w:r>
      <w:r>
        <w:rPr>
          <w:noProof/>
        </w:rPr>
        <mc:AlternateContent>
          <mc:Choice Requires="wps">
            <w:drawing>
              <wp:anchor distT="45720" distB="45720" distL="114300" distR="114300" simplePos="0" relativeHeight="251693568" behindDoc="0" locked="0" layoutInCell="1" allowOverlap="1" wp14:anchorId="1998F9B9" wp14:editId="1CB0F863">
                <wp:simplePos x="0" y="0"/>
                <wp:positionH relativeFrom="column">
                  <wp:posOffset>4450715</wp:posOffset>
                </wp:positionH>
                <wp:positionV relativeFrom="paragraph">
                  <wp:posOffset>893445</wp:posOffset>
                </wp:positionV>
                <wp:extent cx="274320" cy="274320"/>
                <wp:effectExtent l="0" t="0" r="11430" b="1143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14:paraId="67F07C0B" w14:textId="77777777" w:rsidR="003858EA" w:rsidRPr="006E3DFA" w:rsidRDefault="003858EA" w:rsidP="00484D1D">
                            <w:pPr>
                              <w:rPr>
                                <w:color w:val="FF0000"/>
                                <w:lang w:val="en-US"/>
                              </w:rPr>
                            </w:pPr>
                            <w:r>
                              <w:rPr>
                                <w:color w:val="FF0000"/>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8F9B9" id="_x0000_s1036" type="#_x0000_t202" style="position:absolute;margin-left:350.45pt;margin-top:70.35pt;width:21.6pt;height:21.6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">
                <v:textbox>
                  <w:txbxContent>
                    <w:p w14:paraId="67F07C0B" w14:textId="77777777" w:rsidR="003858EA" w:rsidRPr="006E3DFA" w:rsidRDefault="003858EA" w:rsidP="00484D1D">
                      <w:pPr>
                        <w:rPr>
                          <w:color w:val="FF0000"/>
                          <w:lang w:val="en-US"/>
                        </w:rPr>
                      </w:pPr>
                      <w:r>
                        <w:rPr>
                          <w:color w:val="FF0000"/>
                          <w:lang w:val="en-US"/>
                        </w:rPr>
                        <w:t>4</w:t>
                      </w:r>
                    </w:p>
                  </w:txbxContent>
                </v:textbox>
              </v:shape>
            </w:pict>
          </mc:Fallback>
        </mc:AlternateContent>
      </w:r>
      <w:r>
        <w:rPr>
          <w:noProof/>
        </w:rPr>
        <mc:AlternateContent>
          <mc:Choice Requires="wps">
            <w:drawing>
              <wp:anchor distT="45720" distB="45720" distL="114300" distR="114300" simplePos="0" relativeHeight="251692544" behindDoc="0" locked="0" layoutInCell="1" allowOverlap="1" wp14:anchorId="4C35C10F" wp14:editId="453C4726">
                <wp:simplePos x="0" y="0"/>
                <wp:positionH relativeFrom="column">
                  <wp:posOffset>8768715</wp:posOffset>
                </wp:positionH>
                <wp:positionV relativeFrom="paragraph">
                  <wp:posOffset>1370965</wp:posOffset>
                </wp:positionV>
                <wp:extent cx="274320" cy="274320"/>
                <wp:effectExtent l="0" t="0" r="11430" b="1143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14:paraId="45E411A8" w14:textId="77777777" w:rsidR="003858EA" w:rsidRPr="006E3DFA" w:rsidRDefault="003858EA" w:rsidP="00484D1D">
                            <w:pPr>
                              <w:rPr>
                                <w:color w:val="FF0000"/>
                                <w:lang w:val="en-US"/>
                              </w:rPr>
                            </w:pPr>
                            <w:r>
                              <w:rPr>
                                <w:color w:val="FF0000"/>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5C10F" id="_x0000_s1037" type="#_x0000_t202" style="position:absolute;margin-left:690.45pt;margin-top:107.95pt;width:21.6pt;height:21.6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">
                <v:textbox>
                  <w:txbxContent>
                    <w:p w14:paraId="45E411A8" w14:textId="77777777" w:rsidR="003858EA" w:rsidRPr="006E3DFA" w:rsidRDefault="003858EA" w:rsidP="00484D1D">
                      <w:pPr>
                        <w:rPr>
                          <w:color w:val="FF0000"/>
                          <w:lang w:val="en-US"/>
                        </w:rPr>
                      </w:pPr>
                      <w:r>
                        <w:rPr>
                          <w:color w:val="FF0000"/>
                          <w:lang w:val="en-US"/>
                        </w:rPr>
                        <w:t>3</w:t>
                      </w:r>
                    </w:p>
                  </w:txbxContent>
                </v:textbox>
              </v:shape>
            </w:pict>
          </mc:Fallback>
        </mc:AlternateContent>
      </w:r>
      <w:r>
        <w:rPr>
          <w:noProof/>
        </w:rPr>
        <mc:AlternateContent>
          <mc:Choice Requires="wps">
            <w:drawing>
              <wp:anchor distT="45720" distB="45720" distL="114300" distR="114300" simplePos="0" relativeHeight="251691520" behindDoc="0" locked="0" layoutInCell="1" allowOverlap="1" wp14:anchorId="34824975" wp14:editId="0548E061">
                <wp:simplePos x="0" y="0"/>
                <wp:positionH relativeFrom="column">
                  <wp:posOffset>12741275</wp:posOffset>
                </wp:positionH>
                <wp:positionV relativeFrom="paragraph">
                  <wp:posOffset>619125</wp:posOffset>
                </wp:positionV>
                <wp:extent cx="274320" cy="274320"/>
                <wp:effectExtent l="0" t="0" r="11430" b="1143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14:paraId="0F52433A" w14:textId="77777777" w:rsidR="003858EA" w:rsidRPr="006E3DFA" w:rsidRDefault="003858EA" w:rsidP="00484D1D">
                            <w:pPr>
                              <w:rPr>
                                <w:color w:val="FF0000"/>
                                <w:lang w:val="en-US"/>
                              </w:rPr>
                            </w:pPr>
                            <w:r>
                              <w:rPr>
                                <w:color w:val="FF0000"/>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24975" id="_x0000_s1038" type="#_x0000_t202" style="position:absolute;margin-left:1003.25pt;margin-top:48.75pt;width:21.6pt;height:21.6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">
                <v:textbox>
                  <w:txbxContent>
                    <w:p w14:paraId="0F52433A" w14:textId="77777777" w:rsidR="003858EA" w:rsidRPr="006E3DFA" w:rsidRDefault="003858EA" w:rsidP="00484D1D">
                      <w:pPr>
                        <w:rPr>
                          <w:color w:val="FF0000"/>
                          <w:lang w:val="en-US"/>
                        </w:rPr>
                      </w:pPr>
                      <w:r>
                        <w:rPr>
                          <w:color w:val="FF0000"/>
                          <w:lang w:val="en-US"/>
                        </w:rPr>
                        <w:t>2</w:t>
                      </w:r>
                    </w:p>
                  </w:txbxContent>
                </v:textbox>
              </v:shape>
            </w:pict>
          </mc:Fallback>
        </mc:AlternateContent>
      </w:r>
      <w:r>
        <w:rPr>
          <w:noProof/>
        </w:rPr>
        <mc:AlternateContent>
          <mc:Choice Requires="wps">
            <w:drawing>
              <wp:anchor distT="45720" distB="45720" distL="114300" distR="114300" simplePos="0" relativeHeight="251690496" behindDoc="0" locked="0" layoutInCell="1" allowOverlap="1" wp14:anchorId="57D498AB" wp14:editId="11F1B124">
                <wp:simplePos x="0" y="0"/>
                <wp:positionH relativeFrom="column">
                  <wp:posOffset>498475</wp:posOffset>
                </wp:positionH>
                <wp:positionV relativeFrom="paragraph">
                  <wp:posOffset>619125</wp:posOffset>
                </wp:positionV>
                <wp:extent cx="274320" cy="274320"/>
                <wp:effectExtent l="0" t="0" r="11430" b="114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solidFill>
                          <a:srgbClr val="FFFFFF"/>
                        </a:solidFill>
                        <a:ln w="9525">
                          <a:solidFill>
                            <a:srgbClr val="000000"/>
                          </a:solidFill>
                          <a:miter lim="800000"/>
                          <a:headEnd/>
                          <a:tailEnd/>
                        </a:ln>
                      </wps:spPr>
                      <wps:txbx>
                        <w:txbxContent>
                          <w:p w14:paraId="5EF219D9" w14:textId="77777777" w:rsidR="003858EA" w:rsidRPr="006E3DFA" w:rsidRDefault="003858EA">
                            <w:pPr>
                              <w:rPr>
                                <w:color w:val="FF0000"/>
                                <w:lang w:val="en-US"/>
                              </w:rPr>
                            </w:pPr>
                            <w:r w:rsidRPr="006E3DFA">
                              <w:rPr>
                                <w:color w:val="FF0000"/>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498AB" id="_x0000_s1039" type="#_x0000_t202" style="position:absolute;margin-left:39.25pt;margin-top:48.75pt;width:21.6pt;height:21.6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">
                <v:textbox>
                  <w:txbxContent>
                    <w:p w14:paraId="5EF219D9" w14:textId="77777777" w:rsidR="003858EA" w:rsidRPr="006E3DFA" w:rsidRDefault="003858EA">
                      <w:pPr>
                        <w:rPr>
                          <w:color w:val="FF0000"/>
                          <w:lang w:val="en-US"/>
                        </w:rPr>
                      </w:pPr>
                      <w:r w:rsidRPr="006E3DFA">
                        <w:rPr>
                          <w:color w:val="FF0000"/>
                          <w:lang w:val="en-US"/>
                        </w:rPr>
                        <w:t>1</w:t>
                      </w:r>
                    </w:p>
                  </w:txbxContent>
                </v:textbox>
              </v:shape>
            </w:pict>
          </mc:Fallback>
        </mc:AlternateContent>
      </w:r>
      <w:r>
        <w:rPr>
          <w:noProof/>
        </w:rPr>
        <mc:AlternateContent>
          <mc:Choice Requires="wps">
            <w:drawing>
              <wp:anchor distT="0" distB="0" distL="114300" distR="114300" simplePos="0" relativeHeight="251689472" behindDoc="0" locked="0" layoutInCell="1" allowOverlap="1" wp14:anchorId="00255D77" wp14:editId="347F583A">
                <wp:simplePos x="0" y="0"/>
                <wp:positionH relativeFrom="column">
                  <wp:posOffset>2327275</wp:posOffset>
                </wp:positionH>
                <wp:positionV relativeFrom="paragraph">
                  <wp:posOffset>1767205</wp:posOffset>
                </wp:positionV>
                <wp:extent cx="2296160" cy="721360"/>
                <wp:effectExtent l="19050" t="19050" r="27940" b="21590"/>
                <wp:wrapNone/>
                <wp:docPr id="308" name="Rectangle 308"/>
                <wp:cNvGraphicFramePr/>
                <a:graphic xmlns:a="http://schemas.openxmlformats.org/drawingml/2006/main">
                  <a:graphicData uri="http://schemas.microsoft.com/office/word/2010/wordprocessingShape">
                    <wps:wsp>
                      <wps:cNvSpPr/>
                      <wps:spPr>
                        <a:xfrm>
                          <a:off x="0" y="0"/>
                          <a:ext cx="2296160" cy="7213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07816" id="Rectangle 308" o:spid="_x0000_s1026" style="position:absolute;margin-left:183.25pt;margin-top:139.15pt;width:180.8pt;height:56.8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" filled="f" strokecolor="red" strokeweight="3pt"/>
            </w:pict>
          </mc:Fallback>
        </mc:AlternateContent>
      </w:r>
      <w:r>
        <w:rPr>
          <w:noProof/>
        </w:rPr>
        <mc:AlternateContent>
          <mc:Choice Requires="wps">
            <w:drawing>
              <wp:anchor distT="0" distB="0" distL="114300" distR="114300" simplePos="0" relativeHeight="251688448" behindDoc="0" locked="0" layoutInCell="1" allowOverlap="1" wp14:anchorId="1468732E" wp14:editId="06175FDD">
                <wp:simplePos x="0" y="0"/>
                <wp:positionH relativeFrom="column">
                  <wp:posOffset>4562475</wp:posOffset>
                </wp:positionH>
                <wp:positionV relativeFrom="paragraph">
                  <wp:posOffset>974725</wp:posOffset>
                </wp:positionV>
                <wp:extent cx="558800" cy="589280"/>
                <wp:effectExtent l="19050" t="19050" r="12700" b="20320"/>
                <wp:wrapNone/>
                <wp:docPr id="306" name="Rectangle 306"/>
                <wp:cNvGraphicFramePr/>
                <a:graphic xmlns:a="http://schemas.openxmlformats.org/drawingml/2006/main">
                  <a:graphicData uri="http://schemas.microsoft.com/office/word/2010/wordprocessingShape">
                    <wps:wsp>
                      <wps:cNvSpPr/>
                      <wps:spPr>
                        <a:xfrm>
                          <a:off x="0" y="0"/>
                          <a:ext cx="558800" cy="5892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AF9CF" id="Rectangle 306" o:spid="_x0000_s1026" style="position:absolute;margin-left:359.25pt;margin-top:76.75pt;width:44pt;height:46.4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" filled="f" strokecolor="red" strokeweight="3pt"/>
            </w:pict>
          </mc:Fallback>
        </mc:AlternateContent>
      </w:r>
      <w:r>
        <w:rPr>
          <w:noProof/>
        </w:rPr>
        <mc:AlternateContent>
          <mc:Choice Requires="wps">
            <w:drawing>
              <wp:anchor distT="0" distB="0" distL="114300" distR="114300" simplePos="0" relativeHeight="251687424" behindDoc="0" locked="0" layoutInCell="1" allowOverlap="1" wp14:anchorId="49C564F2" wp14:editId="34BE7294">
                <wp:simplePos x="0" y="0"/>
                <wp:positionH relativeFrom="column">
                  <wp:posOffset>8260715</wp:posOffset>
                </wp:positionH>
                <wp:positionV relativeFrom="paragraph">
                  <wp:posOffset>893445</wp:posOffset>
                </wp:positionV>
                <wp:extent cx="670560" cy="670560"/>
                <wp:effectExtent l="19050" t="19050" r="15240" b="15240"/>
                <wp:wrapNone/>
                <wp:docPr id="305" name="Rectangle 305"/>
                <wp:cNvGraphicFramePr/>
                <a:graphic xmlns:a="http://schemas.openxmlformats.org/drawingml/2006/main">
                  <a:graphicData uri="http://schemas.microsoft.com/office/word/2010/wordprocessingShape">
                    <wps:wsp>
                      <wps:cNvSpPr/>
                      <wps:spPr>
                        <a:xfrm>
                          <a:off x="0" y="0"/>
                          <a:ext cx="670560" cy="6705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3138E" id="Rectangle 305" o:spid="_x0000_s1026" style="position:absolute;margin-left:650.45pt;margin-top:70.35pt;width:52.8pt;height:52.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" filled="f" strokecolor="red" strokeweight="3pt"/>
            </w:pict>
          </mc:Fallback>
        </mc:AlternateContent>
      </w:r>
      <w:r>
        <w:rPr>
          <w:noProof/>
        </w:rPr>
        <mc:AlternateContent>
          <mc:Choice Requires="wps">
            <w:drawing>
              <wp:anchor distT="0" distB="0" distL="114300" distR="114300" simplePos="0" relativeHeight="251685376" behindDoc="0" locked="0" layoutInCell="1" allowOverlap="1" wp14:anchorId="093E695E" wp14:editId="3A5CE735">
                <wp:simplePos x="0" y="0"/>
                <wp:positionH relativeFrom="column">
                  <wp:posOffset>61595</wp:posOffset>
                </wp:positionH>
                <wp:positionV relativeFrom="paragraph">
                  <wp:posOffset>761365</wp:posOffset>
                </wp:positionV>
                <wp:extent cx="5293360" cy="4673600"/>
                <wp:effectExtent l="19050" t="19050" r="21590" b="12700"/>
                <wp:wrapNone/>
                <wp:docPr id="303" name="Rectangle 303"/>
                <wp:cNvGraphicFramePr/>
                <a:graphic xmlns:a="http://schemas.openxmlformats.org/drawingml/2006/main">
                  <a:graphicData uri="http://schemas.microsoft.com/office/word/2010/wordprocessingShape">
                    <wps:wsp>
                      <wps:cNvSpPr/>
                      <wps:spPr>
                        <a:xfrm>
                          <a:off x="0" y="0"/>
                          <a:ext cx="5293360" cy="4673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109C44" id="Rectangle 303" o:spid="_x0000_s1026" style="position:absolute;margin-left:4.85pt;margin-top:59.95pt;width:416.8pt;height:368pt;z-index:25168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" filled="f" strokecolor="red" strokeweight="3pt"/>
            </w:pict>
          </mc:Fallback>
        </mc:AlternateContent>
      </w:r>
      <w:r>
        <w:rPr>
          <w:noProof/>
        </w:rPr>
        <w:drawing>
          <wp:inline distT="0" distB="0" distL="0" distR="0" wp14:anchorId="191EAE9A" wp14:editId="491D1553">
            <wp:extent cx="13392150" cy="54864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392150" cy="5486400"/>
                    </a:xfrm>
                    <a:prstGeom prst="rect">
                      <a:avLst/>
                    </a:prstGeom>
                  </pic:spPr>
                </pic:pic>
              </a:graphicData>
            </a:graphic>
          </wp:inline>
        </w:drawing>
      </w:r>
    </w:p>
    <w:p w14:paraId="39D68D11" w14:textId="77777777" w:rsidR="00C87C39" w:rsidRDefault="00C87C39" w:rsidP="00484D1D"/>
    <w:p w14:paraId="76EEA41B" w14:textId="77777777" w:rsidR="00C87C39" w:rsidRDefault="00C87C39" w:rsidP="00484D1D">
      <w:r>
        <w:t>Als je bij Routes klikt op “Set subroutes” dan komt het volgende scherm naar voren.</w:t>
      </w:r>
    </w:p>
    <w:p w14:paraId="3C1AA555" w14:textId="77777777" w:rsidR="00C87C39" w:rsidRDefault="00C87C39" w:rsidP="00484D1D"/>
    <w:p w14:paraId="65457BBA" w14:textId="77777777" w:rsidR="00C87C39" w:rsidRDefault="00C87C39" w:rsidP="00C87C39">
      <w:pPr>
        <w:pStyle w:val="Lijstalinea"/>
        <w:numPr>
          <w:ilvl w:val="0"/>
          <w:numId w:val="183"/>
        </w:numPr>
      </w:pPr>
      <w:r>
        <w:t>Dit is het vak waarin alle subroutes staan die de huidige route bevat.</w:t>
      </w:r>
    </w:p>
    <w:p w14:paraId="35A88435" w14:textId="77777777" w:rsidR="00C87C39" w:rsidRDefault="00C87C39" w:rsidP="00C87C39">
      <w:pPr>
        <w:pStyle w:val="Lijstalinea"/>
        <w:numPr>
          <w:ilvl w:val="0"/>
          <w:numId w:val="183"/>
        </w:numPr>
      </w:pPr>
      <w:r>
        <w:t>Dit is waar alle subroutes staan die de route nog niet bevat.</w:t>
      </w:r>
    </w:p>
    <w:p w14:paraId="1CE4C5D7" w14:textId="77777777" w:rsidR="00C87C39" w:rsidRDefault="00C87C39" w:rsidP="00C87C39">
      <w:pPr>
        <w:pStyle w:val="Lijstalinea"/>
        <w:numPr>
          <w:ilvl w:val="0"/>
          <w:numId w:val="183"/>
        </w:numPr>
      </w:pPr>
      <w:r>
        <w:t>De “Add” knop zorgt ervoor dat een subroute in de route wordt geplaatst</w:t>
      </w:r>
    </w:p>
    <w:p w14:paraId="0F8681C1" w14:textId="77777777" w:rsidR="00C87C39" w:rsidRDefault="00C87C39" w:rsidP="00C87C39">
      <w:pPr>
        <w:pStyle w:val="Lijstalinea"/>
        <w:numPr>
          <w:ilvl w:val="0"/>
          <w:numId w:val="183"/>
        </w:numPr>
      </w:pPr>
      <w:r>
        <w:t>De “X”  knop zorgt ervor dat de subroute uit de route wordt verwijderd (Hij blijft aanwezig in de procescell en andere routes)</w:t>
      </w:r>
    </w:p>
    <w:p w14:paraId="362C88E1" w14:textId="77777777" w:rsidR="00C87C39" w:rsidRDefault="00C87C39" w:rsidP="00C87C39">
      <w:pPr>
        <w:pStyle w:val="Lijstalinea"/>
        <w:numPr>
          <w:ilvl w:val="0"/>
          <w:numId w:val="183"/>
        </w:numPr>
      </w:pPr>
      <w:r>
        <w:t>Hier kun je de sequence nummer van de subroute in de route aan passen door op omhoog of omlaag te klikken.</w:t>
      </w:r>
    </w:p>
    <w:p w14:paraId="658BE951" w14:textId="77777777" w:rsidR="00C87C39" w:rsidRDefault="00C87C39" w:rsidP="00484D1D"/>
    <w:p w14:paraId="4382B080" w14:textId="77777777" w:rsidR="00C87C39" w:rsidRDefault="00C87C39" w:rsidP="00484D1D"/>
    <w:p w14:paraId="07BA03CF" w14:textId="77777777" w:rsidR="00C87C39" w:rsidRDefault="00C87C39" w:rsidP="00484D1D"/>
    <w:p w14:paraId="0630BF7F" w14:textId="77777777" w:rsidR="00C87C39" w:rsidRDefault="00C87C39" w:rsidP="00484D1D"/>
    <w:p w14:paraId="172F0D75" w14:textId="77777777" w:rsidR="00C87C39" w:rsidRDefault="00C87C39" w:rsidP="00484D1D"/>
    <w:p w14:paraId="0323FC54" w14:textId="77777777" w:rsidR="00C87C39" w:rsidRDefault="00C87C39" w:rsidP="00484D1D"/>
    <w:p w14:paraId="1693C62F" w14:textId="77777777" w:rsidR="00C87C39" w:rsidRDefault="00C87C39" w:rsidP="00484D1D"/>
    <w:p w14:paraId="3E26BE3C" w14:textId="77777777" w:rsidR="00C87C39" w:rsidRDefault="00C87C39" w:rsidP="00484D1D"/>
    <w:p w14:paraId="6F5CE760" w14:textId="77777777" w:rsidR="00C87C39" w:rsidRPr="00804086" w:rsidRDefault="00C87C39" w:rsidP="00484D1D">
      <w:pPr>
        <w:sectPr w:rsidR="00C87C39" w:rsidRPr="00804086" w:rsidSect="00484D1D">
          <w:pgSz w:w="23808" w:h="16840" w:orient="landscape" w:code="8"/>
          <w:pgMar w:top="862" w:right="578" w:bottom="1151" w:left="1247" w:header="561" w:footer="414" w:gutter="0"/>
          <w:cols w:space="708"/>
          <w:docGrid w:linePitch="360"/>
        </w:sectPr>
      </w:pPr>
      <w:r w:rsidRPr="00804086">
        <w:t>IN dit proof of concept is er</w:t>
      </w:r>
      <w:r>
        <w:t xml:space="preserve"> geen gebruikt gemaakt van een drag &amp; drop scherm. Dit is gedaan omdat dit absoluut zeer onhandig is in combinatie met WPF MVVM. Daarom zijn er voor alternatieven gezocht. Deze user interface design is fuctioneel bruikbaar, maar voor gebruiksvriendelijkheid zit er nog veel verbetering.</w:t>
      </w:r>
    </w:p>
    <w:p w14:paraId="5A253713" w14:textId="77777777" w:rsidR="00C87C39" w:rsidRDefault="00C87C39" w:rsidP="00C87C39">
      <w:pPr>
        <w:pStyle w:val="Kop1"/>
        <w:ind w:left="0" w:firstLine="0"/>
      </w:pPr>
      <w:bookmarkStart w:id="1314" w:name="_Toc514335190"/>
      <w:bookmarkStart w:id="1315" w:name="_Toc517033777"/>
      <w:r w:rsidRPr="0042460C">
        <w:lastRenderedPageBreak/>
        <w:t>Implementation view</w:t>
      </w:r>
      <w:bookmarkEnd w:id="1314"/>
      <w:bookmarkEnd w:id="1315"/>
    </w:p>
    <w:p w14:paraId="60BEAEA4" w14:textId="77777777" w:rsidR="00C87C39" w:rsidRDefault="00C87C39" w:rsidP="00484D1D"/>
    <w:p w14:paraId="0E3EA226" w14:textId="77777777" w:rsidR="00C87C39" w:rsidRDefault="00C87C39" w:rsidP="00484D1D">
      <w:r>
        <w:t>Niet alle klassen in de huidige applicatie worden gebruikt door het systeem. Sommige klassen staan alleen in de applicatie om die later te kunnen toepassen. Controleer dus zelf welke klassen je denkt nodig te hebben voordat je aanpassingen gaat verrichten.</w:t>
      </w:r>
    </w:p>
    <w:p w14:paraId="13DF33BF" w14:textId="77777777" w:rsidR="00C87C39" w:rsidRPr="0042460C" w:rsidRDefault="00C87C39" w:rsidP="00484D1D">
      <w:r>
        <w:t>Verder zullen alle klassen niet van al hun methodes voorzien zijn. Vooral de belangrijkste zullen aangegeven worden. De meeste methodes zijn nog een soort van testgevallen namelijk.</w:t>
      </w:r>
    </w:p>
    <w:p w14:paraId="74D0D2BE" w14:textId="77777777" w:rsidR="00C87C39" w:rsidRDefault="00C87C39"/>
    <w:p w14:paraId="0A31B13F" w14:textId="77777777" w:rsidR="00C87C39" w:rsidRPr="003930E7" w:rsidRDefault="00C87C39" w:rsidP="00484D1D"/>
    <w:p w14:paraId="2F6978DB" w14:textId="77777777" w:rsidR="00C87C39" w:rsidRDefault="00C87C39" w:rsidP="00C87C39">
      <w:pPr>
        <w:pStyle w:val="Kop2"/>
        <w:ind w:left="0" w:firstLine="0"/>
        <w:sectPr w:rsidR="00C87C39" w:rsidSect="00484D1D">
          <w:pgSz w:w="11907" w:h="16840" w:code="9"/>
          <w:pgMar w:top="1985" w:right="862" w:bottom="578" w:left="1151" w:header="561" w:footer="414" w:gutter="0"/>
          <w:cols w:space="708"/>
          <w:docGrid w:linePitch="360"/>
        </w:sectPr>
      </w:pPr>
      <w:bookmarkStart w:id="1316" w:name="_Toc514335191"/>
    </w:p>
    <w:p w14:paraId="7C4E4185" w14:textId="77777777" w:rsidR="00C87C39" w:rsidRDefault="00C87C39" w:rsidP="00C87C39">
      <w:pPr>
        <w:pStyle w:val="Kop2"/>
        <w:ind w:left="0" w:firstLine="0"/>
      </w:pPr>
      <w:bookmarkStart w:id="1317" w:name="_Toc517033778"/>
      <w:r>
        <w:lastRenderedPageBreak/>
        <w:t>Implementatie model</w:t>
      </w:r>
      <w:bookmarkEnd w:id="1316"/>
      <w:bookmarkEnd w:id="1317"/>
    </w:p>
    <w:p w14:paraId="613494F5" w14:textId="77777777" w:rsidR="00C87C39" w:rsidRDefault="00C87C39" w:rsidP="00484D1D">
      <w:pPr>
        <w:rPr>
          <w:color w:val="FF0000"/>
        </w:rPr>
      </w:pPr>
    </w:p>
    <w:p w14:paraId="39436EC5" w14:textId="77777777" w:rsidR="00C87C39" w:rsidRDefault="00C87C39" w:rsidP="00C87C39">
      <w:pPr>
        <w:pStyle w:val="Kop3"/>
        <w:ind w:left="0" w:firstLine="0"/>
      </w:pPr>
      <w:bookmarkStart w:id="1318" w:name="_Toc517033779"/>
      <w:r>
        <w:t>Business laag diagram (basis)</w:t>
      </w:r>
      <w:bookmarkEnd w:id="1318"/>
    </w:p>
    <w:p w14:paraId="6AFD4764" w14:textId="77777777" w:rsidR="00C87C39" w:rsidRDefault="00C87C39" w:rsidP="00484D1D">
      <w:r>
        <w:rPr>
          <w:noProof/>
        </w:rPr>
        <w:drawing>
          <wp:inline distT="0" distB="0" distL="0" distR="0" wp14:anchorId="7BC7E0A6" wp14:editId="3E0235CB">
            <wp:extent cx="9427210" cy="5788025"/>
            <wp:effectExtent l="0" t="0" r="254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427210" cy="5788025"/>
                    </a:xfrm>
                    <a:prstGeom prst="rect">
                      <a:avLst/>
                    </a:prstGeom>
                    <a:noFill/>
                    <a:ln>
                      <a:noFill/>
                    </a:ln>
                  </pic:spPr>
                </pic:pic>
              </a:graphicData>
            </a:graphic>
          </wp:inline>
        </w:drawing>
      </w:r>
    </w:p>
    <w:p w14:paraId="11A8C0A4" w14:textId="77777777" w:rsidR="00C87C39" w:rsidRDefault="00C87C39" w:rsidP="00484D1D">
      <w:pPr>
        <w:pStyle w:val="tinyondertekst"/>
      </w:pPr>
    </w:p>
    <w:p w14:paraId="11F30A0E" w14:textId="77777777" w:rsidR="00C87C39" w:rsidRDefault="00C87C39" w:rsidP="00484D1D">
      <w:r>
        <w:t>Dit is het algemene model van de applicatie. Dit model is opgebouwd aan de hand van entity framework. Het model is zo opgesteld dat de data gemakkelijk in een keer in de applicatie geladen hoef te worden zodat de applicatie tijdens runtime weinig meer zelf hoeft op te halen.</w:t>
      </w:r>
    </w:p>
    <w:p w14:paraId="33D57096" w14:textId="77777777" w:rsidR="00C87C39" w:rsidRDefault="00C87C39" w:rsidP="00484D1D"/>
    <w:p w14:paraId="1E4CF87F" w14:textId="77777777" w:rsidR="00C87C39" w:rsidRDefault="00C87C39" w:rsidP="00484D1D">
      <w:r>
        <w:t>Alle klassen met “(drie letter)_ + tabel naam” zijn klassen die bijna altijd direct uit de database zijn overgenomen voor entity framework. Er kunnen in de klassen zelf kleine aanpassingen zijn gedaan dus let hier wel op.</w:t>
      </w:r>
    </w:p>
    <w:p w14:paraId="09E5D6FD" w14:textId="77777777" w:rsidR="00C87C39" w:rsidRDefault="00C87C39">
      <w:pPr>
        <w:rPr>
          <w:sz w:val="18"/>
        </w:rPr>
      </w:pPr>
      <w:r>
        <w:rPr>
          <w:sz w:val="18"/>
        </w:rPr>
        <w:br w:type="page"/>
      </w:r>
    </w:p>
    <w:p w14:paraId="517559E3" w14:textId="77777777" w:rsidR="00C87C39" w:rsidRDefault="00C87C39">
      <w:pPr>
        <w:rPr>
          <w:sz w:val="18"/>
        </w:rPr>
      </w:pPr>
    </w:p>
    <w:p w14:paraId="1E06393A" w14:textId="77777777" w:rsidR="00C87C39" w:rsidRDefault="00C87C39">
      <w:pPr>
        <w:rPr>
          <w:sz w:val="18"/>
        </w:rPr>
      </w:pPr>
    </w:p>
    <w:p w14:paraId="6FCE1ECA" w14:textId="77777777" w:rsidR="00C87C39" w:rsidRDefault="00C87C39" w:rsidP="00C87C39">
      <w:pPr>
        <w:pStyle w:val="Kop3"/>
        <w:ind w:left="0" w:firstLine="0"/>
      </w:pPr>
      <w:bookmarkStart w:id="1319" w:name="_Toc517033780"/>
      <w:r>
        <w:t>Business laag diagram (met interfaces)</w:t>
      </w:r>
      <w:bookmarkEnd w:id="1319"/>
    </w:p>
    <w:p w14:paraId="5180187A" w14:textId="77777777" w:rsidR="00C87C39" w:rsidRDefault="00C87C39">
      <w:pPr>
        <w:rPr>
          <w:sz w:val="18"/>
        </w:rPr>
      </w:pPr>
      <w:r>
        <w:rPr>
          <w:noProof/>
        </w:rPr>
        <w:drawing>
          <wp:inline distT="0" distB="0" distL="0" distR="0" wp14:anchorId="75D67F64" wp14:editId="40E20694">
            <wp:extent cx="11601450" cy="7658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601450" cy="7658100"/>
                    </a:xfrm>
                    <a:prstGeom prst="rect">
                      <a:avLst/>
                    </a:prstGeom>
                  </pic:spPr>
                </pic:pic>
              </a:graphicData>
            </a:graphic>
          </wp:inline>
        </w:drawing>
      </w:r>
      <w:r>
        <w:rPr>
          <w:sz w:val="18"/>
        </w:rPr>
        <w:br w:type="page"/>
      </w:r>
    </w:p>
    <w:p w14:paraId="3A37EC25" w14:textId="77777777" w:rsidR="00C87C39" w:rsidRPr="002F65F3" w:rsidRDefault="00C87C39" w:rsidP="00484D1D">
      <w:pPr>
        <w:rPr>
          <w:sz w:val="18"/>
        </w:rPr>
        <w:sectPr w:rsidR="00C87C39" w:rsidRPr="002F65F3" w:rsidSect="00484D1D">
          <w:type w:val="continuous"/>
          <w:pgSz w:w="23808" w:h="16840" w:orient="landscape" w:code="8"/>
          <w:pgMar w:top="862" w:right="578" w:bottom="1151" w:left="1247" w:header="561" w:footer="414" w:gutter="0"/>
          <w:cols w:space="708"/>
          <w:docGrid w:linePitch="360"/>
        </w:sectPr>
      </w:pPr>
    </w:p>
    <w:p w14:paraId="0E6B0988" w14:textId="77777777" w:rsidR="00C87C39" w:rsidRDefault="00C87C39" w:rsidP="00C87C39">
      <w:pPr>
        <w:pStyle w:val="Kop2"/>
        <w:ind w:left="0" w:firstLine="0"/>
      </w:pPr>
      <w:bookmarkStart w:id="1320" w:name="_Toc517033781"/>
      <w:r w:rsidRPr="009F4084">
        <w:lastRenderedPageBreak/>
        <w:t>Enums</w:t>
      </w:r>
      <w:bookmarkEnd w:id="1320"/>
    </w:p>
    <w:p w14:paraId="3B5961D3" w14:textId="77777777" w:rsidR="00C87C39" w:rsidRPr="009F4084" w:rsidRDefault="00C87C39" w:rsidP="00484D1D"/>
    <w:p w14:paraId="6F0AB710" w14:textId="77777777" w:rsidR="00C87C39" w:rsidRPr="009F4084" w:rsidRDefault="00C87C39" w:rsidP="00484D1D">
      <w:r>
        <w:t>In de onderste afbeelding zijn alle gebruikte enums van de applicatie te zien</w:t>
      </w:r>
    </w:p>
    <w:p w14:paraId="091DD1BC" w14:textId="77777777" w:rsidR="00C87C39" w:rsidRDefault="00C87C39" w:rsidP="00484D1D">
      <w:r>
        <w:rPr>
          <w:noProof/>
        </w:rPr>
        <w:drawing>
          <wp:inline distT="0" distB="0" distL="0" distR="0" wp14:anchorId="3A23414B" wp14:editId="758CB8CD">
            <wp:extent cx="3333423" cy="2550160"/>
            <wp:effectExtent l="0" t="0" r="635" b="254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35272" cy="2551575"/>
                    </a:xfrm>
                    <a:prstGeom prst="rect">
                      <a:avLst/>
                    </a:prstGeom>
                  </pic:spPr>
                </pic:pic>
              </a:graphicData>
            </a:graphic>
          </wp:inline>
        </w:drawing>
      </w:r>
    </w:p>
    <w:p w14:paraId="5803C295" w14:textId="77777777" w:rsidR="00C87C39" w:rsidRDefault="00C87C39" w:rsidP="00484D1D">
      <w:r>
        <w:br w:type="page"/>
      </w:r>
    </w:p>
    <w:p w14:paraId="234CAB31" w14:textId="77777777" w:rsidR="00C87C39" w:rsidRDefault="00C87C39" w:rsidP="00C87C39">
      <w:pPr>
        <w:pStyle w:val="Kop2"/>
        <w:ind w:left="0" w:firstLine="0"/>
      </w:pPr>
      <w:bookmarkStart w:id="1321" w:name="_Toc517033782"/>
      <w:r>
        <w:lastRenderedPageBreak/>
        <w:t>Interfaces</w:t>
      </w:r>
      <w:bookmarkEnd w:id="1321"/>
    </w:p>
    <w:p w14:paraId="4F504134" w14:textId="77777777" w:rsidR="00C87C39" w:rsidRDefault="00C87C39" w:rsidP="00484D1D"/>
    <w:p w14:paraId="54E24FE4" w14:textId="77777777" w:rsidR="00C87C39" w:rsidRPr="00487D1D" w:rsidRDefault="00C87C39" w:rsidP="00484D1D">
      <w:r>
        <w:rPr>
          <w:noProof/>
        </w:rPr>
        <w:drawing>
          <wp:inline distT="0" distB="0" distL="0" distR="0" wp14:anchorId="329A9985" wp14:editId="70003F55">
            <wp:extent cx="5354320" cy="3400927"/>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8318" cy="3403466"/>
                    </a:xfrm>
                    <a:prstGeom prst="rect">
                      <a:avLst/>
                    </a:prstGeom>
                  </pic:spPr>
                </pic:pic>
              </a:graphicData>
            </a:graphic>
          </wp:inline>
        </w:drawing>
      </w:r>
    </w:p>
    <w:p w14:paraId="091FBC2B" w14:textId="77777777" w:rsidR="00C87C39" w:rsidRDefault="00C87C39"/>
    <w:p w14:paraId="21826509" w14:textId="77777777" w:rsidR="00C87C39" w:rsidRDefault="00C87C39" w:rsidP="00484D1D">
      <w:pPr>
        <w:pStyle w:val="Style1"/>
      </w:pPr>
      <w:r>
        <w:t>IDatabaseModelsActions</w:t>
      </w:r>
    </w:p>
    <w:p w14:paraId="226AD294" w14:textId="77777777" w:rsidR="00C87C39" w:rsidRDefault="00C87C39" w:rsidP="00484D1D">
      <w:r>
        <w:t>Hier staan alle database acties die een bepaald object moet kunnen om naar de database gezonden of opgehaald te worden.</w:t>
      </w:r>
    </w:p>
    <w:p w14:paraId="771D361A" w14:textId="77777777" w:rsidR="00C87C39" w:rsidRDefault="00C87C39"/>
    <w:p w14:paraId="36B18872" w14:textId="77777777" w:rsidR="00C87C39" w:rsidRDefault="00C87C39" w:rsidP="00484D1D">
      <w:pPr>
        <w:pStyle w:val="Style1"/>
      </w:pPr>
      <w:r>
        <w:t>IConfigObject</w:t>
      </w:r>
    </w:p>
    <w:p w14:paraId="53CC40C6" w14:textId="77777777" w:rsidR="00C87C39" w:rsidRDefault="00C87C39" w:rsidP="00484D1D">
      <w:r>
        <w:t>Deze interface wordt overgeërfd door bijna alle klassen in de applicatie. Het is een Interface die alle objecten in de objecten boom verzameld om ze uit te kunnen lezen</w:t>
      </w:r>
    </w:p>
    <w:p w14:paraId="5DDDD115" w14:textId="77777777" w:rsidR="00C87C39" w:rsidRDefault="00C87C39" w:rsidP="00484D1D">
      <w:pPr>
        <w:pStyle w:val="Style1"/>
      </w:pPr>
    </w:p>
    <w:p w14:paraId="21AAF4B6" w14:textId="77777777" w:rsidR="00C87C39" w:rsidRDefault="00C87C39" w:rsidP="00484D1D">
      <w:pPr>
        <w:pStyle w:val="Style1"/>
      </w:pPr>
      <w:r>
        <w:t>IObjectWithParameters</w:t>
      </w:r>
    </w:p>
    <w:p w14:paraId="367ABB0A" w14:textId="77777777" w:rsidR="00C87C39" w:rsidRDefault="00C87C39" w:rsidP="00484D1D">
      <w:r>
        <w:t>Deze interface wordt meegegeven aan objecten die parameters bevatten (bins, procescellen en routes).</w:t>
      </w:r>
    </w:p>
    <w:p w14:paraId="1D664F11" w14:textId="77777777" w:rsidR="00C87C39" w:rsidRDefault="00C87C39" w:rsidP="00484D1D">
      <w:pPr>
        <w:pStyle w:val="Style1"/>
      </w:pPr>
    </w:p>
    <w:p w14:paraId="78F4103F" w14:textId="77777777" w:rsidR="00C87C39" w:rsidRDefault="00C87C39" w:rsidP="00484D1D">
      <w:pPr>
        <w:pStyle w:val="Style1"/>
      </w:pPr>
      <w:r>
        <w:t>IParameterObject</w:t>
      </w:r>
    </w:p>
    <w:p w14:paraId="46202F42" w14:textId="77777777" w:rsidR="00C87C39" w:rsidRDefault="00C87C39" w:rsidP="00484D1D">
      <w:r>
        <w:t>Deze interface wordt meegegeven aan alle parameters met uitzondering van de parameterdefinitie.</w:t>
      </w:r>
    </w:p>
    <w:p w14:paraId="5BC1BFE1" w14:textId="77777777" w:rsidR="00C87C39" w:rsidRDefault="00C87C39" w:rsidP="00484D1D">
      <w:pPr>
        <w:pStyle w:val="Style1"/>
      </w:pPr>
    </w:p>
    <w:p w14:paraId="32EB10D4" w14:textId="77777777" w:rsidR="00C87C39" w:rsidRDefault="00C87C39" w:rsidP="00484D1D">
      <w:pPr>
        <w:pStyle w:val="Style1"/>
      </w:pPr>
    </w:p>
    <w:p w14:paraId="7EF152AE" w14:textId="77777777" w:rsidR="00C87C39" w:rsidRPr="00F02371" w:rsidRDefault="00C87C39" w:rsidP="00484D1D">
      <w:pPr>
        <w:pStyle w:val="Style1"/>
      </w:pPr>
      <w:r>
        <w:br w:type="page"/>
      </w:r>
      <w:bookmarkStart w:id="1322" w:name="_Toc514335194"/>
    </w:p>
    <w:p w14:paraId="0AFDC9DC" w14:textId="77777777" w:rsidR="00C87C39" w:rsidRDefault="00C87C39" w:rsidP="00C87C39">
      <w:pPr>
        <w:pStyle w:val="Kop2"/>
        <w:ind w:left="0" w:firstLine="0"/>
      </w:pPr>
      <w:bookmarkStart w:id="1323" w:name="_Toc517033783"/>
      <w:r>
        <w:lastRenderedPageBreak/>
        <w:t>Database</w:t>
      </w:r>
      <w:bookmarkEnd w:id="1322"/>
      <w:bookmarkEnd w:id="1323"/>
      <w:r>
        <w:t xml:space="preserve"> </w:t>
      </w:r>
    </w:p>
    <w:p w14:paraId="4535BF15" w14:textId="77777777" w:rsidR="00C87C39" w:rsidRDefault="00C87C39" w:rsidP="00484D1D"/>
    <w:p w14:paraId="39F07161" w14:textId="77777777" w:rsidR="00C87C39" w:rsidRDefault="00C87C39" w:rsidP="00C87C39">
      <w:pPr>
        <w:pStyle w:val="Kop3"/>
        <w:ind w:left="0" w:firstLine="0"/>
      </w:pPr>
      <w:bookmarkStart w:id="1324" w:name="_Toc514335195"/>
      <w:bookmarkStart w:id="1325" w:name="_Toc517033784"/>
      <w:r>
        <w:t>Database ontwerp</w:t>
      </w:r>
      <w:bookmarkEnd w:id="1324"/>
      <w:bookmarkEnd w:id="1325"/>
      <w:r>
        <w:t xml:space="preserve"> </w:t>
      </w:r>
    </w:p>
    <w:p w14:paraId="583A6D87" w14:textId="77777777" w:rsidR="00C87C39" w:rsidRDefault="00C87C39" w:rsidP="00484D1D">
      <w:r>
        <w:rPr>
          <w:noProof/>
        </w:rPr>
        <w:drawing>
          <wp:inline distT="0" distB="0" distL="0" distR="0" wp14:anchorId="548A8CAD" wp14:editId="624398CB">
            <wp:extent cx="6282690" cy="5548630"/>
            <wp:effectExtent l="0" t="0" r="3810" b="0"/>
            <wp:docPr id="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82690" cy="5548630"/>
                    </a:xfrm>
                    <a:prstGeom prst="rect">
                      <a:avLst/>
                    </a:prstGeom>
                  </pic:spPr>
                </pic:pic>
              </a:graphicData>
            </a:graphic>
          </wp:inline>
        </w:drawing>
      </w:r>
    </w:p>
    <w:p w14:paraId="5488C555" w14:textId="77777777" w:rsidR="00C87C39" w:rsidRPr="00880D5E" w:rsidRDefault="00C87C39" w:rsidP="00484D1D">
      <w:pPr>
        <w:rPr>
          <w:sz w:val="24"/>
        </w:rPr>
      </w:pPr>
      <w:r w:rsidRPr="00880D5E">
        <w:rPr>
          <w:sz w:val="20"/>
        </w:rPr>
        <w:t>Figuur 5: Database ontwerp (parameter configuratie deel)</w:t>
      </w:r>
    </w:p>
    <w:p w14:paraId="1E07404C" w14:textId="77777777" w:rsidR="00C87C39" w:rsidRDefault="00C87C39" w:rsidP="00484D1D"/>
    <w:p w14:paraId="173A6519" w14:textId="77777777" w:rsidR="00C87C39" w:rsidRDefault="00C87C39" w:rsidP="00484D1D">
      <w:r>
        <w:t>In de database is er voor de het ophalen van de juiste parameters voor route en procescellen de PAC tabel aangemaakt. In deze tabel worden de parameter definities uit de PAF tabel gekoppeld aan een procescelltype uit de PCT tabel.</w:t>
      </w:r>
    </w:p>
    <w:p w14:paraId="3645407B" w14:textId="77777777" w:rsidR="00C87C39" w:rsidRDefault="00C87C39" w:rsidP="00484D1D"/>
    <w:p w14:paraId="19C784B4" w14:textId="77777777" w:rsidR="00C87C39" w:rsidRDefault="00C87C39" w:rsidP="00484D1D">
      <w:r>
        <w:t>Daarnaast zal er gekeken worden of de parameter voor een bepaalt object in de applicatie verplicht is, optioneel is of juist helemaal niet geselecteerd kan worden als een potentiele parameter.</w:t>
      </w:r>
    </w:p>
    <w:p w14:paraId="163AB4F3" w14:textId="77777777" w:rsidR="00C87C39" w:rsidRDefault="00C87C39" w:rsidP="00484D1D"/>
    <w:p w14:paraId="653C93A9" w14:textId="77777777" w:rsidR="00C87C39" w:rsidRDefault="00C87C39" w:rsidP="00484D1D">
      <w:r>
        <w:t>Andere type parameters kunnen nog niet verplicht worden gesteld. Er mag vanuit worden gegaan dat alleen de procescell en route objecten parameters toegekent kunnen krijgen.</w:t>
      </w:r>
    </w:p>
    <w:p w14:paraId="5FF99BE0" w14:textId="77777777" w:rsidR="00C87C39" w:rsidRPr="00726AD7" w:rsidRDefault="00C87C39" w:rsidP="00484D1D"/>
    <w:p w14:paraId="05DDC648" w14:textId="77777777" w:rsidR="00C87C39" w:rsidRPr="006E2BE3" w:rsidRDefault="00C87C39" w:rsidP="00484D1D">
      <w:r>
        <w:br w:type="page"/>
      </w:r>
    </w:p>
    <w:p w14:paraId="280C6CD5" w14:textId="77777777" w:rsidR="00C87C39" w:rsidRDefault="00C87C39" w:rsidP="00C87C39">
      <w:pPr>
        <w:pStyle w:val="Kop3"/>
        <w:ind w:left="0" w:firstLine="0"/>
      </w:pPr>
      <w:bookmarkStart w:id="1326" w:name="_Toc514335196"/>
      <w:bookmarkStart w:id="1327" w:name="_Toc517033785"/>
      <w:r w:rsidRPr="001F60CC">
        <w:lastRenderedPageBreak/>
        <w:t xml:space="preserve">Database </w:t>
      </w:r>
      <w:r>
        <w:t>benamingen</w:t>
      </w:r>
      <w:bookmarkEnd w:id="1326"/>
      <w:bookmarkEnd w:id="1327"/>
    </w:p>
    <w:p w14:paraId="7FB7F573" w14:textId="77777777" w:rsidR="00C87C39" w:rsidRDefault="00C87C39" w:rsidP="00484D1D">
      <w:pPr>
        <w:rPr>
          <w:i/>
        </w:rPr>
      </w:pPr>
      <w:r w:rsidRPr="00726AD7">
        <w:rPr>
          <w:i/>
        </w:rPr>
        <w:t>Tabel definities met een * achter hun naam zijn koppeltabellen.</w:t>
      </w:r>
    </w:p>
    <w:p w14:paraId="4F504752" w14:textId="77777777" w:rsidR="00C87C39" w:rsidRPr="007974A4" w:rsidRDefault="00C87C39" w:rsidP="00484D1D">
      <w:pPr>
        <w:rPr>
          <w:i/>
          <w:sz w:val="28"/>
        </w:rPr>
      </w:pPr>
    </w:p>
    <w:p w14:paraId="55CCE915" w14:textId="77777777" w:rsidR="00C87C39" w:rsidRPr="00DD198C" w:rsidRDefault="00C87C39" w:rsidP="00484D1D">
      <w:pPr>
        <w:pStyle w:val="Style1"/>
      </w:pPr>
      <w:r w:rsidRPr="00DD198C">
        <w:t>Paf_ParDefs</w:t>
      </w:r>
    </w:p>
    <w:p w14:paraId="3116B1BB" w14:textId="77777777" w:rsidR="00C87C39" w:rsidRPr="007974A4" w:rsidRDefault="00C87C39" w:rsidP="00484D1D">
      <w:pPr>
        <w:rPr>
          <w:rFonts w:cs="Segoe UI"/>
          <w:szCs w:val="18"/>
        </w:rPr>
      </w:pPr>
      <w:r w:rsidRPr="007974A4">
        <w:rPr>
          <w:rFonts w:cs="Segoe UI"/>
          <w:szCs w:val="18"/>
        </w:rPr>
        <w:t>tabel met de verzameling van alle parameter definities</w:t>
      </w:r>
    </w:p>
    <w:p w14:paraId="4EAD2A60" w14:textId="77777777" w:rsidR="00C87C39" w:rsidRPr="007974A4" w:rsidRDefault="00C87C39" w:rsidP="00484D1D">
      <w:pPr>
        <w:rPr>
          <w:i/>
          <w:sz w:val="28"/>
        </w:rPr>
      </w:pPr>
    </w:p>
    <w:p w14:paraId="643F7DBD" w14:textId="77777777" w:rsidR="00C87C39" w:rsidRPr="00DD198C" w:rsidRDefault="00C87C39" w:rsidP="00484D1D">
      <w:pPr>
        <w:pStyle w:val="Style1"/>
        <w:rPr>
          <w:rFonts w:cs="Segoe UI"/>
          <w:szCs w:val="18"/>
        </w:rPr>
      </w:pPr>
      <w:r w:rsidRPr="00DD198C">
        <w:rPr>
          <w:rFonts w:cs="Segoe UI"/>
          <w:szCs w:val="18"/>
        </w:rPr>
        <w:t>pct_</w:t>
      </w:r>
      <w:r w:rsidRPr="007974A4">
        <w:t>ProcCellType</w:t>
      </w:r>
    </w:p>
    <w:p w14:paraId="72C7A5D5" w14:textId="77777777" w:rsidR="00C87C39" w:rsidRPr="007974A4" w:rsidRDefault="00C87C39" w:rsidP="00484D1D">
      <w:pPr>
        <w:pStyle w:val="Style1"/>
        <w:rPr>
          <w:sz w:val="28"/>
        </w:rPr>
      </w:pPr>
      <w:r w:rsidRPr="007974A4">
        <w:rPr>
          <w:rFonts w:cs="Segoe UI"/>
          <w:b w:val="0"/>
          <w:szCs w:val="18"/>
        </w:rPr>
        <w:t>Verzameling van alle procescell types van het systeem</w:t>
      </w:r>
    </w:p>
    <w:p w14:paraId="7031C4FA" w14:textId="77777777" w:rsidR="00C87C39" w:rsidRPr="007974A4" w:rsidRDefault="00C87C39" w:rsidP="00484D1D">
      <w:pPr>
        <w:rPr>
          <w:i/>
          <w:sz w:val="28"/>
        </w:rPr>
      </w:pPr>
    </w:p>
    <w:p w14:paraId="405E9A8A" w14:textId="77777777" w:rsidR="00C87C39" w:rsidRPr="00DD198C" w:rsidRDefault="00C87C39" w:rsidP="00484D1D">
      <w:pPr>
        <w:autoSpaceDE w:val="0"/>
        <w:autoSpaceDN w:val="0"/>
        <w:adjustRightInd w:val="0"/>
        <w:spacing w:after="1"/>
        <w:rPr>
          <w:rFonts w:cs="Segoe UI"/>
          <w:szCs w:val="18"/>
        </w:rPr>
      </w:pPr>
      <w:r w:rsidRPr="007974A4">
        <w:rPr>
          <w:rStyle w:val="Style1Char"/>
        </w:rPr>
        <w:t>pac_ParDefsProcCellTypes</w:t>
      </w:r>
      <w:r>
        <w:rPr>
          <w:rFonts w:cs="Segoe UI"/>
          <w:szCs w:val="18"/>
        </w:rPr>
        <w:t xml:space="preserve"> *</w:t>
      </w:r>
    </w:p>
    <w:p w14:paraId="085B7362" w14:textId="77777777" w:rsidR="00C87C39" w:rsidRPr="007974A4" w:rsidRDefault="00C87C39" w:rsidP="00484D1D">
      <w:pPr>
        <w:rPr>
          <w:i/>
          <w:sz w:val="28"/>
        </w:rPr>
      </w:pPr>
      <w:r w:rsidRPr="007974A4">
        <w:rPr>
          <w:rFonts w:cs="Segoe UI"/>
          <w:szCs w:val="18"/>
        </w:rPr>
        <w:t>tabel die parameters koppelt aan bepaalde procescell types</w:t>
      </w:r>
    </w:p>
    <w:p w14:paraId="37662283" w14:textId="77777777" w:rsidR="00C87C39" w:rsidRPr="007974A4" w:rsidRDefault="00C87C39" w:rsidP="00484D1D">
      <w:pPr>
        <w:rPr>
          <w:i/>
          <w:sz w:val="28"/>
        </w:rPr>
      </w:pPr>
    </w:p>
    <w:p w14:paraId="6446BFFF" w14:textId="77777777" w:rsidR="00C87C39" w:rsidRPr="00DD198C" w:rsidRDefault="00C87C39" w:rsidP="00484D1D">
      <w:pPr>
        <w:pStyle w:val="Style1"/>
      </w:pPr>
      <w:r w:rsidRPr="00DD198C">
        <w:t>pat_ParTables</w:t>
      </w:r>
    </w:p>
    <w:p w14:paraId="094093A0" w14:textId="77777777" w:rsidR="00C87C39" w:rsidRPr="007974A4" w:rsidRDefault="00C87C39" w:rsidP="00484D1D">
      <w:pPr>
        <w:rPr>
          <w:rFonts w:cs="Segoe UI"/>
          <w:szCs w:val="18"/>
        </w:rPr>
      </w:pPr>
      <w:r w:rsidRPr="007974A4">
        <w:rPr>
          <w:rFonts w:cs="Segoe UI"/>
          <w:szCs w:val="18"/>
        </w:rPr>
        <w:t>Dit is de tabel de alle parameter tabellen bijhoudt in het systeem</w:t>
      </w:r>
    </w:p>
    <w:p w14:paraId="0D6C0984" w14:textId="77777777" w:rsidR="00C87C39" w:rsidRPr="007974A4" w:rsidRDefault="00C87C39" w:rsidP="00484D1D">
      <w:pPr>
        <w:rPr>
          <w:i/>
          <w:sz w:val="28"/>
        </w:rPr>
      </w:pPr>
    </w:p>
    <w:p w14:paraId="04B5BCC3" w14:textId="77777777" w:rsidR="00C87C39" w:rsidRPr="00DD198C" w:rsidRDefault="00C87C39" w:rsidP="00484D1D">
      <w:pPr>
        <w:autoSpaceDE w:val="0"/>
        <w:autoSpaceDN w:val="0"/>
        <w:adjustRightInd w:val="0"/>
        <w:spacing w:after="1"/>
        <w:rPr>
          <w:rFonts w:cs="Segoe UI"/>
          <w:szCs w:val="18"/>
        </w:rPr>
      </w:pPr>
      <w:r w:rsidRPr="007974A4">
        <w:rPr>
          <w:rStyle w:val="Style1Char"/>
        </w:rPr>
        <w:t>tpm_TableParMaps</w:t>
      </w:r>
      <w:r>
        <w:rPr>
          <w:rFonts w:cs="Segoe UI"/>
          <w:szCs w:val="18"/>
        </w:rPr>
        <w:t xml:space="preserve"> *</w:t>
      </w:r>
    </w:p>
    <w:p w14:paraId="4B1733F8" w14:textId="77777777" w:rsidR="00C87C39" w:rsidRPr="007974A4" w:rsidRDefault="00C87C39" w:rsidP="00484D1D">
      <w:pPr>
        <w:rPr>
          <w:i/>
          <w:sz w:val="28"/>
        </w:rPr>
      </w:pPr>
      <w:r w:rsidRPr="007974A4">
        <w:rPr>
          <w:rFonts w:cs="Segoe UI"/>
          <w:szCs w:val="18"/>
        </w:rPr>
        <w:t>Koppel tabel tussen de parameter definitief en de parameter tables waar ze bij</w:t>
      </w:r>
      <w:r>
        <w:rPr>
          <w:rFonts w:cs="Segoe UI"/>
          <w:szCs w:val="18"/>
        </w:rPr>
        <w:t xml:space="preserve"> </w:t>
      </w:r>
      <w:r w:rsidRPr="007974A4">
        <w:rPr>
          <w:rFonts w:cs="Segoe UI"/>
          <w:szCs w:val="18"/>
        </w:rPr>
        <w:t>horen</w:t>
      </w:r>
    </w:p>
    <w:p w14:paraId="54319499" w14:textId="77777777" w:rsidR="00C87C39" w:rsidRPr="007974A4" w:rsidRDefault="00C87C39" w:rsidP="00484D1D">
      <w:pPr>
        <w:rPr>
          <w:i/>
          <w:sz w:val="28"/>
        </w:rPr>
      </w:pPr>
    </w:p>
    <w:p w14:paraId="0D1E93D1" w14:textId="77777777" w:rsidR="00C87C39" w:rsidRPr="007974A4" w:rsidRDefault="00C87C39" w:rsidP="00484D1D">
      <w:pPr>
        <w:autoSpaceDE w:val="0"/>
        <w:autoSpaceDN w:val="0"/>
        <w:adjustRightInd w:val="0"/>
        <w:spacing w:after="1"/>
        <w:rPr>
          <w:rFonts w:cs="Segoe UI"/>
          <w:szCs w:val="18"/>
        </w:rPr>
      </w:pPr>
      <w:r w:rsidRPr="007974A4">
        <w:rPr>
          <w:rStyle w:val="Style1Char"/>
        </w:rPr>
        <w:t>pap_ParDefsParTables</w:t>
      </w:r>
      <w:r>
        <w:rPr>
          <w:rFonts w:cs="Segoe UI"/>
          <w:szCs w:val="18"/>
        </w:rPr>
        <w:t xml:space="preserve"> *</w:t>
      </w:r>
    </w:p>
    <w:p w14:paraId="6919716B" w14:textId="77777777" w:rsidR="00C87C39" w:rsidRPr="007974A4" w:rsidRDefault="00C87C39" w:rsidP="00484D1D">
      <w:pPr>
        <w:rPr>
          <w:i/>
          <w:sz w:val="28"/>
        </w:rPr>
      </w:pPr>
      <w:r w:rsidRPr="007974A4">
        <w:rPr>
          <w:rFonts w:cs="Segoe UI"/>
          <w:szCs w:val="18"/>
        </w:rPr>
        <w:t>koppeltabel tussen de parameter tabel definitief en de parameter definities.</w:t>
      </w:r>
    </w:p>
    <w:p w14:paraId="1021146E" w14:textId="77777777" w:rsidR="00C87C39" w:rsidRDefault="00C87C39" w:rsidP="00484D1D">
      <w:r>
        <w:br w:type="page"/>
      </w:r>
    </w:p>
    <w:p w14:paraId="60196B6B" w14:textId="77777777" w:rsidR="00C87C39" w:rsidRDefault="00C87C39" w:rsidP="00C87C39">
      <w:pPr>
        <w:pStyle w:val="Kop2"/>
        <w:ind w:left="0" w:firstLine="0"/>
      </w:pPr>
      <w:bookmarkStart w:id="1328" w:name="_Toc514335197"/>
      <w:bookmarkStart w:id="1329" w:name="_Toc517033786"/>
      <w:r>
        <w:lastRenderedPageBreak/>
        <w:t>Entity framework</w:t>
      </w:r>
      <w:bookmarkEnd w:id="1328"/>
      <w:bookmarkEnd w:id="1329"/>
    </w:p>
    <w:p w14:paraId="4A3ACF32" w14:textId="77777777" w:rsidR="00C87C39" w:rsidRDefault="00C87C39" w:rsidP="00484D1D"/>
    <w:p w14:paraId="4D2B9D83" w14:textId="77777777" w:rsidR="00C87C39" w:rsidRDefault="00C87C39" w:rsidP="00C87C39">
      <w:pPr>
        <w:pStyle w:val="Kop3"/>
        <w:ind w:left="0" w:firstLine="0"/>
      </w:pPr>
      <w:bookmarkStart w:id="1330" w:name="_Toc514335198"/>
      <w:bookmarkStart w:id="1331" w:name="_Toc517033787"/>
      <w:r>
        <w:t>Klassen indeling</w:t>
      </w:r>
      <w:bookmarkEnd w:id="1330"/>
      <w:bookmarkEnd w:id="1331"/>
    </w:p>
    <w:p w14:paraId="1D467718" w14:textId="77777777" w:rsidR="00C87C39" w:rsidRDefault="00C87C39" w:rsidP="00484D1D">
      <w:r>
        <w:t xml:space="preserve">De klassen indeling is niet precies hetzelfde als de database. </w:t>
      </w:r>
    </w:p>
    <w:p w14:paraId="335398A7" w14:textId="77777777" w:rsidR="00C87C39" w:rsidRPr="00A93B97" w:rsidRDefault="00C87C39" w:rsidP="00484D1D">
      <w:r>
        <w:t>(zie 4.1.1)</w:t>
      </w:r>
    </w:p>
    <w:p w14:paraId="29141CB4" w14:textId="77777777" w:rsidR="00C87C39" w:rsidRDefault="00C87C39" w:rsidP="00484D1D"/>
    <w:p w14:paraId="039DFDA9" w14:textId="77777777" w:rsidR="00C87C39" w:rsidRDefault="00C87C39" w:rsidP="00C87C39">
      <w:pPr>
        <w:pStyle w:val="Kop3"/>
        <w:ind w:left="0" w:firstLine="0"/>
      </w:pPr>
      <w:bookmarkStart w:id="1332" w:name="_Toc514335199"/>
      <w:bookmarkStart w:id="1333" w:name="_Toc517033788"/>
      <w:r>
        <w:t>Context</w:t>
      </w:r>
      <w:bookmarkEnd w:id="1332"/>
      <w:bookmarkEnd w:id="1333"/>
    </w:p>
    <w:p w14:paraId="5F18EED2" w14:textId="77777777" w:rsidR="00C87C39" w:rsidRDefault="00C87C39" w:rsidP="00484D1D">
      <w:r>
        <w:rPr>
          <w:noProof/>
        </w:rPr>
        <w:drawing>
          <wp:inline distT="0" distB="0" distL="0" distR="0" wp14:anchorId="56499CAE" wp14:editId="610C9F7E">
            <wp:extent cx="2552700" cy="685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2700" cy="685800"/>
                    </a:xfrm>
                    <a:prstGeom prst="rect">
                      <a:avLst/>
                    </a:prstGeom>
                  </pic:spPr>
                </pic:pic>
              </a:graphicData>
            </a:graphic>
          </wp:inline>
        </w:drawing>
      </w:r>
    </w:p>
    <w:p w14:paraId="5A8ED17E" w14:textId="77777777" w:rsidR="00C87C39" w:rsidRDefault="00C87C39" w:rsidP="00484D1D"/>
    <w:p w14:paraId="3407BB7F" w14:textId="77777777" w:rsidR="00C87C39" w:rsidRDefault="00C87C39" w:rsidP="00484D1D">
      <w:r w:rsidRPr="003E3DF5">
        <w:t>In de map entity framework staat</w:t>
      </w:r>
      <w:r>
        <w:t xml:space="preserve"> de klasse “UniContext”. Dit is de context van entity framework en de daadwerkelijke klassen die in contact staat met de database.</w:t>
      </w:r>
    </w:p>
    <w:p w14:paraId="27B0C01E" w14:textId="77777777" w:rsidR="00C87C39" w:rsidRDefault="00C87C39" w:rsidP="00484D1D"/>
    <w:p w14:paraId="42C71597" w14:textId="77777777" w:rsidR="00C87C39" w:rsidRPr="003E3DF5" w:rsidRDefault="00C87C39" w:rsidP="00484D1D">
      <w:r>
        <w:rPr>
          <w:noProof/>
        </w:rPr>
        <w:drawing>
          <wp:inline distT="0" distB="0" distL="0" distR="0" wp14:anchorId="3C4F8E46" wp14:editId="5311E3AD">
            <wp:extent cx="4600575" cy="115252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0575" cy="1152525"/>
                    </a:xfrm>
                    <a:prstGeom prst="rect">
                      <a:avLst/>
                    </a:prstGeom>
                  </pic:spPr>
                </pic:pic>
              </a:graphicData>
            </a:graphic>
          </wp:inline>
        </w:drawing>
      </w:r>
    </w:p>
    <w:p w14:paraId="6A9421C3" w14:textId="77777777" w:rsidR="00C87C39" w:rsidRDefault="00C87C39" w:rsidP="00484D1D"/>
    <w:p w14:paraId="4FE022DC" w14:textId="77777777" w:rsidR="00C87C39" w:rsidRDefault="00C87C39" w:rsidP="00484D1D">
      <w:r>
        <w:t>In de constructor schrijf je je connectionstring. Deze moet nog omgebouwd worden om contact te maken met PSTsystem.</w:t>
      </w:r>
    </w:p>
    <w:p w14:paraId="64A636C6" w14:textId="77777777" w:rsidR="00C87C39" w:rsidRDefault="00C87C39" w:rsidP="00484D1D"/>
    <w:p w14:paraId="57903680" w14:textId="77777777" w:rsidR="00C87C39" w:rsidRDefault="00C87C39" w:rsidP="00484D1D">
      <w:r>
        <w:rPr>
          <w:noProof/>
        </w:rPr>
        <w:drawing>
          <wp:inline distT="0" distB="0" distL="0" distR="0" wp14:anchorId="7058524A" wp14:editId="0759D70C">
            <wp:extent cx="4476750" cy="11334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6750" cy="1133475"/>
                    </a:xfrm>
                    <a:prstGeom prst="rect">
                      <a:avLst/>
                    </a:prstGeom>
                  </pic:spPr>
                </pic:pic>
              </a:graphicData>
            </a:graphic>
          </wp:inline>
        </w:drawing>
      </w:r>
    </w:p>
    <w:p w14:paraId="5287ADE8" w14:textId="77777777" w:rsidR="00C87C39" w:rsidRDefault="00C87C39" w:rsidP="00484D1D">
      <w:r>
        <w:t>Wanneer je een klassen hebt gelinkt (of als die dezelfde naam heeft als een database tabel) dan kan er een DBSet&lt;&gt; van gemaakt worden. Hierdoor kun je als programmeur de context van die klasse aanroepen en doormiddel van die klasse de database bewerken.</w:t>
      </w:r>
    </w:p>
    <w:p w14:paraId="3A277C37" w14:textId="77777777" w:rsidR="00C87C39" w:rsidRDefault="00C87C39" w:rsidP="00484D1D"/>
    <w:p w14:paraId="17D52924" w14:textId="77777777" w:rsidR="00C87C39" w:rsidRPr="003E3DF5" w:rsidRDefault="00C87C39" w:rsidP="00484D1D">
      <w:r>
        <w:br w:type="page"/>
      </w:r>
    </w:p>
    <w:p w14:paraId="679817C7" w14:textId="77777777" w:rsidR="00C87C39" w:rsidRDefault="00C87C39" w:rsidP="00C87C39">
      <w:pPr>
        <w:pStyle w:val="Kop3"/>
        <w:ind w:left="0" w:firstLine="0"/>
      </w:pPr>
      <w:bookmarkStart w:id="1334" w:name="_Toc514335200"/>
      <w:bookmarkStart w:id="1335" w:name="_Toc517033789"/>
      <w:r>
        <w:lastRenderedPageBreak/>
        <w:t>Database persistentie</w:t>
      </w:r>
      <w:bookmarkEnd w:id="1334"/>
      <w:bookmarkEnd w:id="1335"/>
    </w:p>
    <w:p w14:paraId="50D514FE" w14:textId="77777777" w:rsidR="00C87C39" w:rsidRDefault="00C87C39" w:rsidP="00484D1D"/>
    <w:p w14:paraId="19933D1A" w14:textId="77777777" w:rsidR="00C87C39" w:rsidRDefault="00C87C39" w:rsidP="00484D1D">
      <w:pPr>
        <w:rPr>
          <w:u w:val="single"/>
        </w:rPr>
      </w:pPr>
      <w:r w:rsidRPr="007E5D39">
        <w:rPr>
          <w:u w:val="single"/>
        </w:rPr>
        <w:t>Insert</w:t>
      </w:r>
    </w:p>
    <w:p w14:paraId="409BC658" w14:textId="77777777" w:rsidR="00C87C39" w:rsidRPr="007E5D39" w:rsidRDefault="00C87C39" w:rsidP="00484D1D">
      <w:pPr>
        <w:rPr>
          <w:u w:val="single"/>
        </w:rPr>
      </w:pPr>
      <w:r>
        <w:rPr>
          <w:noProof/>
        </w:rPr>
        <w:drawing>
          <wp:inline distT="0" distB="0" distL="0" distR="0" wp14:anchorId="1C9BAC12" wp14:editId="1B24F7AC">
            <wp:extent cx="2819400" cy="26955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9400" cy="2695575"/>
                    </a:xfrm>
                    <a:prstGeom prst="rect">
                      <a:avLst/>
                    </a:prstGeom>
                  </pic:spPr>
                </pic:pic>
              </a:graphicData>
            </a:graphic>
          </wp:inline>
        </w:drawing>
      </w:r>
    </w:p>
    <w:p w14:paraId="3314E4C7" w14:textId="77777777" w:rsidR="00C87C39" w:rsidRDefault="00C87C39" w:rsidP="00484D1D">
      <w:r>
        <w:t>Je geeft een object mee aan de database repository. In dit geval is het een bin in de bin repository. Hier maak je een Bin van.</w:t>
      </w:r>
    </w:p>
    <w:p w14:paraId="439972B8" w14:textId="77777777" w:rsidR="00C87C39" w:rsidRDefault="00C87C39" w:rsidP="00484D1D"/>
    <w:p w14:paraId="70D2E12C" w14:textId="77777777" w:rsidR="00C87C39" w:rsidRDefault="00C87C39" w:rsidP="00484D1D">
      <w:r>
        <w:t>“Savechanges” zorgt ervoor dat de gegevens worden opgeslagen</w:t>
      </w:r>
    </w:p>
    <w:p w14:paraId="65153723" w14:textId="77777777" w:rsidR="00C87C39" w:rsidRDefault="00C87C39" w:rsidP="00484D1D"/>
    <w:p w14:paraId="79F1381E" w14:textId="77777777" w:rsidR="00C87C39" w:rsidRDefault="00C87C39" w:rsidP="00484D1D">
      <w:pPr>
        <w:rPr>
          <w:u w:val="single"/>
        </w:rPr>
      </w:pPr>
      <w:r w:rsidRPr="007E5D39">
        <w:rPr>
          <w:u w:val="single"/>
        </w:rPr>
        <w:t>Update</w:t>
      </w:r>
    </w:p>
    <w:p w14:paraId="3602C126" w14:textId="77777777" w:rsidR="00C87C39" w:rsidRPr="007E5D39" w:rsidRDefault="00C87C39" w:rsidP="00484D1D">
      <w:pPr>
        <w:rPr>
          <w:u w:val="single"/>
        </w:rPr>
      </w:pPr>
      <w:r>
        <w:rPr>
          <w:noProof/>
        </w:rPr>
        <w:drawing>
          <wp:inline distT="0" distB="0" distL="0" distR="0" wp14:anchorId="743E3FBF" wp14:editId="1320806B">
            <wp:extent cx="3933825" cy="30670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3825" cy="3067050"/>
                    </a:xfrm>
                    <a:prstGeom prst="rect">
                      <a:avLst/>
                    </a:prstGeom>
                  </pic:spPr>
                </pic:pic>
              </a:graphicData>
            </a:graphic>
          </wp:inline>
        </w:drawing>
      </w:r>
    </w:p>
    <w:p w14:paraId="22B89829" w14:textId="77777777" w:rsidR="00C87C39" w:rsidRDefault="00C87C39" w:rsidP="00484D1D"/>
    <w:p w14:paraId="1EB23011" w14:textId="77777777" w:rsidR="00C87C39" w:rsidRDefault="00C87C39" w:rsidP="00484D1D">
      <w:r>
        <w:br w:type="page"/>
      </w:r>
    </w:p>
    <w:p w14:paraId="34EAC77B" w14:textId="77777777" w:rsidR="00C87C39" w:rsidRPr="007E5D39" w:rsidRDefault="00C87C39" w:rsidP="00484D1D">
      <w:pPr>
        <w:rPr>
          <w:u w:val="single"/>
        </w:rPr>
      </w:pPr>
      <w:r w:rsidRPr="007E5D39">
        <w:rPr>
          <w:u w:val="single"/>
        </w:rPr>
        <w:lastRenderedPageBreak/>
        <w:t xml:space="preserve">Delete </w:t>
      </w:r>
    </w:p>
    <w:p w14:paraId="2DF38237" w14:textId="77777777" w:rsidR="00C87C39" w:rsidRDefault="00C87C39" w:rsidP="00484D1D"/>
    <w:p w14:paraId="71D74B39" w14:textId="77777777" w:rsidR="00C87C39" w:rsidRDefault="00C87C39" w:rsidP="00484D1D">
      <w:r>
        <w:rPr>
          <w:noProof/>
        </w:rPr>
        <w:drawing>
          <wp:inline distT="0" distB="0" distL="0" distR="0" wp14:anchorId="60EB506D" wp14:editId="3E795158">
            <wp:extent cx="2733675" cy="29337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33675" cy="2933700"/>
                    </a:xfrm>
                    <a:prstGeom prst="rect">
                      <a:avLst/>
                    </a:prstGeom>
                  </pic:spPr>
                </pic:pic>
              </a:graphicData>
            </a:graphic>
          </wp:inline>
        </w:drawing>
      </w:r>
    </w:p>
    <w:p w14:paraId="6B6DC257" w14:textId="77777777" w:rsidR="00C87C39" w:rsidRDefault="00C87C39" w:rsidP="00484D1D"/>
    <w:p w14:paraId="6CC56E87" w14:textId="77777777" w:rsidR="00C87C39" w:rsidRDefault="00C87C39" w:rsidP="00484D1D">
      <w:r>
        <w:t>Bij een delete moet je eerst ervoor zorgen dat je het object dat je meegeeft aanhaakt aan het object in de database waar die bijhoort. Dit doe je door “attach” te gebruiken.</w:t>
      </w:r>
    </w:p>
    <w:p w14:paraId="6D2E12AC" w14:textId="77777777" w:rsidR="00C87C39" w:rsidRDefault="00C87C39" w:rsidP="00484D1D"/>
    <w:p w14:paraId="1B8F4467" w14:textId="77777777" w:rsidR="00C87C39" w:rsidRDefault="00C87C39" w:rsidP="00484D1D"/>
    <w:p w14:paraId="623FD6E4" w14:textId="77777777" w:rsidR="00C87C39" w:rsidRDefault="00C87C39" w:rsidP="00484D1D"/>
    <w:p w14:paraId="4623E0DD" w14:textId="77777777" w:rsidR="00C87C39" w:rsidRDefault="00C87C39" w:rsidP="00484D1D"/>
    <w:p w14:paraId="697657AC" w14:textId="77777777" w:rsidR="00C87C39" w:rsidRDefault="00C87C39" w:rsidP="00484D1D"/>
    <w:p w14:paraId="7C0E5612" w14:textId="77777777" w:rsidR="00C87C39" w:rsidRDefault="00C87C39" w:rsidP="00484D1D"/>
    <w:p w14:paraId="4D08E2A8" w14:textId="77777777" w:rsidR="00C87C39" w:rsidRDefault="00C87C39" w:rsidP="00484D1D"/>
    <w:p w14:paraId="68EC1315" w14:textId="77777777" w:rsidR="00C87C39" w:rsidRDefault="00C87C39" w:rsidP="00484D1D"/>
    <w:p w14:paraId="43A4F47B" w14:textId="77777777" w:rsidR="00C87C39" w:rsidRDefault="00C87C39" w:rsidP="00484D1D"/>
    <w:p w14:paraId="2A43E315" w14:textId="77777777" w:rsidR="00C87C39" w:rsidRDefault="00C87C39" w:rsidP="00484D1D"/>
    <w:p w14:paraId="096B72A6" w14:textId="77777777" w:rsidR="00C87C39" w:rsidRDefault="00C87C39" w:rsidP="00484D1D"/>
    <w:p w14:paraId="7A1A11DC" w14:textId="77777777" w:rsidR="00C87C39" w:rsidRDefault="00C87C39" w:rsidP="00484D1D"/>
    <w:p w14:paraId="552C10AB" w14:textId="77777777" w:rsidR="00C87C39" w:rsidRDefault="00C87C39" w:rsidP="00484D1D"/>
    <w:p w14:paraId="168851C1" w14:textId="77777777" w:rsidR="00C87C39" w:rsidRDefault="00C87C39" w:rsidP="00484D1D"/>
    <w:p w14:paraId="06B52698" w14:textId="77777777" w:rsidR="00C87C39" w:rsidRDefault="00C87C39" w:rsidP="00484D1D"/>
    <w:p w14:paraId="6E9641A6" w14:textId="77777777" w:rsidR="00C87C39" w:rsidRDefault="00C87C39" w:rsidP="00484D1D"/>
    <w:p w14:paraId="1561727F" w14:textId="77777777" w:rsidR="00C87C39" w:rsidRDefault="00C87C39" w:rsidP="00484D1D"/>
    <w:p w14:paraId="567228E9" w14:textId="77777777" w:rsidR="00C87C39" w:rsidRDefault="00C87C39" w:rsidP="00484D1D"/>
    <w:p w14:paraId="74984404" w14:textId="77777777" w:rsidR="00C87C39" w:rsidRDefault="00C87C39" w:rsidP="00484D1D"/>
    <w:p w14:paraId="10763156" w14:textId="77777777" w:rsidR="00C87C39" w:rsidRDefault="00C87C39" w:rsidP="00484D1D"/>
    <w:p w14:paraId="214F68AA" w14:textId="77777777" w:rsidR="00C87C39" w:rsidRDefault="00C87C39" w:rsidP="00484D1D"/>
    <w:p w14:paraId="7E6F12FA" w14:textId="77777777" w:rsidR="00C87C39" w:rsidRDefault="00C87C39" w:rsidP="00484D1D"/>
    <w:p w14:paraId="0637FD21" w14:textId="77777777" w:rsidR="00C87C39" w:rsidRDefault="00C87C39" w:rsidP="00484D1D"/>
    <w:p w14:paraId="2CF69BA7" w14:textId="77777777" w:rsidR="00C87C39" w:rsidRDefault="00C87C39" w:rsidP="00484D1D">
      <w:r>
        <w:t xml:space="preserve">*Mocht er iets fout gaan tijdens de database transactie dan wordt de gehele transactie afgebroken. Je kunt alles in de transactie door sturen naar de database of niks. </w:t>
      </w:r>
      <w:r>
        <w:br w:type="page"/>
      </w:r>
    </w:p>
    <w:p w14:paraId="0BBE2625" w14:textId="77777777" w:rsidR="00C87C39" w:rsidRPr="00263B04" w:rsidRDefault="00C87C39" w:rsidP="00C87C39">
      <w:pPr>
        <w:pStyle w:val="Kop2"/>
        <w:ind w:left="0" w:firstLine="0"/>
      </w:pPr>
      <w:bookmarkStart w:id="1336" w:name="_Toc514335201"/>
      <w:bookmarkStart w:id="1337" w:name="_Toc517033790"/>
      <w:r>
        <w:lastRenderedPageBreak/>
        <w:t>Mappen structuur</w:t>
      </w:r>
      <w:bookmarkEnd w:id="1336"/>
      <w:bookmarkEnd w:id="1337"/>
    </w:p>
    <w:p w14:paraId="18CA1011" w14:textId="77777777" w:rsidR="00C87C39" w:rsidRDefault="00C87C39" w:rsidP="00484D1D">
      <w:r>
        <w:t>De logische mappen structuur zal nu kort worden beschreven. Hierdoor zou het duidelijk moeten worden waar bepaalde klassen staan en hoe ze terug te vinden zijn.</w:t>
      </w:r>
    </w:p>
    <w:p w14:paraId="1AD71F9D" w14:textId="77777777" w:rsidR="00C87C39" w:rsidRDefault="00C87C39" w:rsidP="00484D1D"/>
    <w:p w14:paraId="49E48FCB" w14:textId="77777777" w:rsidR="00C87C39" w:rsidRDefault="00C87C39" w:rsidP="00484D1D">
      <w:r>
        <w:rPr>
          <w:noProof/>
        </w:rPr>
        <w:drawing>
          <wp:inline distT="0" distB="0" distL="0" distR="0" wp14:anchorId="4F327E73" wp14:editId="5F29E7AE">
            <wp:extent cx="1857375" cy="11144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57375" cy="1114425"/>
                    </a:xfrm>
                    <a:prstGeom prst="rect">
                      <a:avLst/>
                    </a:prstGeom>
                  </pic:spPr>
                </pic:pic>
              </a:graphicData>
            </a:graphic>
          </wp:inline>
        </w:drawing>
      </w:r>
    </w:p>
    <w:p w14:paraId="606D3CB4" w14:textId="77777777" w:rsidR="00C87C39" w:rsidRDefault="00C87C39" w:rsidP="00484D1D">
      <w:r>
        <w:t>Het project is opgedeeld in een Business laag, UI laag en een Dal laag</w:t>
      </w:r>
    </w:p>
    <w:p w14:paraId="59BEBD0D" w14:textId="77777777" w:rsidR="00C87C39" w:rsidRDefault="00C87C39" w:rsidP="00484D1D"/>
    <w:p w14:paraId="056778A3" w14:textId="77777777" w:rsidR="00C87C39" w:rsidRDefault="00C87C39" w:rsidP="00C87C39">
      <w:pPr>
        <w:pStyle w:val="Kop3"/>
        <w:ind w:left="0" w:firstLine="0"/>
      </w:pPr>
      <w:bookmarkStart w:id="1338" w:name="_Toc514335202"/>
      <w:bookmarkStart w:id="1339" w:name="_Toc517033791"/>
      <w:r>
        <w:t>UI</w:t>
      </w:r>
      <w:bookmarkEnd w:id="1338"/>
      <w:bookmarkEnd w:id="1339"/>
    </w:p>
    <w:p w14:paraId="6D8BC1AE" w14:textId="77777777" w:rsidR="00C87C39" w:rsidRDefault="00C87C39" w:rsidP="00484D1D">
      <w:r>
        <w:rPr>
          <w:noProof/>
        </w:rPr>
        <w:drawing>
          <wp:inline distT="0" distB="0" distL="0" distR="0" wp14:anchorId="65A9D93F" wp14:editId="40003A53">
            <wp:extent cx="1895475" cy="116205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95475" cy="1162050"/>
                    </a:xfrm>
                    <a:prstGeom prst="rect">
                      <a:avLst/>
                    </a:prstGeom>
                  </pic:spPr>
                </pic:pic>
              </a:graphicData>
            </a:graphic>
          </wp:inline>
        </w:drawing>
      </w:r>
    </w:p>
    <w:p w14:paraId="25922075" w14:textId="77777777" w:rsidR="00C87C39" w:rsidRDefault="00C87C39" w:rsidP="00484D1D">
      <w:pPr>
        <w:rPr>
          <w:noProof/>
        </w:rPr>
      </w:pPr>
    </w:p>
    <w:p w14:paraId="71F3DFE0" w14:textId="77777777" w:rsidR="00C87C39" w:rsidRDefault="00C87C39" w:rsidP="00484D1D">
      <w:pPr>
        <w:pStyle w:val="Style1"/>
      </w:pPr>
      <w:r>
        <w:t>Commands</w:t>
      </w:r>
    </w:p>
    <w:p w14:paraId="33E07722" w14:textId="77777777" w:rsidR="00C87C39" w:rsidRDefault="00C87C39" w:rsidP="00484D1D">
      <w:r>
        <w:t>De Relaycommand gebruikt voor MVVM model</w:t>
      </w:r>
    </w:p>
    <w:p w14:paraId="4547166A" w14:textId="77777777" w:rsidR="00C87C39" w:rsidRDefault="00C87C39" w:rsidP="00484D1D"/>
    <w:p w14:paraId="5333A9C9" w14:textId="77777777" w:rsidR="00C87C39" w:rsidRDefault="00C87C39" w:rsidP="00484D1D">
      <w:pPr>
        <w:pStyle w:val="Style1"/>
      </w:pPr>
      <w:r>
        <w:t>Images</w:t>
      </w:r>
    </w:p>
    <w:p w14:paraId="00057697" w14:textId="77777777" w:rsidR="00C87C39" w:rsidRDefault="00C87C39" w:rsidP="00484D1D">
      <w:r>
        <w:t>Afbeeldingen  gebruikt in de applicatie</w:t>
      </w:r>
    </w:p>
    <w:p w14:paraId="6CA327EA" w14:textId="77777777" w:rsidR="00C87C39" w:rsidRDefault="00C87C39" w:rsidP="00484D1D"/>
    <w:p w14:paraId="4A3F2A87" w14:textId="77777777" w:rsidR="00C87C39" w:rsidRDefault="00C87C39" w:rsidP="00484D1D">
      <w:pPr>
        <w:pStyle w:val="Style1"/>
      </w:pPr>
      <w:r>
        <w:t>Interfaces</w:t>
      </w:r>
    </w:p>
    <w:p w14:paraId="744F61AB" w14:textId="77777777" w:rsidR="00C87C39" w:rsidRDefault="00C87C39" w:rsidP="00484D1D">
      <w:r>
        <w:t>Interfaces gekoppeld aan Views en viewmodels</w:t>
      </w:r>
    </w:p>
    <w:p w14:paraId="2462DB27" w14:textId="77777777" w:rsidR="00C87C39" w:rsidRDefault="00C87C39" w:rsidP="00484D1D"/>
    <w:p w14:paraId="7F7E2EB9" w14:textId="77777777" w:rsidR="00C87C39" w:rsidRDefault="00C87C39" w:rsidP="00484D1D">
      <w:pPr>
        <w:pStyle w:val="Style1"/>
      </w:pPr>
      <w:r>
        <w:t>ViewModels</w:t>
      </w:r>
    </w:p>
    <w:p w14:paraId="26D35AF5" w14:textId="77777777" w:rsidR="00C87C39" w:rsidRDefault="00C87C39" w:rsidP="00484D1D">
      <w:r>
        <w:t>Viewmodels gebruikt in appliatie</w:t>
      </w:r>
    </w:p>
    <w:p w14:paraId="15552446" w14:textId="77777777" w:rsidR="00C87C39" w:rsidRDefault="00C87C39" w:rsidP="00484D1D">
      <w:pPr>
        <w:pStyle w:val="Style1"/>
      </w:pPr>
    </w:p>
    <w:p w14:paraId="7E5D5EE7" w14:textId="77777777" w:rsidR="00C87C39" w:rsidRDefault="00C87C39" w:rsidP="00484D1D">
      <w:pPr>
        <w:pStyle w:val="Style1"/>
      </w:pPr>
      <w:r>
        <w:t>Views</w:t>
      </w:r>
    </w:p>
    <w:p w14:paraId="5F0EBD13" w14:textId="77777777" w:rsidR="00C87C39" w:rsidRDefault="00C87C39" w:rsidP="00484D1D">
      <w:r>
        <w:t>Alle Views (GUI schermen) staan hier</w:t>
      </w:r>
    </w:p>
    <w:p w14:paraId="5378772A" w14:textId="77777777" w:rsidR="00C87C39" w:rsidRDefault="00C87C39" w:rsidP="00484D1D">
      <w:r>
        <w:br w:type="page"/>
      </w:r>
    </w:p>
    <w:p w14:paraId="4F806A5D" w14:textId="77777777" w:rsidR="00C87C39" w:rsidRDefault="00C87C39" w:rsidP="00C87C39">
      <w:pPr>
        <w:pStyle w:val="Kop3"/>
        <w:ind w:left="0" w:firstLine="0"/>
      </w:pPr>
      <w:bookmarkStart w:id="1340" w:name="_Toc514335203"/>
      <w:bookmarkStart w:id="1341" w:name="_Toc517033792"/>
      <w:r>
        <w:lastRenderedPageBreak/>
        <w:t>Business</w:t>
      </w:r>
      <w:bookmarkEnd w:id="1340"/>
      <w:bookmarkEnd w:id="1341"/>
    </w:p>
    <w:p w14:paraId="0C7D3F0A" w14:textId="77777777" w:rsidR="00C87C39" w:rsidRDefault="00C87C39" w:rsidP="00484D1D"/>
    <w:p w14:paraId="3BE82086" w14:textId="77777777" w:rsidR="00C87C39" w:rsidRDefault="00C87C39" w:rsidP="00484D1D">
      <w:r>
        <w:rPr>
          <w:noProof/>
        </w:rPr>
        <w:drawing>
          <wp:inline distT="0" distB="0" distL="0" distR="0" wp14:anchorId="63CA6654" wp14:editId="66C49F19">
            <wp:extent cx="1905000" cy="11049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05000" cy="1104900"/>
                    </a:xfrm>
                    <a:prstGeom prst="rect">
                      <a:avLst/>
                    </a:prstGeom>
                  </pic:spPr>
                </pic:pic>
              </a:graphicData>
            </a:graphic>
          </wp:inline>
        </w:drawing>
      </w:r>
    </w:p>
    <w:p w14:paraId="53348FDE" w14:textId="77777777" w:rsidR="00C87C39" w:rsidRDefault="00C87C39" w:rsidP="00484D1D"/>
    <w:p w14:paraId="228013AA" w14:textId="77777777" w:rsidR="00C87C39" w:rsidRDefault="00C87C39" w:rsidP="00484D1D">
      <w:pPr>
        <w:pStyle w:val="Style1"/>
      </w:pPr>
      <w:r>
        <w:t>Enums</w:t>
      </w:r>
    </w:p>
    <w:p w14:paraId="267F1655" w14:textId="77777777" w:rsidR="00C87C39" w:rsidRDefault="00C87C39" w:rsidP="00484D1D">
      <w:r>
        <w:t>Enums gebruikt in applicatie</w:t>
      </w:r>
    </w:p>
    <w:p w14:paraId="74888FD8" w14:textId="77777777" w:rsidR="00C87C39" w:rsidRDefault="00C87C39" w:rsidP="00484D1D"/>
    <w:p w14:paraId="360350EC" w14:textId="77777777" w:rsidR="00C87C39" w:rsidRDefault="00C87C39" w:rsidP="00484D1D">
      <w:pPr>
        <w:pStyle w:val="Style1"/>
      </w:pPr>
      <w:r>
        <w:t>Interfaces</w:t>
      </w:r>
    </w:p>
    <w:p w14:paraId="38444686" w14:textId="77777777" w:rsidR="00C87C39" w:rsidRDefault="00C87C39" w:rsidP="00484D1D">
      <w:r>
        <w:t>Interfaces gebruikt voor de Business laag</w:t>
      </w:r>
    </w:p>
    <w:p w14:paraId="2E5265E3" w14:textId="77777777" w:rsidR="00C87C39" w:rsidRDefault="00C87C39" w:rsidP="00484D1D"/>
    <w:p w14:paraId="2A1B7BD3" w14:textId="77777777" w:rsidR="00C87C39" w:rsidRDefault="00C87C39" w:rsidP="00484D1D">
      <w:pPr>
        <w:pStyle w:val="Style1"/>
      </w:pPr>
      <w:r>
        <w:t>Models</w:t>
      </w:r>
    </w:p>
    <w:p w14:paraId="7B6A16A1" w14:textId="77777777" w:rsidR="00C87C39" w:rsidRDefault="00C87C39" w:rsidP="00484D1D">
      <w:r>
        <w:t>Classen gebruikt in de business laag.</w:t>
      </w:r>
    </w:p>
    <w:p w14:paraId="2FF31B8B" w14:textId="77777777" w:rsidR="00C87C39" w:rsidRDefault="00C87C39" w:rsidP="00484D1D"/>
    <w:p w14:paraId="1C74837B" w14:textId="77777777" w:rsidR="00C87C39" w:rsidRDefault="00C87C39" w:rsidP="00484D1D">
      <w:pPr>
        <w:pStyle w:val="Style1"/>
      </w:pPr>
      <w:r>
        <w:t>Singletons</w:t>
      </w:r>
    </w:p>
    <w:p w14:paraId="3CE4D34F" w14:textId="77777777" w:rsidR="00C87C39" w:rsidRDefault="00C87C39" w:rsidP="00484D1D">
      <w:r>
        <w:t>Classen met een singleton patroon</w:t>
      </w:r>
    </w:p>
    <w:p w14:paraId="318B5E6F" w14:textId="77777777" w:rsidR="00C87C39" w:rsidRDefault="00C87C39" w:rsidP="00484D1D"/>
    <w:p w14:paraId="4AB28EE8" w14:textId="77777777" w:rsidR="00C87C39" w:rsidRDefault="00C87C39" w:rsidP="00484D1D">
      <w:pPr>
        <w:pStyle w:val="Style1"/>
      </w:pPr>
      <w:r>
        <w:t>Statics</w:t>
      </w:r>
    </w:p>
    <w:p w14:paraId="3F21382B" w14:textId="77777777" w:rsidR="00C87C39" w:rsidRDefault="00C87C39" w:rsidP="00484D1D">
      <w:r>
        <w:t>Alle static klassen in de applicatie of behaviours</w:t>
      </w:r>
    </w:p>
    <w:p w14:paraId="787493F2" w14:textId="77777777" w:rsidR="00C87C39" w:rsidRDefault="00C87C39" w:rsidP="00484D1D"/>
    <w:p w14:paraId="2B5CB250" w14:textId="77777777" w:rsidR="00C87C39" w:rsidRDefault="00C87C39" w:rsidP="00484D1D">
      <w:r>
        <w:rPr>
          <w:noProof/>
        </w:rPr>
        <w:drawing>
          <wp:inline distT="0" distB="0" distL="0" distR="0" wp14:anchorId="20186238" wp14:editId="627CB38B">
            <wp:extent cx="2009775" cy="7620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09775" cy="762000"/>
                    </a:xfrm>
                    <a:prstGeom prst="rect">
                      <a:avLst/>
                    </a:prstGeom>
                  </pic:spPr>
                </pic:pic>
              </a:graphicData>
            </a:graphic>
          </wp:inline>
        </w:drawing>
      </w:r>
    </w:p>
    <w:p w14:paraId="1E31633B" w14:textId="77777777" w:rsidR="00C87C39" w:rsidRDefault="00C87C39" w:rsidP="00484D1D"/>
    <w:p w14:paraId="67B8A2CD" w14:textId="77777777" w:rsidR="00C87C39" w:rsidRDefault="00C87C39" w:rsidP="00484D1D"/>
    <w:p w14:paraId="314A808B" w14:textId="77777777" w:rsidR="00C87C39" w:rsidRDefault="00C87C39" w:rsidP="00484D1D">
      <w:pPr>
        <w:pStyle w:val="Style1"/>
      </w:pPr>
      <w:r>
        <w:t>DatabaseModels</w:t>
      </w:r>
    </w:p>
    <w:p w14:paraId="123227D2" w14:textId="77777777" w:rsidR="00C87C39" w:rsidRDefault="00C87C39" w:rsidP="00484D1D">
      <w:r>
        <w:t>Classen gebruikt met entity framework maar niet voor andere logica</w:t>
      </w:r>
    </w:p>
    <w:p w14:paraId="292E562B" w14:textId="77777777" w:rsidR="00C87C39" w:rsidRDefault="00C87C39" w:rsidP="00484D1D"/>
    <w:p w14:paraId="71AC6FE8" w14:textId="77777777" w:rsidR="00C87C39" w:rsidRDefault="00C87C39" w:rsidP="00484D1D">
      <w:pPr>
        <w:pStyle w:val="Style1"/>
      </w:pPr>
      <w:r>
        <w:t>DiagramModels</w:t>
      </w:r>
    </w:p>
    <w:p w14:paraId="7F4E11A3" w14:textId="77777777" w:rsidR="00C87C39" w:rsidRDefault="00C87C39" w:rsidP="00484D1D">
      <w:r>
        <w:t>Classen gebruikt met veel implementatie logica. Vooral klassen die gebruikt zijn voor de treeview staan hierin.</w:t>
      </w:r>
    </w:p>
    <w:p w14:paraId="71078BE1" w14:textId="77777777" w:rsidR="00C87C39" w:rsidRDefault="00C87C39" w:rsidP="00484D1D"/>
    <w:p w14:paraId="498E25B5" w14:textId="77777777" w:rsidR="00C87C39" w:rsidRDefault="00C87C39" w:rsidP="00484D1D">
      <w:pPr>
        <w:pStyle w:val="Style1"/>
      </w:pPr>
      <w:r>
        <w:t>NonDiagramModels</w:t>
      </w:r>
    </w:p>
    <w:p w14:paraId="6D496B0A" w14:textId="77777777" w:rsidR="00C87C39" w:rsidRDefault="00C87C39" w:rsidP="00484D1D">
      <w:r>
        <w:t>Dit zijn klassen die gebruikt worden om bijvoorbeeld een UI element er beter uit te later zien.</w:t>
      </w:r>
    </w:p>
    <w:p w14:paraId="349C5A1E" w14:textId="77777777" w:rsidR="00C87C39" w:rsidRDefault="00C87C39" w:rsidP="00484D1D">
      <w:r>
        <w:br w:type="page"/>
      </w:r>
    </w:p>
    <w:p w14:paraId="6D39F18F" w14:textId="77777777" w:rsidR="00C87C39" w:rsidRDefault="00C87C39" w:rsidP="00C87C39">
      <w:pPr>
        <w:pStyle w:val="Kop3"/>
        <w:ind w:left="0" w:firstLine="0"/>
      </w:pPr>
      <w:bookmarkStart w:id="1342" w:name="_Toc514335204"/>
      <w:bookmarkStart w:id="1343" w:name="_Toc517033793"/>
      <w:r>
        <w:lastRenderedPageBreak/>
        <w:t>DAL</w:t>
      </w:r>
      <w:bookmarkEnd w:id="1342"/>
      <w:bookmarkEnd w:id="1343"/>
    </w:p>
    <w:p w14:paraId="62F4F1C9" w14:textId="77777777" w:rsidR="00C87C39" w:rsidRPr="00B801D1" w:rsidRDefault="00C87C39" w:rsidP="00484D1D">
      <w:r>
        <w:rPr>
          <w:noProof/>
        </w:rPr>
        <w:drawing>
          <wp:inline distT="0" distB="0" distL="0" distR="0" wp14:anchorId="6500B3FC" wp14:editId="6705B83D">
            <wp:extent cx="2514600" cy="5810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14600" cy="581025"/>
                    </a:xfrm>
                    <a:prstGeom prst="rect">
                      <a:avLst/>
                    </a:prstGeom>
                  </pic:spPr>
                </pic:pic>
              </a:graphicData>
            </a:graphic>
          </wp:inline>
        </w:drawing>
      </w:r>
    </w:p>
    <w:p w14:paraId="69EC8927" w14:textId="77777777" w:rsidR="00C87C39" w:rsidRDefault="00C87C39" w:rsidP="00484D1D"/>
    <w:p w14:paraId="325694E8" w14:textId="77777777" w:rsidR="00C87C39" w:rsidRDefault="00C87C39" w:rsidP="00484D1D">
      <w:pPr>
        <w:pStyle w:val="Style1"/>
      </w:pPr>
      <w:r>
        <w:t>Entityframework</w:t>
      </w:r>
    </w:p>
    <w:p w14:paraId="3E9B45CC" w14:textId="77777777" w:rsidR="00C87C39" w:rsidRDefault="00C87C39" w:rsidP="00484D1D">
      <w:r>
        <w:t>Hierin staat de Databasecontext klasse</w:t>
      </w:r>
    </w:p>
    <w:p w14:paraId="65D181D1" w14:textId="77777777" w:rsidR="00C87C39" w:rsidRDefault="00C87C39" w:rsidP="00484D1D"/>
    <w:p w14:paraId="316E1F8B" w14:textId="77777777" w:rsidR="00C87C39" w:rsidRDefault="00C87C39" w:rsidP="00484D1D">
      <w:pPr>
        <w:pStyle w:val="Style1"/>
      </w:pPr>
      <w:r>
        <w:t>Repository</w:t>
      </w:r>
    </w:p>
    <w:p w14:paraId="68BCF18F" w14:textId="77777777" w:rsidR="00C87C39" w:rsidRDefault="00C87C39" w:rsidP="00484D1D">
      <w:r>
        <w:t>Hier is het repository patroon van de applicatie terug te vinden</w:t>
      </w:r>
    </w:p>
    <w:p w14:paraId="338BE187" w14:textId="77777777" w:rsidR="00C87C39" w:rsidRDefault="00C87C39" w:rsidP="00484D1D"/>
    <w:p w14:paraId="1857C512" w14:textId="77777777" w:rsidR="00C87C39" w:rsidRPr="00B32B18" w:rsidRDefault="00C87C39" w:rsidP="00484D1D">
      <w:pPr>
        <w:pStyle w:val="Kop2"/>
        <w:numPr>
          <w:ilvl w:val="0"/>
          <w:numId w:val="0"/>
        </w:numPr>
      </w:pPr>
      <w:r>
        <w:br w:type="page"/>
      </w:r>
    </w:p>
    <w:p w14:paraId="7A3012E3" w14:textId="77777777" w:rsidR="00C87C39" w:rsidRDefault="00C87C39" w:rsidP="00C87C39">
      <w:pPr>
        <w:pStyle w:val="Kop1"/>
        <w:ind w:left="0" w:firstLine="0"/>
      </w:pPr>
      <w:bookmarkStart w:id="1344" w:name="_Toc514335205"/>
      <w:bookmarkStart w:id="1345" w:name="_Toc517033794"/>
      <w:r>
        <w:lastRenderedPageBreak/>
        <w:t xml:space="preserve">Gebruikte </w:t>
      </w:r>
      <w:r w:rsidRPr="001F60CC">
        <w:t>Pat</w:t>
      </w:r>
      <w:r>
        <w:t>ronen</w:t>
      </w:r>
      <w:bookmarkEnd w:id="1344"/>
      <w:bookmarkEnd w:id="1345"/>
    </w:p>
    <w:p w14:paraId="21517605" w14:textId="77777777" w:rsidR="00C87C39" w:rsidRDefault="00C87C39" w:rsidP="00484D1D"/>
    <w:tbl>
      <w:tblPr>
        <w:tblStyle w:val="Tabelraster"/>
        <w:tblW w:w="10343" w:type="dxa"/>
        <w:tblLook w:val="04A0" w:firstRow="1" w:lastRow="0" w:firstColumn="1" w:lastColumn="0" w:noHBand="0" w:noVBand="1"/>
      </w:tblPr>
      <w:tblGrid>
        <w:gridCol w:w="2122"/>
        <w:gridCol w:w="2409"/>
        <w:gridCol w:w="2835"/>
        <w:gridCol w:w="2977"/>
      </w:tblGrid>
      <w:tr w:rsidR="00C87C39" w14:paraId="7FB24FD4" w14:textId="77777777" w:rsidTr="00484D1D">
        <w:tc>
          <w:tcPr>
            <w:tcW w:w="2122" w:type="dxa"/>
          </w:tcPr>
          <w:p w14:paraId="4D29527E" w14:textId="77777777" w:rsidR="00C87C39" w:rsidRPr="00963A04" w:rsidRDefault="00C87C39" w:rsidP="00484D1D">
            <w:pPr>
              <w:rPr>
                <w:b/>
              </w:rPr>
            </w:pPr>
            <w:r w:rsidRPr="00963A04">
              <w:rPr>
                <w:b/>
              </w:rPr>
              <w:t>Patroon</w:t>
            </w:r>
          </w:p>
        </w:tc>
        <w:tc>
          <w:tcPr>
            <w:tcW w:w="2409" w:type="dxa"/>
          </w:tcPr>
          <w:p w14:paraId="454E79D9" w14:textId="77777777" w:rsidR="00C87C39" w:rsidRPr="00963A04" w:rsidRDefault="00C87C39" w:rsidP="00484D1D">
            <w:pPr>
              <w:rPr>
                <w:b/>
              </w:rPr>
            </w:pPr>
            <w:r w:rsidRPr="00963A04">
              <w:rPr>
                <w:b/>
              </w:rPr>
              <w:t>Gebruikt voor</w:t>
            </w:r>
          </w:p>
        </w:tc>
        <w:tc>
          <w:tcPr>
            <w:tcW w:w="2835" w:type="dxa"/>
          </w:tcPr>
          <w:p w14:paraId="6EA55E02" w14:textId="77777777" w:rsidR="00C87C39" w:rsidRPr="00963A04" w:rsidRDefault="00C87C39" w:rsidP="00484D1D">
            <w:pPr>
              <w:rPr>
                <w:b/>
              </w:rPr>
            </w:pPr>
            <w:r w:rsidRPr="00963A04">
              <w:rPr>
                <w:b/>
              </w:rPr>
              <w:t>Voordeel</w:t>
            </w:r>
          </w:p>
        </w:tc>
        <w:tc>
          <w:tcPr>
            <w:tcW w:w="2977" w:type="dxa"/>
          </w:tcPr>
          <w:p w14:paraId="59146D4F" w14:textId="77777777" w:rsidR="00C87C39" w:rsidRPr="00963A04" w:rsidRDefault="00C87C39" w:rsidP="00484D1D">
            <w:pPr>
              <w:rPr>
                <w:b/>
              </w:rPr>
            </w:pPr>
            <w:r>
              <w:rPr>
                <w:b/>
              </w:rPr>
              <w:t>Nadeel</w:t>
            </w:r>
          </w:p>
        </w:tc>
      </w:tr>
      <w:tr w:rsidR="00C87C39" w14:paraId="3FA74012" w14:textId="77777777" w:rsidTr="00484D1D">
        <w:tc>
          <w:tcPr>
            <w:tcW w:w="2122" w:type="dxa"/>
          </w:tcPr>
          <w:p w14:paraId="76AD79F0" w14:textId="77777777" w:rsidR="00C87C39" w:rsidRDefault="00C87C39" w:rsidP="00484D1D">
            <w:r>
              <w:t>MVVM (Model-View-ViewModel)</w:t>
            </w:r>
          </w:p>
        </w:tc>
        <w:tc>
          <w:tcPr>
            <w:tcW w:w="2409" w:type="dxa"/>
          </w:tcPr>
          <w:p w14:paraId="782BEB30" w14:textId="77777777" w:rsidR="00C87C39" w:rsidRDefault="00C87C39" w:rsidP="00484D1D">
            <w:r>
              <w:t>Een duidelijke scheiding tussen GUI en Business laag. Wordt gebruikt in WPF applicaties</w:t>
            </w:r>
          </w:p>
        </w:tc>
        <w:tc>
          <w:tcPr>
            <w:tcW w:w="2835" w:type="dxa"/>
          </w:tcPr>
          <w:p w14:paraId="47EA8C25" w14:textId="77777777" w:rsidR="00C87C39" w:rsidRDefault="00C87C39" w:rsidP="00484D1D">
            <w:r>
              <w:t>Duidelijke scheiding tussen  busines en GUI laag. Is ook makkelijk te onderhouden</w:t>
            </w:r>
          </w:p>
        </w:tc>
        <w:tc>
          <w:tcPr>
            <w:tcW w:w="2977" w:type="dxa"/>
          </w:tcPr>
          <w:p w14:paraId="0C0F3D17" w14:textId="77777777" w:rsidR="00C87C39" w:rsidRDefault="00C87C39" w:rsidP="00484D1D">
            <w:r>
              <w:t>Redelijk Complex en niet waard om te gebruiken in kleine applicaties</w:t>
            </w:r>
          </w:p>
        </w:tc>
      </w:tr>
      <w:tr w:rsidR="00C87C39" w14:paraId="1C3BBF80" w14:textId="77777777" w:rsidTr="00484D1D">
        <w:tc>
          <w:tcPr>
            <w:tcW w:w="2122" w:type="dxa"/>
          </w:tcPr>
          <w:p w14:paraId="0E51CC88" w14:textId="77777777" w:rsidR="00C87C39" w:rsidRDefault="00C87C39" w:rsidP="00484D1D">
            <w:r>
              <w:t>Singleton</w:t>
            </w:r>
          </w:p>
        </w:tc>
        <w:tc>
          <w:tcPr>
            <w:tcW w:w="2409" w:type="dxa"/>
          </w:tcPr>
          <w:p w14:paraId="732036A6" w14:textId="77777777" w:rsidR="00C87C39" w:rsidRDefault="00C87C39" w:rsidP="00484D1D">
            <w:r>
              <w:t>Het aanmaken van maar een instantie van een klas die overal aan te roepen is</w:t>
            </w:r>
          </w:p>
        </w:tc>
        <w:tc>
          <w:tcPr>
            <w:tcW w:w="2835" w:type="dxa"/>
          </w:tcPr>
          <w:p w14:paraId="35DD75D1" w14:textId="77777777" w:rsidR="00C87C39" w:rsidRDefault="00C87C39" w:rsidP="00484D1D">
            <w:r>
              <w:t>Een stuk code kun je overal aanroepen en kun je gebruiken om gemeenschappelijke data in op te slaan</w:t>
            </w:r>
          </w:p>
        </w:tc>
        <w:tc>
          <w:tcPr>
            <w:tcW w:w="2977" w:type="dxa"/>
          </w:tcPr>
          <w:p w14:paraId="0BFDA1FB" w14:textId="77777777" w:rsidR="00C87C39" w:rsidRDefault="00C87C39" w:rsidP="00484D1D">
            <w:r>
              <w:t>Code wordt snel onoverzichtelijk voor andere codeurs en moet daarom niet gebruikt worden als er andere mogelijkheden zijn.</w:t>
            </w:r>
          </w:p>
        </w:tc>
      </w:tr>
      <w:tr w:rsidR="00C87C39" w14:paraId="1984FA73" w14:textId="77777777" w:rsidTr="00484D1D">
        <w:tc>
          <w:tcPr>
            <w:tcW w:w="2122" w:type="dxa"/>
          </w:tcPr>
          <w:p w14:paraId="3B2E5682" w14:textId="77777777" w:rsidR="00C87C39" w:rsidRPr="00221077" w:rsidRDefault="00C87C39" w:rsidP="00484D1D">
            <w:pPr>
              <w:rPr>
                <w:lang w:val="en-US"/>
              </w:rPr>
            </w:pPr>
            <w:r w:rsidRPr="00221077">
              <w:rPr>
                <w:lang w:val="en-US"/>
              </w:rPr>
              <w:t>Repository</w:t>
            </w:r>
          </w:p>
          <w:p w14:paraId="7BB99E3A" w14:textId="77777777" w:rsidR="00C87C39" w:rsidRPr="00221077" w:rsidRDefault="00C87C39" w:rsidP="00484D1D">
            <w:pPr>
              <w:rPr>
                <w:lang w:val="en-US"/>
              </w:rPr>
            </w:pPr>
          </w:p>
        </w:tc>
        <w:tc>
          <w:tcPr>
            <w:tcW w:w="2409" w:type="dxa"/>
          </w:tcPr>
          <w:p w14:paraId="1AF81195" w14:textId="77777777" w:rsidR="00C87C39" w:rsidRDefault="00C87C39" w:rsidP="00484D1D">
            <w:r>
              <w:t>Het communiceren met de data laag duidelijker te maken en de code daarvoor beter testbaar maken</w:t>
            </w:r>
          </w:p>
        </w:tc>
        <w:tc>
          <w:tcPr>
            <w:tcW w:w="2835" w:type="dxa"/>
          </w:tcPr>
          <w:p w14:paraId="39C73402" w14:textId="77777777" w:rsidR="00C87C39" w:rsidRDefault="00C87C39" w:rsidP="00484D1D">
            <w:r>
              <w:t>Je code is beter testbaar en je kunt gemakkelijker van database wisselen.</w:t>
            </w:r>
          </w:p>
        </w:tc>
        <w:tc>
          <w:tcPr>
            <w:tcW w:w="2977" w:type="dxa"/>
          </w:tcPr>
          <w:p w14:paraId="2A22F104" w14:textId="77777777" w:rsidR="00C87C39" w:rsidRDefault="00C87C39" w:rsidP="00484D1D">
            <w:r>
              <w:t>Redelijk complex en niet waard om te gerbruiken in kleinere applicaties, tenzij je een versimpelde versie van maakt.</w:t>
            </w:r>
          </w:p>
        </w:tc>
      </w:tr>
    </w:tbl>
    <w:p w14:paraId="1D88D902" w14:textId="77777777" w:rsidR="00C87C39" w:rsidRDefault="00C87C39" w:rsidP="00484D1D"/>
    <w:p w14:paraId="25F9E34A" w14:textId="77777777" w:rsidR="00C87C39" w:rsidRDefault="00C87C39" w:rsidP="00484D1D">
      <w:r>
        <w:t>In deze tabel is een snelle opsomming te zien van welke patronen gebruik zijn in de applicatie en de voor en nadelen en nadelen ervan. Hieronder is verder beschreven hoe deze uiteindelijk in de applicatie toegepast zijn.</w:t>
      </w:r>
    </w:p>
    <w:p w14:paraId="7E91653F" w14:textId="77777777" w:rsidR="00C87C39" w:rsidRDefault="00C87C39" w:rsidP="00484D1D">
      <w:r>
        <w:br w:type="page"/>
      </w:r>
    </w:p>
    <w:p w14:paraId="2AE61A26" w14:textId="77777777" w:rsidR="00C87C39" w:rsidRDefault="00C87C39" w:rsidP="00C87C39">
      <w:pPr>
        <w:pStyle w:val="Kop2"/>
        <w:ind w:left="0" w:firstLine="0"/>
      </w:pPr>
      <w:bookmarkStart w:id="1346" w:name="_Toc514335206"/>
      <w:bookmarkStart w:id="1347" w:name="_Toc517033795"/>
      <w:r>
        <w:lastRenderedPageBreak/>
        <w:t>MVVM (View-model-ViewModel)</w:t>
      </w:r>
      <w:bookmarkEnd w:id="1346"/>
      <w:bookmarkEnd w:id="1347"/>
    </w:p>
    <w:p w14:paraId="5885EBCF" w14:textId="77777777" w:rsidR="00C87C39" w:rsidRDefault="00C87C39" w:rsidP="00484D1D"/>
    <w:p w14:paraId="24B45365" w14:textId="77777777" w:rsidR="00C87C39" w:rsidRDefault="00C87C39" w:rsidP="00484D1D">
      <w:r>
        <w:rPr>
          <w:noProof/>
        </w:rPr>
        <w:drawing>
          <wp:inline distT="0" distB="0" distL="0" distR="0" wp14:anchorId="6179F95D" wp14:editId="1F6052A2">
            <wp:extent cx="5709920" cy="1676400"/>
            <wp:effectExtent l="0" t="0" r="5080" b="0"/>
            <wp:docPr id="22" name="Picture 22" descr="Afbeeldingsresultaat voor mv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vv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9920" cy="1676400"/>
                    </a:xfrm>
                    <a:prstGeom prst="rect">
                      <a:avLst/>
                    </a:prstGeom>
                    <a:noFill/>
                    <a:ln>
                      <a:noFill/>
                    </a:ln>
                  </pic:spPr>
                </pic:pic>
              </a:graphicData>
            </a:graphic>
          </wp:inline>
        </w:drawing>
      </w:r>
    </w:p>
    <w:p w14:paraId="34F01273" w14:textId="77777777" w:rsidR="00C87C39" w:rsidRPr="00880D5E" w:rsidRDefault="00C87C39" w:rsidP="00484D1D">
      <w:pPr>
        <w:rPr>
          <w:sz w:val="24"/>
        </w:rPr>
      </w:pPr>
      <w:r w:rsidRPr="00880D5E">
        <w:rPr>
          <w:sz w:val="20"/>
        </w:rPr>
        <w:t xml:space="preserve">Figuur </w:t>
      </w:r>
      <w:r>
        <w:rPr>
          <w:sz w:val="20"/>
        </w:rPr>
        <w:t>6</w:t>
      </w:r>
      <w:r w:rsidRPr="00880D5E">
        <w:rPr>
          <w:sz w:val="20"/>
        </w:rPr>
        <w:t xml:space="preserve">: </w:t>
      </w:r>
      <w:r>
        <w:rPr>
          <w:sz w:val="20"/>
        </w:rPr>
        <w:t>MVVM patroon</w:t>
      </w:r>
    </w:p>
    <w:p w14:paraId="79008790" w14:textId="77777777" w:rsidR="00C87C39" w:rsidRPr="00880D5E" w:rsidRDefault="00C87C39" w:rsidP="00484D1D"/>
    <w:p w14:paraId="245D8B96" w14:textId="77777777" w:rsidR="00C87C39" w:rsidRPr="00795990" w:rsidRDefault="00C87C39" w:rsidP="00484D1D"/>
    <w:p w14:paraId="33C0BF1A" w14:textId="77777777" w:rsidR="00C87C39" w:rsidRDefault="00C87C39" w:rsidP="00484D1D">
      <w:r>
        <w:t>Door het MVVM patroon bestaat er een duidelijke scheiding tussen de GUI en Business laag in WPF projecten. Je kan de UI veranderen zonder dat je daardoor de business laag hoeft te veranderen of andersom (er zijn excepties houdt hier rekening mee).</w:t>
      </w:r>
    </w:p>
    <w:p w14:paraId="04701879" w14:textId="77777777" w:rsidR="00C87C39" w:rsidRDefault="00C87C39" w:rsidP="00484D1D">
      <w:r>
        <w:br w:type="page"/>
      </w:r>
    </w:p>
    <w:p w14:paraId="5B678D22" w14:textId="77777777" w:rsidR="00C87C39" w:rsidRDefault="00C87C39" w:rsidP="00484D1D"/>
    <w:p w14:paraId="2E9E2D84" w14:textId="77777777" w:rsidR="00C87C39" w:rsidRDefault="00C87C39" w:rsidP="00C87C39">
      <w:pPr>
        <w:pStyle w:val="Kop3"/>
        <w:ind w:left="0" w:firstLine="0"/>
      </w:pPr>
      <w:bookmarkStart w:id="1348" w:name="_Toc514335207"/>
      <w:bookmarkStart w:id="1349" w:name="_Toc517033796"/>
      <w:r>
        <w:t>View model en interface</w:t>
      </w:r>
      <w:bookmarkEnd w:id="1348"/>
      <w:bookmarkEnd w:id="1349"/>
    </w:p>
    <w:p w14:paraId="0544E478" w14:textId="77777777" w:rsidR="00C87C39" w:rsidRDefault="00C87C39" w:rsidP="00484D1D">
      <w:r>
        <w:t>Wanneer je een nieuw scherm wil aanmaken dan heb je hier 3 componenten voor nodig.</w:t>
      </w:r>
    </w:p>
    <w:p w14:paraId="3EFD75F5" w14:textId="77777777" w:rsidR="00C87C39" w:rsidRDefault="00C87C39" w:rsidP="00484D1D">
      <w:r>
        <w:t>Namelijk een:</w:t>
      </w:r>
    </w:p>
    <w:p w14:paraId="1CA311D8" w14:textId="77777777" w:rsidR="00C87C39" w:rsidRDefault="00C87C39" w:rsidP="00C87C39">
      <w:pPr>
        <w:pStyle w:val="Lijstalinea"/>
        <w:numPr>
          <w:ilvl w:val="0"/>
          <w:numId w:val="180"/>
        </w:numPr>
      </w:pPr>
      <w:r>
        <w:t>View</w:t>
      </w:r>
    </w:p>
    <w:p w14:paraId="36F05D24" w14:textId="77777777" w:rsidR="00C87C39" w:rsidRDefault="00C87C39" w:rsidP="00C87C39">
      <w:pPr>
        <w:pStyle w:val="Lijstalinea"/>
        <w:numPr>
          <w:ilvl w:val="0"/>
          <w:numId w:val="180"/>
        </w:numPr>
      </w:pPr>
      <w:r>
        <w:t>Viewmodel</w:t>
      </w:r>
    </w:p>
    <w:p w14:paraId="3E320778" w14:textId="77777777" w:rsidR="00C87C39" w:rsidRDefault="00C87C39" w:rsidP="00C87C39">
      <w:pPr>
        <w:pStyle w:val="Lijstalinea"/>
        <w:numPr>
          <w:ilvl w:val="0"/>
          <w:numId w:val="180"/>
        </w:numPr>
      </w:pPr>
      <w:r>
        <w:t>Interface</w:t>
      </w:r>
    </w:p>
    <w:p w14:paraId="205554D2" w14:textId="77777777" w:rsidR="00C87C39" w:rsidRDefault="00C87C39" w:rsidP="00484D1D"/>
    <w:p w14:paraId="04A3C80C" w14:textId="77777777" w:rsidR="00C87C39" w:rsidRDefault="00C87C39" w:rsidP="00484D1D">
      <w:r>
        <w:rPr>
          <w:noProof/>
        </w:rPr>
        <w:drawing>
          <wp:inline distT="0" distB="0" distL="0" distR="0" wp14:anchorId="4D4ECF44" wp14:editId="6372494E">
            <wp:extent cx="3686375" cy="506984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8559" cy="5072844"/>
                    </a:xfrm>
                    <a:prstGeom prst="rect">
                      <a:avLst/>
                    </a:prstGeom>
                  </pic:spPr>
                </pic:pic>
              </a:graphicData>
            </a:graphic>
          </wp:inline>
        </w:drawing>
      </w:r>
    </w:p>
    <w:p w14:paraId="1A3E19FA" w14:textId="77777777" w:rsidR="00C87C39" w:rsidRDefault="00C87C39">
      <w:r>
        <w:t>Zorg er voor dat deze drie objecten dezelfde naamgeving hebben afgezien van of het een View, Viewmodel of interface is.</w:t>
      </w:r>
    </w:p>
    <w:p w14:paraId="5B774657" w14:textId="77777777" w:rsidR="00C87C39" w:rsidRDefault="00C87C39"/>
    <w:p w14:paraId="09D24C21" w14:textId="77777777" w:rsidR="00C87C39" w:rsidRDefault="00C87C39" w:rsidP="00484D1D">
      <w:r>
        <w:t xml:space="preserve">Wanneer deze drie elementen goed gekoppeld zijn dan kun je ze ook gaan gebruiken. </w:t>
      </w:r>
    </w:p>
    <w:p w14:paraId="63BF3D44" w14:textId="77777777" w:rsidR="00C87C39" w:rsidRDefault="00C87C39">
      <w:r>
        <w:t>Zorg ervoor dat je geen UI logica zet in je ViewModels of models. Deze logica komt in de View te staan. Deze logica roep je aan door jouw aangemaakt interface object in de viewmodel.</w:t>
      </w:r>
    </w:p>
    <w:p w14:paraId="3A9E4B25" w14:textId="77777777" w:rsidR="00C87C39" w:rsidRDefault="00C87C39"/>
    <w:p w14:paraId="65B5A46E" w14:textId="77777777" w:rsidR="00C87C39" w:rsidRDefault="00C87C39">
      <w:r>
        <w:t>logica zoals het laten zien van een pop-up scherm of naar een ander scherm gaan doe je in de View. Deze logica roep je weer aan vanuit je viewmodel</w:t>
      </w:r>
    </w:p>
    <w:p w14:paraId="0471EF93" w14:textId="77777777" w:rsidR="00C87C39" w:rsidRDefault="00C87C39"/>
    <w:p w14:paraId="22008530" w14:textId="77777777" w:rsidR="00C87C39" w:rsidRDefault="00C87C39"/>
    <w:p w14:paraId="0902516A" w14:textId="77777777" w:rsidR="00C87C39" w:rsidRDefault="00C87C39" w:rsidP="00484D1D">
      <w:r>
        <w:lastRenderedPageBreak/>
        <w:t>Kijk in de applicatie bij de map “UI” naar een voorbeeld hoe je deze drie elementen koppelt.</w:t>
      </w:r>
    </w:p>
    <w:p w14:paraId="38FA1438" w14:textId="77777777" w:rsidR="00C87C39" w:rsidRDefault="00C87C39" w:rsidP="00C87C39">
      <w:pPr>
        <w:pStyle w:val="Kop3"/>
        <w:ind w:left="0" w:firstLine="0"/>
      </w:pPr>
      <w:bookmarkStart w:id="1350" w:name="_Toc514335208"/>
      <w:bookmarkStart w:id="1351" w:name="_Toc517033797"/>
      <w:r>
        <w:t>Binding</w:t>
      </w:r>
      <w:bookmarkEnd w:id="1350"/>
      <w:bookmarkEnd w:id="1351"/>
    </w:p>
    <w:p w14:paraId="6CE67179" w14:textId="77777777" w:rsidR="00C87C39" w:rsidRDefault="00C87C39" w:rsidP="00484D1D"/>
    <w:p w14:paraId="5F9C1396" w14:textId="77777777" w:rsidR="00C87C39" w:rsidRPr="00AF0329" w:rsidRDefault="00C87C39" w:rsidP="00484D1D">
      <w:r>
        <w:t>Binding kan op twee manieren gedaan worden. Je hebt ten eerste command binding waarmee je methodes aan kunt roepen. En je hebt property binding. Hiermee verbind je een UI element direct aan een property in je viewmodel. Bijvoorbeeld textbox tekst aan een string.</w:t>
      </w:r>
    </w:p>
    <w:p w14:paraId="01A8393D" w14:textId="77777777" w:rsidR="00C87C39" w:rsidRDefault="00C87C39" w:rsidP="00484D1D"/>
    <w:p w14:paraId="2DA8812C" w14:textId="77777777" w:rsidR="00C87C39" w:rsidRDefault="00C87C39" w:rsidP="00C87C39">
      <w:pPr>
        <w:pStyle w:val="Kop4"/>
        <w:ind w:left="987"/>
      </w:pPr>
      <w:r>
        <w:t>Property binding</w:t>
      </w:r>
    </w:p>
    <w:p w14:paraId="34704EAD" w14:textId="77777777" w:rsidR="00C87C39" w:rsidRPr="00374183" w:rsidRDefault="00C87C39" w:rsidP="00484D1D"/>
    <w:p w14:paraId="53871215" w14:textId="77777777" w:rsidR="00C87C39" w:rsidRDefault="00C87C39" w:rsidP="00484D1D">
      <w:r>
        <w:rPr>
          <w:noProof/>
        </w:rPr>
        <w:drawing>
          <wp:inline distT="0" distB="0" distL="0" distR="0" wp14:anchorId="32731ADD" wp14:editId="04DA6ED9">
            <wp:extent cx="2592832" cy="294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94049" cy="294778"/>
                    </a:xfrm>
                    <a:prstGeom prst="rect">
                      <a:avLst/>
                    </a:prstGeom>
                  </pic:spPr>
                </pic:pic>
              </a:graphicData>
            </a:graphic>
          </wp:inline>
        </w:drawing>
      </w:r>
    </w:p>
    <w:p w14:paraId="7FCD9FE8" w14:textId="77777777" w:rsidR="00C87C39" w:rsidRDefault="00C87C39" w:rsidP="00484D1D">
      <w:r>
        <w:t>Met deze property binding kan bijvoorbeeld meteen deze tekst van bijvoorbeeld een textbox direct gekoppeld aan een property. Dit betekent dat als mijn property of mijn tekst in de textbox veranderd dan veranderd de andere ook.</w:t>
      </w:r>
    </w:p>
    <w:p w14:paraId="0E7C7B93" w14:textId="77777777" w:rsidR="00C87C39" w:rsidRDefault="00C87C39" w:rsidP="00484D1D"/>
    <w:p w14:paraId="589D6648" w14:textId="77777777" w:rsidR="00C87C39" w:rsidRDefault="00C87C39" w:rsidP="00C87C39">
      <w:pPr>
        <w:pStyle w:val="Kop4"/>
        <w:ind w:left="987"/>
      </w:pPr>
      <w:r>
        <w:t>Command binding</w:t>
      </w:r>
    </w:p>
    <w:p w14:paraId="2969B49F" w14:textId="77777777" w:rsidR="00C87C39" w:rsidRDefault="00C87C39" w:rsidP="00484D1D"/>
    <w:p w14:paraId="5742F0C8" w14:textId="77777777" w:rsidR="00C87C39" w:rsidRPr="00374183" w:rsidRDefault="00C87C39" w:rsidP="00484D1D">
      <w:r>
        <w:t>Command binding is iets ingewikkelder. Je moet eerst een command schrijven in bijvoorbeeld een “button” zoals hieronder.</w:t>
      </w:r>
    </w:p>
    <w:p w14:paraId="3E1C0B43" w14:textId="77777777" w:rsidR="00C87C39" w:rsidRDefault="00C87C39" w:rsidP="00484D1D">
      <w:r>
        <w:rPr>
          <w:noProof/>
        </w:rPr>
        <w:drawing>
          <wp:inline distT="0" distB="0" distL="0" distR="0" wp14:anchorId="4ADB3726" wp14:editId="56DF8F1C">
            <wp:extent cx="2343150" cy="209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209550"/>
                    </a:xfrm>
                    <a:prstGeom prst="rect">
                      <a:avLst/>
                    </a:prstGeom>
                  </pic:spPr>
                </pic:pic>
              </a:graphicData>
            </a:graphic>
          </wp:inline>
        </w:drawing>
      </w:r>
    </w:p>
    <w:p w14:paraId="54E8E4AD" w14:textId="77777777" w:rsidR="00C87C39" w:rsidRDefault="00C87C39" w:rsidP="00484D1D"/>
    <w:p w14:paraId="0599AACD" w14:textId="77777777" w:rsidR="00C87C39" w:rsidRDefault="00C87C39" w:rsidP="00484D1D">
      <w:r>
        <w:t>Daarna zorg je ervoor dat je in je bijbehorende viewmodel het volgende property hebt staan.</w:t>
      </w:r>
    </w:p>
    <w:p w14:paraId="733A27CD" w14:textId="77777777" w:rsidR="00C87C39" w:rsidRDefault="00C87C39" w:rsidP="00484D1D"/>
    <w:p w14:paraId="1915DF8E" w14:textId="77777777" w:rsidR="00C87C39" w:rsidRPr="00374183" w:rsidRDefault="00C87C39" w:rsidP="00484D1D">
      <w:r>
        <w:rPr>
          <w:noProof/>
        </w:rPr>
        <mc:AlternateContent>
          <mc:Choice Requires="wps">
            <w:drawing>
              <wp:anchor distT="0" distB="0" distL="114300" distR="114300" simplePos="0" relativeHeight="251684352" behindDoc="0" locked="0" layoutInCell="1" allowOverlap="1" wp14:anchorId="59820B00" wp14:editId="6CECD311">
                <wp:simplePos x="0" y="0"/>
                <wp:positionH relativeFrom="column">
                  <wp:posOffset>635</wp:posOffset>
                </wp:positionH>
                <wp:positionV relativeFrom="paragraph">
                  <wp:posOffset>1606550</wp:posOffset>
                </wp:positionV>
                <wp:extent cx="3088640" cy="142240"/>
                <wp:effectExtent l="19050" t="19050" r="16510" b="10160"/>
                <wp:wrapNone/>
                <wp:docPr id="29" name="Rectangle 29"/>
                <wp:cNvGraphicFramePr/>
                <a:graphic xmlns:a="http://schemas.openxmlformats.org/drawingml/2006/main">
                  <a:graphicData uri="http://schemas.microsoft.com/office/word/2010/wordprocessingShape">
                    <wps:wsp>
                      <wps:cNvSpPr/>
                      <wps:spPr>
                        <a:xfrm>
                          <a:off x="0" y="0"/>
                          <a:ext cx="3088640" cy="1422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6F8CD" id="Rectangle 29" o:spid="_x0000_s1026" style="position:absolute;margin-left:.05pt;margin-top:126.5pt;width:243.2pt;height:11.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" filled="f" strokecolor="red" strokeweight="2.25pt"/>
            </w:pict>
          </mc:Fallback>
        </mc:AlternateContent>
      </w:r>
      <w:r>
        <w:rPr>
          <w:noProof/>
        </w:rPr>
        <mc:AlternateContent>
          <mc:Choice Requires="wps">
            <w:drawing>
              <wp:anchor distT="0" distB="0" distL="114300" distR="114300" simplePos="0" relativeHeight="251683328" behindDoc="0" locked="0" layoutInCell="1" allowOverlap="1" wp14:anchorId="546A2BBC" wp14:editId="081CAF2E">
                <wp:simplePos x="0" y="0"/>
                <wp:positionH relativeFrom="column">
                  <wp:posOffset>254635</wp:posOffset>
                </wp:positionH>
                <wp:positionV relativeFrom="paragraph">
                  <wp:posOffset>1057910</wp:posOffset>
                </wp:positionV>
                <wp:extent cx="3677920" cy="193040"/>
                <wp:effectExtent l="19050" t="19050" r="17780" b="16510"/>
                <wp:wrapNone/>
                <wp:docPr id="28" name="Rectangle 28"/>
                <wp:cNvGraphicFramePr/>
                <a:graphic xmlns:a="http://schemas.openxmlformats.org/drawingml/2006/main">
                  <a:graphicData uri="http://schemas.microsoft.com/office/word/2010/wordprocessingShape">
                    <wps:wsp>
                      <wps:cNvSpPr/>
                      <wps:spPr>
                        <a:xfrm>
                          <a:off x="0" y="0"/>
                          <a:ext cx="3677920" cy="1930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0630E" id="Rectangle 28" o:spid="_x0000_s1026" style="position:absolute;margin-left:20.05pt;margin-top:83.3pt;width:289.6pt;height:15.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" filled="f" strokecolor="red" strokeweight="2.25pt"/>
            </w:pict>
          </mc:Fallback>
        </mc:AlternateContent>
      </w:r>
      <w:r>
        <w:rPr>
          <w:noProof/>
        </w:rPr>
        <w:drawing>
          <wp:inline distT="0" distB="0" distL="0" distR="0" wp14:anchorId="4F79300E" wp14:editId="773579B3">
            <wp:extent cx="4848225" cy="26574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48225" cy="2657475"/>
                    </a:xfrm>
                    <a:prstGeom prst="rect">
                      <a:avLst/>
                    </a:prstGeom>
                  </pic:spPr>
                </pic:pic>
              </a:graphicData>
            </a:graphic>
          </wp:inline>
        </w:drawing>
      </w:r>
    </w:p>
    <w:p w14:paraId="772E1CA1" w14:textId="77777777" w:rsidR="00C87C39" w:rsidRDefault="00C87C39" w:rsidP="00484D1D">
      <w:r>
        <w:t xml:space="preserve">De relaycommand staan in de map commands. Deze zorgen ervoor dat je een bepaalde methode in de viewmodel kunt aanroepen. Het type tussen “&lt;type&gt;” geeft een bepaalde parameter mee. Dit hoeft natuurlijk niet. </w:t>
      </w:r>
    </w:p>
    <w:p w14:paraId="3F0D48B8" w14:textId="77777777" w:rsidR="00C87C39" w:rsidRDefault="00C87C39" w:rsidP="00484D1D">
      <w:r>
        <w:t>Als je wel een parameter mee wil geven zorg en dan voor dat je ook een command parameter mee geeft met je command</w:t>
      </w:r>
    </w:p>
    <w:p w14:paraId="7BAB9AF9" w14:textId="77777777" w:rsidR="00C87C39" w:rsidRDefault="00C87C39" w:rsidP="00484D1D"/>
    <w:p w14:paraId="01654463" w14:textId="77777777" w:rsidR="00C87C39" w:rsidRDefault="00C87C39" w:rsidP="00484D1D">
      <w:r>
        <w:rPr>
          <w:noProof/>
        </w:rPr>
        <w:drawing>
          <wp:inline distT="0" distB="0" distL="0" distR="0" wp14:anchorId="598AC874" wp14:editId="3C38F0DE">
            <wp:extent cx="5667375" cy="1905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67375" cy="190500"/>
                    </a:xfrm>
                    <a:prstGeom prst="rect">
                      <a:avLst/>
                    </a:prstGeom>
                  </pic:spPr>
                </pic:pic>
              </a:graphicData>
            </a:graphic>
          </wp:inline>
        </w:drawing>
      </w:r>
    </w:p>
    <w:p w14:paraId="24FD3C3E" w14:textId="77777777" w:rsidR="00C87C39" w:rsidRDefault="00C87C39" w:rsidP="00484D1D"/>
    <w:p w14:paraId="21FCEBCC" w14:textId="77777777" w:rsidR="00C87C39" w:rsidRDefault="00C87C39" w:rsidP="00484D1D">
      <w:r>
        <w:t>De “InitializeCommand” methode roep je aan vanuit je constructor.</w:t>
      </w:r>
    </w:p>
    <w:p w14:paraId="7EEEA4D8" w14:textId="77777777" w:rsidR="00C87C39" w:rsidRDefault="00C87C39" w:rsidP="00484D1D"/>
    <w:p w14:paraId="2436EFB7" w14:textId="77777777" w:rsidR="00C87C39" w:rsidRDefault="00C87C39" w:rsidP="00484D1D"/>
    <w:p w14:paraId="6A96F74D" w14:textId="77777777" w:rsidR="00C87C39" w:rsidRDefault="00C87C39" w:rsidP="00C87C39">
      <w:pPr>
        <w:pStyle w:val="Kop2"/>
        <w:ind w:left="0" w:firstLine="0"/>
      </w:pPr>
      <w:bookmarkStart w:id="1352" w:name="_Toc514335209"/>
      <w:bookmarkStart w:id="1353" w:name="_Toc517033798"/>
      <w:r>
        <w:t>Singleton</w:t>
      </w:r>
      <w:bookmarkEnd w:id="1352"/>
      <w:bookmarkEnd w:id="1353"/>
    </w:p>
    <w:p w14:paraId="3C9A2B2D" w14:textId="77777777" w:rsidR="00C87C39" w:rsidRDefault="00C87C39" w:rsidP="00484D1D">
      <w:r>
        <w:rPr>
          <w:noProof/>
        </w:rPr>
        <w:drawing>
          <wp:inline distT="0" distB="0" distL="0" distR="0" wp14:anchorId="6F7D4F9C" wp14:editId="35640125">
            <wp:extent cx="2200275" cy="600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00275" cy="600075"/>
                    </a:xfrm>
                    <a:prstGeom prst="rect">
                      <a:avLst/>
                    </a:prstGeom>
                  </pic:spPr>
                </pic:pic>
              </a:graphicData>
            </a:graphic>
          </wp:inline>
        </w:drawing>
      </w:r>
    </w:p>
    <w:p w14:paraId="01772DE6" w14:textId="77777777" w:rsidR="00C87C39" w:rsidRDefault="00C87C39" w:rsidP="00484D1D"/>
    <w:p w14:paraId="54288E25" w14:textId="77777777" w:rsidR="00C87C39" w:rsidRDefault="00C87C39" w:rsidP="00484D1D">
      <w:r>
        <w:t>De singleton “ListGodClass” wordt maar voor een doel gebruikt. Dat doel is om maar een instantie van elk database object te hebben en deze constant bij te kunnen houden. Hiermee zorg je ervoor dat er geen dubbele instantie in je applicatie terecht komen en ben je er van verzekerd dat elke uniek is.</w:t>
      </w:r>
    </w:p>
    <w:p w14:paraId="32E2071F" w14:textId="77777777" w:rsidR="00C87C39" w:rsidRDefault="00C87C39" w:rsidP="00484D1D"/>
    <w:p w14:paraId="243801DC" w14:textId="77777777" w:rsidR="00C87C39" w:rsidRDefault="00C87C39" w:rsidP="00484D1D">
      <w:r>
        <w:t>Deze klasse houdt drie lijsten bij.</w:t>
      </w:r>
    </w:p>
    <w:p w14:paraId="13AC2759" w14:textId="77777777" w:rsidR="00C87C39" w:rsidRDefault="00C87C39" w:rsidP="00484D1D"/>
    <w:p w14:paraId="4E6E2D50" w14:textId="77777777" w:rsidR="00C87C39" w:rsidRDefault="00C87C39" w:rsidP="00484D1D">
      <w:r>
        <w:rPr>
          <w:noProof/>
        </w:rPr>
        <w:drawing>
          <wp:inline distT="0" distB="0" distL="0" distR="0" wp14:anchorId="588CAA74" wp14:editId="2773FEF5">
            <wp:extent cx="6282690" cy="516890"/>
            <wp:effectExtent l="0" t="0" r="381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82690" cy="516890"/>
                    </a:xfrm>
                    <a:prstGeom prst="rect">
                      <a:avLst/>
                    </a:prstGeom>
                  </pic:spPr>
                </pic:pic>
              </a:graphicData>
            </a:graphic>
          </wp:inline>
        </w:drawing>
      </w:r>
    </w:p>
    <w:p w14:paraId="73CD47CD" w14:textId="77777777" w:rsidR="00C87C39" w:rsidRDefault="00C87C39" w:rsidP="00484D1D"/>
    <w:p w14:paraId="25487956" w14:textId="77777777" w:rsidR="00C87C39" w:rsidRDefault="00C87C39" w:rsidP="00484D1D">
      <w:r>
        <w:t>Niet alle objecten hoeven bijgehouden te worden aangezien de lijst met procescellen bijna alle data al bij houdt.</w:t>
      </w:r>
    </w:p>
    <w:p w14:paraId="6863A770" w14:textId="77777777" w:rsidR="00C87C39" w:rsidRDefault="00C87C39" w:rsidP="00484D1D">
      <w:r>
        <w:br w:type="page"/>
      </w:r>
    </w:p>
    <w:p w14:paraId="521B73AA" w14:textId="77777777" w:rsidR="00C87C39" w:rsidRDefault="00C87C39" w:rsidP="00C87C39">
      <w:pPr>
        <w:pStyle w:val="Kop2"/>
        <w:ind w:left="0" w:firstLine="0"/>
      </w:pPr>
      <w:bookmarkStart w:id="1354" w:name="_Toc514335210"/>
      <w:bookmarkStart w:id="1355" w:name="_Toc517033799"/>
      <w:r>
        <w:lastRenderedPageBreak/>
        <w:t>Repository</w:t>
      </w:r>
      <w:bookmarkEnd w:id="1355"/>
      <w:r>
        <w:t xml:space="preserve"> </w:t>
      </w:r>
      <w:bookmarkEnd w:id="1354"/>
    </w:p>
    <w:p w14:paraId="023123E4" w14:textId="77777777" w:rsidR="00C87C39" w:rsidRDefault="00C87C39" w:rsidP="00484D1D">
      <w:pPr>
        <w:rPr>
          <w:color w:val="FF0000"/>
        </w:rPr>
      </w:pPr>
    </w:p>
    <w:p w14:paraId="323AA138" w14:textId="77777777" w:rsidR="00C87C39" w:rsidRDefault="00C87C39" w:rsidP="00484D1D">
      <w:r>
        <w:t>Het repository patroon zit met entity framework in de applicatie verwerkt.</w:t>
      </w:r>
    </w:p>
    <w:p w14:paraId="0E47AE73" w14:textId="77777777" w:rsidR="00C87C39" w:rsidRDefault="00C87C39" w:rsidP="00484D1D">
      <w:pPr>
        <w:rPr>
          <w:color w:val="FF0000"/>
        </w:rPr>
      </w:pPr>
    </w:p>
    <w:p w14:paraId="6EFC38BB" w14:textId="77777777" w:rsidR="00C87C39" w:rsidRDefault="00C87C39" w:rsidP="00484D1D">
      <w:pPr>
        <w:rPr>
          <w:color w:val="FF0000"/>
        </w:rPr>
      </w:pPr>
      <w:r>
        <w:rPr>
          <w:noProof/>
        </w:rPr>
        <w:drawing>
          <wp:inline distT="0" distB="0" distL="0" distR="0" wp14:anchorId="2808B62D" wp14:editId="7141A686">
            <wp:extent cx="1933575" cy="600075"/>
            <wp:effectExtent l="0" t="0" r="9525" b="9525"/>
            <wp:docPr id="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33575" cy="600075"/>
                    </a:xfrm>
                    <a:prstGeom prst="rect">
                      <a:avLst/>
                    </a:prstGeom>
                  </pic:spPr>
                </pic:pic>
              </a:graphicData>
            </a:graphic>
          </wp:inline>
        </w:drawing>
      </w:r>
    </w:p>
    <w:p w14:paraId="5D195EA9" w14:textId="77777777" w:rsidR="00C87C39" w:rsidRDefault="00C87C39" w:rsidP="00484D1D">
      <w:pPr>
        <w:rPr>
          <w:color w:val="FF0000"/>
        </w:rPr>
      </w:pPr>
    </w:p>
    <w:p w14:paraId="315155A2" w14:textId="77777777" w:rsidR="00C87C39" w:rsidRPr="00602868" w:rsidRDefault="00C87C39" w:rsidP="00484D1D">
      <w:r>
        <w:t>Elke klas heeft zijn eigen repository.</w:t>
      </w:r>
    </w:p>
    <w:p w14:paraId="184EF255" w14:textId="77777777" w:rsidR="00C87C39" w:rsidRDefault="00C87C39" w:rsidP="00484D1D">
      <w:pPr>
        <w:rPr>
          <w:color w:val="FF0000"/>
        </w:rPr>
      </w:pPr>
    </w:p>
    <w:p w14:paraId="27B36F7C" w14:textId="77777777" w:rsidR="00C87C39" w:rsidRDefault="00C87C39" w:rsidP="00484D1D">
      <w:pPr>
        <w:rPr>
          <w:color w:val="FF0000"/>
        </w:rPr>
      </w:pPr>
      <w:r>
        <w:rPr>
          <w:noProof/>
        </w:rPr>
        <w:drawing>
          <wp:inline distT="0" distB="0" distL="0" distR="0" wp14:anchorId="7E9E5C23" wp14:editId="1C41957D">
            <wp:extent cx="2009371" cy="465328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15934" cy="4668478"/>
                    </a:xfrm>
                    <a:prstGeom prst="rect">
                      <a:avLst/>
                    </a:prstGeom>
                  </pic:spPr>
                </pic:pic>
              </a:graphicData>
            </a:graphic>
          </wp:inline>
        </w:drawing>
      </w:r>
    </w:p>
    <w:p w14:paraId="29C8C243" w14:textId="77777777" w:rsidR="00C87C39" w:rsidRDefault="00C87C39" w:rsidP="00484D1D">
      <w:pPr>
        <w:rPr>
          <w:color w:val="FF0000"/>
        </w:rPr>
      </w:pPr>
    </w:p>
    <w:p w14:paraId="15D1527E" w14:textId="77777777" w:rsidR="00C87C39" w:rsidRDefault="00C87C39" w:rsidP="00484D1D">
      <w:r>
        <w:t xml:space="preserve">Een elke reposity bestaat uit 3 delen. </w:t>
      </w:r>
    </w:p>
    <w:p w14:paraId="1A56708F" w14:textId="77777777" w:rsidR="00C87C39" w:rsidRDefault="00C87C39" w:rsidP="00C87C39">
      <w:pPr>
        <w:pStyle w:val="Lijstalinea"/>
        <w:numPr>
          <w:ilvl w:val="0"/>
          <w:numId w:val="184"/>
        </w:numPr>
      </w:pPr>
      <w:r>
        <w:t>De business lijm code</w:t>
      </w:r>
    </w:p>
    <w:p w14:paraId="0128EE0D" w14:textId="77777777" w:rsidR="00C87C39" w:rsidRDefault="00C87C39" w:rsidP="00C87C39">
      <w:pPr>
        <w:pStyle w:val="Lijstalinea"/>
        <w:numPr>
          <w:ilvl w:val="0"/>
          <w:numId w:val="184"/>
        </w:numPr>
      </w:pPr>
      <w:r>
        <w:t>Een interface</w:t>
      </w:r>
    </w:p>
    <w:p w14:paraId="1A4122DF" w14:textId="77777777" w:rsidR="00C87C39" w:rsidRDefault="00C87C39" w:rsidP="00C87C39">
      <w:pPr>
        <w:pStyle w:val="Lijstalinea"/>
        <w:numPr>
          <w:ilvl w:val="0"/>
          <w:numId w:val="184"/>
        </w:numPr>
      </w:pPr>
      <w:r>
        <w:t>De repository zelf die contact maakt naar de database.</w:t>
      </w:r>
    </w:p>
    <w:p w14:paraId="4FE376B1" w14:textId="77777777" w:rsidR="00C87C39" w:rsidRDefault="00C87C39" w:rsidP="00484D1D">
      <w:pPr>
        <w:rPr>
          <w:color w:val="FF0000"/>
        </w:rPr>
      </w:pPr>
    </w:p>
    <w:p w14:paraId="644D33AF" w14:textId="77777777" w:rsidR="00C87C39" w:rsidRDefault="00C87C39" w:rsidP="00484D1D">
      <w:r>
        <w:t>Dus elke repository in deze applicatie bestaat uit:</w:t>
      </w:r>
    </w:p>
    <w:p w14:paraId="00C4BEC2" w14:textId="77777777" w:rsidR="00C87C39" w:rsidRDefault="00C87C39" w:rsidP="00C87C39">
      <w:pPr>
        <w:pStyle w:val="Lijstalinea"/>
        <w:numPr>
          <w:ilvl w:val="0"/>
          <w:numId w:val="185"/>
        </w:numPr>
      </w:pPr>
      <w:r>
        <w:t>(naam) + Business.cs</w:t>
      </w:r>
    </w:p>
    <w:p w14:paraId="16D6C776" w14:textId="77777777" w:rsidR="00C87C39" w:rsidRDefault="00C87C39" w:rsidP="00C87C39">
      <w:pPr>
        <w:pStyle w:val="Lijstalinea"/>
        <w:numPr>
          <w:ilvl w:val="0"/>
          <w:numId w:val="185"/>
        </w:numPr>
      </w:pPr>
      <w:r>
        <w:t>I + (naam) + Repository</w:t>
      </w:r>
    </w:p>
    <w:p w14:paraId="48AEA913" w14:textId="77777777" w:rsidR="00C87C39" w:rsidRDefault="00C87C39" w:rsidP="00C87C39">
      <w:pPr>
        <w:pStyle w:val="Lijstalinea"/>
        <w:numPr>
          <w:ilvl w:val="0"/>
          <w:numId w:val="185"/>
        </w:numPr>
      </w:pPr>
      <w:r>
        <w:t>MSSQL_ + (naam) + Repository</w:t>
      </w:r>
    </w:p>
    <w:p w14:paraId="6F990D83" w14:textId="77777777" w:rsidR="00C87C39" w:rsidRDefault="00C87C39">
      <w:r>
        <w:br w:type="page"/>
      </w:r>
    </w:p>
    <w:p w14:paraId="5DA84762" w14:textId="77777777" w:rsidR="00C87C39" w:rsidRDefault="00C87C39" w:rsidP="00484D1D">
      <w:r>
        <w:lastRenderedPageBreak/>
        <w:t>De beste manier voor het aanspreken van de DAL is dit.</w:t>
      </w:r>
    </w:p>
    <w:p w14:paraId="1BC770EA" w14:textId="77777777" w:rsidR="00C87C39" w:rsidRDefault="00C87C39" w:rsidP="00484D1D">
      <w:pPr>
        <w:ind w:left="360"/>
      </w:pPr>
    </w:p>
    <w:p w14:paraId="4D439394" w14:textId="77777777" w:rsidR="00C87C39" w:rsidRDefault="00C87C39" w:rsidP="00484D1D">
      <w:pPr>
        <w:ind w:left="360"/>
      </w:pPr>
      <w:r>
        <w:t>Voorbeeld (procescell):</w:t>
      </w:r>
    </w:p>
    <w:p w14:paraId="3481750D" w14:textId="77777777" w:rsidR="00C87C39" w:rsidRDefault="00C87C39" w:rsidP="00484D1D">
      <w:pPr>
        <w:ind w:left="360"/>
      </w:pPr>
      <w:r>
        <w:tab/>
        <w:t>Bovenaan de klassen die je mee wil geven aan de database schrijf je het volgende:</w:t>
      </w:r>
    </w:p>
    <w:p w14:paraId="657436DB" w14:textId="77777777" w:rsidR="00C87C39" w:rsidRDefault="00C87C39" w:rsidP="00484D1D">
      <w:pPr>
        <w:ind w:left="360"/>
      </w:pPr>
      <w:r>
        <w:tab/>
      </w:r>
      <w:r>
        <w:rPr>
          <w:noProof/>
        </w:rPr>
        <w:drawing>
          <wp:inline distT="0" distB="0" distL="0" distR="0" wp14:anchorId="1B10B01C" wp14:editId="6A40D186">
            <wp:extent cx="6105525" cy="2952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05525" cy="295275"/>
                    </a:xfrm>
                    <a:prstGeom prst="rect">
                      <a:avLst/>
                    </a:prstGeom>
                  </pic:spPr>
                </pic:pic>
              </a:graphicData>
            </a:graphic>
          </wp:inline>
        </w:drawing>
      </w:r>
    </w:p>
    <w:p w14:paraId="3669662C" w14:textId="77777777" w:rsidR="00C87C39" w:rsidRDefault="00C87C39" w:rsidP="00484D1D">
      <w:pPr>
        <w:rPr>
          <w:color w:val="FF0000"/>
        </w:rPr>
      </w:pPr>
    </w:p>
    <w:p w14:paraId="04816E12" w14:textId="77777777" w:rsidR="00C87C39" w:rsidRDefault="00C87C39" w:rsidP="00484D1D">
      <w:pPr>
        <w:ind w:firstLine="360"/>
      </w:pPr>
      <w:r>
        <w:t>Om nu de database aan te spreken doe je:</w:t>
      </w:r>
    </w:p>
    <w:p w14:paraId="746851F9" w14:textId="77777777" w:rsidR="00C87C39" w:rsidRDefault="00C87C39" w:rsidP="00484D1D">
      <w:pPr>
        <w:ind w:firstLine="360"/>
        <w:rPr>
          <w:color w:val="FF0000"/>
        </w:rPr>
      </w:pPr>
      <w:r>
        <w:rPr>
          <w:noProof/>
        </w:rPr>
        <w:drawing>
          <wp:inline distT="0" distB="0" distL="0" distR="0" wp14:anchorId="53B2FA17" wp14:editId="14311A3A">
            <wp:extent cx="1533525" cy="238125"/>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33525" cy="238125"/>
                    </a:xfrm>
                    <a:prstGeom prst="rect">
                      <a:avLst/>
                    </a:prstGeom>
                  </pic:spPr>
                </pic:pic>
              </a:graphicData>
            </a:graphic>
          </wp:inline>
        </w:drawing>
      </w:r>
    </w:p>
    <w:p w14:paraId="611DA874" w14:textId="77777777" w:rsidR="00C87C39" w:rsidRDefault="00C87C39" w:rsidP="00484D1D">
      <w:pPr>
        <w:ind w:firstLine="360"/>
        <w:rPr>
          <w:color w:val="FF0000"/>
        </w:rPr>
      </w:pPr>
    </w:p>
    <w:p w14:paraId="49D452AA" w14:textId="77777777" w:rsidR="00C87C39" w:rsidRDefault="00C87C39" w:rsidP="00484D1D">
      <w:r>
        <w:t>Doormiddel van deze manier toe te passen houw je een gemakkelijk overzicht van je database objecten. Maar ook weet je als programmeur waar en wanneer de database aangesproken wordt.</w:t>
      </w:r>
      <w:r>
        <w:br w:type="page"/>
      </w:r>
    </w:p>
    <w:p w14:paraId="71742C81" w14:textId="77777777" w:rsidR="00C87C39" w:rsidRPr="00A40F3A" w:rsidRDefault="00C87C39" w:rsidP="00484D1D">
      <w:pPr>
        <w:rPr>
          <w:color w:val="FF0000"/>
        </w:rPr>
      </w:pPr>
    </w:p>
    <w:p w14:paraId="10DC4E85" w14:textId="77777777" w:rsidR="00C87C39" w:rsidRPr="001F60CC" w:rsidRDefault="00C87C39" w:rsidP="00C87C39">
      <w:pPr>
        <w:pStyle w:val="Kop1"/>
        <w:ind w:left="0" w:firstLine="0"/>
      </w:pPr>
      <w:bookmarkStart w:id="1356" w:name="_Toc514335211"/>
      <w:bookmarkStart w:id="1357" w:name="_Toc517033800"/>
      <w:r w:rsidRPr="001F60CC">
        <w:t>Excepti</w:t>
      </w:r>
      <w:r>
        <w:t>e handelingen</w:t>
      </w:r>
      <w:bookmarkEnd w:id="1356"/>
      <w:bookmarkEnd w:id="1357"/>
    </w:p>
    <w:p w14:paraId="6EBD0F51" w14:textId="77777777" w:rsidR="00C87C39" w:rsidRDefault="00C87C39" w:rsidP="00484D1D">
      <w:r>
        <w:t>Exception handelingen zullen op de volgende momenten in de applicatie plaatsvinden</w:t>
      </w:r>
    </w:p>
    <w:p w14:paraId="66018FCF" w14:textId="77777777" w:rsidR="00C87C39" w:rsidRDefault="00C87C39" w:rsidP="00484D1D"/>
    <w:p w14:paraId="64F6DBED" w14:textId="77777777" w:rsidR="00C87C39" w:rsidRDefault="00C87C39" w:rsidP="00C87C39">
      <w:pPr>
        <w:pStyle w:val="Kop2"/>
        <w:ind w:left="0" w:firstLine="0"/>
      </w:pPr>
      <w:bookmarkStart w:id="1358" w:name="_Toc514335212"/>
      <w:bookmarkStart w:id="1359" w:name="_Toc517033801"/>
      <w:r>
        <w:t>Database Excepties</w:t>
      </w:r>
      <w:bookmarkEnd w:id="1358"/>
      <w:bookmarkEnd w:id="1359"/>
    </w:p>
    <w:p w14:paraId="6D600A3B" w14:textId="77777777" w:rsidR="00C87C39" w:rsidRDefault="00C87C39" w:rsidP="00484D1D">
      <w:r>
        <w:t>Na elke bewerking op de database zal er een “try-catch-finally” gebruikt worden om mogelijke excepties af te vangen. De exceptie zal om het database statement zelf staan zodat mogelijk fouten meteen bij de bron ontdekt zullen worden.</w:t>
      </w:r>
    </w:p>
    <w:p w14:paraId="1875724C" w14:textId="77777777" w:rsidR="00C87C39" w:rsidRDefault="00C87C39" w:rsidP="00484D1D"/>
    <w:p w14:paraId="6CAE80A2" w14:textId="77777777" w:rsidR="00C87C39" w:rsidRDefault="00C87C39" w:rsidP="00484D1D">
      <w:r>
        <w:rPr>
          <w:noProof/>
        </w:rPr>
        <w:drawing>
          <wp:inline distT="0" distB="0" distL="0" distR="0" wp14:anchorId="3AC7DCB1" wp14:editId="206A3FEE">
            <wp:extent cx="4438650" cy="26289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8650" cy="2628900"/>
                    </a:xfrm>
                    <a:prstGeom prst="rect">
                      <a:avLst/>
                    </a:prstGeom>
                  </pic:spPr>
                </pic:pic>
              </a:graphicData>
            </a:graphic>
          </wp:inline>
        </w:drawing>
      </w:r>
    </w:p>
    <w:p w14:paraId="7D89BB70" w14:textId="77777777" w:rsidR="00C87C39" w:rsidRDefault="00C87C39" w:rsidP="00484D1D"/>
    <w:p w14:paraId="27E8A9CE" w14:textId="77777777" w:rsidR="00C87C39" w:rsidRDefault="00C87C39" w:rsidP="00484D1D">
      <w:r>
        <w:t>Er wordt aangeraden om bij elke catch een breakpoint te zetten. Fouten in de database met entity framework zijn daardoor een stuk gemakkelijker op te vangen.</w:t>
      </w:r>
    </w:p>
    <w:p w14:paraId="23C70FE4" w14:textId="77777777" w:rsidR="00C87C39" w:rsidRDefault="00C87C39" w:rsidP="00484D1D"/>
    <w:p w14:paraId="26B95F51" w14:textId="77777777" w:rsidR="00C87C39" w:rsidRDefault="00C87C39" w:rsidP="00C87C39">
      <w:pPr>
        <w:pStyle w:val="Kop2"/>
        <w:ind w:left="0" w:firstLine="0"/>
      </w:pPr>
      <w:bookmarkStart w:id="1360" w:name="_Toc514335213"/>
      <w:bookmarkStart w:id="1361" w:name="_Toc517033802"/>
      <w:r>
        <w:t>Not Implemented Excepties</w:t>
      </w:r>
      <w:bookmarkEnd w:id="1360"/>
      <w:bookmarkEnd w:id="1361"/>
    </w:p>
    <w:p w14:paraId="308A76D3" w14:textId="77777777" w:rsidR="00C87C39" w:rsidRDefault="00C87C39" w:rsidP="00484D1D">
      <w:r>
        <w:t>Elke keer wanneer er tijdens het programmeren niet meteen gebruik wordt gemaakt van een methode wordt deze ingevuld met “throw new NotImplementedException”.</w:t>
      </w:r>
    </w:p>
    <w:p w14:paraId="4AFD52AB" w14:textId="77777777" w:rsidR="00C87C39" w:rsidRDefault="00C87C39" w:rsidP="00484D1D"/>
    <w:p w14:paraId="7359580A" w14:textId="77777777" w:rsidR="00C87C39" w:rsidRDefault="00C87C39" w:rsidP="00C87C39">
      <w:pPr>
        <w:pStyle w:val="Kop2"/>
        <w:ind w:left="0" w:firstLine="0"/>
      </w:pPr>
      <w:bookmarkStart w:id="1362" w:name="_Toc514335214"/>
      <w:bookmarkStart w:id="1363" w:name="_Toc517033803"/>
      <w:r>
        <w:t>Overige excepties</w:t>
      </w:r>
      <w:bookmarkEnd w:id="1362"/>
      <w:bookmarkEnd w:id="1363"/>
    </w:p>
    <w:p w14:paraId="45936361" w14:textId="77777777" w:rsidR="00C87C39" w:rsidRPr="001F60CC" w:rsidRDefault="00C87C39" w:rsidP="00484D1D">
      <w:r>
        <w:t>Overige excepties zullen altijd met een “try-catch” moeten worden omringt. Daarnaast moet ook nog beschreven worden waarom er mogelijk een exceptie kan plaatsvinden.</w:t>
      </w:r>
      <w:r>
        <w:br w:type="page"/>
      </w:r>
    </w:p>
    <w:p w14:paraId="425861DF" w14:textId="77777777" w:rsidR="00C87C39" w:rsidRDefault="00C87C39" w:rsidP="00C87C39">
      <w:pPr>
        <w:pStyle w:val="Kop1"/>
        <w:ind w:left="0" w:firstLine="0"/>
      </w:pPr>
      <w:bookmarkStart w:id="1364" w:name="_Toc514335215"/>
      <w:bookmarkStart w:id="1365" w:name="_Toc517033804"/>
      <w:r w:rsidRPr="001F60CC">
        <w:lastRenderedPageBreak/>
        <w:t>O</w:t>
      </w:r>
      <w:r>
        <w:t>verige specificaties</w:t>
      </w:r>
      <w:bookmarkEnd w:id="1364"/>
      <w:bookmarkEnd w:id="1365"/>
    </w:p>
    <w:p w14:paraId="53AF757D" w14:textId="77777777" w:rsidR="00C87C39" w:rsidRPr="00A47469" w:rsidRDefault="00C87C39" w:rsidP="00484D1D"/>
    <w:p w14:paraId="0D3B0F36" w14:textId="77777777" w:rsidR="00C87C39" w:rsidRDefault="00C87C39" w:rsidP="00C87C39">
      <w:pPr>
        <w:pStyle w:val="Kop2"/>
        <w:ind w:left="0" w:firstLine="0"/>
      </w:pPr>
      <w:bookmarkStart w:id="1366" w:name="_Toc514335216"/>
      <w:bookmarkStart w:id="1367" w:name="_Toc517033805"/>
      <w:r>
        <w:t>Code styling</w:t>
      </w:r>
      <w:bookmarkEnd w:id="1366"/>
      <w:bookmarkEnd w:id="1367"/>
    </w:p>
    <w:p w14:paraId="2DC33314" w14:textId="77777777" w:rsidR="00C87C39" w:rsidRDefault="00C87C39" w:rsidP="00484D1D">
      <w:r>
        <w:t xml:space="preserve">Voor de </w:t>
      </w:r>
      <w:r w:rsidRPr="00691740">
        <w:rPr>
          <w:i/>
        </w:rPr>
        <w:t>code styling</w:t>
      </w:r>
      <w:r>
        <w:rPr>
          <w:i/>
        </w:rPr>
        <w:t xml:space="preserve"> </w:t>
      </w:r>
      <w:r>
        <w:t>zal er gebruikt worden gemaakt van de alternatieve C# benaming conventie.</w:t>
      </w:r>
    </w:p>
    <w:p w14:paraId="348B6367" w14:textId="77777777" w:rsidR="00C87C39" w:rsidRDefault="00C87C39" w:rsidP="00484D1D"/>
    <w:p w14:paraId="627137CA" w14:textId="77777777" w:rsidR="00C87C39" w:rsidRDefault="00C87C39" w:rsidP="00484D1D">
      <w:r>
        <w:t>Er zal gebruik worden gemaakt van:</w:t>
      </w:r>
    </w:p>
    <w:p w14:paraId="2C762444" w14:textId="77777777" w:rsidR="00C87C39" w:rsidRDefault="00C87C39" w:rsidP="00484D1D"/>
    <w:p w14:paraId="4B59FD0D" w14:textId="77777777" w:rsidR="00C87C39" w:rsidRDefault="00C87C39" w:rsidP="00C87C39">
      <w:pPr>
        <w:pStyle w:val="Kop3"/>
        <w:ind w:left="0" w:firstLine="0"/>
      </w:pPr>
      <w:bookmarkStart w:id="1368" w:name="_Toc514335217"/>
      <w:bookmarkStart w:id="1369" w:name="_Toc517033806"/>
      <w:r>
        <w:t>PascalCasing</w:t>
      </w:r>
      <w:bookmarkEnd w:id="1368"/>
      <w:bookmarkEnd w:id="1369"/>
    </w:p>
    <w:p w14:paraId="564DA5FA" w14:textId="77777777" w:rsidR="00C87C39" w:rsidRDefault="00C87C39" w:rsidP="00484D1D">
      <w:r>
        <w:t xml:space="preserve">bij elke variabele naam zal het eerste woord een hoofdletter hebben. Ook elk daaropvolgende woord van een naam heeft een hoofdletter. (public void </w:t>
      </w:r>
      <w:r w:rsidRPr="00F94C12">
        <w:rPr>
          <w:u w:val="single"/>
        </w:rPr>
        <w:t>G</w:t>
      </w:r>
      <w:r>
        <w:t>et</w:t>
      </w:r>
      <w:r w:rsidRPr="00F94C12">
        <w:rPr>
          <w:u w:val="single"/>
        </w:rPr>
        <w:t>P</w:t>
      </w:r>
      <w:r>
        <w:t>erson</w:t>
      </w:r>
      <w:r w:rsidRPr="00F94C12">
        <w:rPr>
          <w:u w:val="single"/>
        </w:rPr>
        <w:t>I</w:t>
      </w:r>
      <w:r>
        <w:t>d ())</w:t>
      </w:r>
    </w:p>
    <w:p w14:paraId="7BE541E1" w14:textId="77777777" w:rsidR="00C87C39" w:rsidRDefault="00C87C39" w:rsidP="00484D1D"/>
    <w:p w14:paraId="251D61AE" w14:textId="77777777" w:rsidR="00C87C39" w:rsidRPr="00F94C12" w:rsidRDefault="00C87C39" w:rsidP="00C87C39">
      <w:pPr>
        <w:pStyle w:val="Kop3"/>
        <w:ind w:left="0" w:firstLine="0"/>
      </w:pPr>
      <w:bookmarkStart w:id="1370" w:name="_Toc514335218"/>
      <w:bookmarkStart w:id="1371" w:name="_Toc517033807"/>
      <w:r w:rsidRPr="00F94C12">
        <w:t>Underscore</w:t>
      </w:r>
      <w:bookmarkEnd w:id="1370"/>
      <w:bookmarkEnd w:id="1371"/>
    </w:p>
    <w:p w14:paraId="73391D4F" w14:textId="77777777" w:rsidR="00C87C39" w:rsidRDefault="00C87C39" w:rsidP="00484D1D">
      <w:r>
        <w:t xml:space="preserve">Integendeel tot de normale C# conventie zal elke field naam beginnen met een underscore (_) en daarna meteen een hoofdletter. Dit mag volgens de C# conventie nooit, maar het bedrijf houdt dit principe aan. </w:t>
      </w:r>
    </w:p>
    <w:p w14:paraId="71265C61" w14:textId="77777777" w:rsidR="00C87C39" w:rsidRDefault="00C87C39" w:rsidP="00484D1D"/>
    <w:p w14:paraId="67B2D8AB" w14:textId="77777777" w:rsidR="00C87C39" w:rsidRDefault="00C87C39" w:rsidP="00484D1D">
      <w:r>
        <w:rPr>
          <w:noProof/>
        </w:rPr>
        <w:drawing>
          <wp:inline distT="0" distB="0" distL="0" distR="0" wp14:anchorId="272347D5" wp14:editId="0F877CF7">
            <wp:extent cx="1971675" cy="8001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71675" cy="800100"/>
                    </a:xfrm>
                    <a:prstGeom prst="rect">
                      <a:avLst/>
                    </a:prstGeom>
                  </pic:spPr>
                </pic:pic>
              </a:graphicData>
            </a:graphic>
          </wp:inline>
        </w:drawing>
      </w:r>
    </w:p>
    <w:p w14:paraId="532EF375" w14:textId="77777777" w:rsidR="00C87C39" w:rsidRPr="00E53EEE" w:rsidRDefault="00C87C39" w:rsidP="00484D1D">
      <w:pPr>
        <w:rPr>
          <w:sz w:val="24"/>
        </w:rPr>
      </w:pPr>
      <w:r w:rsidRPr="00E53EEE">
        <w:rPr>
          <w:sz w:val="20"/>
        </w:rPr>
        <w:t xml:space="preserve">Figuur </w:t>
      </w:r>
      <w:r>
        <w:rPr>
          <w:sz w:val="20"/>
        </w:rPr>
        <w:t>7</w:t>
      </w:r>
      <w:r w:rsidRPr="00E53EEE">
        <w:rPr>
          <w:sz w:val="20"/>
        </w:rPr>
        <w:t xml:space="preserve">: voorbeeld </w:t>
      </w:r>
      <w:r>
        <w:rPr>
          <w:sz w:val="20"/>
        </w:rPr>
        <w:t>fields benamingen</w:t>
      </w:r>
    </w:p>
    <w:p w14:paraId="4B3EB974" w14:textId="77777777" w:rsidR="00C87C39" w:rsidRDefault="00C87C39" w:rsidP="00484D1D"/>
    <w:p w14:paraId="405D6AD6" w14:textId="77777777" w:rsidR="00C87C39" w:rsidRDefault="00C87C39" w:rsidP="00C87C39">
      <w:pPr>
        <w:pStyle w:val="Kop3"/>
        <w:ind w:left="0" w:firstLine="0"/>
      </w:pPr>
      <w:bookmarkStart w:id="1372" w:name="_Toc514335219"/>
      <w:bookmarkStart w:id="1373" w:name="_Toc517033808"/>
      <w:r>
        <w:t>Afkortingen</w:t>
      </w:r>
      <w:bookmarkEnd w:id="1372"/>
      <w:bookmarkEnd w:id="1373"/>
    </w:p>
    <w:p w14:paraId="5AD86975" w14:textId="77777777" w:rsidR="00C87C39" w:rsidRDefault="00C87C39" w:rsidP="00484D1D">
      <w:r>
        <w:t>Liever leesbaarheid dan afkortbaarheid. “MoveX” is minder leesbaar dan “MoveHorizontal”.</w:t>
      </w:r>
    </w:p>
    <w:p w14:paraId="3B52A5EA" w14:textId="77777777" w:rsidR="00C87C39" w:rsidRDefault="00C87C39" w:rsidP="00484D1D"/>
    <w:p w14:paraId="6CB3D7E0" w14:textId="77777777" w:rsidR="00C87C39" w:rsidRDefault="00C87C39" w:rsidP="00484D1D">
      <w:r>
        <w:t>Omdat er in de applicatie met entity framework gewerkt wordt zullen er veel afkortingen in de benamingen plaatsvinden. Ga dit niet veranderen. Het is namelijk een stuk consistenter wanneer de property namen overeen komen met kolom namen in de database.</w:t>
      </w:r>
    </w:p>
    <w:p w14:paraId="4A6D8C5C" w14:textId="77777777" w:rsidR="00C87C39" w:rsidRDefault="00C87C39" w:rsidP="00484D1D"/>
    <w:p w14:paraId="67AE731F" w14:textId="77777777" w:rsidR="00C87C39" w:rsidRDefault="00C87C39" w:rsidP="00C87C39">
      <w:pPr>
        <w:pStyle w:val="Kop3"/>
        <w:ind w:left="0" w:firstLine="0"/>
      </w:pPr>
      <w:bookmarkStart w:id="1374" w:name="_Toc514335220"/>
      <w:bookmarkStart w:id="1375" w:name="_Toc517033809"/>
      <w:r>
        <w:t>Keywords</w:t>
      </w:r>
      <w:bookmarkEnd w:id="1374"/>
      <w:bookmarkEnd w:id="1375"/>
    </w:p>
    <w:p w14:paraId="2A8353F7" w14:textId="77777777" w:rsidR="00C87C39" w:rsidRDefault="00C87C39" w:rsidP="00484D1D">
      <w:r>
        <w:t>Er zullen geen “keywords” worden gebruikt als benamingen of variaties daarop die conflicten opleveren met veel gebruikte programmeer talen.</w:t>
      </w:r>
    </w:p>
    <w:p w14:paraId="0B38ED32" w14:textId="77777777" w:rsidR="00C87C39" w:rsidRDefault="00C87C39" w:rsidP="00484D1D"/>
    <w:p w14:paraId="21F04F10" w14:textId="77777777" w:rsidR="00C87C39" w:rsidRDefault="00C87C39" w:rsidP="00484D1D"/>
    <w:p w14:paraId="1B15DF9F" w14:textId="77777777" w:rsidR="00C87C39" w:rsidRDefault="00C87C39" w:rsidP="00484D1D"/>
    <w:p w14:paraId="3130A331" w14:textId="77777777" w:rsidR="00C87C39" w:rsidRDefault="00C87C39" w:rsidP="00484D1D"/>
    <w:p w14:paraId="31F14CC5" w14:textId="77777777" w:rsidR="00C87C39" w:rsidRDefault="00C87C39" w:rsidP="00484D1D"/>
    <w:p w14:paraId="111ADD5D" w14:textId="77777777" w:rsidR="00C87C39" w:rsidRDefault="00C87C39" w:rsidP="00484D1D"/>
    <w:p w14:paraId="4EAAEA50" w14:textId="77777777" w:rsidR="00C87C39" w:rsidRDefault="00C87C39" w:rsidP="00484D1D"/>
    <w:p w14:paraId="0DEBDB61" w14:textId="77777777" w:rsidR="00C87C39" w:rsidRDefault="00C87C39" w:rsidP="00484D1D"/>
    <w:p w14:paraId="2C4BC353" w14:textId="77777777" w:rsidR="00C87C39" w:rsidRDefault="00C87C39" w:rsidP="00484D1D"/>
    <w:p w14:paraId="71910BA2" w14:textId="77777777" w:rsidR="00C87C39" w:rsidRDefault="00C87C39" w:rsidP="00484D1D"/>
    <w:p w14:paraId="647846CD" w14:textId="77777777" w:rsidR="00C87C39" w:rsidRDefault="00C87C39" w:rsidP="00484D1D"/>
    <w:sdt>
      <w:sdtPr>
        <w:id w:val="-667398445"/>
        <w:bibliography/>
      </w:sdtPr>
      <w:sdtEndPr>
        <w:rPr>
          <w:bCs/>
        </w:rPr>
      </w:sdtEndPr>
      <w:sdtContent>
        <w:p w14:paraId="75411789" w14:textId="77777777" w:rsidR="00C87C39" w:rsidRDefault="00C87C39" w:rsidP="00484D1D">
          <w:pPr>
            <w:pStyle w:val="Bibliografie"/>
            <w:ind w:left="720" w:hanging="720"/>
            <w:rPr>
              <w:noProof/>
              <w:sz w:val="24"/>
              <w:szCs w:val="24"/>
            </w:rPr>
          </w:pPr>
          <w:r w:rsidRPr="00221077">
            <w:rPr>
              <w:lang w:val="en-US"/>
            </w:rPr>
            <w:t xml:space="preserve">Bron: </w:t>
          </w:r>
          <w:r>
            <w:fldChar w:fldCharType="begin"/>
          </w:r>
          <w:r w:rsidRPr="00221077">
            <w:rPr>
              <w:lang w:val="en-US"/>
            </w:rPr>
            <w:instrText xml:space="preserve"> BIBLIOGRAPHY </w:instrText>
          </w:r>
          <w:r>
            <w:fldChar w:fldCharType="separate"/>
          </w:r>
          <w:r w:rsidRPr="00221077">
            <w:rPr>
              <w:noProof/>
              <w:lang w:val="en-US"/>
            </w:rPr>
            <w:t xml:space="preserve">Cwalina, K. (2008, oktober 22). </w:t>
          </w:r>
          <w:r w:rsidRPr="00221077">
            <w:rPr>
              <w:i/>
              <w:iCs/>
              <w:noProof/>
              <w:lang w:val="en-US"/>
            </w:rPr>
            <w:t>general-naming-conventions</w:t>
          </w:r>
          <w:r w:rsidRPr="00221077">
            <w:rPr>
              <w:noProof/>
              <w:lang w:val="en-US"/>
            </w:rPr>
            <w:t xml:space="preserve">. </w:t>
          </w:r>
          <w:r>
            <w:rPr>
              <w:noProof/>
            </w:rPr>
            <w:t>Opgehaald van docs.microsoft.com: https://docs.microsoft.com/en-us/dotnet/standard/design-guidelines/general-naming-conventions</w:t>
          </w:r>
        </w:p>
        <w:p w14:paraId="5D30E6A4" w14:textId="77777777" w:rsidR="00C87C39" w:rsidRDefault="00C87C39" w:rsidP="00484D1D">
          <w:pPr>
            <w:rPr>
              <w:b/>
              <w:bCs w:val="0"/>
              <w:noProof/>
            </w:rPr>
          </w:pPr>
          <w:r>
            <w:rPr>
              <w:b/>
              <w:bCs w:val="0"/>
              <w:noProof/>
            </w:rPr>
            <w:fldChar w:fldCharType="end"/>
          </w:r>
        </w:p>
        <w:p w14:paraId="380D15CB" w14:textId="77777777" w:rsidR="00C87C39" w:rsidRPr="00691740" w:rsidRDefault="00C87C39" w:rsidP="00484D1D">
          <w:r>
            <w:br w:type="page"/>
          </w:r>
        </w:p>
      </w:sdtContent>
    </w:sdt>
    <w:p w14:paraId="6909DC05" w14:textId="77777777" w:rsidR="00C87C39" w:rsidRDefault="00C87C39" w:rsidP="00C87C39">
      <w:pPr>
        <w:pStyle w:val="Kop1"/>
        <w:ind w:left="0" w:firstLine="0"/>
      </w:pPr>
      <w:bookmarkStart w:id="1376" w:name="_Toc514335222"/>
      <w:bookmarkStart w:id="1377" w:name="_Toc517033810"/>
      <w:r>
        <w:lastRenderedPageBreak/>
        <w:t>Bronnen</w:t>
      </w:r>
      <w:bookmarkEnd w:id="1376"/>
      <w:bookmarkEnd w:id="1377"/>
    </w:p>
    <w:sdt>
      <w:sdtPr>
        <w:id w:val="111145805"/>
        <w:bibliography/>
      </w:sdtPr>
      <w:sdtEndPr>
        <w:rPr>
          <w:bCs/>
        </w:rPr>
      </w:sdtEndPr>
      <w:sdtContent>
        <w:p w14:paraId="3A4A8C66" w14:textId="77777777" w:rsidR="00C87C39" w:rsidRDefault="00C87C39" w:rsidP="00484D1D">
          <w:pPr>
            <w:pStyle w:val="Bibliografie"/>
            <w:ind w:left="720" w:hanging="720"/>
            <w:rPr>
              <w:noProof/>
              <w:sz w:val="24"/>
              <w:szCs w:val="24"/>
            </w:rPr>
          </w:pPr>
          <w:r>
            <w:fldChar w:fldCharType="begin"/>
          </w:r>
          <w:r>
            <w:instrText xml:space="preserve"> BIBLIOGRAPHY </w:instrText>
          </w:r>
          <w:r>
            <w:fldChar w:fldCharType="separate"/>
          </w:r>
          <w:r>
            <w:rPr>
              <w:noProof/>
            </w:rPr>
            <w:t xml:space="preserve">Cwalina, K. (2008, oktober 22). </w:t>
          </w:r>
          <w:r>
            <w:rPr>
              <w:i/>
              <w:iCs/>
              <w:noProof/>
            </w:rPr>
            <w:t>general-naming-conventions</w:t>
          </w:r>
          <w:r>
            <w:rPr>
              <w:noProof/>
            </w:rPr>
            <w:t>. Opgehaald van docs.microsoft.com: https://docs.microsoft.com/en-us/dotnet/standard/design-guidelines/general-naming-conventions</w:t>
          </w:r>
        </w:p>
        <w:p w14:paraId="58F90410" w14:textId="77777777" w:rsidR="00C87C39" w:rsidRDefault="00C87C39" w:rsidP="00484D1D">
          <w:r>
            <w:rPr>
              <w:b/>
              <w:bCs w:val="0"/>
              <w:noProof/>
            </w:rPr>
            <w:fldChar w:fldCharType="end"/>
          </w:r>
        </w:p>
      </w:sdtContent>
    </w:sdt>
    <w:p w14:paraId="641DBFF0" w14:textId="77777777" w:rsidR="00C87C39" w:rsidRPr="00C93A03" w:rsidRDefault="00C87C39" w:rsidP="00484D1D">
      <w:pPr>
        <w:rPr>
          <w:lang w:val="en-US"/>
        </w:rPr>
      </w:pPr>
      <w:r w:rsidRPr="00C93A03">
        <w:rPr>
          <w:lang w:val="en-US"/>
        </w:rPr>
        <w:br/>
      </w:r>
    </w:p>
    <w:p w14:paraId="64594A21" w14:textId="77777777" w:rsidR="00C87C39" w:rsidRPr="00C93A03" w:rsidRDefault="00C87C39" w:rsidP="00484D1D">
      <w:pPr>
        <w:rPr>
          <w:lang w:val="en-US"/>
        </w:rPr>
      </w:pPr>
    </w:p>
    <w:p w14:paraId="59D1B3CD" w14:textId="55B34931" w:rsidR="00C87C39" w:rsidRDefault="00C87C39">
      <w:pPr>
        <w:rPr>
          <w:rFonts w:ascii="Arial Black" w:hAnsi="Arial Black"/>
          <w:b/>
          <w:sz w:val="40"/>
          <w:lang w:val="en-GB"/>
        </w:rPr>
      </w:pPr>
      <w:r>
        <w:rPr>
          <w:rFonts w:ascii="Arial Black" w:hAnsi="Arial Black"/>
          <w:b/>
          <w:sz w:val="40"/>
          <w:lang w:val="en-GB"/>
        </w:rPr>
        <w:br w:type="page"/>
      </w:r>
    </w:p>
    <w:p w14:paraId="26B6F82A" w14:textId="7DB27802" w:rsidR="00484D1D" w:rsidRPr="00483C62" w:rsidRDefault="00484D1D" w:rsidP="00484D1D">
      <w:pPr>
        <w:pStyle w:val="DocumentHeader"/>
      </w:pPr>
      <w:bookmarkStart w:id="1378" w:name="_Hlk511807876"/>
      <w:bookmarkStart w:id="1379" w:name="_Hlk511896147"/>
      <w:r>
        <w:lastRenderedPageBreak/>
        <w:t>16.3 Applicatie refactor voorstel</w:t>
      </w:r>
    </w:p>
    <w:p w14:paraId="545B2B7D" w14:textId="77777777" w:rsidR="00484D1D" w:rsidRPr="00483C62" w:rsidRDefault="00484D1D" w:rsidP="00484D1D">
      <w:pPr>
        <w:ind w:firstLine="567"/>
        <w:rPr>
          <w:b/>
        </w:rPr>
      </w:pPr>
    </w:p>
    <w:p w14:paraId="48A03825" w14:textId="77777777" w:rsidR="00484D1D" w:rsidRPr="00483C62" w:rsidRDefault="00484D1D" w:rsidP="00484D1D">
      <w:pPr>
        <w:ind w:firstLine="567"/>
        <w:rPr>
          <w:b/>
        </w:rPr>
      </w:pPr>
    </w:p>
    <w:p w14:paraId="4596C632" w14:textId="77777777" w:rsidR="00484D1D" w:rsidRPr="00483C62" w:rsidRDefault="00484D1D" w:rsidP="00484D1D">
      <w:pPr>
        <w:ind w:firstLine="567"/>
      </w:pPr>
      <w:r w:rsidRPr="00483C62">
        <w:rPr>
          <w:noProof/>
        </w:rPr>
        <mc:AlternateContent>
          <mc:Choice Requires="wps">
            <w:drawing>
              <wp:anchor distT="0" distB="0" distL="114300" distR="114300" simplePos="0" relativeHeight="251696640" behindDoc="1" locked="0" layoutInCell="1" allowOverlap="1" wp14:anchorId="67719834" wp14:editId="0BE8EC9E">
                <wp:simplePos x="0" y="0"/>
                <wp:positionH relativeFrom="column">
                  <wp:posOffset>278130</wp:posOffset>
                </wp:positionH>
                <wp:positionV relativeFrom="paragraph">
                  <wp:posOffset>116840</wp:posOffset>
                </wp:positionV>
                <wp:extent cx="6191250" cy="1403985"/>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3985"/>
                        </a:xfrm>
                        <a:prstGeom prst="rect">
                          <a:avLst/>
                        </a:prstGeom>
                        <a:noFill/>
                        <a:ln w="0">
                          <a:noFill/>
                          <a:miter lim="800000"/>
                          <a:headEnd/>
                          <a:tailEnd/>
                        </a:ln>
                      </wps:spPr>
                      <wps:txbx>
                        <w:txbxContent>
                          <w:p w14:paraId="3F29BC1F" w14:textId="77777777" w:rsidR="003858EA" w:rsidRPr="00AF7C2A" w:rsidRDefault="003858EA">
                            <w:pPr>
                              <w:rPr>
                                <w:sz w:val="72"/>
                                <w:lang w:val="en-US"/>
                              </w:rPr>
                            </w:pPr>
                            <w:r w:rsidRPr="00F07129">
                              <w:rPr>
                                <w:sz w:val="72"/>
                              </w:rPr>
                              <w:t>Configuratie</w:t>
                            </w:r>
                            <w:r>
                              <w:rPr>
                                <w:sz w:val="72"/>
                                <w:lang w:val="en-US"/>
                              </w:rPr>
                              <w:t>tool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719834" id="_x0000_s1040" type="#_x0000_t202" style="position:absolute;left:0;text-align:left;margin-left:21.9pt;margin-top:9.2pt;width:487.5pt;height:110.55pt;z-index:-251619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" filled="f" stroked="f" strokeweight="0">
                <v:textbox style="mso-fit-shape-to-text:t">
                  <w:txbxContent>
                    <w:p w14:paraId="3F29BC1F" w14:textId="77777777" w:rsidR="003858EA" w:rsidRPr="00AF7C2A" w:rsidRDefault="003858EA">
                      <w:pPr>
                        <w:rPr>
                          <w:sz w:val="72"/>
                          <w:lang w:val="en-US"/>
                        </w:rPr>
                      </w:pPr>
                      <w:r w:rsidRPr="00F07129">
                        <w:rPr>
                          <w:sz w:val="72"/>
                        </w:rPr>
                        <w:t>Configuratie</w:t>
                      </w:r>
                      <w:r>
                        <w:rPr>
                          <w:sz w:val="72"/>
                          <w:lang w:val="en-US"/>
                        </w:rPr>
                        <w:t>tool</w:t>
                      </w:r>
                    </w:p>
                  </w:txbxContent>
                </v:textbox>
              </v:shape>
            </w:pict>
          </mc:Fallback>
        </mc:AlternateContent>
      </w:r>
    </w:p>
    <w:p w14:paraId="443E5570" w14:textId="77777777" w:rsidR="00484D1D" w:rsidRPr="00483C62" w:rsidRDefault="00484D1D" w:rsidP="00484D1D">
      <w:pPr>
        <w:ind w:firstLine="567"/>
      </w:pPr>
    </w:p>
    <w:p w14:paraId="26608B65" w14:textId="77777777" w:rsidR="00484D1D" w:rsidRDefault="00484D1D" w:rsidP="00484D1D">
      <w:pPr>
        <w:ind w:firstLine="567"/>
      </w:pPr>
    </w:p>
    <w:p w14:paraId="60D07622" w14:textId="77777777" w:rsidR="00484D1D" w:rsidRDefault="00484D1D">
      <w:r w:rsidRPr="00483C62">
        <w:rPr>
          <w:noProof/>
        </w:rPr>
        <mc:AlternateContent>
          <mc:Choice Requires="wps">
            <w:drawing>
              <wp:anchor distT="0" distB="0" distL="114300" distR="114300" simplePos="0" relativeHeight="251697664" behindDoc="0" locked="0" layoutInCell="1" allowOverlap="1" wp14:anchorId="01CA2831" wp14:editId="43749B85">
                <wp:simplePos x="0" y="0"/>
                <wp:positionH relativeFrom="column">
                  <wp:posOffset>325755</wp:posOffset>
                </wp:positionH>
                <wp:positionV relativeFrom="paragraph">
                  <wp:posOffset>1482090</wp:posOffset>
                </wp:positionV>
                <wp:extent cx="5283200" cy="1403985"/>
                <wp:effectExtent l="0" t="0" r="0" b="0"/>
                <wp:wrapNone/>
                <wp:docPr id="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0" cy="1403985"/>
                        </a:xfrm>
                        <a:prstGeom prst="rect">
                          <a:avLst/>
                        </a:prstGeom>
                        <a:noFill/>
                        <a:ln w="9525">
                          <a:noFill/>
                          <a:miter lim="800000"/>
                          <a:headEnd/>
                          <a:tailEnd/>
                        </a:ln>
                      </wps:spPr>
                      <wps:txbx>
                        <w:txbxContent>
                          <w:p w14:paraId="31D138E8" w14:textId="77777777" w:rsidR="003858EA" w:rsidRPr="00F07129" w:rsidRDefault="003858EA" w:rsidP="00484D1D">
                            <w:pPr>
                              <w:rPr>
                                <w:sz w:val="52"/>
                              </w:rPr>
                            </w:pPr>
                            <w:r w:rsidRPr="00847802">
                              <w:rPr>
                                <w:sz w:val="52"/>
                              </w:rPr>
                              <w:t xml:space="preserve">Applicatie Refactor voorstel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CA2831" id="_x0000_s1041" type="#_x0000_t202" style="position:absolute;margin-left:25.65pt;margin-top:116.7pt;width:416pt;height:110.55pt;z-index:251697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" filled="f" stroked="f">
                <v:textbox style="mso-fit-shape-to-text:t">
                  <w:txbxContent>
                    <w:p w14:paraId="31D138E8" w14:textId="77777777" w:rsidR="003858EA" w:rsidRPr="00F07129" w:rsidRDefault="003858EA" w:rsidP="00484D1D">
                      <w:pPr>
                        <w:rPr>
                          <w:sz w:val="52"/>
                        </w:rPr>
                      </w:pPr>
                      <w:r w:rsidRPr="00847802">
                        <w:rPr>
                          <w:sz w:val="52"/>
                        </w:rPr>
                        <w:t xml:space="preserve">Applicatie Refactor voorstel </w:t>
                      </w:r>
                    </w:p>
                  </w:txbxContent>
                </v:textbox>
              </v:shape>
            </w:pict>
          </mc:Fallback>
        </mc:AlternateContent>
      </w:r>
      <w:r w:rsidRPr="00483C62">
        <w:rPr>
          <w:noProof/>
        </w:rPr>
        <mc:AlternateContent>
          <mc:Choice Requires="wps">
            <w:drawing>
              <wp:anchor distT="0" distB="0" distL="114300" distR="114300" simplePos="0" relativeHeight="251698688" behindDoc="0" locked="0" layoutInCell="1" allowOverlap="1" wp14:anchorId="6B7F0E3D" wp14:editId="0452319A">
                <wp:simplePos x="0" y="0"/>
                <wp:positionH relativeFrom="column">
                  <wp:posOffset>2736850</wp:posOffset>
                </wp:positionH>
                <wp:positionV relativeFrom="paragraph">
                  <wp:posOffset>4580327</wp:posOffset>
                </wp:positionV>
                <wp:extent cx="3575230" cy="1035170"/>
                <wp:effectExtent l="0" t="0" r="0" b="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230" cy="1035170"/>
                        </a:xfrm>
                        <a:prstGeom prst="rect">
                          <a:avLst/>
                        </a:prstGeom>
                        <a:noFill/>
                        <a:ln w="9525">
                          <a:noFill/>
                          <a:miter lim="800000"/>
                          <a:headEnd/>
                          <a:tailEnd/>
                        </a:ln>
                      </wps:spPr>
                      <wps:txbx>
                        <w:txbxContent>
                          <w:p w14:paraId="67C53C90" w14:textId="77777777" w:rsidR="003858EA" w:rsidRPr="00595931" w:rsidRDefault="003858EA" w:rsidP="00484D1D">
                            <w:pPr>
                              <w:tabs>
                                <w:tab w:val="left" w:pos="-1440"/>
                                <w:tab w:val="left" w:pos="-720"/>
                                <w:tab w:val="left" w:pos="2268"/>
                              </w:tabs>
                              <w:suppressAutoHyphens/>
                              <w:ind w:left="2694" w:hanging="2694"/>
                            </w:pPr>
                            <w:r w:rsidRPr="00595931">
                              <w:t>Bestand</w:t>
                            </w:r>
                            <w:r w:rsidRPr="00595931">
                              <w:tab/>
                              <w:t>:</w:t>
                            </w:r>
                            <w:r w:rsidRPr="00595931">
                              <w:tab/>
                            </w:r>
                            <w:r>
                              <w:t>RefactorVoorstel</w:t>
                            </w:r>
                          </w:p>
                          <w:p w14:paraId="14B146AB" w14:textId="77777777" w:rsidR="003858EA" w:rsidRPr="0062699C" w:rsidRDefault="003858EA" w:rsidP="00484D1D">
                            <w:pPr>
                              <w:tabs>
                                <w:tab w:val="left" w:pos="-1440"/>
                                <w:tab w:val="left" w:pos="-720"/>
                                <w:tab w:val="left" w:pos="2268"/>
                              </w:tabs>
                              <w:suppressAutoHyphens/>
                              <w:ind w:left="2694" w:hanging="2694"/>
                            </w:pPr>
                            <w:r w:rsidRPr="0062699C">
                              <w:t>Versie</w:t>
                            </w:r>
                            <w:r w:rsidRPr="0062699C">
                              <w:tab/>
                              <w:t>:</w:t>
                            </w:r>
                            <w:r w:rsidRPr="0062699C">
                              <w:tab/>
                            </w:r>
                            <w:r>
                              <w:t>1.1</w:t>
                            </w:r>
                            <w:r>
                              <w:fldChar w:fldCharType="begin"/>
                            </w:r>
                            <w:r>
                              <w:instrText xml:space="preserve"> SUBJECT  \* MERGEFORMAT </w:instrText>
                            </w:r>
                            <w:r>
                              <w:fldChar w:fldCharType="end"/>
                            </w:r>
                          </w:p>
                          <w:p w14:paraId="6FF0C63D" w14:textId="77777777" w:rsidR="003858EA" w:rsidRPr="0062699C" w:rsidRDefault="003858EA" w:rsidP="00484D1D">
                            <w:pPr>
                              <w:tabs>
                                <w:tab w:val="left" w:pos="-1440"/>
                                <w:tab w:val="left" w:pos="-720"/>
                                <w:tab w:val="left" w:pos="2268"/>
                              </w:tabs>
                              <w:suppressAutoHyphens/>
                              <w:ind w:left="2694" w:hanging="2694"/>
                            </w:pPr>
                            <w:r w:rsidRPr="0062699C">
                              <w:t>Datum van uitgifte</w:t>
                            </w:r>
                            <w:r w:rsidRPr="0062699C">
                              <w:tab/>
                              <w:t>:</w:t>
                            </w:r>
                            <w:r w:rsidRPr="0062699C">
                              <w:tab/>
                            </w:r>
                            <w:r w:rsidRPr="00D9594A">
                              <w:rPr>
                                <w:bCs w:val="0"/>
                              </w:rPr>
                              <w:fldChar w:fldCharType="begin"/>
                            </w:r>
                            <w:r w:rsidRPr="00D9594A">
                              <w:instrText xml:space="preserve"> DATE \@ "d-M-yyyy" \* MERGEFORMAT </w:instrText>
                            </w:r>
                            <w:r w:rsidRPr="00D9594A">
                              <w:rPr>
                                <w:bCs w:val="0"/>
                              </w:rPr>
                              <w:fldChar w:fldCharType="separate"/>
                            </w:r>
                            <w:r w:rsidR="00897F97">
                              <w:rPr>
                                <w:noProof/>
                              </w:rPr>
                              <w:t>17-6-2018</w:t>
                            </w:r>
                            <w:r w:rsidRPr="00D9594A">
                              <w:rPr>
                                <w:bCs w:val="0"/>
                              </w:rPr>
                              <w:fldChar w:fldCharType="end"/>
                            </w:r>
                          </w:p>
                          <w:p w14:paraId="02F2143D" w14:textId="77777777" w:rsidR="003858EA" w:rsidRPr="00241BB8" w:rsidRDefault="003858EA" w:rsidP="00484D1D">
                            <w:pPr>
                              <w:tabs>
                                <w:tab w:val="left" w:pos="-1440"/>
                                <w:tab w:val="left" w:pos="-720"/>
                                <w:tab w:val="left" w:pos="2268"/>
                              </w:tabs>
                              <w:suppressAutoHyphens/>
                              <w:ind w:left="2694" w:hanging="2694"/>
                            </w:pPr>
                            <w:r w:rsidRPr="0062699C">
                              <w:t>Opgesteld door</w:t>
                            </w:r>
                            <w:r w:rsidRPr="0062699C">
                              <w:tab/>
                              <w:t>:</w:t>
                            </w:r>
                            <w:r w:rsidRPr="0062699C">
                              <w:tab/>
                            </w:r>
                            <w:r>
                              <w:t>Koen Wartenberg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F0E3D" id="_x0000_s1042" type="#_x0000_t202" style="position:absolute;margin-left:215.5pt;margin-top:360.65pt;width:281.5pt;height:81.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" filled="f" stroked="f">
                <v:textbox>
                  <w:txbxContent>
                    <w:p w14:paraId="67C53C90" w14:textId="77777777" w:rsidR="003858EA" w:rsidRPr="00595931" w:rsidRDefault="003858EA" w:rsidP="00484D1D">
                      <w:pPr>
                        <w:tabs>
                          <w:tab w:val="left" w:pos="-1440"/>
                          <w:tab w:val="left" w:pos="-720"/>
                          <w:tab w:val="left" w:pos="2268"/>
                        </w:tabs>
                        <w:suppressAutoHyphens/>
                        <w:ind w:left="2694" w:hanging="2694"/>
                      </w:pPr>
                      <w:r w:rsidRPr="00595931">
                        <w:t>Bestand</w:t>
                      </w:r>
                      <w:r w:rsidRPr="00595931">
                        <w:tab/>
                        <w:t>:</w:t>
                      </w:r>
                      <w:r w:rsidRPr="00595931">
                        <w:tab/>
                      </w:r>
                      <w:r>
                        <w:t>RefactorVoorstel</w:t>
                      </w:r>
                    </w:p>
                    <w:p w14:paraId="14B146AB" w14:textId="77777777" w:rsidR="003858EA" w:rsidRPr="0062699C" w:rsidRDefault="003858EA" w:rsidP="00484D1D">
                      <w:pPr>
                        <w:tabs>
                          <w:tab w:val="left" w:pos="-1440"/>
                          <w:tab w:val="left" w:pos="-720"/>
                          <w:tab w:val="left" w:pos="2268"/>
                        </w:tabs>
                        <w:suppressAutoHyphens/>
                        <w:ind w:left="2694" w:hanging="2694"/>
                      </w:pPr>
                      <w:r w:rsidRPr="0062699C">
                        <w:t>Versie</w:t>
                      </w:r>
                      <w:r w:rsidRPr="0062699C">
                        <w:tab/>
                        <w:t>:</w:t>
                      </w:r>
                      <w:r w:rsidRPr="0062699C">
                        <w:tab/>
                      </w:r>
                      <w:r>
                        <w:t>1.1</w:t>
                      </w:r>
                      <w:r>
                        <w:fldChar w:fldCharType="begin"/>
                      </w:r>
                      <w:r>
                        <w:instrText xml:space="preserve"> SUBJECT  \* MERGEFORMAT </w:instrText>
                      </w:r>
                      <w:r>
                        <w:fldChar w:fldCharType="end"/>
                      </w:r>
                    </w:p>
                    <w:p w14:paraId="6FF0C63D" w14:textId="77777777" w:rsidR="003858EA" w:rsidRPr="0062699C" w:rsidRDefault="003858EA" w:rsidP="00484D1D">
                      <w:pPr>
                        <w:tabs>
                          <w:tab w:val="left" w:pos="-1440"/>
                          <w:tab w:val="left" w:pos="-720"/>
                          <w:tab w:val="left" w:pos="2268"/>
                        </w:tabs>
                        <w:suppressAutoHyphens/>
                        <w:ind w:left="2694" w:hanging="2694"/>
                      </w:pPr>
                      <w:r w:rsidRPr="0062699C">
                        <w:t>Datum van uitgifte</w:t>
                      </w:r>
                      <w:r w:rsidRPr="0062699C">
                        <w:tab/>
                        <w:t>:</w:t>
                      </w:r>
                      <w:r w:rsidRPr="0062699C">
                        <w:tab/>
                      </w:r>
                      <w:r w:rsidRPr="00D9594A">
                        <w:rPr>
                          <w:bCs w:val="0"/>
                        </w:rPr>
                        <w:fldChar w:fldCharType="begin"/>
                      </w:r>
                      <w:r w:rsidRPr="00D9594A">
                        <w:instrText xml:space="preserve"> DATE \@ "d-M-yyyy" \* MERGEFORMAT </w:instrText>
                      </w:r>
                      <w:r w:rsidRPr="00D9594A">
                        <w:rPr>
                          <w:bCs w:val="0"/>
                        </w:rPr>
                        <w:fldChar w:fldCharType="separate"/>
                      </w:r>
                      <w:r w:rsidR="00897F97">
                        <w:rPr>
                          <w:noProof/>
                        </w:rPr>
                        <w:t>17-6-2018</w:t>
                      </w:r>
                      <w:r w:rsidRPr="00D9594A">
                        <w:rPr>
                          <w:bCs w:val="0"/>
                        </w:rPr>
                        <w:fldChar w:fldCharType="end"/>
                      </w:r>
                    </w:p>
                    <w:p w14:paraId="02F2143D" w14:textId="77777777" w:rsidR="003858EA" w:rsidRPr="00241BB8" w:rsidRDefault="003858EA" w:rsidP="00484D1D">
                      <w:pPr>
                        <w:tabs>
                          <w:tab w:val="left" w:pos="-1440"/>
                          <w:tab w:val="left" w:pos="-720"/>
                          <w:tab w:val="left" w:pos="2268"/>
                        </w:tabs>
                        <w:suppressAutoHyphens/>
                        <w:ind w:left="2694" w:hanging="2694"/>
                      </w:pPr>
                      <w:r w:rsidRPr="0062699C">
                        <w:t>Opgesteld door</w:t>
                      </w:r>
                      <w:r w:rsidRPr="0062699C">
                        <w:tab/>
                        <w:t>:</w:t>
                      </w:r>
                      <w:r w:rsidRPr="0062699C">
                        <w:tab/>
                      </w:r>
                      <w:r>
                        <w:t>Koen Wartenberg</w:t>
                      </w:r>
                    </w:p>
                  </w:txbxContent>
                </v:textbox>
              </v:shape>
            </w:pict>
          </mc:Fallback>
        </mc:AlternateContent>
      </w:r>
      <w:r>
        <w:br w:type="page"/>
      </w:r>
    </w:p>
    <w:p w14:paraId="3850EB64" w14:textId="77777777" w:rsidR="00484D1D" w:rsidRDefault="00484D1D" w:rsidP="00484D1D">
      <w:pPr>
        <w:pStyle w:val="Kop1"/>
        <w:ind w:left="0" w:firstLine="0"/>
      </w:pPr>
      <w:bookmarkStart w:id="1380" w:name="_Toc517033811"/>
      <w:r>
        <w:lastRenderedPageBreak/>
        <w:t>Versiebeheer</w:t>
      </w:r>
      <w:bookmarkEnd w:id="1380"/>
    </w:p>
    <w:p w14:paraId="13632A88" w14:textId="77777777" w:rsidR="00484D1D" w:rsidRPr="0093672E" w:rsidRDefault="00484D1D" w:rsidP="00484D1D"/>
    <w:tbl>
      <w:tblPr>
        <w:tblStyle w:val="Tabelraster"/>
        <w:tblW w:w="0" w:type="auto"/>
        <w:tblLook w:val="04A0" w:firstRow="1" w:lastRow="0" w:firstColumn="1" w:lastColumn="0" w:noHBand="0" w:noVBand="1"/>
      </w:tblPr>
      <w:tblGrid>
        <w:gridCol w:w="988"/>
        <w:gridCol w:w="1559"/>
        <w:gridCol w:w="7337"/>
      </w:tblGrid>
      <w:tr w:rsidR="00484D1D" w14:paraId="745F8D67" w14:textId="77777777" w:rsidTr="00484D1D">
        <w:tc>
          <w:tcPr>
            <w:tcW w:w="988" w:type="dxa"/>
          </w:tcPr>
          <w:p w14:paraId="5E6356A8" w14:textId="77777777" w:rsidR="00484D1D" w:rsidRPr="0093672E" w:rsidRDefault="00484D1D">
            <w:pPr>
              <w:rPr>
                <w:b/>
              </w:rPr>
            </w:pPr>
            <w:r w:rsidRPr="0093672E">
              <w:rPr>
                <w:b/>
              </w:rPr>
              <w:t>Versie</w:t>
            </w:r>
          </w:p>
        </w:tc>
        <w:tc>
          <w:tcPr>
            <w:tcW w:w="1559" w:type="dxa"/>
          </w:tcPr>
          <w:p w14:paraId="24004E2A" w14:textId="77777777" w:rsidR="00484D1D" w:rsidRPr="0093672E" w:rsidRDefault="00484D1D">
            <w:pPr>
              <w:rPr>
                <w:b/>
              </w:rPr>
            </w:pPr>
            <w:r w:rsidRPr="0093672E">
              <w:rPr>
                <w:b/>
              </w:rPr>
              <w:t>Datum</w:t>
            </w:r>
          </w:p>
        </w:tc>
        <w:tc>
          <w:tcPr>
            <w:tcW w:w="7337" w:type="dxa"/>
          </w:tcPr>
          <w:p w14:paraId="3AC360A6" w14:textId="77777777" w:rsidR="00484D1D" w:rsidRPr="0093672E" w:rsidRDefault="00484D1D">
            <w:pPr>
              <w:rPr>
                <w:b/>
              </w:rPr>
            </w:pPr>
            <w:r w:rsidRPr="0093672E">
              <w:rPr>
                <w:b/>
              </w:rPr>
              <w:t>Beschrijving</w:t>
            </w:r>
          </w:p>
        </w:tc>
      </w:tr>
      <w:tr w:rsidR="00484D1D" w14:paraId="01B7052E" w14:textId="77777777" w:rsidTr="00484D1D">
        <w:tc>
          <w:tcPr>
            <w:tcW w:w="988" w:type="dxa"/>
          </w:tcPr>
          <w:p w14:paraId="10C0A51A" w14:textId="77777777" w:rsidR="00484D1D" w:rsidRDefault="00484D1D">
            <w:r>
              <w:t>0.1</w:t>
            </w:r>
          </w:p>
        </w:tc>
        <w:tc>
          <w:tcPr>
            <w:tcW w:w="1559" w:type="dxa"/>
          </w:tcPr>
          <w:p w14:paraId="498A9383" w14:textId="77777777" w:rsidR="00484D1D" w:rsidRDefault="00484D1D">
            <w:r>
              <w:t>16-4-2018</w:t>
            </w:r>
          </w:p>
        </w:tc>
        <w:tc>
          <w:tcPr>
            <w:tcW w:w="7337" w:type="dxa"/>
          </w:tcPr>
          <w:p w14:paraId="6449E3DA" w14:textId="77777777" w:rsidR="00484D1D" w:rsidRDefault="00484D1D">
            <w:r>
              <w:t>Initiële versie</w:t>
            </w:r>
          </w:p>
        </w:tc>
      </w:tr>
      <w:tr w:rsidR="00484D1D" w14:paraId="2FD8CC5C" w14:textId="77777777" w:rsidTr="00484D1D">
        <w:tc>
          <w:tcPr>
            <w:tcW w:w="988" w:type="dxa"/>
          </w:tcPr>
          <w:p w14:paraId="654E6729" w14:textId="77777777" w:rsidR="00484D1D" w:rsidRDefault="00484D1D">
            <w:r>
              <w:t>1.0</w:t>
            </w:r>
          </w:p>
        </w:tc>
        <w:tc>
          <w:tcPr>
            <w:tcW w:w="1559" w:type="dxa"/>
          </w:tcPr>
          <w:p w14:paraId="0BD88B9B" w14:textId="77777777" w:rsidR="00484D1D" w:rsidRDefault="00484D1D">
            <w:r>
              <w:t>18-4-2018</w:t>
            </w:r>
          </w:p>
        </w:tc>
        <w:tc>
          <w:tcPr>
            <w:tcW w:w="7337" w:type="dxa"/>
          </w:tcPr>
          <w:p w14:paraId="0D707F85" w14:textId="77777777" w:rsidR="00484D1D" w:rsidRDefault="00484D1D">
            <w:r>
              <w:t>Eerste opzet</w:t>
            </w:r>
          </w:p>
        </w:tc>
      </w:tr>
      <w:tr w:rsidR="00484D1D" w14:paraId="0BCF9DB3" w14:textId="77777777" w:rsidTr="00484D1D">
        <w:tc>
          <w:tcPr>
            <w:tcW w:w="988" w:type="dxa"/>
          </w:tcPr>
          <w:p w14:paraId="2B24C45C" w14:textId="77777777" w:rsidR="00484D1D" w:rsidRDefault="00484D1D">
            <w:r>
              <w:t>1.1</w:t>
            </w:r>
          </w:p>
        </w:tc>
        <w:tc>
          <w:tcPr>
            <w:tcW w:w="1559" w:type="dxa"/>
          </w:tcPr>
          <w:p w14:paraId="3C8DB638" w14:textId="77777777" w:rsidR="00484D1D" w:rsidRDefault="00484D1D">
            <w:r>
              <w:t>19-4-2018</w:t>
            </w:r>
          </w:p>
        </w:tc>
        <w:tc>
          <w:tcPr>
            <w:tcW w:w="7337" w:type="dxa"/>
          </w:tcPr>
          <w:p w14:paraId="2394500C" w14:textId="77777777" w:rsidR="00484D1D" w:rsidRDefault="00484D1D">
            <w:r>
              <w:t>Document veranderd</w:t>
            </w:r>
          </w:p>
        </w:tc>
      </w:tr>
    </w:tbl>
    <w:p w14:paraId="36E19E7D" w14:textId="77777777" w:rsidR="00484D1D" w:rsidRDefault="00484D1D">
      <w:r>
        <w:br w:type="page"/>
      </w:r>
    </w:p>
    <w:p w14:paraId="5E43FC3E" w14:textId="77777777" w:rsidR="00484D1D" w:rsidRDefault="00484D1D" w:rsidP="00484D1D">
      <w:pPr>
        <w:pStyle w:val="Kop1"/>
        <w:ind w:left="0" w:firstLine="0"/>
      </w:pPr>
      <w:bookmarkStart w:id="1381" w:name="_Toc517033812"/>
      <w:r>
        <w:lastRenderedPageBreak/>
        <w:t>Inleiding</w:t>
      </w:r>
      <w:bookmarkEnd w:id="1381"/>
    </w:p>
    <w:p w14:paraId="7130CBB5" w14:textId="77777777" w:rsidR="00484D1D" w:rsidRDefault="00484D1D" w:rsidP="00484D1D">
      <w:r>
        <w:t xml:space="preserve">In dit document zal worden beschreven waar de meeste winst op behaald kan worden door refactoren in de applicatie en welke tijd hiervoor nodig is. </w:t>
      </w:r>
    </w:p>
    <w:p w14:paraId="7803E240" w14:textId="77777777" w:rsidR="00484D1D" w:rsidRDefault="00484D1D" w:rsidP="00484D1D"/>
    <w:p w14:paraId="480BA90F" w14:textId="77777777" w:rsidR="00484D1D" w:rsidRDefault="00484D1D">
      <w:r>
        <w:t>Onderaan het document zal een samenvatting/opsomming staan van alle punten. De recommandatie is hier ook bij vermeld.</w:t>
      </w:r>
    </w:p>
    <w:p w14:paraId="02618F60" w14:textId="77777777" w:rsidR="00484D1D" w:rsidRDefault="00484D1D" w:rsidP="00484D1D">
      <w:pPr>
        <w:pStyle w:val="Kop1"/>
        <w:ind w:left="0" w:firstLine="0"/>
      </w:pPr>
      <w:bookmarkStart w:id="1382" w:name="_Toc517033813"/>
      <w:r>
        <w:t>Begrippen lijst</w:t>
      </w:r>
      <w:bookmarkEnd w:id="1382"/>
    </w:p>
    <w:tbl>
      <w:tblPr>
        <w:tblStyle w:val="Tabelraster"/>
        <w:tblW w:w="0" w:type="auto"/>
        <w:tblLook w:val="04A0" w:firstRow="1" w:lastRow="0" w:firstColumn="1" w:lastColumn="0" w:noHBand="0" w:noVBand="1"/>
      </w:tblPr>
      <w:tblGrid>
        <w:gridCol w:w="1129"/>
        <w:gridCol w:w="8755"/>
      </w:tblGrid>
      <w:tr w:rsidR="00484D1D" w:rsidRPr="00BD523F" w14:paraId="0BB40848" w14:textId="77777777" w:rsidTr="00484D1D">
        <w:trPr>
          <w:trHeight w:val="369"/>
        </w:trPr>
        <w:tc>
          <w:tcPr>
            <w:tcW w:w="1129" w:type="dxa"/>
          </w:tcPr>
          <w:p w14:paraId="73C61111" w14:textId="77777777" w:rsidR="00484D1D" w:rsidRPr="00BD523F" w:rsidRDefault="00484D1D" w:rsidP="00484D1D">
            <w:pPr>
              <w:rPr>
                <w:b/>
              </w:rPr>
            </w:pPr>
            <w:r w:rsidRPr="00BD523F">
              <w:rPr>
                <w:b/>
              </w:rPr>
              <w:t>Begrip</w:t>
            </w:r>
          </w:p>
        </w:tc>
        <w:tc>
          <w:tcPr>
            <w:tcW w:w="8755" w:type="dxa"/>
          </w:tcPr>
          <w:p w14:paraId="1089A60D" w14:textId="77777777" w:rsidR="00484D1D" w:rsidRPr="00BD523F" w:rsidRDefault="00484D1D" w:rsidP="00484D1D">
            <w:pPr>
              <w:rPr>
                <w:b/>
              </w:rPr>
            </w:pPr>
            <w:r w:rsidRPr="00BD523F">
              <w:rPr>
                <w:b/>
              </w:rPr>
              <w:t>Beschrijving</w:t>
            </w:r>
          </w:p>
        </w:tc>
      </w:tr>
      <w:tr w:rsidR="00484D1D" w14:paraId="6DC0A839" w14:textId="77777777" w:rsidTr="00484D1D">
        <w:tc>
          <w:tcPr>
            <w:tcW w:w="1129" w:type="dxa"/>
          </w:tcPr>
          <w:p w14:paraId="14AE778B" w14:textId="77777777" w:rsidR="00484D1D" w:rsidRDefault="00484D1D" w:rsidP="00484D1D">
            <w:r>
              <w:t>MVVM</w:t>
            </w:r>
          </w:p>
        </w:tc>
        <w:tc>
          <w:tcPr>
            <w:tcW w:w="8755" w:type="dxa"/>
          </w:tcPr>
          <w:p w14:paraId="042CCA9E" w14:textId="77777777" w:rsidR="00484D1D" w:rsidRPr="001E33EF" w:rsidRDefault="00484D1D" w:rsidP="00484D1D">
            <w:r>
              <w:t>Model-View-Viewmodel. Een patroon in WPF om GUI laag en Business laag volledig los van elkaar te kunnen bewerken.</w:t>
            </w:r>
          </w:p>
          <w:p w14:paraId="4565CEF0" w14:textId="77777777" w:rsidR="00484D1D" w:rsidRDefault="00484D1D" w:rsidP="00484D1D"/>
        </w:tc>
      </w:tr>
      <w:tr w:rsidR="00484D1D" w14:paraId="30FDB9B9" w14:textId="77777777" w:rsidTr="00484D1D">
        <w:tc>
          <w:tcPr>
            <w:tcW w:w="1129" w:type="dxa"/>
          </w:tcPr>
          <w:p w14:paraId="13028726" w14:textId="77777777" w:rsidR="00484D1D" w:rsidRDefault="00484D1D" w:rsidP="00484D1D">
            <w:r>
              <w:t>WPF</w:t>
            </w:r>
          </w:p>
        </w:tc>
        <w:tc>
          <w:tcPr>
            <w:tcW w:w="8755" w:type="dxa"/>
          </w:tcPr>
          <w:p w14:paraId="63077AC5" w14:textId="77777777" w:rsidR="00484D1D" w:rsidRDefault="00484D1D" w:rsidP="00484D1D">
            <w:r>
              <w:t>Windows Presentation Foundation</w:t>
            </w:r>
          </w:p>
        </w:tc>
      </w:tr>
      <w:tr w:rsidR="00484D1D" w14:paraId="0489B924" w14:textId="77777777" w:rsidTr="00484D1D">
        <w:tc>
          <w:tcPr>
            <w:tcW w:w="1129" w:type="dxa"/>
          </w:tcPr>
          <w:p w14:paraId="10CAC61A" w14:textId="77777777" w:rsidR="00484D1D" w:rsidRDefault="00484D1D" w:rsidP="00484D1D">
            <w:r>
              <w:t>MVP</w:t>
            </w:r>
          </w:p>
        </w:tc>
        <w:tc>
          <w:tcPr>
            <w:tcW w:w="8755" w:type="dxa"/>
          </w:tcPr>
          <w:p w14:paraId="4E1E8965" w14:textId="77777777" w:rsidR="00484D1D" w:rsidRDefault="00484D1D" w:rsidP="00484D1D">
            <w:r>
              <w:t>Model-View-Presenter. Een patroon die gebruikt wordt in Windows forms applicaties en in de eerste WPF-applicaties.</w:t>
            </w:r>
          </w:p>
        </w:tc>
      </w:tr>
    </w:tbl>
    <w:p w14:paraId="32905E90" w14:textId="77777777" w:rsidR="00484D1D" w:rsidRDefault="00484D1D" w:rsidP="00484D1D">
      <w:r>
        <w:br w:type="page"/>
      </w:r>
    </w:p>
    <w:p w14:paraId="678894E6" w14:textId="77777777" w:rsidR="00484D1D" w:rsidRDefault="00484D1D" w:rsidP="00484D1D">
      <w:pPr>
        <w:pStyle w:val="Kop1"/>
        <w:ind w:left="0" w:firstLine="0"/>
      </w:pPr>
      <w:bookmarkStart w:id="1383" w:name="_Toc517033814"/>
      <w:r>
        <w:lastRenderedPageBreak/>
        <w:t>Voorstellen</w:t>
      </w:r>
      <w:bookmarkEnd w:id="1383"/>
    </w:p>
    <w:p w14:paraId="7DC52C8B" w14:textId="77777777" w:rsidR="00484D1D" w:rsidRDefault="00484D1D" w:rsidP="00484D1D"/>
    <w:p w14:paraId="104ACD68" w14:textId="77777777" w:rsidR="00484D1D" w:rsidRDefault="00484D1D" w:rsidP="00484D1D">
      <w:pPr>
        <w:pStyle w:val="Kop2"/>
        <w:ind w:left="0" w:firstLine="0"/>
      </w:pPr>
      <w:bookmarkStart w:id="1384" w:name="_Toc517033815"/>
      <w:r>
        <w:t>Inleiding</w:t>
      </w:r>
      <w:bookmarkEnd w:id="1384"/>
    </w:p>
    <w:p w14:paraId="20B6BA77" w14:textId="77777777" w:rsidR="00484D1D" w:rsidRDefault="00484D1D" w:rsidP="00484D1D">
      <w:r>
        <w:t>In dit hoofdstuk zal worden opgesomd waar knelpunten in de applicatie zitten en wat het voorstel is om deze op te lossen.</w:t>
      </w:r>
    </w:p>
    <w:p w14:paraId="1D1C3D1A" w14:textId="77777777" w:rsidR="00484D1D" w:rsidRDefault="00484D1D" w:rsidP="00484D1D"/>
    <w:p w14:paraId="5F60C810" w14:textId="77777777" w:rsidR="00484D1D" w:rsidRDefault="00484D1D" w:rsidP="00484D1D">
      <w:r>
        <w:t xml:space="preserve">Er is ook geen documentatie over de structuur beschikbaar. Houd er dus rekening mee dat er op het moment weinig tot geen structuur in de applicatie zit. Verder moet je je telkens afvragen of de applicatie niet vanaf het begin opnieuw gebouwd </w:t>
      </w:r>
      <w:r w:rsidRPr="00C16AED">
        <w:rPr>
          <w:u w:val="single"/>
        </w:rPr>
        <w:t>had</w:t>
      </w:r>
      <w:r>
        <w:t xml:space="preserve"> kunnen worden.</w:t>
      </w:r>
    </w:p>
    <w:p w14:paraId="1EE801CE" w14:textId="77777777" w:rsidR="00484D1D" w:rsidRDefault="00484D1D" w:rsidP="00484D1D"/>
    <w:p w14:paraId="4599F634" w14:textId="77777777" w:rsidR="00484D1D" w:rsidRDefault="00484D1D" w:rsidP="00484D1D"/>
    <w:p w14:paraId="3E8715D6" w14:textId="77777777" w:rsidR="00484D1D" w:rsidRDefault="00484D1D" w:rsidP="00484D1D">
      <w:r>
        <w:br w:type="page"/>
      </w:r>
    </w:p>
    <w:p w14:paraId="5F5D90A0" w14:textId="77777777" w:rsidR="00484D1D" w:rsidRDefault="00484D1D" w:rsidP="00484D1D">
      <w:pPr>
        <w:pStyle w:val="Kop2"/>
        <w:ind w:left="0" w:firstLine="0"/>
      </w:pPr>
      <w:bookmarkStart w:id="1385" w:name="_Toc517033816"/>
      <w:r>
        <w:lastRenderedPageBreak/>
        <w:t>Route in de object tree</w:t>
      </w:r>
      <w:bookmarkEnd w:id="1385"/>
    </w:p>
    <w:p w14:paraId="23823AD2" w14:textId="77777777" w:rsidR="00484D1D" w:rsidRPr="00D073D1" w:rsidRDefault="00484D1D" w:rsidP="00484D1D"/>
    <w:p w14:paraId="561744F5" w14:textId="77777777" w:rsidR="00484D1D" w:rsidRDefault="00484D1D" w:rsidP="00484D1D">
      <w:pPr>
        <w:pStyle w:val="Kop3"/>
        <w:ind w:left="0" w:firstLine="0"/>
      </w:pPr>
      <w:bookmarkStart w:id="1386" w:name="_Toc517033817"/>
      <w:r>
        <w:t>Beschrijving</w:t>
      </w:r>
      <w:bookmarkEnd w:id="1386"/>
    </w:p>
    <w:p w14:paraId="55BD4D75" w14:textId="77777777" w:rsidR="00484D1D" w:rsidRDefault="00484D1D" w:rsidP="00484D1D">
      <w:r>
        <w:t>Er staat een route kop in de object tree. Het doel hiervan is voor iedereen onduidelijk en kan dus beter weggehaald worden.</w:t>
      </w:r>
    </w:p>
    <w:p w14:paraId="5A517544" w14:textId="77777777" w:rsidR="00484D1D" w:rsidRDefault="00484D1D" w:rsidP="00484D1D"/>
    <w:p w14:paraId="020CA3E6" w14:textId="77777777" w:rsidR="00484D1D" w:rsidRDefault="00484D1D" w:rsidP="00484D1D">
      <w:r>
        <w:rPr>
          <w:noProof/>
        </w:rPr>
        <mc:AlternateContent>
          <mc:Choice Requires="wps">
            <w:drawing>
              <wp:anchor distT="0" distB="0" distL="114300" distR="114300" simplePos="0" relativeHeight="251699712" behindDoc="0" locked="0" layoutInCell="1" allowOverlap="1" wp14:anchorId="604582BD" wp14:editId="65B5636D">
                <wp:simplePos x="0" y="0"/>
                <wp:positionH relativeFrom="column">
                  <wp:posOffset>635</wp:posOffset>
                </wp:positionH>
                <wp:positionV relativeFrom="paragraph">
                  <wp:posOffset>1527175</wp:posOffset>
                </wp:positionV>
                <wp:extent cx="1686560" cy="933450"/>
                <wp:effectExtent l="0" t="0" r="27940" b="19050"/>
                <wp:wrapNone/>
                <wp:docPr id="461" name="Rectangle 4"/>
                <wp:cNvGraphicFramePr/>
                <a:graphic xmlns:a="http://schemas.openxmlformats.org/drawingml/2006/main">
                  <a:graphicData uri="http://schemas.microsoft.com/office/word/2010/wordprocessingShape">
                    <wps:wsp>
                      <wps:cNvSpPr/>
                      <wps:spPr>
                        <a:xfrm>
                          <a:off x="0" y="0"/>
                          <a:ext cx="1686560" cy="933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E403AE" id="Rectangle 4" o:spid="_x0000_s1026" style="position:absolute;margin-left:.05pt;margin-top:120.25pt;width:132.8pt;height:73.5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" filled="f" strokecolor="red" strokeweight="2pt"/>
            </w:pict>
          </mc:Fallback>
        </mc:AlternateContent>
      </w:r>
      <w:r>
        <w:rPr>
          <w:noProof/>
        </w:rPr>
        <w:drawing>
          <wp:inline distT="0" distB="0" distL="0" distR="0" wp14:anchorId="7AB43379" wp14:editId="6E2791DB">
            <wp:extent cx="1914525" cy="2457450"/>
            <wp:effectExtent l="0" t="0" r="9525" b="0"/>
            <wp:docPr id="4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4525" cy="2457450"/>
                    </a:xfrm>
                    <a:prstGeom prst="rect">
                      <a:avLst/>
                    </a:prstGeom>
                  </pic:spPr>
                </pic:pic>
              </a:graphicData>
            </a:graphic>
          </wp:inline>
        </w:drawing>
      </w:r>
    </w:p>
    <w:p w14:paraId="39F85B23" w14:textId="77777777" w:rsidR="00484D1D" w:rsidRDefault="00484D1D" w:rsidP="00484D1D"/>
    <w:p w14:paraId="07CD2A7B" w14:textId="77777777" w:rsidR="00484D1D" w:rsidRPr="00D073D1" w:rsidRDefault="00484D1D" w:rsidP="00484D1D">
      <w:r>
        <w:t>De aangemaakte routes staan al direct onder de processcell waar ze bij horen. Een extra tak voor deze objecten is vrij overbodig en maakt zaken alleen maar meer complex.</w:t>
      </w:r>
    </w:p>
    <w:p w14:paraId="64E37637" w14:textId="77777777" w:rsidR="00484D1D" w:rsidRDefault="00484D1D" w:rsidP="00484D1D"/>
    <w:p w14:paraId="053B0B67" w14:textId="77777777" w:rsidR="00484D1D" w:rsidRDefault="00484D1D" w:rsidP="00484D1D">
      <w:pPr>
        <w:pStyle w:val="Kop3"/>
        <w:ind w:left="0" w:firstLine="0"/>
      </w:pPr>
      <w:bookmarkStart w:id="1387" w:name="_Toc517033818"/>
      <w:r w:rsidRPr="00020F05">
        <w:t>Waar in de code</w:t>
      </w:r>
      <w:bookmarkEnd w:id="1387"/>
    </w:p>
    <w:p w14:paraId="453125B7" w14:textId="77777777" w:rsidR="00484D1D" w:rsidRPr="00D073D1" w:rsidRDefault="00484D1D" w:rsidP="00484D1D">
      <w:r>
        <w:t>“MainWindow.xaml” en de achterliggende code die het ophaalt.</w:t>
      </w:r>
    </w:p>
    <w:p w14:paraId="0980B945" w14:textId="77777777" w:rsidR="00484D1D" w:rsidRDefault="00484D1D" w:rsidP="00484D1D"/>
    <w:p w14:paraId="2A50531A" w14:textId="77777777" w:rsidR="00484D1D" w:rsidRDefault="00484D1D" w:rsidP="00484D1D">
      <w:pPr>
        <w:pStyle w:val="Kop3"/>
        <w:ind w:left="0" w:firstLine="0"/>
      </w:pPr>
      <w:bookmarkStart w:id="1388" w:name="_Toc517033819"/>
      <w:r>
        <w:t>Aanbeveling</w:t>
      </w:r>
      <w:bookmarkEnd w:id="1388"/>
    </w:p>
    <w:p w14:paraId="6690C769" w14:textId="77777777" w:rsidR="00484D1D" w:rsidRPr="00DA5BA3" w:rsidRDefault="00484D1D" w:rsidP="00484D1D">
      <w:r>
        <w:t>De aparte route lijst is nutteloos dus het is goed voor het overzicht van de applicatie als die eruit gehaald wordt.</w:t>
      </w:r>
    </w:p>
    <w:p w14:paraId="5B3F0579" w14:textId="77777777" w:rsidR="00484D1D" w:rsidRDefault="00484D1D" w:rsidP="00484D1D">
      <w:r>
        <w:t xml:space="preserve">Dit is een redelijk eenvoudig om dit uit de applicatie te halen. Er is hier waarschijnlijk 1 dag voor nodig. </w:t>
      </w:r>
    </w:p>
    <w:p w14:paraId="1BC1D63D" w14:textId="77777777" w:rsidR="00484D1D" w:rsidRDefault="00484D1D">
      <w:r>
        <w:br w:type="page"/>
      </w:r>
    </w:p>
    <w:p w14:paraId="7644AF7C" w14:textId="77777777" w:rsidR="00484D1D" w:rsidRDefault="00484D1D" w:rsidP="00484D1D">
      <w:pPr>
        <w:pStyle w:val="Kop2"/>
        <w:ind w:left="0" w:firstLine="0"/>
      </w:pPr>
      <w:bookmarkStart w:id="1389" w:name="_Toc517033820"/>
      <w:r>
        <w:lastRenderedPageBreak/>
        <w:t>Vage Menu items</w:t>
      </w:r>
      <w:bookmarkEnd w:id="1389"/>
    </w:p>
    <w:p w14:paraId="440D1345" w14:textId="77777777" w:rsidR="00484D1D" w:rsidRPr="000A57D1" w:rsidRDefault="00484D1D" w:rsidP="00484D1D"/>
    <w:p w14:paraId="44A91535" w14:textId="77777777" w:rsidR="00484D1D" w:rsidRDefault="00484D1D" w:rsidP="00484D1D">
      <w:pPr>
        <w:pStyle w:val="Kop3"/>
        <w:ind w:left="0" w:firstLine="0"/>
      </w:pPr>
      <w:bookmarkStart w:id="1390" w:name="_Toc517033821"/>
      <w:r>
        <w:t>Beschrijving</w:t>
      </w:r>
      <w:bookmarkEnd w:id="1390"/>
    </w:p>
    <w:p w14:paraId="259F759C" w14:textId="77777777" w:rsidR="00484D1D" w:rsidRPr="00C12D33" w:rsidRDefault="00484D1D" w:rsidP="00484D1D">
      <w:r>
        <w:rPr>
          <w:noProof/>
        </w:rPr>
        <mc:AlternateContent>
          <mc:Choice Requires="wps">
            <w:drawing>
              <wp:anchor distT="0" distB="0" distL="114300" distR="114300" simplePos="0" relativeHeight="251702784" behindDoc="0" locked="0" layoutInCell="1" allowOverlap="1" wp14:anchorId="7F1363C8" wp14:editId="25E7FF25">
                <wp:simplePos x="0" y="0"/>
                <wp:positionH relativeFrom="column">
                  <wp:posOffset>-50165</wp:posOffset>
                </wp:positionH>
                <wp:positionV relativeFrom="paragraph">
                  <wp:posOffset>163195</wp:posOffset>
                </wp:positionV>
                <wp:extent cx="1259840" cy="687070"/>
                <wp:effectExtent l="0" t="0" r="16510" b="17780"/>
                <wp:wrapNone/>
                <wp:docPr id="462" name="Rectangle 7"/>
                <wp:cNvGraphicFramePr/>
                <a:graphic xmlns:a="http://schemas.openxmlformats.org/drawingml/2006/main">
                  <a:graphicData uri="http://schemas.microsoft.com/office/word/2010/wordprocessingShape">
                    <wps:wsp>
                      <wps:cNvSpPr/>
                      <wps:spPr>
                        <a:xfrm>
                          <a:off x="0" y="0"/>
                          <a:ext cx="1259840" cy="687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CD421" id="Rectangle 7" o:spid="_x0000_s1026" style="position:absolute;margin-left:-3.95pt;margin-top:12.85pt;width:99.2pt;height:54.1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" filled="f" strokecolor="red" strokeweight="2pt"/>
            </w:pict>
          </mc:Fallback>
        </mc:AlternateContent>
      </w:r>
    </w:p>
    <w:p w14:paraId="716FB5F7" w14:textId="77777777" w:rsidR="00484D1D" w:rsidRDefault="00484D1D" w:rsidP="00484D1D">
      <w:r>
        <w:rPr>
          <w:noProof/>
        </w:rPr>
        <w:drawing>
          <wp:inline distT="0" distB="0" distL="0" distR="0" wp14:anchorId="50340249" wp14:editId="76488E2C">
            <wp:extent cx="6282690" cy="687070"/>
            <wp:effectExtent l="0" t="0" r="3810" b="0"/>
            <wp:docPr id="4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82690" cy="687070"/>
                    </a:xfrm>
                    <a:prstGeom prst="rect">
                      <a:avLst/>
                    </a:prstGeom>
                  </pic:spPr>
                </pic:pic>
              </a:graphicData>
            </a:graphic>
          </wp:inline>
        </w:drawing>
      </w:r>
    </w:p>
    <w:p w14:paraId="65A4ABD4" w14:textId="77777777" w:rsidR="00484D1D" w:rsidRDefault="00484D1D" w:rsidP="00484D1D"/>
    <w:p w14:paraId="7960E1D1" w14:textId="77777777" w:rsidR="00484D1D" w:rsidRDefault="00484D1D" w:rsidP="00484D1D">
      <w:r>
        <w:t xml:space="preserve">Het rood omringde deel van het start scherm is overbodig. Je kan met de bovenste twee uitklaplijstjes nieuwe routes of processcellen aanmaken. Je kan deze functionaliteit ook in de treeview terugvinden. </w:t>
      </w:r>
    </w:p>
    <w:p w14:paraId="14C40E28" w14:textId="77777777" w:rsidR="00484D1D" w:rsidRDefault="00484D1D" w:rsidP="00484D1D">
      <w:r>
        <w:t>Het is verwarrend voor gebruikers om dezelfde functionaliteit op twee plekken aan te kunnen roepen.</w:t>
      </w:r>
    </w:p>
    <w:p w14:paraId="405FD87E" w14:textId="77777777" w:rsidR="00484D1D" w:rsidRDefault="00484D1D" w:rsidP="00484D1D">
      <w:r>
        <w:t>Fouten worden sneller ontdekt wanneer een functionaliteit, maar op een manier gedaan kan worden.</w:t>
      </w:r>
    </w:p>
    <w:p w14:paraId="380129F3" w14:textId="77777777" w:rsidR="00484D1D" w:rsidRDefault="00484D1D" w:rsidP="00484D1D"/>
    <w:p w14:paraId="1FB31064" w14:textId="77777777" w:rsidR="00484D1D" w:rsidRDefault="00484D1D" w:rsidP="00484D1D">
      <w:r>
        <w:t>De “Preset” uitklaplijst is overbodig. Ten eerste, deze functionaliteit doet niets en voegen niets toe aan de applicatie. Ten tweede, soms wanneer je iets probeert te doen in de “Preset” uitklaplijst dan crasht de applicatie.</w:t>
      </w:r>
    </w:p>
    <w:p w14:paraId="3388A040" w14:textId="77777777" w:rsidR="00484D1D" w:rsidRDefault="00484D1D" w:rsidP="00484D1D">
      <w:r>
        <w:rPr>
          <w:noProof/>
        </w:rPr>
        <mc:AlternateContent>
          <mc:Choice Requires="wps">
            <w:drawing>
              <wp:anchor distT="0" distB="0" distL="114300" distR="114300" simplePos="0" relativeHeight="251703808" behindDoc="0" locked="0" layoutInCell="1" allowOverlap="1" wp14:anchorId="58831E27" wp14:editId="392894DC">
                <wp:simplePos x="0" y="0"/>
                <wp:positionH relativeFrom="column">
                  <wp:posOffset>1717675</wp:posOffset>
                </wp:positionH>
                <wp:positionV relativeFrom="paragraph">
                  <wp:posOffset>160020</wp:posOffset>
                </wp:positionV>
                <wp:extent cx="1259840" cy="687070"/>
                <wp:effectExtent l="0" t="0" r="16510" b="17780"/>
                <wp:wrapNone/>
                <wp:docPr id="463" name="Rectangle 26"/>
                <wp:cNvGraphicFramePr/>
                <a:graphic xmlns:a="http://schemas.openxmlformats.org/drawingml/2006/main">
                  <a:graphicData uri="http://schemas.microsoft.com/office/word/2010/wordprocessingShape">
                    <wps:wsp>
                      <wps:cNvSpPr/>
                      <wps:spPr>
                        <a:xfrm>
                          <a:off x="0" y="0"/>
                          <a:ext cx="1259840" cy="687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5611C" id="Rectangle 26" o:spid="_x0000_s1026" style="position:absolute;margin-left:135.25pt;margin-top:12.6pt;width:99.2pt;height:54.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" filled="f" strokecolor="red" strokeweight="2pt"/>
            </w:pict>
          </mc:Fallback>
        </mc:AlternateContent>
      </w:r>
    </w:p>
    <w:p w14:paraId="1B787B83" w14:textId="77777777" w:rsidR="00484D1D" w:rsidRDefault="00484D1D" w:rsidP="00484D1D">
      <w:r>
        <w:rPr>
          <w:noProof/>
        </w:rPr>
        <w:drawing>
          <wp:inline distT="0" distB="0" distL="0" distR="0" wp14:anchorId="64E39BD4" wp14:editId="0ADE010A">
            <wp:extent cx="6282690" cy="687070"/>
            <wp:effectExtent l="0" t="0" r="3810" b="0"/>
            <wp:docPr id="4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82690" cy="687070"/>
                    </a:xfrm>
                    <a:prstGeom prst="rect">
                      <a:avLst/>
                    </a:prstGeom>
                  </pic:spPr>
                </pic:pic>
              </a:graphicData>
            </a:graphic>
          </wp:inline>
        </w:drawing>
      </w:r>
    </w:p>
    <w:p w14:paraId="78271645" w14:textId="77777777" w:rsidR="00484D1D" w:rsidRDefault="00484D1D" w:rsidP="00484D1D"/>
    <w:p w14:paraId="0E8E526D" w14:textId="77777777" w:rsidR="00484D1D" w:rsidRDefault="00484D1D" w:rsidP="00484D1D">
      <w:r>
        <w:t xml:space="preserve">Deze twee uitklaplijstjes zijn ook schuldig van een dubbele functionaliteit. </w:t>
      </w:r>
    </w:p>
    <w:p w14:paraId="04FCCEBB" w14:textId="77777777" w:rsidR="00484D1D" w:rsidRDefault="00484D1D" w:rsidP="00484D1D">
      <w:r>
        <w:t>Beide schermen die je kunt bereiken door op het juiste element in het lijstje te klikken zijn ook bereikbaar vanuit de treeview.</w:t>
      </w:r>
    </w:p>
    <w:p w14:paraId="71939913" w14:textId="77777777" w:rsidR="00484D1D" w:rsidRDefault="00484D1D" w:rsidP="00484D1D">
      <w:r>
        <w:rPr>
          <w:noProof/>
        </w:rPr>
        <mc:AlternateContent>
          <mc:Choice Requires="wps">
            <w:drawing>
              <wp:anchor distT="0" distB="0" distL="114300" distR="114300" simplePos="0" relativeHeight="251704832" behindDoc="0" locked="0" layoutInCell="1" allowOverlap="1" wp14:anchorId="01DA9B21" wp14:editId="3A7DE0D5">
                <wp:simplePos x="0" y="0"/>
                <wp:positionH relativeFrom="column">
                  <wp:posOffset>5141595</wp:posOffset>
                </wp:positionH>
                <wp:positionV relativeFrom="paragraph">
                  <wp:posOffset>160020</wp:posOffset>
                </wp:positionV>
                <wp:extent cx="1141730" cy="687070"/>
                <wp:effectExtent l="0" t="0" r="20320" b="17780"/>
                <wp:wrapNone/>
                <wp:docPr id="465" name="Rectangle 28"/>
                <wp:cNvGraphicFramePr/>
                <a:graphic xmlns:a="http://schemas.openxmlformats.org/drawingml/2006/main">
                  <a:graphicData uri="http://schemas.microsoft.com/office/word/2010/wordprocessingShape">
                    <wps:wsp>
                      <wps:cNvSpPr/>
                      <wps:spPr>
                        <a:xfrm>
                          <a:off x="0" y="0"/>
                          <a:ext cx="1141730" cy="687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5F535" id="Rectangle 28" o:spid="_x0000_s1026" style="position:absolute;margin-left:404.85pt;margin-top:12.6pt;width:89.9pt;height:54.1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" filled="f" strokecolor="red" strokeweight="2pt"/>
            </w:pict>
          </mc:Fallback>
        </mc:AlternateContent>
      </w:r>
    </w:p>
    <w:p w14:paraId="46645022" w14:textId="77777777" w:rsidR="00484D1D" w:rsidRDefault="00484D1D" w:rsidP="00484D1D">
      <w:r>
        <w:rPr>
          <w:noProof/>
        </w:rPr>
        <w:drawing>
          <wp:inline distT="0" distB="0" distL="0" distR="0" wp14:anchorId="0A272CCB" wp14:editId="1BEE10F6">
            <wp:extent cx="6282690" cy="687070"/>
            <wp:effectExtent l="0" t="0" r="3810" b="0"/>
            <wp:docPr id="4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82690" cy="687070"/>
                    </a:xfrm>
                    <a:prstGeom prst="rect">
                      <a:avLst/>
                    </a:prstGeom>
                  </pic:spPr>
                </pic:pic>
              </a:graphicData>
            </a:graphic>
          </wp:inline>
        </w:drawing>
      </w:r>
    </w:p>
    <w:p w14:paraId="1163074A" w14:textId="77777777" w:rsidR="00484D1D" w:rsidRDefault="00484D1D" w:rsidP="00484D1D"/>
    <w:p w14:paraId="1F1B5AAE" w14:textId="77777777" w:rsidR="00484D1D" w:rsidRDefault="00484D1D" w:rsidP="00484D1D">
      <w:r>
        <w:t xml:space="preserve">Dit uitklaplijstje is ook schuldig van een dubbele functionaliteit. </w:t>
      </w:r>
    </w:p>
    <w:p w14:paraId="777292E9" w14:textId="77777777" w:rsidR="00484D1D" w:rsidRDefault="00484D1D" w:rsidP="00484D1D">
      <w:r>
        <w:t>Je kunt uit deze lijst een object kiezen om te valideren. Dit kun je ook vanuit de treeview. In deze functionaliteit zit ook een fout. Wanneer je een object uit de lijst selecteert dan kan het zijn dat die alleen nog maar dat geselecteerde object controleert op validatie, tijdens de huidige runtime.</w:t>
      </w:r>
    </w:p>
    <w:p w14:paraId="017ADC59" w14:textId="77777777" w:rsidR="00484D1D" w:rsidRDefault="00484D1D" w:rsidP="00484D1D"/>
    <w:p w14:paraId="616404CB" w14:textId="77777777" w:rsidR="00484D1D" w:rsidRDefault="00484D1D" w:rsidP="00484D1D"/>
    <w:p w14:paraId="5518BE02" w14:textId="77777777" w:rsidR="00484D1D" w:rsidRDefault="00484D1D" w:rsidP="00484D1D">
      <w:pPr>
        <w:pStyle w:val="Kop3"/>
        <w:ind w:left="0" w:firstLine="0"/>
      </w:pPr>
      <w:bookmarkStart w:id="1391" w:name="_Toc517033822"/>
      <w:r w:rsidRPr="00020F05">
        <w:t>Waar in de code</w:t>
      </w:r>
      <w:bookmarkEnd w:id="1391"/>
    </w:p>
    <w:p w14:paraId="313E2500" w14:textId="77777777" w:rsidR="00484D1D" w:rsidRDefault="00484D1D" w:rsidP="00484D1D">
      <w:r>
        <w:t>De menubalk op het beginscherm.</w:t>
      </w:r>
    </w:p>
    <w:p w14:paraId="381E3569" w14:textId="77777777" w:rsidR="00484D1D" w:rsidRDefault="00484D1D" w:rsidP="00484D1D"/>
    <w:p w14:paraId="79F3D0C3" w14:textId="77777777" w:rsidR="00484D1D" w:rsidRDefault="00484D1D" w:rsidP="00484D1D">
      <w:pPr>
        <w:pStyle w:val="Kop3"/>
        <w:ind w:left="0" w:firstLine="0"/>
      </w:pPr>
      <w:bookmarkStart w:id="1392" w:name="_Toc517033823"/>
      <w:r>
        <w:t>Aanbeveling</w:t>
      </w:r>
      <w:bookmarkEnd w:id="1392"/>
    </w:p>
    <w:p w14:paraId="199CBDF5" w14:textId="77777777" w:rsidR="00484D1D" w:rsidRDefault="00484D1D" w:rsidP="00484D1D">
      <w:r>
        <w:t>Al deze functionaliteit is dubbel op. Het heeft geen toegevoegde waarde om deze functionaliteit erin te laten. Ook zitten in een paar van deze functionaliteiten fouten.</w:t>
      </w:r>
    </w:p>
    <w:p w14:paraId="2D300FE2" w14:textId="77777777" w:rsidR="00484D1D" w:rsidRDefault="00484D1D" w:rsidP="00484D1D"/>
    <w:p w14:paraId="27DE2D91" w14:textId="77777777" w:rsidR="00484D1D" w:rsidRPr="00D75BB5" w:rsidRDefault="00484D1D" w:rsidP="00484D1D">
      <w:r>
        <w:t>Het eruit halen van deze functionaliteiten bovengronds is binnen een halve dag gedaan. Als uit de hele applicatie alle methodes en de rest van de onderliggende code verwijderd moet gaan worden dan moet je rekening huiden met twee dagen</w:t>
      </w:r>
    </w:p>
    <w:p w14:paraId="1186CCB3" w14:textId="77777777" w:rsidR="00484D1D" w:rsidRDefault="00484D1D" w:rsidP="00484D1D">
      <w:r>
        <w:br w:type="page"/>
      </w:r>
    </w:p>
    <w:p w14:paraId="7B67AB44" w14:textId="77777777" w:rsidR="00484D1D" w:rsidRDefault="00484D1D" w:rsidP="00484D1D">
      <w:pPr>
        <w:pStyle w:val="Kop2"/>
        <w:ind w:left="0" w:firstLine="0"/>
      </w:pPr>
      <w:bookmarkStart w:id="1393" w:name="_Toc517033824"/>
      <w:r>
        <w:lastRenderedPageBreak/>
        <w:t>Parameter variabele fout</w:t>
      </w:r>
      <w:bookmarkEnd w:id="1393"/>
    </w:p>
    <w:p w14:paraId="53225167" w14:textId="77777777" w:rsidR="00484D1D" w:rsidRPr="008E4497" w:rsidRDefault="00484D1D" w:rsidP="00484D1D"/>
    <w:p w14:paraId="6699C671" w14:textId="77777777" w:rsidR="00484D1D" w:rsidRDefault="00484D1D" w:rsidP="00484D1D">
      <w:pPr>
        <w:pStyle w:val="Kop3"/>
        <w:ind w:left="0" w:firstLine="0"/>
      </w:pPr>
      <w:bookmarkStart w:id="1394" w:name="_Toc517033825"/>
      <w:r>
        <w:t>Beschrijving</w:t>
      </w:r>
      <w:bookmarkEnd w:id="1394"/>
    </w:p>
    <w:p w14:paraId="345EB7B7" w14:textId="77777777" w:rsidR="00484D1D" w:rsidRDefault="00484D1D" w:rsidP="00484D1D">
      <w:r>
        <w:t>Tijdens het uitzoeken van hoe je een “valid value” in moet voegen in de PAF-tabel is er gebleken dat deze in de applicatie helemaal niet op gecontroleerd wordt. Oftewel je kunt letters en min getallen invoeren bij een parameter waarbij de “valid value” 0 of meer moet zijn.</w:t>
      </w:r>
    </w:p>
    <w:p w14:paraId="30BAB914" w14:textId="77777777" w:rsidR="00484D1D" w:rsidRDefault="00484D1D" w:rsidP="00484D1D"/>
    <w:p w14:paraId="065B06B1" w14:textId="77777777" w:rsidR="00484D1D" w:rsidRDefault="00484D1D" w:rsidP="00484D1D">
      <w:r>
        <w:rPr>
          <w:noProof/>
        </w:rPr>
        <mc:AlternateContent>
          <mc:Choice Requires="wps">
            <w:drawing>
              <wp:anchor distT="0" distB="0" distL="114300" distR="114300" simplePos="0" relativeHeight="251700736" behindDoc="0" locked="0" layoutInCell="1" allowOverlap="1" wp14:anchorId="170D5D19" wp14:editId="76B9569B">
                <wp:simplePos x="0" y="0"/>
                <wp:positionH relativeFrom="column">
                  <wp:posOffset>4755515</wp:posOffset>
                </wp:positionH>
                <wp:positionV relativeFrom="paragraph">
                  <wp:posOffset>25400</wp:posOffset>
                </wp:positionV>
                <wp:extent cx="965200" cy="375920"/>
                <wp:effectExtent l="0" t="0" r="25400" b="24130"/>
                <wp:wrapNone/>
                <wp:docPr id="466" name="Rectangle 20"/>
                <wp:cNvGraphicFramePr/>
                <a:graphic xmlns:a="http://schemas.openxmlformats.org/drawingml/2006/main">
                  <a:graphicData uri="http://schemas.microsoft.com/office/word/2010/wordprocessingShape">
                    <wps:wsp>
                      <wps:cNvSpPr/>
                      <wps:spPr>
                        <a:xfrm>
                          <a:off x="0" y="0"/>
                          <a:ext cx="965200" cy="375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72C15" id="Rectangle 20" o:spid="_x0000_s1026" style="position:absolute;margin-left:374.45pt;margin-top:2pt;width:76pt;height:29.6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" filled="f" strokecolor="red" strokeweight="2pt"/>
            </w:pict>
          </mc:Fallback>
        </mc:AlternateContent>
      </w:r>
      <w:r>
        <w:rPr>
          <w:noProof/>
        </w:rPr>
        <w:drawing>
          <wp:inline distT="0" distB="0" distL="0" distR="0" wp14:anchorId="3F3C5FEF" wp14:editId="0A3935C2">
            <wp:extent cx="5734050" cy="561975"/>
            <wp:effectExtent l="0" t="0" r="0" b="9525"/>
            <wp:docPr id="4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4050" cy="561975"/>
                    </a:xfrm>
                    <a:prstGeom prst="rect">
                      <a:avLst/>
                    </a:prstGeom>
                  </pic:spPr>
                </pic:pic>
              </a:graphicData>
            </a:graphic>
          </wp:inline>
        </w:drawing>
      </w:r>
    </w:p>
    <w:p w14:paraId="6D1C6048" w14:textId="77777777" w:rsidR="00484D1D" w:rsidRDefault="00484D1D" w:rsidP="00484D1D">
      <w:r w:rsidRPr="00BB7794">
        <w:t>Vali</w:t>
      </w:r>
      <w:r>
        <w:t>d</w:t>
      </w:r>
      <w:r w:rsidRPr="00BB7794">
        <w:t xml:space="preserve"> value is groter of gelijk aa</w:t>
      </w:r>
      <w:r>
        <w:t>n nul dat moet die zijn.</w:t>
      </w:r>
    </w:p>
    <w:p w14:paraId="74A69BE5" w14:textId="77777777" w:rsidR="00484D1D" w:rsidRDefault="00484D1D" w:rsidP="00484D1D"/>
    <w:p w14:paraId="36B79634" w14:textId="77777777" w:rsidR="00484D1D" w:rsidRDefault="00484D1D" w:rsidP="00484D1D">
      <w:r>
        <w:rPr>
          <w:noProof/>
        </w:rPr>
        <w:drawing>
          <wp:inline distT="0" distB="0" distL="0" distR="0" wp14:anchorId="4FD01676" wp14:editId="7CFA958A">
            <wp:extent cx="5476875" cy="323850"/>
            <wp:effectExtent l="0" t="0" r="9525" b="0"/>
            <wp:docPr id="4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76875" cy="323850"/>
                    </a:xfrm>
                    <a:prstGeom prst="rect">
                      <a:avLst/>
                    </a:prstGeom>
                  </pic:spPr>
                </pic:pic>
              </a:graphicData>
            </a:graphic>
          </wp:inline>
        </w:drawing>
      </w:r>
    </w:p>
    <w:p w14:paraId="3C0A2607" w14:textId="77777777" w:rsidR="00484D1D" w:rsidRDefault="00484D1D" w:rsidP="00484D1D">
      <w:r>
        <w:rPr>
          <w:noProof/>
        </w:rPr>
        <w:drawing>
          <wp:inline distT="0" distB="0" distL="0" distR="0" wp14:anchorId="3447C5D2" wp14:editId="407CD857">
            <wp:extent cx="5486400" cy="571500"/>
            <wp:effectExtent l="0" t="0" r="0" b="0"/>
            <wp:docPr id="4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571500"/>
                    </a:xfrm>
                    <a:prstGeom prst="rect">
                      <a:avLst/>
                    </a:prstGeom>
                  </pic:spPr>
                </pic:pic>
              </a:graphicData>
            </a:graphic>
          </wp:inline>
        </w:drawing>
      </w:r>
    </w:p>
    <w:p w14:paraId="6C61ABEA" w14:textId="77777777" w:rsidR="00484D1D" w:rsidRDefault="00484D1D" w:rsidP="00484D1D">
      <w:r>
        <w:t>Dit kan gewoon worden ingevuld. Er worden namelijk niet eens foutmeldingen gegeven</w:t>
      </w:r>
    </w:p>
    <w:p w14:paraId="7A0D13E2" w14:textId="77777777" w:rsidR="00484D1D" w:rsidRDefault="00484D1D" w:rsidP="00484D1D">
      <w:r>
        <w:rPr>
          <w:noProof/>
        </w:rPr>
        <mc:AlternateContent>
          <mc:Choice Requires="wps">
            <w:drawing>
              <wp:anchor distT="0" distB="0" distL="114300" distR="114300" simplePos="0" relativeHeight="251701760" behindDoc="0" locked="0" layoutInCell="1" allowOverlap="1" wp14:anchorId="10844D49" wp14:editId="3E95AE87">
                <wp:simplePos x="0" y="0"/>
                <wp:positionH relativeFrom="column">
                  <wp:posOffset>3241675</wp:posOffset>
                </wp:positionH>
                <wp:positionV relativeFrom="paragraph">
                  <wp:posOffset>163195</wp:posOffset>
                </wp:positionV>
                <wp:extent cx="863600" cy="365760"/>
                <wp:effectExtent l="0" t="0" r="12700" b="15240"/>
                <wp:wrapNone/>
                <wp:docPr id="25" name="Rectangle 25"/>
                <wp:cNvGraphicFramePr/>
                <a:graphic xmlns:a="http://schemas.openxmlformats.org/drawingml/2006/main">
                  <a:graphicData uri="http://schemas.microsoft.com/office/word/2010/wordprocessingShape">
                    <wps:wsp>
                      <wps:cNvSpPr/>
                      <wps:spPr>
                        <a:xfrm>
                          <a:off x="0" y="0"/>
                          <a:ext cx="863600"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0AFB5" id="Rectangle 25" o:spid="_x0000_s1026" style="position:absolute;margin-left:255.25pt;margin-top:12.85pt;width:68pt;height:28.8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" filled="f" strokecolor="red" strokeweight="2pt"/>
            </w:pict>
          </mc:Fallback>
        </mc:AlternateContent>
      </w:r>
    </w:p>
    <w:p w14:paraId="62C0CA3F" w14:textId="77777777" w:rsidR="00484D1D" w:rsidRDefault="00484D1D" w:rsidP="00484D1D">
      <w:r>
        <w:rPr>
          <w:noProof/>
        </w:rPr>
        <w:drawing>
          <wp:inline distT="0" distB="0" distL="0" distR="0" wp14:anchorId="0F55560D" wp14:editId="57D2DE81">
            <wp:extent cx="6282690" cy="303530"/>
            <wp:effectExtent l="0" t="0" r="3810" b="1270"/>
            <wp:docPr id="4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82690" cy="303530"/>
                    </a:xfrm>
                    <a:prstGeom prst="rect">
                      <a:avLst/>
                    </a:prstGeom>
                  </pic:spPr>
                </pic:pic>
              </a:graphicData>
            </a:graphic>
          </wp:inline>
        </w:drawing>
      </w:r>
    </w:p>
    <w:p w14:paraId="191BCA8D" w14:textId="77777777" w:rsidR="00484D1D" w:rsidRPr="00BB7794" w:rsidRDefault="00484D1D" w:rsidP="00484D1D"/>
    <w:p w14:paraId="5A3639C5" w14:textId="77777777" w:rsidR="00484D1D" w:rsidRDefault="00484D1D" w:rsidP="00484D1D">
      <w:r>
        <w:t>Ja je kunt deze fout afvangen in de database, maar daar kan ik lastig bewerkingen in uit voeren. Laten we er dus even vanuit gaan dat dit in de applicatie moet gebeuren en voor zover het duidelijk is wordt hier helemaal niet op gecontroleerd.</w:t>
      </w:r>
    </w:p>
    <w:p w14:paraId="6D531D65" w14:textId="77777777" w:rsidR="00484D1D" w:rsidRPr="00BB7794" w:rsidRDefault="00484D1D" w:rsidP="00484D1D"/>
    <w:p w14:paraId="289B9BF0" w14:textId="77777777" w:rsidR="00484D1D" w:rsidRDefault="00484D1D" w:rsidP="00484D1D">
      <w:pPr>
        <w:pStyle w:val="Kop3"/>
        <w:ind w:left="0" w:firstLine="0"/>
      </w:pPr>
      <w:bookmarkStart w:id="1395" w:name="_Toc517033826"/>
      <w:r w:rsidRPr="00020F05">
        <w:t>Waar in de code</w:t>
      </w:r>
      <w:bookmarkEnd w:id="1395"/>
    </w:p>
    <w:p w14:paraId="74B9FD8E" w14:textId="77777777" w:rsidR="00484D1D" w:rsidRPr="00CB0F2F" w:rsidRDefault="00484D1D" w:rsidP="00484D1D">
      <w:r>
        <w:t>Op het parameter scherm bij een parameter die geen uitklaplijst (dropdownlist) heeft. Hier wordt NIET gecontroleerd wat de “valid values” zijn.</w:t>
      </w:r>
    </w:p>
    <w:p w14:paraId="1E4139B5" w14:textId="77777777" w:rsidR="00484D1D" w:rsidRDefault="00484D1D" w:rsidP="00484D1D"/>
    <w:p w14:paraId="474F97D1" w14:textId="77777777" w:rsidR="00484D1D" w:rsidRDefault="00484D1D" w:rsidP="00484D1D">
      <w:pPr>
        <w:pStyle w:val="Kop3"/>
        <w:ind w:left="0" w:firstLine="0"/>
      </w:pPr>
      <w:bookmarkStart w:id="1396" w:name="_Toc517033827"/>
      <w:r>
        <w:t>Aanbeveling</w:t>
      </w:r>
      <w:bookmarkEnd w:id="1396"/>
    </w:p>
    <w:p w14:paraId="537FF634" w14:textId="77777777" w:rsidR="00484D1D" w:rsidRDefault="00484D1D" w:rsidP="00484D1D">
      <w:r>
        <w:t>Deze functie moet gemaakt worden aangezien er in andere applicaties zeer veel stuk kan gaan doormiddel van deze slechte gegevens.</w:t>
      </w:r>
      <w:r>
        <w:br/>
      </w:r>
    </w:p>
    <w:p w14:paraId="6F151B74" w14:textId="77777777" w:rsidR="00484D1D" w:rsidRDefault="00484D1D" w:rsidP="00484D1D">
      <w:r>
        <w:t xml:space="preserve">Een nette en correcte oplossing is bijna onmogelijk, doordat de code achter de “save” knop op hetzelfde scherm nogal rommelig is. Het kan waarschijnlijk opgelost worden, maar dan krijgt de code er wel een downgrade bij. </w:t>
      </w:r>
    </w:p>
    <w:p w14:paraId="17CB26EE" w14:textId="77777777" w:rsidR="00484D1D" w:rsidRDefault="00484D1D" w:rsidP="00484D1D"/>
    <w:p w14:paraId="67A1409D" w14:textId="77777777" w:rsidR="00484D1D" w:rsidRDefault="00484D1D" w:rsidP="00484D1D">
      <w:r>
        <w:t>Naar schatting zal het al 5 dagen duren om deze fout in de huidige structuur eruit te halen.</w:t>
      </w:r>
    </w:p>
    <w:p w14:paraId="3038C42B" w14:textId="77777777" w:rsidR="00484D1D" w:rsidRDefault="00484D1D" w:rsidP="00484D1D"/>
    <w:p w14:paraId="0CCA6623" w14:textId="77777777" w:rsidR="00484D1D" w:rsidRDefault="00484D1D" w:rsidP="00484D1D"/>
    <w:p w14:paraId="4BBD0F40" w14:textId="77777777" w:rsidR="00484D1D" w:rsidRDefault="00484D1D" w:rsidP="00484D1D">
      <w:r>
        <w:br w:type="page"/>
      </w:r>
    </w:p>
    <w:p w14:paraId="2EFEEF7B" w14:textId="77777777" w:rsidR="00484D1D" w:rsidRDefault="00484D1D" w:rsidP="00484D1D">
      <w:pPr>
        <w:pStyle w:val="Kop2"/>
        <w:ind w:left="0" w:firstLine="0"/>
      </w:pPr>
      <w:bookmarkStart w:id="1397" w:name="_Toc517033828"/>
      <w:r>
        <w:lastRenderedPageBreak/>
        <w:t>Save knop</w:t>
      </w:r>
      <w:bookmarkEnd w:id="1397"/>
    </w:p>
    <w:p w14:paraId="05360460" w14:textId="77777777" w:rsidR="00484D1D" w:rsidRDefault="00484D1D" w:rsidP="00484D1D"/>
    <w:p w14:paraId="04527D51" w14:textId="77777777" w:rsidR="00484D1D" w:rsidRDefault="00484D1D" w:rsidP="00484D1D">
      <w:pPr>
        <w:pStyle w:val="Kop3"/>
        <w:ind w:left="0" w:firstLine="0"/>
      </w:pPr>
      <w:bookmarkStart w:id="1398" w:name="_Toc517033829"/>
      <w:r>
        <w:t>Beschrijving</w:t>
      </w:r>
      <w:bookmarkEnd w:id="1398"/>
    </w:p>
    <w:p w14:paraId="6B9E46DE" w14:textId="77777777" w:rsidR="00484D1D" w:rsidRDefault="00484D1D" w:rsidP="00484D1D">
      <w:r>
        <w:t>Er staat een “Save” knop in de datagrid wanneer je hier iets in aanpast. Deze werkt volgens huidige bevindingen niet. Deze knop is dus overbodig en kan net zo goed worden weggehaald.</w:t>
      </w:r>
    </w:p>
    <w:p w14:paraId="3211A690" w14:textId="77777777" w:rsidR="00484D1D" w:rsidRDefault="00484D1D" w:rsidP="00484D1D"/>
    <w:p w14:paraId="6A2FBC26" w14:textId="77777777" w:rsidR="00484D1D" w:rsidRDefault="00484D1D" w:rsidP="00484D1D">
      <w:r>
        <w:rPr>
          <w:noProof/>
        </w:rPr>
        <w:drawing>
          <wp:inline distT="0" distB="0" distL="0" distR="0" wp14:anchorId="4FAED407" wp14:editId="0108F03B">
            <wp:extent cx="6282690" cy="979170"/>
            <wp:effectExtent l="0" t="0" r="3810" b="0"/>
            <wp:docPr id="4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82690" cy="979170"/>
                    </a:xfrm>
                    <a:prstGeom prst="rect">
                      <a:avLst/>
                    </a:prstGeom>
                  </pic:spPr>
                </pic:pic>
              </a:graphicData>
            </a:graphic>
          </wp:inline>
        </w:drawing>
      </w:r>
    </w:p>
    <w:p w14:paraId="4451F5D7" w14:textId="77777777" w:rsidR="00484D1D" w:rsidRPr="00BB6FB9" w:rsidRDefault="00484D1D" w:rsidP="00484D1D"/>
    <w:p w14:paraId="1751127F" w14:textId="77777777" w:rsidR="00484D1D" w:rsidRDefault="00484D1D" w:rsidP="00484D1D"/>
    <w:p w14:paraId="1C3F605D" w14:textId="77777777" w:rsidR="00484D1D" w:rsidRDefault="00484D1D" w:rsidP="00484D1D">
      <w:pPr>
        <w:pStyle w:val="Kop3"/>
        <w:ind w:left="0" w:firstLine="0"/>
      </w:pPr>
      <w:bookmarkStart w:id="1399" w:name="_Toc517033830"/>
      <w:r w:rsidRPr="00020F05">
        <w:t>Waar in de code</w:t>
      </w:r>
      <w:bookmarkEnd w:id="1399"/>
    </w:p>
    <w:p w14:paraId="46609B8A" w14:textId="77777777" w:rsidR="00484D1D" w:rsidRPr="004123F5" w:rsidRDefault="00484D1D" w:rsidP="00484D1D">
      <w:r>
        <w:t xml:space="preserve">Op het hoofdscherm in de datagrid. De save knop verschijnt wanneer je iets in de datagrid veranderd. </w:t>
      </w:r>
    </w:p>
    <w:p w14:paraId="033BC91D" w14:textId="77777777" w:rsidR="00484D1D" w:rsidRDefault="00484D1D" w:rsidP="00484D1D"/>
    <w:p w14:paraId="279F180E" w14:textId="77777777" w:rsidR="00484D1D" w:rsidRDefault="00484D1D" w:rsidP="00484D1D">
      <w:pPr>
        <w:pStyle w:val="Kop3"/>
        <w:ind w:left="0" w:firstLine="0"/>
      </w:pPr>
      <w:bookmarkStart w:id="1400" w:name="_Toc517033831"/>
      <w:r>
        <w:t>Aanbeveling</w:t>
      </w:r>
      <w:bookmarkEnd w:id="1400"/>
    </w:p>
    <w:p w14:paraId="1D6AA59C" w14:textId="77777777" w:rsidR="00484D1D" w:rsidRDefault="00484D1D" w:rsidP="00484D1D">
      <w:r>
        <w:t>Het is aan te raden om de “Save” knop en de gerelateerde functionaliteit daaraan weg te halen. Om deze functionaliteit volledig te verwijderen kost 1 dag.</w:t>
      </w:r>
    </w:p>
    <w:p w14:paraId="1F6017F5" w14:textId="77777777" w:rsidR="00484D1D" w:rsidRPr="00A40389" w:rsidRDefault="00484D1D" w:rsidP="00484D1D"/>
    <w:p w14:paraId="4483D404" w14:textId="77777777" w:rsidR="00484D1D" w:rsidRPr="006629B7" w:rsidRDefault="00484D1D" w:rsidP="00484D1D"/>
    <w:p w14:paraId="10697845" w14:textId="77777777" w:rsidR="00484D1D" w:rsidRPr="00D073D1" w:rsidRDefault="00484D1D" w:rsidP="00484D1D"/>
    <w:p w14:paraId="3937A83D" w14:textId="77777777" w:rsidR="00484D1D" w:rsidRPr="001E33EF" w:rsidRDefault="00484D1D" w:rsidP="00484D1D"/>
    <w:p w14:paraId="273DF657" w14:textId="77777777" w:rsidR="00484D1D" w:rsidRDefault="00484D1D" w:rsidP="00484D1D"/>
    <w:p w14:paraId="0F203AB4" w14:textId="77777777" w:rsidR="00484D1D" w:rsidRDefault="00484D1D" w:rsidP="00484D1D">
      <w:pPr>
        <w:pStyle w:val="Kop1"/>
        <w:ind w:left="0" w:firstLine="0"/>
      </w:pPr>
      <w:r>
        <w:br w:type="page"/>
      </w:r>
      <w:bookmarkStart w:id="1401" w:name="_Toc517033832"/>
      <w:r>
        <w:lastRenderedPageBreak/>
        <w:t>Voorstellen waar niet meer aan begonnen gaat worden</w:t>
      </w:r>
      <w:bookmarkEnd w:id="1401"/>
    </w:p>
    <w:p w14:paraId="6278CFB9" w14:textId="77777777" w:rsidR="00484D1D" w:rsidRPr="00684188" w:rsidRDefault="00484D1D" w:rsidP="00484D1D"/>
    <w:p w14:paraId="4FC5DF39" w14:textId="77777777" w:rsidR="00484D1D" w:rsidRPr="007E5044" w:rsidRDefault="00484D1D" w:rsidP="00484D1D">
      <w:pPr>
        <w:pStyle w:val="Kop2"/>
        <w:ind w:left="0" w:firstLine="0"/>
      </w:pPr>
      <w:bookmarkStart w:id="1402" w:name="_Toc517033833"/>
      <w:r>
        <w:t>Fouten worden onjuist afgevangen</w:t>
      </w:r>
      <w:bookmarkEnd w:id="1402"/>
    </w:p>
    <w:p w14:paraId="75116093" w14:textId="77777777" w:rsidR="00484D1D" w:rsidRDefault="00484D1D" w:rsidP="00484D1D"/>
    <w:p w14:paraId="36B2E38F" w14:textId="77777777" w:rsidR="00484D1D" w:rsidRDefault="00484D1D" w:rsidP="00484D1D">
      <w:pPr>
        <w:pStyle w:val="Kop3"/>
        <w:ind w:left="0" w:firstLine="0"/>
      </w:pPr>
      <w:bookmarkStart w:id="1403" w:name="_Toc517033834"/>
      <w:r>
        <w:t>Beschrijving</w:t>
      </w:r>
      <w:bookmarkEnd w:id="1403"/>
    </w:p>
    <w:p w14:paraId="07D0BE0B" w14:textId="77777777" w:rsidR="00484D1D" w:rsidRDefault="00484D1D" w:rsidP="00484D1D">
      <w:r>
        <w:t>Fouten worden wel opgevangen, maar op plekken die meer uit gemakzucht zijn gedaan dan daadwerkelijk iets waar je wat aan hebt.</w:t>
      </w:r>
    </w:p>
    <w:p w14:paraId="6E175E58" w14:textId="77777777" w:rsidR="00484D1D" w:rsidRDefault="00484D1D" w:rsidP="00484D1D"/>
    <w:p w14:paraId="118B5892" w14:textId="77777777" w:rsidR="00484D1D" w:rsidRDefault="00484D1D" w:rsidP="00484D1D">
      <w:r>
        <w:t xml:space="preserve">Wanneer er iets naar de database wordt toegeschreven verwijderde of veranderd dan gebeurd dit doormiddel van de bepaalde templates (methodes) in “BaseDataCommand.cs” (InsertTemplate, DeleteTemplate en GetTemplate).  </w:t>
      </w:r>
    </w:p>
    <w:p w14:paraId="29D1A398" w14:textId="77777777" w:rsidR="00484D1D" w:rsidRDefault="00484D1D" w:rsidP="00484D1D"/>
    <w:p w14:paraId="6A7DCDCA" w14:textId="77777777" w:rsidR="00484D1D" w:rsidRDefault="00484D1D" w:rsidP="00484D1D">
      <w:r>
        <w:t>Het probleem is alleen dat wanneer er iets fout gaat tijdens een bewerking op de database dan gaat het dus fout in die bepaalde methodes. En niet in de methodes waarvan het SQLCommand van afkomstig is, Daardoor kan het systeem de fout niet aangeven en weet je als programmeur niets. Je moet dan de fout zelf handmatig terug gaan zoeken en dit duurt lang aangezien alle bewerkingen van de database in een grote klasse staan van meer dan 3000 regels.</w:t>
      </w:r>
    </w:p>
    <w:p w14:paraId="774CBAD6" w14:textId="77777777" w:rsidR="00484D1D" w:rsidRDefault="00484D1D" w:rsidP="00484D1D"/>
    <w:p w14:paraId="55A898A1" w14:textId="77777777" w:rsidR="00484D1D" w:rsidRDefault="00484D1D" w:rsidP="00484D1D">
      <w:r>
        <w:t>In de “WriteToDatabase” Methode Wordt een try catch gebruikt om te controleren of bepaalde insert statements niet werken. Het probleem hiervan is dat er een laag te hoog wordt gekeken na een potentiele fout oftewel de “try catch” hier is ook weer vrij nutteloos. Het systeem geeft hiermee het soort fout aan maar niet precies waar die zit.</w:t>
      </w:r>
    </w:p>
    <w:p w14:paraId="3FF4401D" w14:textId="77777777" w:rsidR="00484D1D" w:rsidRPr="00701C88" w:rsidRDefault="00484D1D" w:rsidP="00484D1D"/>
    <w:p w14:paraId="184C7A65" w14:textId="77777777" w:rsidR="00484D1D" w:rsidRDefault="00484D1D" w:rsidP="00484D1D"/>
    <w:p w14:paraId="490030B5" w14:textId="77777777" w:rsidR="00484D1D" w:rsidRDefault="00484D1D" w:rsidP="00484D1D">
      <w:pPr>
        <w:pStyle w:val="Kop3"/>
        <w:ind w:left="0" w:firstLine="0"/>
      </w:pPr>
      <w:bookmarkStart w:id="1404" w:name="_Toc517033835"/>
      <w:r w:rsidRPr="00020F05">
        <w:t>Waar in de code</w:t>
      </w:r>
      <w:bookmarkEnd w:id="1404"/>
    </w:p>
    <w:p w14:paraId="27597C8D" w14:textId="77777777" w:rsidR="00484D1D" w:rsidRPr="00701C88" w:rsidRDefault="00484D1D" w:rsidP="00484D1D">
      <w:pPr>
        <w:rPr>
          <w:lang w:val="en-US"/>
        </w:rPr>
      </w:pPr>
      <w:r w:rsidRPr="00701C88">
        <w:rPr>
          <w:lang w:val="en-US"/>
        </w:rPr>
        <w:t xml:space="preserve">“BaseDataCommand.cs” </w:t>
      </w:r>
      <w:r w:rsidRPr="008E4497">
        <w:rPr>
          <w:lang w:val="en-US"/>
        </w:rPr>
        <w:t>en</w:t>
      </w:r>
      <w:r w:rsidRPr="00701C88">
        <w:rPr>
          <w:lang w:val="en-US"/>
        </w:rPr>
        <w:t xml:space="preserve"> ConfiguationController.cs (WriteToDataba</w:t>
      </w:r>
      <w:r>
        <w:rPr>
          <w:lang w:val="en-US"/>
        </w:rPr>
        <w:t>seMethode</w:t>
      </w:r>
      <w:r w:rsidRPr="00701C88">
        <w:rPr>
          <w:lang w:val="en-US"/>
        </w:rPr>
        <w:t>)</w:t>
      </w:r>
      <w:r>
        <w:rPr>
          <w:lang w:val="en-US"/>
        </w:rPr>
        <w:t>.</w:t>
      </w:r>
    </w:p>
    <w:p w14:paraId="2F0BFD2C" w14:textId="77777777" w:rsidR="00484D1D" w:rsidRPr="00701C88" w:rsidRDefault="00484D1D" w:rsidP="00484D1D">
      <w:pPr>
        <w:rPr>
          <w:lang w:val="en-US"/>
        </w:rPr>
      </w:pPr>
    </w:p>
    <w:p w14:paraId="79FC538D" w14:textId="77777777" w:rsidR="00484D1D" w:rsidRDefault="00484D1D" w:rsidP="00484D1D">
      <w:pPr>
        <w:pStyle w:val="Kop3"/>
        <w:ind w:left="0" w:firstLine="0"/>
      </w:pPr>
      <w:bookmarkStart w:id="1405" w:name="_Toc517033836"/>
      <w:r>
        <w:t>Aanbeveling</w:t>
      </w:r>
      <w:bookmarkEnd w:id="1405"/>
    </w:p>
    <w:p w14:paraId="601E4EDE" w14:textId="77777777" w:rsidR="00484D1D" w:rsidRDefault="00484D1D" w:rsidP="00484D1D">
      <w:r>
        <w:t>De oplossing is niet zozeer moeilijk aangezien je er alleen voor met zorgen dat alle “try catches” op de juiste plaats moeten komen staan. Het probleem is alleen dat er heel veel methodes staan in een klasse van 3000 regels, dus deze bewerking vereist veel tijd met een grote kans op ombouw fouten.</w:t>
      </w:r>
    </w:p>
    <w:p w14:paraId="05C4843A" w14:textId="77777777" w:rsidR="00484D1D" w:rsidRDefault="00484D1D" w:rsidP="00484D1D"/>
    <w:p w14:paraId="5F1155EC" w14:textId="77777777" w:rsidR="00484D1D" w:rsidRDefault="00484D1D" w:rsidP="00484D1D">
      <w:r>
        <w:t>Naar schatting duurt het 7 dagen om alles goed om te bouwen.</w:t>
      </w:r>
      <w:r>
        <w:br w:type="page"/>
      </w:r>
    </w:p>
    <w:p w14:paraId="371A290F" w14:textId="77777777" w:rsidR="00484D1D" w:rsidRDefault="00484D1D" w:rsidP="00484D1D">
      <w:pPr>
        <w:pStyle w:val="Kop2"/>
        <w:ind w:left="0" w:firstLine="0"/>
      </w:pPr>
      <w:bookmarkStart w:id="1406" w:name="_Toc517033837"/>
      <w:r>
        <w:lastRenderedPageBreak/>
        <w:t>DAL heeft geen tot weinig structuur</w:t>
      </w:r>
      <w:bookmarkEnd w:id="1406"/>
    </w:p>
    <w:p w14:paraId="01A5F4A0" w14:textId="77777777" w:rsidR="00484D1D" w:rsidRDefault="00484D1D" w:rsidP="00484D1D"/>
    <w:p w14:paraId="56A65F3D" w14:textId="77777777" w:rsidR="00484D1D" w:rsidRDefault="00484D1D" w:rsidP="00484D1D">
      <w:pPr>
        <w:pStyle w:val="Kop3"/>
        <w:ind w:left="0" w:firstLine="0"/>
      </w:pPr>
      <w:bookmarkStart w:id="1407" w:name="_Toc517033838"/>
      <w:r>
        <w:t>Beschrijving</w:t>
      </w:r>
      <w:bookmarkEnd w:id="1407"/>
    </w:p>
    <w:p w14:paraId="47A07B15" w14:textId="77777777" w:rsidR="00484D1D" w:rsidRDefault="00484D1D" w:rsidP="00484D1D">
      <w:r>
        <w:t>De gehele dal laag is opgebouwd uit 2 klassen, dit zijn “DatabaseController.cs” en “BaseDataCommand.cs”. Daarmee zit alle database logica in twee klassen. En beide klassen zijn in overtreding van de C# code guide Lines. Vooral “BaseDataCommand.cs” aangezien die gehele klasse meer dan 3000 regels telt.</w:t>
      </w:r>
    </w:p>
    <w:p w14:paraId="729EA45A" w14:textId="77777777" w:rsidR="00484D1D" w:rsidRDefault="00484D1D" w:rsidP="00484D1D"/>
    <w:p w14:paraId="4B13F4B9" w14:textId="77777777" w:rsidR="00484D1D" w:rsidRPr="0088282A" w:rsidRDefault="00484D1D" w:rsidP="00484D1D">
      <w:r>
        <w:t>Verder wordt “DatabaseController.cs” gebruikt als een soort abstractie laag. Het probleem hiervan is alleen dat deze abstractie laag niets toevoegt aan de leesbaarheid of structuur van de code. De klasse is eigenlijk gewoon nutteloos en kan net zo goed helemaal verwijderd worden.</w:t>
      </w:r>
    </w:p>
    <w:p w14:paraId="57A049ED" w14:textId="77777777" w:rsidR="00484D1D" w:rsidRDefault="00484D1D" w:rsidP="00484D1D"/>
    <w:p w14:paraId="3B40F871" w14:textId="77777777" w:rsidR="00484D1D" w:rsidRDefault="00484D1D" w:rsidP="00484D1D">
      <w:pPr>
        <w:pStyle w:val="Kop3"/>
        <w:ind w:left="0" w:firstLine="0"/>
      </w:pPr>
      <w:bookmarkStart w:id="1408" w:name="_Toc517033839"/>
      <w:r w:rsidRPr="00020F05">
        <w:t>Waar in de code</w:t>
      </w:r>
      <w:bookmarkEnd w:id="1408"/>
    </w:p>
    <w:p w14:paraId="4687DDBE" w14:textId="77777777" w:rsidR="00484D1D" w:rsidRDefault="00484D1D" w:rsidP="00484D1D">
      <w:r>
        <w:t>De “DatabaseController.cs” en “BaseDataCommand.cs” klasse.</w:t>
      </w:r>
    </w:p>
    <w:p w14:paraId="6552A1EE" w14:textId="77777777" w:rsidR="00484D1D" w:rsidRDefault="00484D1D" w:rsidP="00484D1D"/>
    <w:p w14:paraId="2E1B147C" w14:textId="77777777" w:rsidR="00484D1D" w:rsidRDefault="00484D1D" w:rsidP="00484D1D">
      <w:pPr>
        <w:pStyle w:val="Kop3"/>
        <w:ind w:left="0" w:firstLine="0"/>
      </w:pPr>
      <w:bookmarkStart w:id="1409" w:name="_Toc517033840"/>
      <w:r>
        <w:t>Aanbeveling</w:t>
      </w:r>
      <w:bookmarkEnd w:id="1409"/>
    </w:p>
    <w:p w14:paraId="5FED9789" w14:textId="77777777" w:rsidR="00484D1D" w:rsidRDefault="00484D1D" w:rsidP="00484D1D">
      <w:r>
        <w:t>Het ombouwen van de DAL laag is zo’n grote opgave dat dit op huidig moment bijna niet te doen is. Mijn advies is om gewoon een geheel nieuwe Data laag op te zetten aangezien de huidige niet meer te overzien is.</w:t>
      </w:r>
    </w:p>
    <w:p w14:paraId="38DB4F57" w14:textId="77777777" w:rsidR="00484D1D" w:rsidRDefault="00484D1D" w:rsidP="00484D1D"/>
    <w:p w14:paraId="507F9E03" w14:textId="77777777" w:rsidR="00484D1D" w:rsidRDefault="00484D1D" w:rsidP="00484D1D">
      <w:r>
        <w:t>De schatting is dat dit 10 dagen gaat duren. Er moet eerst namelijk nog bedacht worden wat hiervoor de beste opzet is en hoe het dan in combinatie met de huidige structuur gedaan kan worden.</w:t>
      </w:r>
    </w:p>
    <w:p w14:paraId="4ADDB806" w14:textId="77777777" w:rsidR="00484D1D" w:rsidRDefault="00484D1D" w:rsidP="00484D1D"/>
    <w:p w14:paraId="36E99D57" w14:textId="77777777" w:rsidR="00484D1D" w:rsidRPr="00D073D1" w:rsidRDefault="00484D1D" w:rsidP="00484D1D">
      <w:r>
        <w:t>Persoonlijk raad ik het af om hieraan te beginnen aangezien je er meer hoofdpijn van zult krijgen dan resultaat.</w:t>
      </w:r>
    </w:p>
    <w:p w14:paraId="3B45E04F" w14:textId="77777777" w:rsidR="00484D1D" w:rsidRDefault="00484D1D" w:rsidP="00484D1D"/>
    <w:p w14:paraId="02BAF80A" w14:textId="77777777" w:rsidR="00484D1D" w:rsidRDefault="00484D1D" w:rsidP="00484D1D">
      <w:r>
        <w:br w:type="page"/>
      </w:r>
    </w:p>
    <w:p w14:paraId="59CA5A18" w14:textId="77777777" w:rsidR="00484D1D" w:rsidRDefault="00484D1D" w:rsidP="00484D1D">
      <w:pPr>
        <w:pStyle w:val="Kop2"/>
        <w:ind w:left="0" w:firstLine="0"/>
      </w:pPr>
      <w:bookmarkStart w:id="1410" w:name="_Toc517033841"/>
      <w:r>
        <w:lastRenderedPageBreak/>
        <w:t>Klassen zijn niet aan elkaar verbonden</w:t>
      </w:r>
      <w:bookmarkEnd w:id="1410"/>
    </w:p>
    <w:p w14:paraId="42EF28FB" w14:textId="77777777" w:rsidR="00484D1D" w:rsidRDefault="00484D1D" w:rsidP="00484D1D"/>
    <w:p w14:paraId="6C0402FE" w14:textId="77777777" w:rsidR="00484D1D" w:rsidRDefault="00484D1D" w:rsidP="00484D1D">
      <w:pPr>
        <w:pStyle w:val="Kop3"/>
        <w:ind w:left="0" w:firstLine="0"/>
      </w:pPr>
      <w:bookmarkStart w:id="1411" w:name="_Toc517033842"/>
      <w:r>
        <w:t>Beschrijving</w:t>
      </w:r>
      <w:bookmarkEnd w:id="1411"/>
    </w:p>
    <w:p w14:paraId="70F3B3FF" w14:textId="77777777" w:rsidR="00484D1D" w:rsidRDefault="00484D1D" w:rsidP="00484D1D">
      <w:r>
        <w:t>In de applicatie bestaan geen klassen zoals je ze normaal zou kennen.  Op het moment worden de database tabellen direct vertaald naar C# klassen. Tussen deze klassen staan geen connecties doormiddel van objecten of lijsten met daarin objecten, maar door bijvoorbeeld een “string ID”. Dit zit dus super slecht in elkaar aangezien elke programmeur precies moet weten hoe hij moet controleren welk object heeft welke objecten.</w:t>
      </w:r>
    </w:p>
    <w:p w14:paraId="504D22DD" w14:textId="77777777" w:rsidR="00484D1D" w:rsidRDefault="00484D1D" w:rsidP="00484D1D"/>
    <w:p w14:paraId="3A3F6169" w14:textId="77777777" w:rsidR="00484D1D" w:rsidRPr="00086F73" w:rsidRDefault="00484D1D" w:rsidP="00484D1D">
      <w:r>
        <w:t xml:space="preserve">Verder is er zeer weinig functionaliteit aan de klasse zelf overgelaten. Ook is veel functionaliteit aan de verkeerde lagen overgelaten. Hierdoor zijn stukken functionaliteit bijna niet terug te vinden. </w:t>
      </w:r>
    </w:p>
    <w:p w14:paraId="2C88CCEA" w14:textId="77777777" w:rsidR="00484D1D" w:rsidRDefault="00484D1D" w:rsidP="00484D1D"/>
    <w:p w14:paraId="172A09B2" w14:textId="77777777" w:rsidR="00484D1D" w:rsidRDefault="00484D1D" w:rsidP="00484D1D">
      <w:pPr>
        <w:pStyle w:val="Kop3"/>
        <w:ind w:left="0" w:firstLine="0"/>
      </w:pPr>
      <w:bookmarkStart w:id="1412" w:name="_Toc517033843"/>
      <w:r w:rsidRPr="00020F05">
        <w:t>Waar in de code</w:t>
      </w:r>
      <w:bookmarkEnd w:id="1412"/>
    </w:p>
    <w:p w14:paraId="42C2BF97" w14:textId="77777777" w:rsidR="00484D1D" w:rsidRPr="000440C2" w:rsidRDefault="00484D1D" w:rsidP="00484D1D">
      <w:r>
        <w:t>De gehele map “DataClasses” behalve de map “Misc”</w:t>
      </w:r>
    </w:p>
    <w:p w14:paraId="443CDA19" w14:textId="77777777" w:rsidR="00484D1D" w:rsidRDefault="00484D1D" w:rsidP="00484D1D"/>
    <w:p w14:paraId="6D87CD8B" w14:textId="77777777" w:rsidR="00484D1D" w:rsidRDefault="00484D1D" w:rsidP="00484D1D">
      <w:pPr>
        <w:pStyle w:val="Kop3"/>
        <w:ind w:left="0" w:firstLine="0"/>
      </w:pPr>
      <w:bookmarkStart w:id="1413" w:name="_Toc517033844"/>
      <w:r>
        <w:t>Aanbeveling</w:t>
      </w:r>
      <w:bookmarkEnd w:id="1413"/>
    </w:p>
    <w:p w14:paraId="0DE52CE2" w14:textId="77777777" w:rsidR="00484D1D" w:rsidRDefault="00484D1D" w:rsidP="00484D1D">
      <w:r>
        <w:t xml:space="preserve">Aangezien er over dit onderdeel geen documentatie van beschikbaar is en omdat de originele programmeur niet tot onze beschikking staat wordt er ten zeerste af geraden om dit deel van de applicatie te veranderen. </w:t>
      </w:r>
    </w:p>
    <w:p w14:paraId="2BF7966C" w14:textId="77777777" w:rsidR="00484D1D" w:rsidRDefault="00484D1D" w:rsidP="00484D1D"/>
    <w:p w14:paraId="5452692D" w14:textId="77777777" w:rsidR="00484D1D" w:rsidRDefault="00484D1D" w:rsidP="00484D1D">
      <w:r>
        <w:t>Dit deel van de applicatie staat geheel in contact met de data laag. Dit betekent dat als dit deel veranderd zou moeten worden dan de gehele data laag ook.</w:t>
      </w:r>
    </w:p>
    <w:p w14:paraId="7899C92C" w14:textId="77777777" w:rsidR="00484D1D" w:rsidRDefault="00484D1D" w:rsidP="00484D1D"/>
    <w:p w14:paraId="3EC7976B" w14:textId="77777777" w:rsidR="00484D1D" w:rsidRDefault="00484D1D" w:rsidP="00484D1D">
      <w:r>
        <w:t>De tijd die het kost om te veranderen kan veel beter besteed worden aan het opnieuw opbouwen van dit deel van de applicatie. Oftewel het is beter om de gehele backend van de applicatie opnieuw te bouwen dan het te proberen te repareren.</w:t>
      </w:r>
    </w:p>
    <w:p w14:paraId="0A08B639" w14:textId="77777777" w:rsidR="00484D1D" w:rsidRDefault="00484D1D" w:rsidP="00484D1D"/>
    <w:p w14:paraId="0B434DBA" w14:textId="77777777" w:rsidR="00484D1D" w:rsidRDefault="00484D1D" w:rsidP="00484D1D">
      <w:r>
        <w:t>Het aanpassen ervan zal veel meer tijd en moeite kosten dan het waard is. Verder zal het resultaat minimaal zijn in vergelijking met een geheel nieuwe constructie.</w:t>
      </w:r>
    </w:p>
    <w:p w14:paraId="300981B5" w14:textId="77777777" w:rsidR="00484D1D" w:rsidRDefault="00484D1D" w:rsidP="00484D1D"/>
    <w:p w14:paraId="77C1CBE0" w14:textId="77777777" w:rsidR="00484D1D" w:rsidRPr="00EB1F09" w:rsidRDefault="00484D1D" w:rsidP="00484D1D">
      <w:r>
        <w:t>De schatting is dat deze bewerking 15+ dagen zal kosten.</w:t>
      </w:r>
    </w:p>
    <w:p w14:paraId="60B74962" w14:textId="77777777" w:rsidR="00484D1D" w:rsidRDefault="00484D1D" w:rsidP="00484D1D"/>
    <w:p w14:paraId="72871BED" w14:textId="77777777" w:rsidR="00484D1D" w:rsidRDefault="00484D1D" w:rsidP="00484D1D">
      <w:r>
        <w:br w:type="page"/>
      </w:r>
    </w:p>
    <w:p w14:paraId="44473F72" w14:textId="77777777" w:rsidR="00484D1D" w:rsidRDefault="00484D1D" w:rsidP="00484D1D">
      <w:pPr>
        <w:pStyle w:val="Kop2"/>
        <w:ind w:left="0" w:firstLine="0"/>
      </w:pPr>
      <w:bookmarkStart w:id="1414" w:name="_Toc517033845"/>
      <w:r>
        <w:lastRenderedPageBreak/>
        <w:t>Geen MVVM-patroon</w:t>
      </w:r>
      <w:bookmarkEnd w:id="1414"/>
    </w:p>
    <w:p w14:paraId="7C59C510" w14:textId="77777777" w:rsidR="00484D1D" w:rsidRDefault="00484D1D" w:rsidP="00484D1D"/>
    <w:p w14:paraId="1AE9F00D" w14:textId="77777777" w:rsidR="00484D1D" w:rsidRPr="00020F05" w:rsidRDefault="00484D1D" w:rsidP="00484D1D">
      <w:pPr>
        <w:pStyle w:val="Kop3"/>
        <w:ind w:left="0" w:firstLine="0"/>
      </w:pPr>
      <w:bookmarkStart w:id="1415" w:name="_Toc517033846"/>
      <w:r>
        <w:t>Beschrijving</w:t>
      </w:r>
      <w:bookmarkEnd w:id="1415"/>
    </w:p>
    <w:p w14:paraId="1BAAD24E" w14:textId="77777777" w:rsidR="00484D1D" w:rsidRDefault="00484D1D" w:rsidP="00484D1D">
      <w:r>
        <w:t xml:space="preserve">WPF wordt normaal gebruikt in combinatie met het MVVM-patroon. Het probleem is dat op het moment de applicatie is opgesteld tussen een mix van een paar WPF-technieken en het MVP-patroon. </w:t>
      </w:r>
    </w:p>
    <w:p w14:paraId="0352BAEE" w14:textId="77777777" w:rsidR="00484D1D" w:rsidRDefault="00484D1D" w:rsidP="00484D1D"/>
    <w:p w14:paraId="17D9DF9B" w14:textId="77777777" w:rsidR="00484D1D" w:rsidRDefault="00484D1D" w:rsidP="00484D1D">
      <w:r>
        <w:t xml:space="preserve">Het probleem dat hierbij komt kijken is dat de applicatie hierdoor een stuk minder uitbreidbaar wordt en er kunnen hierdoor minder goede codeer regels opgesteld worden. Verder is de kans dat er fouten ontstaan tussen GUI-logica en Business logica een stuk groter dan met het MVVM-patroon. </w:t>
      </w:r>
    </w:p>
    <w:p w14:paraId="1C63F80F" w14:textId="77777777" w:rsidR="00484D1D" w:rsidRDefault="00484D1D" w:rsidP="00484D1D"/>
    <w:p w14:paraId="42300B26" w14:textId="77777777" w:rsidR="00484D1D" w:rsidRPr="00020F05" w:rsidRDefault="00484D1D" w:rsidP="00484D1D">
      <w:pPr>
        <w:pStyle w:val="Kop3"/>
        <w:ind w:left="0" w:firstLine="0"/>
      </w:pPr>
      <w:bookmarkStart w:id="1416" w:name="_Toc517033847"/>
      <w:r w:rsidRPr="00020F05">
        <w:t>Waar in de code</w:t>
      </w:r>
      <w:bookmarkEnd w:id="1416"/>
    </w:p>
    <w:p w14:paraId="48289762" w14:textId="77777777" w:rsidR="00484D1D" w:rsidRDefault="00484D1D" w:rsidP="00484D1D">
      <w:r>
        <w:t>Dit knelpunt zit in de gehele GUI laag en de eerste laag code daarachter. Zelfs contextmenu’s worden niet in de .xaml gezet, zoals het zou moeten.</w:t>
      </w:r>
    </w:p>
    <w:p w14:paraId="584457A0" w14:textId="77777777" w:rsidR="00484D1D" w:rsidRDefault="00484D1D" w:rsidP="00484D1D"/>
    <w:p w14:paraId="50E28AD6" w14:textId="77777777" w:rsidR="00484D1D" w:rsidRDefault="00484D1D" w:rsidP="00484D1D">
      <w:pPr>
        <w:pStyle w:val="Kop3"/>
        <w:ind w:left="0" w:firstLine="0"/>
      </w:pPr>
      <w:bookmarkStart w:id="1417" w:name="_Toc517033848"/>
      <w:r>
        <w:t>Aanbeveling</w:t>
      </w:r>
      <w:bookmarkEnd w:id="1417"/>
    </w:p>
    <w:p w14:paraId="1DF51B4C" w14:textId="77777777" w:rsidR="00484D1D" w:rsidRDefault="00484D1D" w:rsidP="00484D1D">
      <w:r>
        <w:t xml:space="preserve">Om dit om te bouwen kost heel veel tijd. Je moet rekening houden dat bijna elk UI-scherm omgebouwd zal moeten worden (niet qua opmaak maar de manier waarop). In de applicatie zitten in totaal 13 verschillende schermen. Waarvan zo’n 4 a 5 veel aandacht nodig zullen hebben de andere zullen redelijk snel omgebouwd kunnen worden. </w:t>
      </w:r>
    </w:p>
    <w:p w14:paraId="5F24E722" w14:textId="77777777" w:rsidR="00484D1D" w:rsidRDefault="00484D1D" w:rsidP="00484D1D"/>
    <w:p w14:paraId="25C3E9DB" w14:textId="77777777" w:rsidR="00484D1D" w:rsidRDefault="00484D1D" w:rsidP="00484D1D">
      <w:r>
        <w:t>De schatting is dat alle schermen omgebouwd kunnen worden in 15+ dagen. Dit is een flinke klus die waarschijnlijk langer gaat duren dan verwacht, maar er is hier wel de meeste winst op te behalen.</w:t>
      </w:r>
    </w:p>
    <w:p w14:paraId="67EF3C9D" w14:textId="77777777" w:rsidR="00484D1D" w:rsidRDefault="00484D1D" w:rsidP="00484D1D">
      <w:r>
        <w:br w:type="page"/>
      </w:r>
    </w:p>
    <w:p w14:paraId="5FF54CDE" w14:textId="77777777" w:rsidR="00484D1D" w:rsidRDefault="00484D1D" w:rsidP="00484D1D">
      <w:pPr>
        <w:pStyle w:val="Kop2"/>
        <w:ind w:left="0" w:firstLine="0"/>
      </w:pPr>
      <w:bookmarkStart w:id="1418" w:name="_Toc517033849"/>
      <w:r>
        <w:lastRenderedPageBreak/>
        <w:t>Nutteloze XML</w:t>
      </w:r>
      <w:bookmarkEnd w:id="1418"/>
    </w:p>
    <w:p w14:paraId="6092C7D3" w14:textId="77777777" w:rsidR="00484D1D" w:rsidRDefault="00484D1D" w:rsidP="00484D1D"/>
    <w:p w14:paraId="7A08C80F" w14:textId="77777777" w:rsidR="00484D1D" w:rsidRDefault="00484D1D" w:rsidP="00484D1D">
      <w:pPr>
        <w:pStyle w:val="Kop3"/>
        <w:ind w:left="0" w:firstLine="0"/>
      </w:pPr>
      <w:bookmarkStart w:id="1419" w:name="_Toc517033850"/>
      <w:r>
        <w:t>Beschrijving</w:t>
      </w:r>
      <w:bookmarkEnd w:id="1419"/>
    </w:p>
    <w:p w14:paraId="3DEFE28F" w14:textId="77777777" w:rsidR="00484D1D" w:rsidRDefault="00484D1D" w:rsidP="00484D1D">
      <w:r>
        <w:t>Tijdens het ombouwen van de Parameterdefinities van de Xml naar de database is de ontdekking gedaan dat veel van de andere Xml sheets ook overbodig zijn. De helft van de Xml bestanden wordt gebruikt om een GUI te laten genereren. Dit is zelf in strijd met de normale MVVM-regels en is daarom zelf enorm slecht om te doen.</w:t>
      </w:r>
    </w:p>
    <w:p w14:paraId="36D34C36" w14:textId="77777777" w:rsidR="00484D1D" w:rsidRPr="00A07DF5" w:rsidRDefault="00484D1D" w:rsidP="00484D1D">
      <w:r>
        <w:t>Verder worden in een deel van de Xml database wachtwoorden in opgeslagen, Hierbij vraag je eigenlijk om je gegevens gestolen te hebben.</w:t>
      </w:r>
    </w:p>
    <w:p w14:paraId="631F794C" w14:textId="77777777" w:rsidR="00484D1D" w:rsidRDefault="00484D1D" w:rsidP="00484D1D"/>
    <w:p w14:paraId="497D55F7" w14:textId="77777777" w:rsidR="00484D1D" w:rsidRDefault="00484D1D" w:rsidP="00484D1D">
      <w:pPr>
        <w:pStyle w:val="Kop3"/>
        <w:ind w:left="0" w:firstLine="0"/>
      </w:pPr>
      <w:bookmarkStart w:id="1420" w:name="_Toc517033851"/>
      <w:r w:rsidRPr="00020F05">
        <w:t>Waar in de code</w:t>
      </w:r>
      <w:bookmarkEnd w:id="1420"/>
    </w:p>
    <w:p w14:paraId="6857BA26" w14:textId="77777777" w:rsidR="00484D1D" w:rsidRPr="00083312" w:rsidRDefault="00484D1D" w:rsidP="00484D1D">
      <w:r>
        <w:t xml:space="preserve">Er is een zogenaamde “XMLController.cs” aangemaakt in de code. Via deze controller haalt de applicatie alle gegevens op uit de Xml bestanden. </w:t>
      </w:r>
    </w:p>
    <w:p w14:paraId="088D2058" w14:textId="77777777" w:rsidR="00484D1D" w:rsidRDefault="00484D1D" w:rsidP="00484D1D"/>
    <w:p w14:paraId="291E8FF6" w14:textId="77777777" w:rsidR="00484D1D" w:rsidRDefault="00484D1D" w:rsidP="00484D1D">
      <w:pPr>
        <w:pStyle w:val="Kop3"/>
        <w:ind w:left="0" w:firstLine="0"/>
      </w:pPr>
      <w:bookmarkStart w:id="1421" w:name="_Toc517033852"/>
      <w:r>
        <w:t>Aanbeveling</w:t>
      </w:r>
      <w:bookmarkEnd w:id="1421"/>
    </w:p>
    <w:p w14:paraId="1485887E" w14:textId="77777777" w:rsidR="00484D1D" w:rsidRDefault="00484D1D" w:rsidP="00484D1D">
      <w:r>
        <w:t>De applicatie moet van de Xml bestanden af totdat er echt noodzaak voor is (in dit geval is er al slecht gecodeerd). De helft van de Xml bestanden zijn GUI gerelateerd dit betekent dat ze doormiddel van het MVVM-patroon overbodig kunnen worden gemaakt.</w:t>
      </w:r>
    </w:p>
    <w:p w14:paraId="61D1FF1F" w14:textId="77777777" w:rsidR="00484D1D" w:rsidRPr="006333CA" w:rsidRDefault="00484D1D" w:rsidP="00484D1D">
      <w:r>
        <w:t xml:space="preserve">Voor de andere Xml bestanden is er waarschijnlijk een kleine database aanpassing nodig. </w:t>
      </w:r>
    </w:p>
    <w:p w14:paraId="50352EB0" w14:textId="77777777" w:rsidR="00484D1D" w:rsidRDefault="00484D1D" w:rsidP="00484D1D"/>
    <w:p w14:paraId="234CFB64" w14:textId="77777777" w:rsidR="00484D1D" w:rsidRDefault="00484D1D" w:rsidP="00484D1D">
      <w:r>
        <w:t>De schatting is dat alle Xml bestanden overbodig kunnen worden gemaakt in circa 5 dagen. Het voordeel is dat alle data op een plek kan worden opgeslagen. Er moet voor de GUI dan wel een paar nieuwe schermen gebouwd worden</w:t>
      </w:r>
    </w:p>
    <w:p w14:paraId="5B5502EB" w14:textId="77777777" w:rsidR="00484D1D" w:rsidRDefault="00484D1D" w:rsidP="00484D1D"/>
    <w:p w14:paraId="675DD82C" w14:textId="77777777" w:rsidR="00484D1D" w:rsidRDefault="00484D1D" w:rsidP="00484D1D">
      <w:r>
        <w:t xml:space="preserve">Of je zou gewoon een stukje functionaliteit er tijdelijk uit kunnen laten die toch niet echt nodig is. Zoals het ophalen van wachtwoorden of database connecties. Dit is niet essentieel voor een werkende applicatie. </w:t>
      </w:r>
    </w:p>
    <w:p w14:paraId="163AF1EB" w14:textId="77777777" w:rsidR="00484D1D" w:rsidRDefault="00484D1D" w:rsidP="00484D1D">
      <w:r>
        <w:t>De Schermen zullen nog wel omgebouwd moeten worden aangezien die op het moment op een slechte manier gegenereerd worden.</w:t>
      </w:r>
    </w:p>
    <w:p w14:paraId="6E5F875B" w14:textId="77777777" w:rsidR="00484D1D" w:rsidRDefault="00484D1D" w:rsidP="00484D1D">
      <w:r>
        <w:br w:type="page"/>
      </w:r>
    </w:p>
    <w:p w14:paraId="61D896BB" w14:textId="77777777" w:rsidR="00484D1D" w:rsidRDefault="00484D1D" w:rsidP="00484D1D">
      <w:pPr>
        <w:pStyle w:val="Kop2"/>
        <w:ind w:left="0" w:firstLine="0"/>
      </w:pPr>
      <w:bookmarkStart w:id="1422" w:name="_Toc517033853"/>
      <w:r>
        <w:lastRenderedPageBreak/>
        <w:t>Business laag GUI-elementen</w:t>
      </w:r>
      <w:bookmarkEnd w:id="1422"/>
    </w:p>
    <w:p w14:paraId="4D1B7AB2" w14:textId="77777777" w:rsidR="00484D1D" w:rsidRDefault="00484D1D" w:rsidP="00484D1D"/>
    <w:p w14:paraId="323ED4AF" w14:textId="77777777" w:rsidR="00484D1D" w:rsidRDefault="00484D1D" w:rsidP="00484D1D">
      <w:pPr>
        <w:pStyle w:val="Kop3"/>
        <w:ind w:left="0" w:firstLine="0"/>
      </w:pPr>
      <w:bookmarkStart w:id="1423" w:name="_Toc517033854"/>
      <w:r>
        <w:t>Beschrijving</w:t>
      </w:r>
      <w:bookmarkEnd w:id="1423"/>
    </w:p>
    <w:p w14:paraId="2F720522" w14:textId="77777777" w:rsidR="00484D1D" w:rsidRDefault="00484D1D" w:rsidP="00484D1D">
      <w:r>
        <w:t>In de applicatie is bijna geen gebruik gemaakt van de .xaml bestanden om een goede interface te maken. In plaats daarvan is besloten om de interface van bijna alle Windows te laten genereren door code. Dit maakt het bijzonder lastig om aanpassingen te doen, omdat een fout in de code ook een fout in de gui kan beteken. Het is hierdoor dus lastig om fouten op te sporen.</w:t>
      </w:r>
    </w:p>
    <w:p w14:paraId="443BAEBC" w14:textId="77777777" w:rsidR="00484D1D" w:rsidRDefault="00484D1D" w:rsidP="00484D1D"/>
    <w:p w14:paraId="40AB43C7" w14:textId="77777777" w:rsidR="00484D1D" w:rsidRPr="00386808" w:rsidRDefault="00484D1D" w:rsidP="00484D1D">
      <w:r>
        <w:t>Dit hele verhaal komt eigenlijk neer op het feit dat een MVVM-patroon gebruikt moet gaan worden in de applicatie zodat fouten zoals deze bijna onmogelijk worden.</w:t>
      </w:r>
    </w:p>
    <w:p w14:paraId="05540F33" w14:textId="77777777" w:rsidR="00484D1D" w:rsidRDefault="00484D1D" w:rsidP="00484D1D"/>
    <w:p w14:paraId="04D7CC35" w14:textId="77777777" w:rsidR="00484D1D" w:rsidRDefault="00484D1D" w:rsidP="00484D1D">
      <w:pPr>
        <w:pStyle w:val="Kop3"/>
        <w:ind w:left="0" w:firstLine="0"/>
      </w:pPr>
      <w:bookmarkStart w:id="1424" w:name="_Toc517033855"/>
      <w:r w:rsidRPr="00020F05">
        <w:t>Waar in de code</w:t>
      </w:r>
      <w:bookmarkEnd w:id="1424"/>
    </w:p>
    <w:p w14:paraId="65C1B4F7" w14:textId="77777777" w:rsidR="00484D1D" w:rsidRDefault="00484D1D" w:rsidP="00484D1D">
      <w:r>
        <w:t>Dit knelpunt zit in de gehele GUI laag en de eerste laag code daarachter. Zelfs contextmenu’s worden niet in de .xaml gezet, zoals het zou moeten.</w:t>
      </w:r>
    </w:p>
    <w:p w14:paraId="53484BE9" w14:textId="77777777" w:rsidR="00484D1D" w:rsidRDefault="00484D1D" w:rsidP="00484D1D"/>
    <w:p w14:paraId="1794FDDE" w14:textId="77777777" w:rsidR="00484D1D" w:rsidRDefault="00484D1D" w:rsidP="00484D1D">
      <w:pPr>
        <w:pStyle w:val="Kop3"/>
        <w:ind w:left="0" w:firstLine="0"/>
      </w:pPr>
      <w:bookmarkStart w:id="1425" w:name="_Toc517033856"/>
      <w:r>
        <w:t>Aanbeveling</w:t>
      </w:r>
      <w:bookmarkEnd w:id="1425"/>
    </w:p>
    <w:p w14:paraId="49DBE76B" w14:textId="77777777" w:rsidR="00484D1D" w:rsidRDefault="00484D1D" w:rsidP="00484D1D">
      <w:r>
        <w:t>(Dit is dezelfde aanbeveling als bij paragraaf 4.2.3. De tijd hiervoor staat gegeven is te verwaarlozen aangezien die aanbeveling eigenlijk dus 2 fouten kan oplossen)</w:t>
      </w:r>
    </w:p>
    <w:p w14:paraId="1449CF70" w14:textId="77777777" w:rsidR="00484D1D" w:rsidRDefault="00484D1D" w:rsidP="00484D1D"/>
    <w:p w14:paraId="6EA7ADD0" w14:textId="77777777" w:rsidR="00484D1D" w:rsidRDefault="00484D1D" w:rsidP="00484D1D">
      <w:r>
        <w:t xml:space="preserve">Om dit om te bouwen kost heel veel tijd. Je moet rekening houden dat bijna elk UI-scherm omgebouwd zal moeten worden (niet qua opmaak maar de manier waarop). In de applicatie zitten in totaal 13 verschillende schermen. Waarvan zo’n 4 a 5 veel aandacht nodig zullen hebben de andere zullen redelijk snel omgebouwd kunnen worden. </w:t>
      </w:r>
    </w:p>
    <w:p w14:paraId="31C3F242" w14:textId="77777777" w:rsidR="00484D1D" w:rsidRDefault="00484D1D" w:rsidP="00484D1D"/>
    <w:p w14:paraId="4531A4D2" w14:textId="77777777" w:rsidR="00484D1D" w:rsidRDefault="00484D1D" w:rsidP="00484D1D">
      <w:r>
        <w:t>De schatting is dat alle schermen omgebouwd kunnen worden in 15+ dagen. Dit is een flinke klus die waarschijnlijk langer gaat duren dan verwacht, maar er is hier wel de meeste winst op te behalen.</w:t>
      </w:r>
    </w:p>
    <w:p w14:paraId="1C8CD3C6" w14:textId="77777777" w:rsidR="00484D1D" w:rsidRPr="005E383E" w:rsidRDefault="00484D1D" w:rsidP="00484D1D"/>
    <w:p w14:paraId="61A51158" w14:textId="77777777" w:rsidR="00484D1D" w:rsidRDefault="00484D1D" w:rsidP="00484D1D"/>
    <w:p w14:paraId="14974293" w14:textId="77777777" w:rsidR="00484D1D" w:rsidRPr="00366D35" w:rsidRDefault="00484D1D" w:rsidP="00484D1D"/>
    <w:p w14:paraId="09E1C092" w14:textId="77777777" w:rsidR="00484D1D" w:rsidRDefault="00484D1D" w:rsidP="00484D1D">
      <w:r>
        <w:br w:type="page"/>
      </w:r>
    </w:p>
    <w:p w14:paraId="34A5593C" w14:textId="77777777" w:rsidR="00484D1D" w:rsidRDefault="00484D1D" w:rsidP="00484D1D">
      <w:pPr>
        <w:pStyle w:val="Kop2"/>
        <w:ind w:left="0" w:firstLine="0"/>
      </w:pPr>
      <w:bookmarkStart w:id="1426" w:name="_Toc517033857"/>
      <w:r>
        <w:lastRenderedPageBreak/>
        <w:t>SQL-injectie is niet netjes</w:t>
      </w:r>
      <w:bookmarkEnd w:id="1426"/>
    </w:p>
    <w:p w14:paraId="465D357A" w14:textId="77777777" w:rsidR="00484D1D" w:rsidRDefault="00484D1D" w:rsidP="00484D1D"/>
    <w:p w14:paraId="00D96BA1" w14:textId="77777777" w:rsidR="00484D1D" w:rsidRDefault="00484D1D" w:rsidP="00484D1D">
      <w:pPr>
        <w:pStyle w:val="Kop3"/>
        <w:ind w:left="0" w:firstLine="0"/>
      </w:pPr>
      <w:bookmarkStart w:id="1427" w:name="_Toc517033858"/>
      <w:r>
        <w:t>Beschrijving</w:t>
      </w:r>
      <w:bookmarkEnd w:id="1427"/>
    </w:p>
    <w:p w14:paraId="3002BEF4" w14:textId="77777777" w:rsidR="00484D1D" w:rsidRPr="005E383E" w:rsidRDefault="00484D1D" w:rsidP="00484D1D">
      <w:r>
        <w:t>In de applicatie worden bijna alle insert statements gedaan op deze manier (de andere zijn al veranderd)</w:t>
      </w:r>
    </w:p>
    <w:p w14:paraId="74646AB5" w14:textId="77777777" w:rsidR="00484D1D" w:rsidRPr="005E383E" w:rsidRDefault="00484D1D" w:rsidP="00484D1D">
      <w:r>
        <w:rPr>
          <w:noProof/>
        </w:rPr>
        <w:drawing>
          <wp:inline distT="0" distB="0" distL="0" distR="0" wp14:anchorId="4EF4B92F" wp14:editId="1D71314B">
            <wp:extent cx="6282690" cy="554990"/>
            <wp:effectExtent l="0" t="0" r="3810" b="0"/>
            <wp:docPr id="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82690" cy="554990"/>
                    </a:xfrm>
                    <a:prstGeom prst="rect">
                      <a:avLst/>
                    </a:prstGeom>
                  </pic:spPr>
                </pic:pic>
              </a:graphicData>
            </a:graphic>
          </wp:inline>
        </w:drawing>
      </w:r>
    </w:p>
    <w:p w14:paraId="4B5EA5D1" w14:textId="77777777" w:rsidR="00484D1D" w:rsidRDefault="00484D1D" w:rsidP="00484D1D"/>
    <w:p w14:paraId="090C0F22" w14:textId="77777777" w:rsidR="00484D1D" w:rsidRDefault="00484D1D" w:rsidP="00484D1D">
      <w:r>
        <w:t>In dit statement worden niet de variabele gegeven die bij de ingegeven waardes horen. Dit kan twee problemen veroorzaken.</w:t>
      </w:r>
    </w:p>
    <w:p w14:paraId="2EAD346A" w14:textId="77777777" w:rsidR="00484D1D" w:rsidRDefault="00484D1D" w:rsidP="00484D1D"/>
    <w:p w14:paraId="45C08EAA" w14:textId="77777777" w:rsidR="00484D1D" w:rsidRDefault="00484D1D" w:rsidP="00484D1D">
      <w:pPr>
        <w:pStyle w:val="Lijstalinea"/>
        <w:numPr>
          <w:ilvl w:val="0"/>
          <w:numId w:val="186"/>
        </w:numPr>
      </w:pPr>
      <w:r>
        <w:t>Het systeem voert het statement uit maar twee waardes zitten op de verkeerde plek. Hier is nu zeer moeilijk achter te komen of dit wordt veroorzaakt door het statement of iets anders in je code.</w:t>
      </w:r>
    </w:p>
    <w:p w14:paraId="072DE687" w14:textId="77777777" w:rsidR="00484D1D" w:rsidRDefault="00484D1D" w:rsidP="00484D1D">
      <w:pPr>
        <w:pStyle w:val="Lijstalinea"/>
        <w:numPr>
          <w:ilvl w:val="0"/>
          <w:numId w:val="186"/>
        </w:numPr>
      </w:pPr>
      <w:r>
        <w:t>De applicatie kan stuk lopen op dit statement, maar omdat de variabele namen niet zijn aangegeven kun je niet controleren op welke die fout is gegaan.</w:t>
      </w:r>
    </w:p>
    <w:p w14:paraId="06F1898F" w14:textId="77777777" w:rsidR="00484D1D" w:rsidRDefault="00484D1D" w:rsidP="00484D1D"/>
    <w:p w14:paraId="7B36F57B" w14:textId="77777777" w:rsidR="00484D1D" w:rsidRDefault="00484D1D" w:rsidP="00484D1D"/>
    <w:p w14:paraId="06747B47" w14:textId="77777777" w:rsidR="00484D1D" w:rsidRDefault="00484D1D" w:rsidP="00484D1D">
      <w:pPr>
        <w:pStyle w:val="Kop3"/>
        <w:ind w:left="0" w:firstLine="0"/>
      </w:pPr>
      <w:bookmarkStart w:id="1428" w:name="_Toc517033859"/>
      <w:r w:rsidRPr="00020F05">
        <w:t>Waar in de code</w:t>
      </w:r>
      <w:bookmarkEnd w:id="1428"/>
    </w:p>
    <w:p w14:paraId="3DAA158E" w14:textId="77777777" w:rsidR="00484D1D" w:rsidRPr="00697F9D" w:rsidRDefault="00484D1D" w:rsidP="00484D1D">
      <w:r>
        <w:t>Dit een meerder stukje gelijke code staan in de “BaseDataCommand.cs”</w:t>
      </w:r>
    </w:p>
    <w:p w14:paraId="4109BC5B" w14:textId="77777777" w:rsidR="00484D1D" w:rsidRDefault="00484D1D" w:rsidP="00484D1D"/>
    <w:p w14:paraId="2D8BCBBF" w14:textId="77777777" w:rsidR="00484D1D" w:rsidRDefault="00484D1D" w:rsidP="00484D1D">
      <w:pPr>
        <w:pStyle w:val="Kop3"/>
        <w:ind w:left="0" w:firstLine="0"/>
      </w:pPr>
      <w:bookmarkStart w:id="1429" w:name="_Toc517033860"/>
      <w:r>
        <w:t>Aanbeveling</w:t>
      </w:r>
      <w:bookmarkEnd w:id="1429"/>
    </w:p>
    <w:p w14:paraId="67142C4F" w14:textId="77777777" w:rsidR="00484D1D" w:rsidRDefault="00484D1D" w:rsidP="00484D1D">
      <w:r>
        <w:t xml:space="preserve">Dit probleem is redelijk makkelijk op te lossen. Het nut dat je hieruit haalt is vooral dat de code die je schrijft minder snel fout gaat en mocht dit zo zijn dan kun je snel zien waar dit aan ligt. </w:t>
      </w:r>
    </w:p>
    <w:p w14:paraId="0BF4CF4F" w14:textId="77777777" w:rsidR="00484D1D" w:rsidRDefault="00484D1D" w:rsidP="00484D1D"/>
    <w:p w14:paraId="49C1BFCC" w14:textId="77777777" w:rsidR="00484D1D" w:rsidRDefault="00484D1D" w:rsidP="00484D1D">
      <w:r>
        <w:t>Het oplossen van dit probleem zal circa 3 dag kosten.</w:t>
      </w:r>
    </w:p>
    <w:p w14:paraId="28E7D47F" w14:textId="77777777" w:rsidR="00484D1D" w:rsidRDefault="00484D1D">
      <w:pPr>
        <w:rPr>
          <w:noProof/>
        </w:rPr>
      </w:pPr>
      <w:r>
        <w:br w:type="page"/>
      </w:r>
    </w:p>
    <w:p w14:paraId="60CFC861" w14:textId="77777777" w:rsidR="00484D1D" w:rsidRDefault="00484D1D" w:rsidP="00484D1D">
      <w:pPr>
        <w:pStyle w:val="Kop2"/>
        <w:ind w:left="0" w:firstLine="0"/>
        <w:rPr>
          <w:noProof/>
        </w:rPr>
      </w:pPr>
      <w:bookmarkStart w:id="1430" w:name="_Toc517033861"/>
      <w:r>
        <w:rPr>
          <w:noProof/>
        </w:rPr>
        <w:lastRenderedPageBreak/>
        <w:t>TreeView klapt dicht naar meeste bewerkingen</w:t>
      </w:r>
      <w:bookmarkEnd w:id="1430"/>
    </w:p>
    <w:p w14:paraId="1E470C94" w14:textId="77777777" w:rsidR="00484D1D" w:rsidRDefault="00484D1D"/>
    <w:p w14:paraId="26BA4D5A" w14:textId="77777777" w:rsidR="00484D1D" w:rsidRDefault="00484D1D" w:rsidP="00484D1D">
      <w:r>
        <w:rPr>
          <w:noProof/>
        </w:rPr>
        <w:drawing>
          <wp:inline distT="0" distB="0" distL="0" distR="0" wp14:anchorId="1A7CDACC" wp14:editId="42E281B3">
            <wp:extent cx="2590800" cy="4181475"/>
            <wp:effectExtent l="0" t="0" r="0" b="9525"/>
            <wp:docPr id="4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90800" cy="4181475"/>
                    </a:xfrm>
                    <a:prstGeom prst="rect">
                      <a:avLst/>
                    </a:prstGeom>
                  </pic:spPr>
                </pic:pic>
              </a:graphicData>
            </a:graphic>
          </wp:inline>
        </w:drawing>
      </w:r>
    </w:p>
    <w:p w14:paraId="54364964" w14:textId="77777777" w:rsidR="00484D1D" w:rsidRDefault="00484D1D" w:rsidP="00484D1D"/>
    <w:p w14:paraId="41AA570C" w14:textId="77777777" w:rsidR="00484D1D" w:rsidRDefault="00484D1D" w:rsidP="00484D1D">
      <w:pPr>
        <w:pStyle w:val="Kop3"/>
        <w:ind w:left="0" w:firstLine="0"/>
      </w:pPr>
      <w:bookmarkStart w:id="1431" w:name="_Toc517033862"/>
      <w:r>
        <w:t>Beschrijving</w:t>
      </w:r>
      <w:bookmarkEnd w:id="1431"/>
    </w:p>
    <w:p w14:paraId="3EDA3968" w14:textId="77777777" w:rsidR="00484D1D" w:rsidRDefault="00484D1D" w:rsidP="00484D1D">
      <w:r>
        <w:t>De treeview klapt dicht wanneer de gebruiker bepaalde handelingen uitvoert. In zo’n 80 procent van alle bewerkingen klapt de treeview dicht. Dit heeft met bijna alle bewerkingen op de database te maken.</w:t>
      </w:r>
    </w:p>
    <w:p w14:paraId="54D920A6" w14:textId="77777777" w:rsidR="00484D1D" w:rsidRPr="00211A5D" w:rsidRDefault="00484D1D" w:rsidP="00484D1D"/>
    <w:p w14:paraId="28C6604A" w14:textId="77777777" w:rsidR="00484D1D" w:rsidRDefault="00484D1D" w:rsidP="00484D1D">
      <w:r>
        <w:t xml:space="preserve">Het is voor de gebruiker enorm irritant als de treeview constant reset naar zijn ingeklapte staat wanneer je in de zelfde tak nog iets aan wilt passen </w:t>
      </w:r>
    </w:p>
    <w:p w14:paraId="5D68C482" w14:textId="77777777" w:rsidR="00484D1D" w:rsidRDefault="00484D1D" w:rsidP="00484D1D"/>
    <w:p w14:paraId="17478FF6" w14:textId="77777777" w:rsidR="00484D1D" w:rsidRDefault="00484D1D" w:rsidP="00484D1D">
      <w:pPr>
        <w:pStyle w:val="Kop3"/>
        <w:ind w:left="0" w:firstLine="0"/>
      </w:pPr>
      <w:bookmarkStart w:id="1432" w:name="_Toc517033863"/>
      <w:r w:rsidRPr="00020F05">
        <w:t>Waar in de code</w:t>
      </w:r>
      <w:bookmarkEnd w:id="1432"/>
    </w:p>
    <w:p w14:paraId="2F6A96F3" w14:textId="77777777" w:rsidR="00484D1D" w:rsidRDefault="00484D1D" w:rsidP="00484D1D">
      <w:r>
        <w:t xml:space="preserve">Op het hoofdscherm aan de linker kant. </w:t>
      </w:r>
    </w:p>
    <w:p w14:paraId="272DC62A" w14:textId="77777777" w:rsidR="00484D1D" w:rsidRPr="00673131" w:rsidRDefault="00484D1D" w:rsidP="00484D1D">
      <w:r>
        <w:t>In de applicatie dit het op meerdere plekken waarvan alle exacte locaties niet van achterhaald zijn.</w:t>
      </w:r>
    </w:p>
    <w:p w14:paraId="22180397" w14:textId="77777777" w:rsidR="00484D1D" w:rsidRDefault="00484D1D" w:rsidP="00484D1D"/>
    <w:p w14:paraId="0E4E7287" w14:textId="77777777" w:rsidR="00484D1D" w:rsidRDefault="00484D1D" w:rsidP="00484D1D">
      <w:pPr>
        <w:pStyle w:val="Kop3"/>
        <w:ind w:left="0" w:firstLine="0"/>
      </w:pPr>
      <w:bookmarkStart w:id="1433" w:name="_Toc517033864"/>
      <w:r>
        <w:t>Aanbeveling</w:t>
      </w:r>
      <w:bookmarkEnd w:id="1433"/>
    </w:p>
    <w:p w14:paraId="728C6122" w14:textId="77777777" w:rsidR="00484D1D" w:rsidRDefault="00484D1D" w:rsidP="00484D1D">
      <w:r>
        <w:t>Dit probleem is bijna niet op te lossen in de huidige structuur van de applicatie. Het kan wel, maar dit zal wel veel tijd vereisen.</w:t>
      </w:r>
    </w:p>
    <w:p w14:paraId="0E77491E" w14:textId="77777777" w:rsidR="00484D1D" w:rsidRDefault="00484D1D" w:rsidP="00484D1D"/>
    <w:p w14:paraId="113CCFCE" w14:textId="77777777" w:rsidR="00484D1D" w:rsidRPr="00673131" w:rsidRDefault="00484D1D" w:rsidP="00484D1D">
      <w:r>
        <w:t>Naar schatting zal dit zo’n 15+ dagen vereisen. Dit komt doordat de applicatie slecht is opgesteld. Dan nog is dit wel een probleem om aan te gaan pakken, namelijk het gebruik van de applicatie zal hierdoor een stuk aangenamer zijn.</w:t>
      </w:r>
    </w:p>
    <w:p w14:paraId="64FCC562" w14:textId="77777777" w:rsidR="00484D1D" w:rsidRDefault="00484D1D" w:rsidP="00484D1D">
      <w:r>
        <w:br w:type="page"/>
      </w:r>
    </w:p>
    <w:p w14:paraId="502D3F9B" w14:textId="77777777" w:rsidR="00484D1D" w:rsidRDefault="00484D1D" w:rsidP="00484D1D">
      <w:pPr>
        <w:pStyle w:val="Kop1"/>
        <w:ind w:left="0" w:firstLine="0"/>
      </w:pPr>
      <w:bookmarkStart w:id="1434" w:name="_Toc517033865"/>
      <w:r>
        <w:lastRenderedPageBreak/>
        <w:t>Samenvatting</w:t>
      </w:r>
      <w:bookmarkEnd w:id="1434"/>
    </w:p>
    <w:p w14:paraId="72EDF293" w14:textId="77777777" w:rsidR="00484D1D" w:rsidRDefault="00484D1D" w:rsidP="00484D1D">
      <w:r>
        <w:t>Hier staat een korte opsomming van de beschreven punten in een overzicht.</w:t>
      </w:r>
    </w:p>
    <w:p w14:paraId="2D7FE65E" w14:textId="77777777" w:rsidR="00484D1D" w:rsidRDefault="00484D1D" w:rsidP="00484D1D"/>
    <w:tbl>
      <w:tblPr>
        <w:tblStyle w:val="Tabelraster"/>
        <w:tblW w:w="10201" w:type="dxa"/>
        <w:tblLook w:val="04A0" w:firstRow="1" w:lastRow="0" w:firstColumn="1" w:lastColumn="0" w:noHBand="0" w:noVBand="1"/>
      </w:tblPr>
      <w:tblGrid>
        <w:gridCol w:w="1125"/>
        <w:gridCol w:w="1539"/>
        <w:gridCol w:w="4436"/>
        <w:gridCol w:w="1040"/>
        <w:gridCol w:w="959"/>
        <w:gridCol w:w="1102"/>
      </w:tblGrid>
      <w:tr w:rsidR="00484D1D" w14:paraId="316341D0" w14:textId="77777777" w:rsidTr="00484D1D">
        <w:tc>
          <w:tcPr>
            <w:tcW w:w="1125" w:type="dxa"/>
          </w:tcPr>
          <w:p w14:paraId="1EB56C75" w14:textId="77777777" w:rsidR="00484D1D" w:rsidRPr="0093672E" w:rsidRDefault="00484D1D" w:rsidP="00484D1D">
            <w:pPr>
              <w:rPr>
                <w:b/>
              </w:rPr>
            </w:pPr>
            <w:bookmarkStart w:id="1435" w:name="_Hlk511896993"/>
            <w:r w:rsidRPr="0093672E">
              <w:rPr>
                <w:b/>
              </w:rPr>
              <w:t>Paragraaf</w:t>
            </w:r>
          </w:p>
        </w:tc>
        <w:tc>
          <w:tcPr>
            <w:tcW w:w="1539" w:type="dxa"/>
          </w:tcPr>
          <w:p w14:paraId="310E82D8" w14:textId="77777777" w:rsidR="00484D1D" w:rsidRPr="0093672E" w:rsidRDefault="00484D1D" w:rsidP="00484D1D">
            <w:pPr>
              <w:rPr>
                <w:b/>
              </w:rPr>
            </w:pPr>
            <w:r w:rsidRPr="0093672E">
              <w:rPr>
                <w:b/>
              </w:rPr>
              <w:t>Voorstelnaam</w:t>
            </w:r>
          </w:p>
        </w:tc>
        <w:tc>
          <w:tcPr>
            <w:tcW w:w="4436" w:type="dxa"/>
          </w:tcPr>
          <w:p w14:paraId="14BE771B" w14:textId="77777777" w:rsidR="00484D1D" w:rsidRPr="0093672E" w:rsidRDefault="00484D1D" w:rsidP="00484D1D">
            <w:pPr>
              <w:rPr>
                <w:b/>
              </w:rPr>
            </w:pPr>
            <w:r>
              <w:rPr>
                <w:b/>
              </w:rPr>
              <w:t xml:space="preserve">Korte </w:t>
            </w:r>
            <w:r w:rsidRPr="0093672E">
              <w:rPr>
                <w:b/>
              </w:rPr>
              <w:t>beschrijving</w:t>
            </w:r>
          </w:p>
        </w:tc>
        <w:tc>
          <w:tcPr>
            <w:tcW w:w="1040" w:type="dxa"/>
          </w:tcPr>
          <w:p w14:paraId="69EC0A18" w14:textId="77777777" w:rsidR="00484D1D" w:rsidRPr="0093672E" w:rsidRDefault="00484D1D" w:rsidP="00484D1D">
            <w:pPr>
              <w:rPr>
                <w:b/>
              </w:rPr>
            </w:pPr>
            <w:r w:rsidRPr="0093672E">
              <w:rPr>
                <w:b/>
              </w:rPr>
              <w:t>Tijd</w:t>
            </w:r>
            <w:r>
              <w:rPr>
                <w:b/>
              </w:rPr>
              <w:t xml:space="preserve"> (dagen)</w:t>
            </w:r>
          </w:p>
        </w:tc>
        <w:tc>
          <w:tcPr>
            <w:tcW w:w="959" w:type="dxa"/>
          </w:tcPr>
          <w:p w14:paraId="1F4C18E8" w14:textId="77777777" w:rsidR="00484D1D" w:rsidRPr="0093672E" w:rsidRDefault="00484D1D" w:rsidP="00484D1D">
            <w:pPr>
              <w:rPr>
                <w:b/>
              </w:rPr>
            </w:pPr>
            <w:r>
              <w:rPr>
                <w:b/>
              </w:rPr>
              <w:t>Aan te raden</w:t>
            </w:r>
          </w:p>
        </w:tc>
        <w:tc>
          <w:tcPr>
            <w:tcW w:w="1102" w:type="dxa"/>
          </w:tcPr>
          <w:p w14:paraId="45643C1F" w14:textId="77777777" w:rsidR="00484D1D" w:rsidRDefault="00484D1D" w:rsidP="00484D1D">
            <w:pPr>
              <w:rPr>
                <w:b/>
              </w:rPr>
            </w:pPr>
            <w:r>
              <w:rPr>
                <w:b/>
              </w:rPr>
              <w:t>Prioriteit</w:t>
            </w:r>
          </w:p>
        </w:tc>
      </w:tr>
      <w:tr w:rsidR="00484D1D" w14:paraId="66AA9A12" w14:textId="77777777" w:rsidTr="00484D1D">
        <w:tc>
          <w:tcPr>
            <w:tcW w:w="1125" w:type="dxa"/>
          </w:tcPr>
          <w:p w14:paraId="47E08627" w14:textId="77777777" w:rsidR="00484D1D" w:rsidRPr="0093672E" w:rsidRDefault="00484D1D" w:rsidP="00484D1D">
            <w:pPr>
              <w:rPr>
                <w:b/>
              </w:rPr>
            </w:pPr>
            <w:r w:rsidRPr="0059592C">
              <w:t>4.</w:t>
            </w:r>
            <w:r>
              <w:t>2</w:t>
            </w:r>
          </w:p>
        </w:tc>
        <w:tc>
          <w:tcPr>
            <w:tcW w:w="1539" w:type="dxa"/>
          </w:tcPr>
          <w:p w14:paraId="0B876BD9" w14:textId="77777777" w:rsidR="00484D1D" w:rsidRPr="0093672E" w:rsidRDefault="00484D1D" w:rsidP="00484D1D">
            <w:pPr>
              <w:rPr>
                <w:b/>
              </w:rPr>
            </w:pPr>
            <w:r>
              <w:t>Route in de object tree</w:t>
            </w:r>
          </w:p>
        </w:tc>
        <w:tc>
          <w:tcPr>
            <w:tcW w:w="4436" w:type="dxa"/>
          </w:tcPr>
          <w:p w14:paraId="654129F7" w14:textId="77777777" w:rsidR="00484D1D" w:rsidRDefault="00484D1D" w:rsidP="00484D1D">
            <w:pPr>
              <w:rPr>
                <w:b/>
              </w:rPr>
            </w:pPr>
            <w:r>
              <w:t>De Route tak in de objecttree is nutteloos en kan worden weggehaald</w:t>
            </w:r>
          </w:p>
        </w:tc>
        <w:tc>
          <w:tcPr>
            <w:tcW w:w="1040" w:type="dxa"/>
          </w:tcPr>
          <w:p w14:paraId="0FF3C32C" w14:textId="77777777" w:rsidR="00484D1D" w:rsidRPr="0093672E" w:rsidRDefault="00484D1D" w:rsidP="00484D1D">
            <w:r>
              <w:t>1</w:t>
            </w:r>
          </w:p>
        </w:tc>
        <w:tc>
          <w:tcPr>
            <w:tcW w:w="959" w:type="dxa"/>
          </w:tcPr>
          <w:p w14:paraId="15932BAE" w14:textId="77777777" w:rsidR="00484D1D" w:rsidRDefault="00484D1D" w:rsidP="00484D1D">
            <w:pPr>
              <w:rPr>
                <w:b/>
              </w:rPr>
            </w:pPr>
            <w:r>
              <w:t>JA</w:t>
            </w:r>
          </w:p>
        </w:tc>
        <w:tc>
          <w:tcPr>
            <w:tcW w:w="1102" w:type="dxa"/>
          </w:tcPr>
          <w:p w14:paraId="49FF6AA2" w14:textId="77777777" w:rsidR="00484D1D" w:rsidRDefault="00484D1D" w:rsidP="00484D1D">
            <w:pPr>
              <w:rPr>
                <w:b/>
              </w:rPr>
            </w:pPr>
            <w:r>
              <w:t>High</w:t>
            </w:r>
          </w:p>
        </w:tc>
      </w:tr>
      <w:tr w:rsidR="00484D1D" w14:paraId="679976C4" w14:textId="77777777" w:rsidTr="00484D1D">
        <w:tc>
          <w:tcPr>
            <w:tcW w:w="1125" w:type="dxa"/>
          </w:tcPr>
          <w:p w14:paraId="39E5A0D9" w14:textId="77777777" w:rsidR="00484D1D" w:rsidRPr="0093672E" w:rsidRDefault="00484D1D" w:rsidP="00484D1D">
            <w:r>
              <w:t>4.3</w:t>
            </w:r>
          </w:p>
        </w:tc>
        <w:tc>
          <w:tcPr>
            <w:tcW w:w="1539" w:type="dxa"/>
          </w:tcPr>
          <w:p w14:paraId="3958656C" w14:textId="77777777" w:rsidR="00484D1D" w:rsidRPr="0093672E" w:rsidRDefault="00484D1D" w:rsidP="00484D1D">
            <w:r>
              <w:t>Vage menu items</w:t>
            </w:r>
          </w:p>
        </w:tc>
        <w:tc>
          <w:tcPr>
            <w:tcW w:w="4436" w:type="dxa"/>
          </w:tcPr>
          <w:p w14:paraId="0F37A9BE" w14:textId="77777777" w:rsidR="00484D1D" w:rsidRDefault="00484D1D" w:rsidP="00484D1D">
            <w:r>
              <w:t>Er staan nutteloze en overbodige functionaliteiten in de menubalk op het hoofdscherm</w:t>
            </w:r>
          </w:p>
        </w:tc>
        <w:tc>
          <w:tcPr>
            <w:tcW w:w="1040" w:type="dxa"/>
          </w:tcPr>
          <w:p w14:paraId="657798C4" w14:textId="77777777" w:rsidR="00484D1D" w:rsidRPr="0093672E" w:rsidRDefault="00484D1D" w:rsidP="00484D1D">
            <w:r>
              <w:t>2</w:t>
            </w:r>
          </w:p>
        </w:tc>
        <w:tc>
          <w:tcPr>
            <w:tcW w:w="959" w:type="dxa"/>
          </w:tcPr>
          <w:p w14:paraId="382C80A1" w14:textId="77777777" w:rsidR="00484D1D" w:rsidRDefault="00484D1D" w:rsidP="00484D1D">
            <w:r>
              <w:t>JA</w:t>
            </w:r>
          </w:p>
        </w:tc>
        <w:tc>
          <w:tcPr>
            <w:tcW w:w="1102" w:type="dxa"/>
          </w:tcPr>
          <w:p w14:paraId="1E4F69C5" w14:textId="77777777" w:rsidR="00484D1D" w:rsidRDefault="00484D1D" w:rsidP="00484D1D">
            <w:r>
              <w:t>High</w:t>
            </w:r>
          </w:p>
        </w:tc>
      </w:tr>
      <w:tr w:rsidR="00484D1D" w14:paraId="7BFF294E" w14:textId="77777777" w:rsidTr="00484D1D">
        <w:trPr>
          <w:trHeight w:val="1067"/>
        </w:trPr>
        <w:tc>
          <w:tcPr>
            <w:tcW w:w="1125" w:type="dxa"/>
          </w:tcPr>
          <w:p w14:paraId="056E32FF" w14:textId="77777777" w:rsidR="00484D1D" w:rsidRPr="0093672E" w:rsidRDefault="00484D1D" w:rsidP="00484D1D">
            <w:r>
              <w:t>4.4</w:t>
            </w:r>
          </w:p>
        </w:tc>
        <w:tc>
          <w:tcPr>
            <w:tcW w:w="1539" w:type="dxa"/>
          </w:tcPr>
          <w:p w14:paraId="6FA7026D" w14:textId="77777777" w:rsidR="00484D1D" w:rsidRDefault="00484D1D" w:rsidP="00484D1D">
            <w:r>
              <w:t>Parameter variabele fout</w:t>
            </w:r>
          </w:p>
          <w:p w14:paraId="75150CBA" w14:textId="77777777" w:rsidR="00484D1D" w:rsidRPr="0093672E" w:rsidRDefault="00484D1D" w:rsidP="00484D1D"/>
        </w:tc>
        <w:tc>
          <w:tcPr>
            <w:tcW w:w="4436" w:type="dxa"/>
          </w:tcPr>
          <w:p w14:paraId="43962299" w14:textId="77777777" w:rsidR="00484D1D" w:rsidRDefault="00484D1D" w:rsidP="00484D1D">
            <w:r>
              <w:t>Er werkt gewoon een best belangrijke functionaliteit niet namelijk dat de valide waardes (voor een parameter) ook daadwerkelijk gecontroleerd worden of ze valide zijn.</w:t>
            </w:r>
          </w:p>
        </w:tc>
        <w:tc>
          <w:tcPr>
            <w:tcW w:w="1040" w:type="dxa"/>
          </w:tcPr>
          <w:p w14:paraId="71BA1821" w14:textId="77777777" w:rsidR="00484D1D" w:rsidRPr="0093672E" w:rsidRDefault="00484D1D" w:rsidP="00484D1D">
            <w:r>
              <w:t>5</w:t>
            </w:r>
          </w:p>
        </w:tc>
        <w:tc>
          <w:tcPr>
            <w:tcW w:w="959" w:type="dxa"/>
          </w:tcPr>
          <w:p w14:paraId="0B3C8DF2" w14:textId="77777777" w:rsidR="00484D1D" w:rsidRDefault="00484D1D" w:rsidP="00484D1D">
            <w:r>
              <w:t>JA</w:t>
            </w:r>
          </w:p>
        </w:tc>
        <w:tc>
          <w:tcPr>
            <w:tcW w:w="1102" w:type="dxa"/>
          </w:tcPr>
          <w:p w14:paraId="2D1E3C61" w14:textId="77777777" w:rsidR="00484D1D" w:rsidRDefault="00484D1D" w:rsidP="00484D1D">
            <w:r>
              <w:t>High</w:t>
            </w:r>
          </w:p>
        </w:tc>
      </w:tr>
      <w:tr w:rsidR="00484D1D" w14:paraId="381575E0" w14:textId="77777777" w:rsidTr="00484D1D">
        <w:trPr>
          <w:trHeight w:val="1067"/>
        </w:trPr>
        <w:tc>
          <w:tcPr>
            <w:tcW w:w="1125" w:type="dxa"/>
          </w:tcPr>
          <w:p w14:paraId="06E08DE6" w14:textId="77777777" w:rsidR="00484D1D" w:rsidRDefault="00484D1D" w:rsidP="00484D1D">
            <w:r>
              <w:t>4.5</w:t>
            </w:r>
          </w:p>
        </w:tc>
        <w:tc>
          <w:tcPr>
            <w:tcW w:w="1539" w:type="dxa"/>
          </w:tcPr>
          <w:p w14:paraId="6FB06E11" w14:textId="77777777" w:rsidR="00484D1D" w:rsidRDefault="00484D1D" w:rsidP="00484D1D">
            <w:r>
              <w:t>Save knop</w:t>
            </w:r>
          </w:p>
        </w:tc>
        <w:tc>
          <w:tcPr>
            <w:tcW w:w="4436" w:type="dxa"/>
          </w:tcPr>
          <w:p w14:paraId="5E7B873F" w14:textId="77777777" w:rsidR="00484D1D" w:rsidRDefault="00484D1D" w:rsidP="00484D1D">
            <w:r>
              <w:t xml:space="preserve">Er staat een Save knop in de datagrid </w:t>
            </w:r>
          </w:p>
        </w:tc>
        <w:tc>
          <w:tcPr>
            <w:tcW w:w="1040" w:type="dxa"/>
          </w:tcPr>
          <w:p w14:paraId="44006C81" w14:textId="77777777" w:rsidR="00484D1D" w:rsidRDefault="00484D1D" w:rsidP="00484D1D">
            <w:r>
              <w:t>1</w:t>
            </w:r>
          </w:p>
        </w:tc>
        <w:tc>
          <w:tcPr>
            <w:tcW w:w="959" w:type="dxa"/>
          </w:tcPr>
          <w:p w14:paraId="5F4F6AED" w14:textId="77777777" w:rsidR="00484D1D" w:rsidRDefault="00484D1D" w:rsidP="00484D1D">
            <w:r>
              <w:t>JA</w:t>
            </w:r>
          </w:p>
        </w:tc>
        <w:tc>
          <w:tcPr>
            <w:tcW w:w="1102" w:type="dxa"/>
          </w:tcPr>
          <w:p w14:paraId="04C5ECAE" w14:textId="77777777" w:rsidR="00484D1D" w:rsidRDefault="00484D1D" w:rsidP="00484D1D">
            <w:r>
              <w:t>High</w:t>
            </w:r>
          </w:p>
        </w:tc>
      </w:tr>
      <w:tr w:rsidR="00484D1D" w14:paraId="52F8F5AF" w14:textId="77777777" w:rsidTr="00484D1D">
        <w:tc>
          <w:tcPr>
            <w:tcW w:w="1125" w:type="dxa"/>
          </w:tcPr>
          <w:p w14:paraId="2A57E1BA" w14:textId="77777777" w:rsidR="00484D1D" w:rsidRPr="0093672E" w:rsidRDefault="00484D1D" w:rsidP="00484D1D">
            <w:r>
              <w:t>5.1</w:t>
            </w:r>
          </w:p>
        </w:tc>
        <w:tc>
          <w:tcPr>
            <w:tcW w:w="1539" w:type="dxa"/>
          </w:tcPr>
          <w:p w14:paraId="087B5DC3" w14:textId="77777777" w:rsidR="00484D1D" w:rsidRPr="007E5044" w:rsidRDefault="00484D1D" w:rsidP="00484D1D">
            <w:r>
              <w:t>Fouten worden onjuist afgevangen</w:t>
            </w:r>
          </w:p>
          <w:p w14:paraId="7FC8B65C" w14:textId="77777777" w:rsidR="00484D1D" w:rsidRPr="0093672E" w:rsidRDefault="00484D1D" w:rsidP="00484D1D"/>
        </w:tc>
        <w:tc>
          <w:tcPr>
            <w:tcW w:w="4436" w:type="dxa"/>
          </w:tcPr>
          <w:p w14:paraId="5208F449" w14:textId="77777777" w:rsidR="00484D1D" w:rsidRDefault="00484D1D" w:rsidP="00484D1D">
            <w:r w:rsidRPr="006C6241">
              <w:t>De “try catch” statements staan niet op de</w:t>
            </w:r>
            <w:r>
              <w:t xml:space="preserve"> goede plaatsen. Hierdoor kan zeer lastig nagegaan worden waar een fout zit.</w:t>
            </w:r>
          </w:p>
        </w:tc>
        <w:tc>
          <w:tcPr>
            <w:tcW w:w="1040" w:type="dxa"/>
          </w:tcPr>
          <w:p w14:paraId="3C9080F1" w14:textId="77777777" w:rsidR="00484D1D" w:rsidRPr="0093672E" w:rsidRDefault="00484D1D" w:rsidP="00484D1D">
            <w:r>
              <w:t>7</w:t>
            </w:r>
          </w:p>
        </w:tc>
        <w:tc>
          <w:tcPr>
            <w:tcW w:w="959" w:type="dxa"/>
          </w:tcPr>
          <w:p w14:paraId="0EAF7106" w14:textId="77777777" w:rsidR="00484D1D" w:rsidRDefault="00484D1D" w:rsidP="00484D1D">
            <w:r>
              <w:t xml:space="preserve">JA </w:t>
            </w:r>
          </w:p>
        </w:tc>
        <w:tc>
          <w:tcPr>
            <w:tcW w:w="1102" w:type="dxa"/>
          </w:tcPr>
          <w:p w14:paraId="7B8FB3FD" w14:textId="77777777" w:rsidR="00484D1D" w:rsidRDefault="00484D1D" w:rsidP="00484D1D">
            <w:r>
              <w:t>Low</w:t>
            </w:r>
          </w:p>
        </w:tc>
      </w:tr>
      <w:tr w:rsidR="00484D1D" w14:paraId="40C9AF73" w14:textId="77777777" w:rsidTr="00484D1D">
        <w:tc>
          <w:tcPr>
            <w:tcW w:w="1125" w:type="dxa"/>
          </w:tcPr>
          <w:p w14:paraId="33F60F52" w14:textId="77777777" w:rsidR="00484D1D" w:rsidRPr="0093672E" w:rsidRDefault="00484D1D" w:rsidP="00484D1D">
            <w:r>
              <w:t>5.2</w:t>
            </w:r>
          </w:p>
        </w:tc>
        <w:tc>
          <w:tcPr>
            <w:tcW w:w="1539" w:type="dxa"/>
          </w:tcPr>
          <w:p w14:paraId="01B680FA" w14:textId="77777777" w:rsidR="00484D1D" w:rsidRPr="0093672E" w:rsidRDefault="00484D1D" w:rsidP="00484D1D">
            <w:r>
              <w:t>DAL heeft geen tot weinig structuur</w:t>
            </w:r>
          </w:p>
        </w:tc>
        <w:tc>
          <w:tcPr>
            <w:tcW w:w="4436" w:type="dxa"/>
          </w:tcPr>
          <w:p w14:paraId="517EB589" w14:textId="77777777" w:rsidR="00484D1D" w:rsidRDefault="00484D1D" w:rsidP="00484D1D">
            <w:r>
              <w:t>De DAL heeft geen structuur maar wel een rare abstractie laag die eruit moet</w:t>
            </w:r>
          </w:p>
        </w:tc>
        <w:tc>
          <w:tcPr>
            <w:tcW w:w="1040" w:type="dxa"/>
          </w:tcPr>
          <w:p w14:paraId="050723E3" w14:textId="77777777" w:rsidR="00484D1D" w:rsidRPr="0093672E" w:rsidRDefault="00484D1D" w:rsidP="00484D1D">
            <w:r>
              <w:t>10</w:t>
            </w:r>
          </w:p>
        </w:tc>
        <w:tc>
          <w:tcPr>
            <w:tcW w:w="959" w:type="dxa"/>
          </w:tcPr>
          <w:p w14:paraId="7DF88125" w14:textId="77777777" w:rsidR="00484D1D" w:rsidRDefault="00484D1D" w:rsidP="00484D1D">
            <w:r>
              <w:t>JA</w:t>
            </w:r>
          </w:p>
          <w:p w14:paraId="417F65CC" w14:textId="77777777" w:rsidR="00484D1D" w:rsidRDefault="00484D1D" w:rsidP="00484D1D"/>
        </w:tc>
        <w:tc>
          <w:tcPr>
            <w:tcW w:w="1102" w:type="dxa"/>
          </w:tcPr>
          <w:p w14:paraId="4F71189A" w14:textId="77777777" w:rsidR="00484D1D" w:rsidRDefault="00484D1D" w:rsidP="00484D1D">
            <w:r>
              <w:t>Medium</w:t>
            </w:r>
          </w:p>
        </w:tc>
      </w:tr>
      <w:tr w:rsidR="00484D1D" w14:paraId="7FB4D5A4" w14:textId="77777777" w:rsidTr="00484D1D">
        <w:tc>
          <w:tcPr>
            <w:tcW w:w="1125" w:type="dxa"/>
          </w:tcPr>
          <w:p w14:paraId="145CB103" w14:textId="77777777" w:rsidR="00484D1D" w:rsidRPr="0093672E" w:rsidRDefault="00484D1D" w:rsidP="00484D1D">
            <w:r>
              <w:t>5.3</w:t>
            </w:r>
          </w:p>
        </w:tc>
        <w:tc>
          <w:tcPr>
            <w:tcW w:w="1539" w:type="dxa"/>
          </w:tcPr>
          <w:p w14:paraId="42FF7896" w14:textId="77777777" w:rsidR="00484D1D" w:rsidRPr="0093672E" w:rsidRDefault="00484D1D" w:rsidP="00484D1D">
            <w:r>
              <w:t>Klassen zijn niet aan elkaar verbonden</w:t>
            </w:r>
          </w:p>
        </w:tc>
        <w:tc>
          <w:tcPr>
            <w:tcW w:w="4436" w:type="dxa"/>
          </w:tcPr>
          <w:p w14:paraId="5DC1EAAE" w14:textId="77777777" w:rsidR="00484D1D" w:rsidRDefault="00484D1D" w:rsidP="00484D1D">
            <w:r>
              <w:t>Er is helemaal geen klassenstructuur. Alle aanwezige klassen zijn eigenlijk direct vertaalde database tabellen.</w:t>
            </w:r>
          </w:p>
          <w:p w14:paraId="73550D65" w14:textId="77777777" w:rsidR="00484D1D" w:rsidRDefault="00484D1D" w:rsidP="00484D1D">
            <w:r>
              <w:t>(Opnieuw opbouwen is beter, het ombouwen hiervan is verspilde moeite met geen garantie op resultaat)</w:t>
            </w:r>
          </w:p>
        </w:tc>
        <w:tc>
          <w:tcPr>
            <w:tcW w:w="1040" w:type="dxa"/>
          </w:tcPr>
          <w:p w14:paraId="20EFC305" w14:textId="77777777" w:rsidR="00484D1D" w:rsidRPr="0093672E" w:rsidRDefault="00484D1D" w:rsidP="00484D1D">
            <w:r>
              <w:t xml:space="preserve">15+ </w:t>
            </w:r>
          </w:p>
        </w:tc>
        <w:tc>
          <w:tcPr>
            <w:tcW w:w="959" w:type="dxa"/>
          </w:tcPr>
          <w:p w14:paraId="29195CE0" w14:textId="77777777" w:rsidR="00484D1D" w:rsidRDefault="00484D1D" w:rsidP="00484D1D">
            <w:r>
              <w:t>NEE</w:t>
            </w:r>
          </w:p>
        </w:tc>
        <w:tc>
          <w:tcPr>
            <w:tcW w:w="1102" w:type="dxa"/>
          </w:tcPr>
          <w:p w14:paraId="4D0CD0D8" w14:textId="77777777" w:rsidR="00484D1D" w:rsidRDefault="00484D1D" w:rsidP="00484D1D">
            <w:r>
              <w:t>Low</w:t>
            </w:r>
          </w:p>
        </w:tc>
      </w:tr>
      <w:tr w:rsidR="00484D1D" w14:paraId="1CFB3933" w14:textId="77777777" w:rsidTr="00484D1D">
        <w:tc>
          <w:tcPr>
            <w:tcW w:w="1125" w:type="dxa"/>
          </w:tcPr>
          <w:p w14:paraId="5774F95A" w14:textId="77777777" w:rsidR="00484D1D" w:rsidRPr="0093672E" w:rsidRDefault="00484D1D" w:rsidP="00484D1D">
            <w:r>
              <w:t>5.4</w:t>
            </w:r>
          </w:p>
        </w:tc>
        <w:tc>
          <w:tcPr>
            <w:tcW w:w="1539" w:type="dxa"/>
          </w:tcPr>
          <w:p w14:paraId="3D8EC671" w14:textId="77777777" w:rsidR="00484D1D" w:rsidRPr="0093672E" w:rsidRDefault="00484D1D" w:rsidP="00484D1D">
            <w:r>
              <w:t>Geen MVVM-patroon</w:t>
            </w:r>
          </w:p>
        </w:tc>
        <w:tc>
          <w:tcPr>
            <w:tcW w:w="4436" w:type="dxa"/>
          </w:tcPr>
          <w:p w14:paraId="295FA13D" w14:textId="77777777" w:rsidR="00484D1D" w:rsidRDefault="00484D1D" w:rsidP="00484D1D">
            <w:r>
              <w:t>Er is geen design patroon gebruikt. In grotere applicaties is dit bijna altijd nodig (of zeer gewenst)</w:t>
            </w:r>
          </w:p>
        </w:tc>
        <w:tc>
          <w:tcPr>
            <w:tcW w:w="1040" w:type="dxa"/>
          </w:tcPr>
          <w:p w14:paraId="54B95FE0" w14:textId="77777777" w:rsidR="00484D1D" w:rsidRPr="0093672E" w:rsidRDefault="00484D1D" w:rsidP="00484D1D">
            <w:r>
              <w:t>15+</w:t>
            </w:r>
          </w:p>
        </w:tc>
        <w:tc>
          <w:tcPr>
            <w:tcW w:w="959" w:type="dxa"/>
          </w:tcPr>
          <w:p w14:paraId="669FEF7C" w14:textId="77777777" w:rsidR="00484D1D" w:rsidRDefault="00484D1D" w:rsidP="00484D1D">
            <w:r>
              <w:t>JA</w:t>
            </w:r>
          </w:p>
        </w:tc>
        <w:tc>
          <w:tcPr>
            <w:tcW w:w="1102" w:type="dxa"/>
          </w:tcPr>
          <w:p w14:paraId="20B36375" w14:textId="77777777" w:rsidR="00484D1D" w:rsidRDefault="00484D1D" w:rsidP="00484D1D">
            <w:r>
              <w:t>Low</w:t>
            </w:r>
          </w:p>
        </w:tc>
      </w:tr>
      <w:tr w:rsidR="00484D1D" w14:paraId="4793ADD4" w14:textId="77777777" w:rsidTr="00484D1D">
        <w:tc>
          <w:tcPr>
            <w:tcW w:w="1125" w:type="dxa"/>
          </w:tcPr>
          <w:p w14:paraId="6CCE2E1E" w14:textId="77777777" w:rsidR="00484D1D" w:rsidRPr="0093672E" w:rsidRDefault="00484D1D" w:rsidP="00484D1D">
            <w:r>
              <w:t>5.5</w:t>
            </w:r>
          </w:p>
        </w:tc>
        <w:tc>
          <w:tcPr>
            <w:tcW w:w="1539" w:type="dxa"/>
          </w:tcPr>
          <w:p w14:paraId="3CCC37E0" w14:textId="77777777" w:rsidR="00484D1D" w:rsidRPr="0093672E" w:rsidRDefault="00484D1D" w:rsidP="00484D1D">
            <w:r>
              <w:t>Nutteloze Xml</w:t>
            </w:r>
          </w:p>
        </w:tc>
        <w:tc>
          <w:tcPr>
            <w:tcW w:w="4436" w:type="dxa"/>
          </w:tcPr>
          <w:p w14:paraId="01885356" w14:textId="77777777" w:rsidR="00484D1D" w:rsidRDefault="00484D1D" w:rsidP="00484D1D">
            <w:r>
              <w:t>De meeste Xml files zijn overbodig. De applicatie wordt hierdoor gecompliceerder dan nodig</w:t>
            </w:r>
          </w:p>
        </w:tc>
        <w:tc>
          <w:tcPr>
            <w:tcW w:w="1040" w:type="dxa"/>
          </w:tcPr>
          <w:p w14:paraId="65F1BE3E" w14:textId="77777777" w:rsidR="00484D1D" w:rsidRPr="0093672E" w:rsidRDefault="00484D1D" w:rsidP="00484D1D">
            <w:r>
              <w:t>5</w:t>
            </w:r>
          </w:p>
        </w:tc>
        <w:tc>
          <w:tcPr>
            <w:tcW w:w="959" w:type="dxa"/>
          </w:tcPr>
          <w:p w14:paraId="061C2C9E" w14:textId="77777777" w:rsidR="00484D1D" w:rsidRDefault="00484D1D" w:rsidP="00484D1D">
            <w:r>
              <w:t>JA</w:t>
            </w:r>
          </w:p>
        </w:tc>
        <w:tc>
          <w:tcPr>
            <w:tcW w:w="1102" w:type="dxa"/>
          </w:tcPr>
          <w:p w14:paraId="01E84B0C" w14:textId="77777777" w:rsidR="00484D1D" w:rsidRDefault="00484D1D" w:rsidP="00484D1D">
            <w:r>
              <w:t>Medium</w:t>
            </w:r>
          </w:p>
        </w:tc>
      </w:tr>
      <w:tr w:rsidR="00484D1D" w14:paraId="45AEC5C5" w14:textId="77777777" w:rsidTr="00484D1D">
        <w:tc>
          <w:tcPr>
            <w:tcW w:w="1125" w:type="dxa"/>
          </w:tcPr>
          <w:p w14:paraId="078066C7" w14:textId="77777777" w:rsidR="00484D1D" w:rsidRPr="0093672E" w:rsidRDefault="00484D1D" w:rsidP="00484D1D">
            <w:r>
              <w:t>5.6</w:t>
            </w:r>
          </w:p>
        </w:tc>
        <w:tc>
          <w:tcPr>
            <w:tcW w:w="1539" w:type="dxa"/>
          </w:tcPr>
          <w:p w14:paraId="63F392B8" w14:textId="77777777" w:rsidR="00484D1D" w:rsidRPr="0093672E" w:rsidRDefault="00484D1D" w:rsidP="00484D1D">
            <w:r>
              <w:t>Business laag GUI-elementen</w:t>
            </w:r>
          </w:p>
        </w:tc>
        <w:tc>
          <w:tcPr>
            <w:tcW w:w="4436" w:type="dxa"/>
          </w:tcPr>
          <w:p w14:paraId="1250800D" w14:textId="77777777" w:rsidR="00484D1D" w:rsidRDefault="00484D1D" w:rsidP="00484D1D">
            <w:r>
              <w:t>Er zitten veel Gui logica in de business laag en deze moet eruit aangezien dit erg de netheid en uitbreidbaarheid van de code aantast</w:t>
            </w:r>
          </w:p>
        </w:tc>
        <w:tc>
          <w:tcPr>
            <w:tcW w:w="1040" w:type="dxa"/>
          </w:tcPr>
          <w:p w14:paraId="354D3915" w14:textId="77777777" w:rsidR="00484D1D" w:rsidRPr="0093672E" w:rsidRDefault="00484D1D" w:rsidP="00484D1D">
            <w:r>
              <w:t>15+</w:t>
            </w:r>
          </w:p>
        </w:tc>
        <w:tc>
          <w:tcPr>
            <w:tcW w:w="959" w:type="dxa"/>
          </w:tcPr>
          <w:p w14:paraId="6E93A39B" w14:textId="77777777" w:rsidR="00484D1D" w:rsidRDefault="00484D1D" w:rsidP="00484D1D">
            <w:r>
              <w:t>JA</w:t>
            </w:r>
          </w:p>
        </w:tc>
        <w:tc>
          <w:tcPr>
            <w:tcW w:w="1102" w:type="dxa"/>
          </w:tcPr>
          <w:p w14:paraId="30F86E5D" w14:textId="77777777" w:rsidR="00484D1D" w:rsidRDefault="00484D1D" w:rsidP="00484D1D">
            <w:r>
              <w:t>Low</w:t>
            </w:r>
          </w:p>
        </w:tc>
      </w:tr>
      <w:tr w:rsidR="00484D1D" w14:paraId="000649A3" w14:textId="77777777" w:rsidTr="00484D1D">
        <w:tc>
          <w:tcPr>
            <w:tcW w:w="1125" w:type="dxa"/>
          </w:tcPr>
          <w:p w14:paraId="5CE5E431" w14:textId="77777777" w:rsidR="00484D1D" w:rsidRPr="0093672E" w:rsidRDefault="00484D1D" w:rsidP="00484D1D">
            <w:r>
              <w:t>5.7</w:t>
            </w:r>
          </w:p>
        </w:tc>
        <w:tc>
          <w:tcPr>
            <w:tcW w:w="1539" w:type="dxa"/>
          </w:tcPr>
          <w:p w14:paraId="7A700C88" w14:textId="77777777" w:rsidR="00484D1D" w:rsidRPr="0093672E" w:rsidRDefault="00484D1D" w:rsidP="00484D1D">
            <w:r>
              <w:t>SQL-injectie is niet netjes</w:t>
            </w:r>
          </w:p>
        </w:tc>
        <w:tc>
          <w:tcPr>
            <w:tcW w:w="4436" w:type="dxa"/>
          </w:tcPr>
          <w:p w14:paraId="379DAA5A" w14:textId="77777777" w:rsidR="00484D1D" w:rsidRDefault="00484D1D" w:rsidP="00484D1D">
            <w:r>
              <w:t>Insert commands zijn zonder de variabele name aangemaakt. Dit kan snel tot fouten lijden</w:t>
            </w:r>
          </w:p>
        </w:tc>
        <w:tc>
          <w:tcPr>
            <w:tcW w:w="1040" w:type="dxa"/>
          </w:tcPr>
          <w:p w14:paraId="369D1CBB" w14:textId="77777777" w:rsidR="00484D1D" w:rsidRPr="0093672E" w:rsidRDefault="00484D1D" w:rsidP="00484D1D">
            <w:r>
              <w:t>3</w:t>
            </w:r>
          </w:p>
        </w:tc>
        <w:tc>
          <w:tcPr>
            <w:tcW w:w="959" w:type="dxa"/>
          </w:tcPr>
          <w:p w14:paraId="44640A33" w14:textId="77777777" w:rsidR="00484D1D" w:rsidRDefault="00484D1D" w:rsidP="00484D1D">
            <w:r>
              <w:t>JA</w:t>
            </w:r>
          </w:p>
        </w:tc>
        <w:tc>
          <w:tcPr>
            <w:tcW w:w="1102" w:type="dxa"/>
          </w:tcPr>
          <w:p w14:paraId="4CE81F51" w14:textId="77777777" w:rsidR="00484D1D" w:rsidRDefault="00484D1D" w:rsidP="00484D1D">
            <w:r>
              <w:t>Medium</w:t>
            </w:r>
          </w:p>
        </w:tc>
      </w:tr>
      <w:tr w:rsidR="00484D1D" w14:paraId="500BDBDD" w14:textId="77777777" w:rsidTr="00484D1D">
        <w:tc>
          <w:tcPr>
            <w:tcW w:w="1125" w:type="dxa"/>
          </w:tcPr>
          <w:p w14:paraId="0C439236" w14:textId="77777777" w:rsidR="00484D1D" w:rsidRDefault="00484D1D" w:rsidP="00484D1D">
            <w:r>
              <w:t>5.8</w:t>
            </w:r>
          </w:p>
        </w:tc>
        <w:tc>
          <w:tcPr>
            <w:tcW w:w="1539" w:type="dxa"/>
          </w:tcPr>
          <w:p w14:paraId="174CEA9A" w14:textId="77777777" w:rsidR="00484D1D" w:rsidRDefault="00484D1D" w:rsidP="00484D1D">
            <w:pPr>
              <w:rPr>
                <w:noProof/>
              </w:rPr>
            </w:pPr>
            <w:r>
              <w:rPr>
                <w:noProof/>
              </w:rPr>
              <w:t xml:space="preserve">TreeView klapt dicht </w:t>
            </w:r>
            <w:r>
              <w:rPr>
                <w:noProof/>
              </w:rPr>
              <w:lastRenderedPageBreak/>
              <w:t>naar meeste bewerkingen</w:t>
            </w:r>
          </w:p>
          <w:p w14:paraId="7CD0D3ED" w14:textId="77777777" w:rsidR="00484D1D" w:rsidRDefault="00484D1D" w:rsidP="00484D1D"/>
        </w:tc>
        <w:tc>
          <w:tcPr>
            <w:tcW w:w="4436" w:type="dxa"/>
          </w:tcPr>
          <w:p w14:paraId="725F2BC4" w14:textId="77777777" w:rsidR="00484D1D" w:rsidRDefault="00484D1D" w:rsidP="00484D1D">
            <w:r>
              <w:lastRenderedPageBreak/>
              <w:t>Na de meeste bewerkingen klapt dit treeview dicht. Dit is voor de gebruiker enorm irritant.</w:t>
            </w:r>
          </w:p>
        </w:tc>
        <w:tc>
          <w:tcPr>
            <w:tcW w:w="1040" w:type="dxa"/>
          </w:tcPr>
          <w:p w14:paraId="481EF1F8" w14:textId="77777777" w:rsidR="00484D1D" w:rsidRDefault="00484D1D" w:rsidP="00484D1D">
            <w:r>
              <w:t>15+</w:t>
            </w:r>
          </w:p>
        </w:tc>
        <w:tc>
          <w:tcPr>
            <w:tcW w:w="959" w:type="dxa"/>
          </w:tcPr>
          <w:p w14:paraId="663582FE" w14:textId="77777777" w:rsidR="00484D1D" w:rsidRDefault="00484D1D" w:rsidP="00484D1D">
            <w:r>
              <w:t>NEE</w:t>
            </w:r>
          </w:p>
        </w:tc>
        <w:tc>
          <w:tcPr>
            <w:tcW w:w="1102" w:type="dxa"/>
          </w:tcPr>
          <w:p w14:paraId="2DEF4A8D" w14:textId="77777777" w:rsidR="00484D1D" w:rsidRDefault="00484D1D" w:rsidP="00484D1D">
            <w:r>
              <w:t>HIGH</w:t>
            </w:r>
          </w:p>
        </w:tc>
      </w:tr>
      <w:bookmarkEnd w:id="1378"/>
      <w:bookmarkEnd w:id="1435"/>
    </w:tbl>
    <w:p w14:paraId="71FE828D" w14:textId="77777777" w:rsidR="00484D1D" w:rsidRDefault="00484D1D" w:rsidP="00484D1D"/>
    <w:p w14:paraId="4BE3502F" w14:textId="77777777" w:rsidR="00484D1D" w:rsidRDefault="00484D1D" w:rsidP="00484D1D">
      <w:r>
        <w:t>*De prioriteit is meer om aan te geven wat hoeveel nut de gebruiker heeft aan bepaalde bewerking. Daarna wordt pas gekeken na de overzichtelijkheid van de applicatie</w:t>
      </w:r>
      <w:bookmarkEnd w:id="1379"/>
    </w:p>
    <w:p w14:paraId="6A8809BE" w14:textId="77777777" w:rsidR="00484D1D" w:rsidRDefault="00484D1D" w:rsidP="00484D1D">
      <w:r>
        <w:t>Voorbeeld:</w:t>
      </w:r>
    </w:p>
    <w:p w14:paraId="7FEAA2B9" w14:textId="77777777" w:rsidR="00484D1D" w:rsidRPr="0093672E" w:rsidRDefault="00484D1D" w:rsidP="00484D1D">
      <w:pPr>
        <w:pStyle w:val="Lijstalinea"/>
        <w:numPr>
          <w:ilvl w:val="0"/>
          <w:numId w:val="187"/>
        </w:numPr>
      </w:pPr>
      <w:r>
        <w:t>Een toepassing binnen de structuur kan enorm handig zijn (JA), maar deze kan het misschien niet waard zijn om nu te gaan implementeren (LOW).</w:t>
      </w:r>
    </w:p>
    <w:p w14:paraId="5A0BCB3E" w14:textId="00209034" w:rsidR="00B2621B" w:rsidRDefault="00B2621B">
      <w:pPr>
        <w:rPr>
          <w:rFonts w:ascii="Arial Black" w:hAnsi="Arial Black"/>
          <w:b/>
          <w:sz w:val="40"/>
        </w:rPr>
      </w:pPr>
      <w:r>
        <w:rPr>
          <w:rFonts w:ascii="Arial Black" w:hAnsi="Arial Black"/>
          <w:b/>
          <w:sz w:val="40"/>
        </w:rPr>
        <w:br w:type="page"/>
      </w:r>
    </w:p>
    <w:p w14:paraId="7E1B4B11" w14:textId="77777777" w:rsidR="00B2621B" w:rsidRPr="00B95819" w:rsidRDefault="00B2621B" w:rsidP="00110E1A">
      <w:pPr>
        <w:ind w:firstLine="567"/>
        <w:rPr>
          <w:b/>
        </w:rPr>
      </w:pPr>
    </w:p>
    <w:p w14:paraId="781BD989" w14:textId="1051E724" w:rsidR="00B2621B" w:rsidRPr="00B95819" w:rsidRDefault="00B2621B" w:rsidP="00B2621B">
      <w:pPr>
        <w:pStyle w:val="DocumentHeader"/>
      </w:pPr>
      <w:r>
        <w:t>16.4 Acceptatie Testplan</w:t>
      </w:r>
    </w:p>
    <w:p w14:paraId="5F756177" w14:textId="77777777" w:rsidR="00B2621B" w:rsidRPr="00B95819" w:rsidRDefault="00B2621B" w:rsidP="00110E1A">
      <w:pPr>
        <w:ind w:firstLine="567"/>
        <w:rPr>
          <w:b/>
        </w:rPr>
      </w:pPr>
    </w:p>
    <w:p w14:paraId="35290672" w14:textId="77777777" w:rsidR="00B2621B" w:rsidRPr="00B95819" w:rsidRDefault="00B2621B" w:rsidP="00110E1A">
      <w:pPr>
        <w:ind w:firstLine="567"/>
      </w:pPr>
      <w:r w:rsidRPr="00B95819">
        <w:rPr>
          <w:noProof/>
        </w:rPr>
        <mc:AlternateContent>
          <mc:Choice Requires="wps">
            <w:drawing>
              <wp:anchor distT="0" distB="0" distL="114300" distR="114300" simplePos="0" relativeHeight="251706880" behindDoc="1" locked="0" layoutInCell="1" allowOverlap="1" wp14:anchorId="293E8414" wp14:editId="5E5DB4D4">
                <wp:simplePos x="0" y="0"/>
                <wp:positionH relativeFrom="column">
                  <wp:posOffset>278130</wp:posOffset>
                </wp:positionH>
                <wp:positionV relativeFrom="paragraph">
                  <wp:posOffset>116840</wp:posOffset>
                </wp:positionV>
                <wp:extent cx="6191250" cy="1403985"/>
                <wp:effectExtent l="0" t="0" r="0" b="0"/>
                <wp:wrapNone/>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3985"/>
                        </a:xfrm>
                        <a:prstGeom prst="rect">
                          <a:avLst/>
                        </a:prstGeom>
                        <a:noFill/>
                        <a:ln w="0">
                          <a:noFill/>
                          <a:miter lim="800000"/>
                          <a:headEnd/>
                          <a:tailEnd/>
                        </a:ln>
                      </wps:spPr>
                      <wps:txbx>
                        <w:txbxContent>
                          <w:p w14:paraId="6FC5900A" w14:textId="77777777" w:rsidR="003858EA" w:rsidRPr="00AF7C2A" w:rsidRDefault="003858EA">
                            <w:pPr>
                              <w:rPr>
                                <w:sz w:val="72"/>
                                <w:lang w:val="en-US"/>
                              </w:rPr>
                            </w:pPr>
                            <w:r>
                              <w:rPr>
                                <w:sz w:val="72"/>
                                <w:lang w:val="en-US"/>
                              </w:rPr>
                              <w:t>Promasst 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3E8414" id="_x0000_s1043" type="#_x0000_t202" style="position:absolute;left:0;text-align:left;margin-left:21.9pt;margin-top:9.2pt;width:487.5pt;height:110.55pt;z-index:-251609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" filled="f" stroked="f" strokeweight="0">
                <v:textbox style="mso-fit-shape-to-text:t">
                  <w:txbxContent>
                    <w:p w14:paraId="6FC5900A" w14:textId="77777777" w:rsidR="003858EA" w:rsidRPr="00AF7C2A" w:rsidRDefault="003858EA">
                      <w:pPr>
                        <w:rPr>
                          <w:sz w:val="72"/>
                          <w:lang w:val="en-US"/>
                        </w:rPr>
                      </w:pPr>
                      <w:r>
                        <w:rPr>
                          <w:sz w:val="72"/>
                          <w:lang w:val="en-US"/>
                        </w:rPr>
                        <w:t>Promasst MES</w:t>
                      </w:r>
                    </w:p>
                  </w:txbxContent>
                </v:textbox>
              </v:shape>
            </w:pict>
          </mc:Fallback>
        </mc:AlternateContent>
      </w:r>
    </w:p>
    <w:p w14:paraId="01E912B1" w14:textId="77777777" w:rsidR="00B2621B" w:rsidRPr="00B95819" w:rsidRDefault="00B2621B" w:rsidP="00110E1A">
      <w:pPr>
        <w:ind w:firstLine="567"/>
      </w:pPr>
    </w:p>
    <w:p w14:paraId="657ECA85" w14:textId="77777777" w:rsidR="00B2621B" w:rsidRPr="00B95819" w:rsidRDefault="00B2621B" w:rsidP="00110E1A">
      <w:pPr>
        <w:ind w:firstLine="567"/>
      </w:pPr>
    </w:p>
    <w:p w14:paraId="4C2C2F54" w14:textId="77777777" w:rsidR="00B2621B" w:rsidRPr="00B95819" w:rsidRDefault="00B2621B" w:rsidP="00110E1A">
      <w:r w:rsidRPr="00B95819">
        <w:rPr>
          <w:noProof/>
        </w:rPr>
        <mc:AlternateContent>
          <mc:Choice Requires="wps">
            <w:drawing>
              <wp:anchor distT="0" distB="0" distL="114300" distR="114300" simplePos="0" relativeHeight="251708928" behindDoc="0" locked="0" layoutInCell="1" allowOverlap="1" wp14:anchorId="4BEF0062" wp14:editId="2AEE8180">
                <wp:simplePos x="0" y="0"/>
                <wp:positionH relativeFrom="column">
                  <wp:posOffset>2736850</wp:posOffset>
                </wp:positionH>
                <wp:positionV relativeFrom="paragraph">
                  <wp:posOffset>4580327</wp:posOffset>
                </wp:positionV>
                <wp:extent cx="3575230" cy="1035170"/>
                <wp:effectExtent l="0" t="0" r="0" b="0"/>
                <wp:wrapNone/>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230" cy="1035170"/>
                        </a:xfrm>
                        <a:prstGeom prst="rect">
                          <a:avLst/>
                        </a:prstGeom>
                        <a:noFill/>
                        <a:ln w="9525">
                          <a:noFill/>
                          <a:miter lim="800000"/>
                          <a:headEnd/>
                          <a:tailEnd/>
                        </a:ln>
                      </wps:spPr>
                      <wps:txbx>
                        <w:txbxContent>
                          <w:p w14:paraId="20241FAC" w14:textId="77777777" w:rsidR="003858EA" w:rsidRPr="00595931" w:rsidRDefault="003858EA" w:rsidP="00110E1A">
                            <w:pPr>
                              <w:tabs>
                                <w:tab w:val="left" w:pos="-1440"/>
                                <w:tab w:val="left" w:pos="-720"/>
                                <w:tab w:val="left" w:pos="2268"/>
                              </w:tabs>
                              <w:suppressAutoHyphens/>
                              <w:ind w:left="2694" w:hanging="2694"/>
                            </w:pPr>
                            <w:r w:rsidRPr="00595931">
                              <w:t>Bestand</w:t>
                            </w:r>
                            <w:r w:rsidRPr="00595931">
                              <w:tab/>
                              <w:t>:</w:t>
                            </w:r>
                            <w:r>
                              <w:tab/>
                              <w:t>AcceptatieTest-doc2</w:t>
                            </w:r>
                          </w:p>
                          <w:p w14:paraId="24DFC6C7" w14:textId="77777777" w:rsidR="003858EA" w:rsidRPr="0062699C" w:rsidRDefault="003858EA" w:rsidP="00110E1A">
                            <w:pPr>
                              <w:tabs>
                                <w:tab w:val="left" w:pos="-1440"/>
                                <w:tab w:val="left" w:pos="-720"/>
                                <w:tab w:val="left" w:pos="2268"/>
                              </w:tabs>
                              <w:suppressAutoHyphens/>
                              <w:ind w:left="2694" w:hanging="2694"/>
                            </w:pPr>
                            <w:r w:rsidRPr="0062699C">
                              <w:t>Versie</w:t>
                            </w:r>
                            <w:r w:rsidRPr="0062699C">
                              <w:tab/>
                              <w:t>:</w:t>
                            </w:r>
                            <w:r w:rsidRPr="0062699C">
                              <w:tab/>
                            </w:r>
                            <w:r>
                              <w:t>0.1.1</w:t>
                            </w:r>
                            <w:r>
                              <w:fldChar w:fldCharType="begin"/>
                            </w:r>
                            <w:r>
                              <w:instrText xml:space="preserve"> SUBJECT  \* MERGEFORMAT </w:instrText>
                            </w:r>
                            <w:r>
                              <w:fldChar w:fldCharType="end"/>
                            </w:r>
                          </w:p>
                          <w:p w14:paraId="37D98A19" w14:textId="77777777" w:rsidR="003858EA" w:rsidRPr="0062699C" w:rsidRDefault="003858EA" w:rsidP="00110E1A">
                            <w:pPr>
                              <w:tabs>
                                <w:tab w:val="left" w:pos="-1440"/>
                                <w:tab w:val="left" w:pos="-720"/>
                                <w:tab w:val="left" w:pos="2268"/>
                              </w:tabs>
                              <w:suppressAutoHyphens/>
                              <w:ind w:left="2694" w:hanging="2694"/>
                            </w:pPr>
                            <w:r w:rsidRPr="0062699C">
                              <w:t>Datum van uitgifte</w:t>
                            </w:r>
                            <w:r w:rsidRPr="0062699C">
                              <w:tab/>
                              <w:t>:</w:t>
                            </w:r>
                            <w:r w:rsidRPr="0062699C">
                              <w:tab/>
                            </w:r>
                            <w:r w:rsidRPr="00D9594A">
                              <w:rPr>
                                <w:bCs w:val="0"/>
                              </w:rPr>
                              <w:fldChar w:fldCharType="begin"/>
                            </w:r>
                            <w:r w:rsidRPr="00D9594A">
                              <w:instrText xml:space="preserve"> DATE \@ "d-M-yyyy" \* MERGEFORMAT </w:instrText>
                            </w:r>
                            <w:r w:rsidRPr="00D9594A">
                              <w:rPr>
                                <w:bCs w:val="0"/>
                              </w:rPr>
                              <w:fldChar w:fldCharType="separate"/>
                            </w:r>
                            <w:r w:rsidR="00897F97">
                              <w:rPr>
                                <w:noProof/>
                              </w:rPr>
                              <w:t>17-6-2018</w:t>
                            </w:r>
                            <w:r w:rsidRPr="00D9594A">
                              <w:rPr>
                                <w:bCs w:val="0"/>
                              </w:rPr>
                              <w:fldChar w:fldCharType="end"/>
                            </w:r>
                          </w:p>
                          <w:p w14:paraId="2F93B7B3" w14:textId="77777777" w:rsidR="003858EA" w:rsidRPr="0062699C" w:rsidRDefault="003858EA" w:rsidP="00110E1A">
                            <w:pPr>
                              <w:tabs>
                                <w:tab w:val="left" w:pos="-1440"/>
                                <w:tab w:val="left" w:pos="-720"/>
                                <w:tab w:val="left" w:pos="2268"/>
                              </w:tabs>
                              <w:suppressAutoHyphens/>
                              <w:ind w:left="2694" w:hanging="2694"/>
                            </w:pPr>
                            <w:r>
                              <w:t>Auteur</w:t>
                            </w:r>
                            <w:r w:rsidRPr="0062699C">
                              <w:tab/>
                              <w:t>:</w:t>
                            </w:r>
                            <w:r w:rsidRPr="0062699C">
                              <w:tab/>
                            </w:r>
                            <w:r>
                              <w:t>Koen Wartenberg</w:t>
                            </w:r>
                          </w:p>
                          <w:p w14:paraId="50FB26F7" w14:textId="77777777" w:rsidR="003858EA" w:rsidRPr="0062699C" w:rsidRDefault="003858EA" w:rsidP="00110E1A">
                            <w:pPr>
                              <w:tabs>
                                <w:tab w:val="left" w:pos="-1440"/>
                                <w:tab w:val="left" w:pos="-720"/>
                                <w:tab w:val="left" w:pos="2268"/>
                              </w:tabs>
                              <w:suppressAutoHyphens/>
                              <w:ind w:left="2694" w:hanging="2694"/>
                            </w:pPr>
                          </w:p>
                          <w:p w14:paraId="4E12C2DF" w14:textId="77777777" w:rsidR="003858EA" w:rsidRPr="00241BB8" w:rsidRDefault="003858EA" w:rsidP="00110E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F0062" id="_x0000_s1044" type="#_x0000_t202" style="position:absolute;margin-left:215.5pt;margin-top:360.65pt;width:281.5pt;height:8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" filled="f" stroked="f">
                <v:textbox>
                  <w:txbxContent>
                    <w:p w14:paraId="20241FAC" w14:textId="77777777" w:rsidR="003858EA" w:rsidRPr="00595931" w:rsidRDefault="003858EA" w:rsidP="00110E1A">
                      <w:pPr>
                        <w:tabs>
                          <w:tab w:val="left" w:pos="-1440"/>
                          <w:tab w:val="left" w:pos="-720"/>
                          <w:tab w:val="left" w:pos="2268"/>
                        </w:tabs>
                        <w:suppressAutoHyphens/>
                        <w:ind w:left="2694" w:hanging="2694"/>
                      </w:pPr>
                      <w:r w:rsidRPr="00595931">
                        <w:t>Bestand</w:t>
                      </w:r>
                      <w:r w:rsidRPr="00595931">
                        <w:tab/>
                        <w:t>:</w:t>
                      </w:r>
                      <w:r>
                        <w:tab/>
                        <w:t>AcceptatieTest-doc2</w:t>
                      </w:r>
                    </w:p>
                    <w:p w14:paraId="24DFC6C7" w14:textId="77777777" w:rsidR="003858EA" w:rsidRPr="0062699C" w:rsidRDefault="003858EA" w:rsidP="00110E1A">
                      <w:pPr>
                        <w:tabs>
                          <w:tab w:val="left" w:pos="-1440"/>
                          <w:tab w:val="left" w:pos="-720"/>
                          <w:tab w:val="left" w:pos="2268"/>
                        </w:tabs>
                        <w:suppressAutoHyphens/>
                        <w:ind w:left="2694" w:hanging="2694"/>
                      </w:pPr>
                      <w:r w:rsidRPr="0062699C">
                        <w:t>Versie</w:t>
                      </w:r>
                      <w:r w:rsidRPr="0062699C">
                        <w:tab/>
                        <w:t>:</w:t>
                      </w:r>
                      <w:r w:rsidRPr="0062699C">
                        <w:tab/>
                      </w:r>
                      <w:r>
                        <w:t>0.1.1</w:t>
                      </w:r>
                      <w:r>
                        <w:fldChar w:fldCharType="begin"/>
                      </w:r>
                      <w:r>
                        <w:instrText xml:space="preserve"> SUBJECT  \* MERGEFORMAT </w:instrText>
                      </w:r>
                      <w:r>
                        <w:fldChar w:fldCharType="end"/>
                      </w:r>
                    </w:p>
                    <w:p w14:paraId="37D98A19" w14:textId="77777777" w:rsidR="003858EA" w:rsidRPr="0062699C" w:rsidRDefault="003858EA" w:rsidP="00110E1A">
                      <w:pPr>
                        <w:tabs>
                          <w:tab w:val="left" w:pos="-1440"/>
                          <w:tab w:val="left" w:pos="-720"/>
                          <w:tab w:val="left" w:pos="2268"/>
                        </w:tabs>
                        <w:suppressAutoHyphens/>
                        <w:ind w:left="2694" w:hanging="2694"/>
                      </w:pPr>
                      <w:r w:rsidRPr="0062699C">
                        <w:t>Datum van uitgifte</w:t>
                      </w:r>
                      <w:r w:rsidRPr="0062699C">
                        <w:tab/>
                        <w:t>:</w:t>
                      </w:r>
                      <w:r w:rsidRPr="0062699C">
                        <w:tab/>
                      </w:r>
                      <w:r w:rsidRPr="00D9594A">
                        <w:rPr>
                          <w:bCs w:val="0"/>
                        </w:rPr>
                        <w:fldChar w:fldCharType="begin"/>
                      </w:r>
                      <w:r w:rsidRPr="00D9594A">
                        <w:instrText xml:space="preserve"> DATE \@ "d-M-yyyy" \* MERGEFORMAT </w:instrText>
                      </w:r>
                      <w:r w:rsidRPr="00D9594A">
                        <w:rPr>
                          <w:bCs w:val="0"/>
                        </w:rPr>
                        <w:fldChar w:fldCharType="separate"/>
                      </w:r>
                      <w:r w:rsidR="00897F97">
                        <w:rPr>
                          <w:noProof/>
                        </w:rPr>
                        <w:t>17-6-2018</w:t>
                      </w:r>
                      <w:r w:rsidRPr="00D9594A">
                        <w:rPr>
                          <w:bCs w:val="0"/>
                        </w:rPr>
                        <w:fldChar w:fldCharType="end"/>
                      </w:r>
                    </w:p>
                    <w:p w14:paraId="2F93B7B3" w14:textId="77777777" w:rsidR="003858EA" w:rsidRPr="0062699C" w:rsidRDefault="003858EA" w:rsidP="00110E1A">
                      <w:pPr>
                        <w:tabs>
                          <w:tab w:val="left" w:pos="-1440"/>
                          <w:tab w:val="left" w:pos="-720"/>
                          <w:tab w:val="left" w:pos="2268"/>
                        </w:tabs>
                        <w:suppressAutoHyphens/>
                        <w:ind w:left="2694" w:hanging="2694"/>
                      </w:pPr>
                      <w:r>
                        <w:t>Auteur</w:t>
                      </w:r>
                      <w:r w:rsidRPr="0062699C">
                        <w:tab/>
                        <w:t>:</w:t>
                      </w:r>
                      <w:r w:rsidRPr="0062699C">
                        <w:tab/>
                      </w:r>
                      <w:r>
                        <w:t>Koen Wartenberg</w:t>
                      </w:r>
                    </w:p>
                    <w:p w14:paraId="50FB26F7" w14:textId="77777777" w:rsidR="003858EA" w:rsidRPr="0062699C" w:rsidRDefault="003858EA" w:rsidP="00110E1A">
                      <w:pPr>
                        <w:tabs>
                          <w:tab w:val="left" w:pos="-1440"/>
                          <w:tab w:val="left" w:pos="-720"/>
                          <w:tab w:val="left" w:pos="2268"/>
                        </w:tabs>
                        <w:suppressAutoHyphens/>
                        <w:ind w:left="2694" w:hanging="2694"/>
                      </w:pPr>
                    </w:p>
                    <w:p w14:paraId="4E12C2DF" w14:textId="77777777" w:rsidR="003858EA" w:rsidRPr="00241BB8" w:rsidRDefault="003858EA" w:rsidP="00110E1A"/>
                  </w:txbxContent>
                </v:textbox>
              </v:shape>
            </w:pict>
          </mc:Fallback>
        </mc:AlternateContent>
      </w:r>
      <w:r w:rsidRPr="00B95819">
        <w:rPr>
          <w:noProof/>
        </w:rPr>
        <mc:AlternateContent>
          <mc:Choice Requires="wps">
            <w:drawing>
              <wp:anchor distT="0" distB="0" distL="114300" distR="114300" simplePos="0" relativeHeight="251707904" behindDoc="0" locked="0" layoutInCell="1" allowOverlap="1" wp14:anchorId="1AEAD36F" wp14:editId="3DBE0B30">
                <wp:simplePos x="0" y="0"/>
                <wp:positionH relativeFrom="column">
                  <wp:posOffset>325755</wp:posOffset>
                </wp:positionH>
                <wp:positionV relativeFrom="paragraph">
                  <wp:posOffset>1481455</wp:posOffset>
                </wp:positionV>
                <wp:extent cx="6191250" cy="1403985"/>
                <wp:effectExtent l="0" t="0" r="0" b="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3985"/>
                        </a:xfrm>
                        <a:prstGeom prst="rect">
                          <a:avLst/>
                        </a:prstGeom>
                        <a:noFill/>
                        <a:ln w="9525">
                          <a:noFill/>
                          <a:miter lim="800000"/>
                          <a:headEnd/>
                          <a:tailEnd/>
                        </a:ln>
                      </wps:spPr>
                      <wps:txbx>
                        <w:txbxContent>
                          <w:p w14:paraId="3EA0B081" w14:textId="77777777" w:rsidR="003858EA" w:rsidRPr="00B13205" w:rsidRDefault="003858EA" w:rsidP="00110E1A">
                            <w:pPr>
                              <w:rPr>
                                <w:sz w:val="52"/>
                                <w:lang w:val="en-US"/>
                              </w:rPr>
                            </w:pPr>
                            <w:r>
                              <w:rPr>
                                <w:sz w:val="52"/>
                                <w:lang w:val="en-US"/>
                              </w:rPr>
                              <w:t>Acceptatie testplan</w:t>
                            </w:r>
                          </w:p>
                          <w:p w14:paraId="35A01483" w14:textId="77777777" w:rsidR="003858EA" w:rsidRPr="00B13205" w:rsidRDefault="003858EA" w:rsidP="00110E1A">
                            <w:pPr>
                              <w:rPr>
                                <w:sz w:val="40"/>
                                <w:lang w:val="en-US"/>
                              </w:rPr>
                            </w:pPr>
                            <w:r w:rsidRPr="00B13205">
                              <w:rPr>
                                <w:sz w:val="40"/>
                                <w:lang w:val="en-US"/>
                              </w:rPr>
                              <w:t>Configuratie tool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EAD36F" id="_x0000_s1045" type="#_x0000_t202" style="position:absolute;margin-left:25.65pt;margin-top:116.65pt;width:487.5pt;height:110.55pt;z-index:251707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" filled="f" stroked="f">
                <v:textbox style="mso-fit-shape-to-text:t">
                  <w:txbxContent>
                    <w:p w14:paraId="3EA0B081" w14:textId="77777777" w:rsidR="003858EA" w:rsidRPr="00B13205" w:rsidRDefault="003858EA" w:rsidP="00110E1A">
                      <w:pPr>
                        <w:rPr>
                          <w:sz w:val="52"/>
                          <w:lang w:val="en-US"/>
                        </w:rPr>
                      </w:pPr>
                      <w:r>
                        <w:rPr>
                          <w:sz w:val="52"/>
                          <w:lang w:val="en-US"/>
                        </w:rPr>
                        <w:t>Acceptatie testplan</w:t>
                      </w:r>
                    </w:p>
                    <w:p w14:paraId="35A01483" w14:textId="77777777" w:rsidR="003858EA" w:rsidRPr="00B13205" w:rsidRDefault="003858EA" w:rsidP="00110E1A">
                      <w:pPr>
                        <w:rPr>
                          <w:sz w:val="40"/>
                          <w:lang w:val="en-US"/>
                        </w:rPr>
                      </w:pPr>
                      <w:r w:rsidRPr="00B13205">
                        <w:rPr>
                          <w:sz w:val="40"/>
                          <w:lang w:val="en-US"/>
                        </w:rPr>
                        <w:t>Configuratie tool</w:t>
                      </w:r>
                    </w:p>
                  </w:txbxContent>
                </v:textbox>
              </v:shape>
            </w:pict>
          </mc:Fallback>
        </mc:AlternateContent>
      </w:r>
      <w:r w:rsidRPr="00B95819">
        <w:br w:type="page"/>
      </w:r>
    </w:p>
    <w:p w14:paraId="56208048" w14:textId="77777777" w:rsidR="00B2621B" w:rsidRPr="00B95819" w:rsidRDefault="00B2621B" w:rsidP="00B2621B">
      <w:pPr>
        <w:pStyle w:val="Kop1"/>
        <w:ind w:left="0" w:firstLine="0"/>
      </w:pPr>
      <w:bookmarkStart w:id="1436" w:name="_Toc506553729"/>
      <w:bookmarkStart w:id="1437" w:name="_Toc517033866"/>
      <w:r w:rsidRPr="00B95819">
        <w:lastRenderedPageBreak/>
        <w:t>Document historie</w:t>
      </w:r>
      <w:bookmarkEnd w:id="1436"/>
      <w:bookmarkEnd w:id="1437"/>
    </w:p>
    <w:p w14:paraId="37E63109" w14:textId="77777777" w:rsidR="00B2621B" w:rsidRPr="00B95819" w:rsidRDefault="00B2621B" w:rsidP="00110E1A"/>
    <w:p w14:paraId="14F3E8CF" w14:textId="77777777" w:rsidR="00B2621B" w:rsidRPr="00B95819" w:rsidRDefault="00B2621B" w:rsidP="00B2621B">
      <w:pPr>
        <w:pStyle w:val="Kop2"/>
        <w:ind w:left="0" w:firstLine="0"/>
      </w:pPr>
      <w:bookmarkStart w:id="1438" w:name="_Toc506553730"/>
      <w:bookmarkStart w:id="1439" w:name="_Toc517033867"/>
      <w:r w:rsidRPr="00B95819">
        <w:t>Versie beheer</w:t>
      </w:r>
      <w:bookmarkEnd w:id="1438"/>
      <w:bookmarkEnd w:id="1439"/>
    </w:p>
    <w:tbl>
      <w:tblPr>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4049"/>
        <w:gridCol w:w="2268"/>
      </w:tblGrid>
      <w:tr w:rsidR="00B2621B" w:rsidRPr="00B95819" w14:paraId="0AAE2ACF" w14:textId="77777777" w:rsidTr="00110E1A">
        <w:tc>
          <w:tcPr>
            <w:tcW w:w="2304" w:type="dxa"/>
          </w:tcPr>
          <w:p w14:paraId="6C370C10" w14:textId="77777777" w:rsidR="00B2621B" w:rsidRPr="00B95819" w:rsidRDefault="00B2621B" w:rsidP="00110E1A">
            <w:pPr>
              <w:rPr>
                <w:b/>
              </w:rPr>
            </w:pPr>
            <w:r w:rsidRPr="00B95819">
              <w:rPr>
                <w:b/>
              </w:rPr>
              <w:t>Datum</w:t>
            </w:r>
          </w:p>
        </w:tc>
        <w:tc>
          <w:tcPr>
            <w:tcW w:w="1152" w:type="dxa"/>
          </w:tcPr>
          <w:p w14:paraId="16D6AADD" w14:textId="77777777" w:rsidR="00B2621B" w:rsidRPr="00B95819" w:rsidRDefault="00B2621B" w:rsidP="00110E1A">
            <w:pPr>
              <w:rPr>
                <w:b/>
              </w:rPr>
            </w:pPr>
            <w:r w:rsidRPr="00B95819">
              <w:rPr>
                <w:b/>
              </w:rPr>
              <w:t>Versie</w:t>
            </w:r>
          </w:p>
        </w:tc>
        <w:tc>
          <w:tcPr>
            <w:tcW w:w="4049" w:type="dxa"/>
          </w:tcPr>
          <w:p w14:paraId="4465AD3D" w14:textId="77777777" w:rsidR="00B2621B" w:rsidRPr="00B95819" w:rsidRDefault="00B2621B" w:rsidP="00110E1A">
            <w:pPr>
              <w:rPr>
                <w:b/>
              </w:rPr>
            </w:pPr>
            <w:r w:rsidRPr="00B95819">
              <w:rPr>
                <w:b/>
              </w:rPr>
              <w:t>Beschrijving</w:t>
            </w:r>
          </w:p>
        </w:tc>
        <w:tc>
          <w:tcPr>
            <w:tcW w:w="2268" w:type="dxa"/>
          </w:tcPr>
          <w:p w14:paraId="0BB3C58B" w14:textId="77777777" w:rsidR="00B2621B" w:rsidRPr="00B95819" w:rsidRDefault="00B2621B" w:rsidP="00110E1A">
            <w:pPr>
              <w:rPr>
                <w:b/>
              </w:rPr>
            </w:pPr>
            <w:r w:rsidRPr="00B95819">
              <w:rPr>
                <w:b/>
              </w:rPr>
              <w:t>Auteur</w:t>
            </w:r>
          </w:p>
        </w:tc>
      </w:tr>
      <w:tr w:rsidR="00B2621B" w:rsidRPr="00B95819" w14:paraId="1C302342" w14:textId="77777777" w:rsidTr="00110E1A">
        <w:tc>
          <w:tcPr>
            <w:tcW w:w="2304" w:type="dxa"/>
          </w:tcPr>
          <w:p w14:paraId="56ACFB59" w14:textId="77777777" w:rsidR="00B2621B" w:rsidRPr="00B95819" w:rsidRDefault="00B2621B" w:rsidP="00110E1A">
            <w:r w:rsidRPr="00B95819">
              <w:t>19-2-18</w:t>
            </w:r>
          </w:p>
        </w:tc>
        <w:tc>
          <w:tcPr>
            <w:tcW w:w="1152" w:type="dxa"/>
          </w:tcPr>
          <w:p w14:paraId="45336F5B" w14:textId="77777777" w:rsidR="00B2621B" w:rsidRPr="00B95819" w:rsidRDefault="00B2621B" w:rsidP="00110E1A">
            <w:r w:rsidRPr="00B95819">
              <w:t>0.1</w:t>
            </w:r>
          </w:p>
        </w:tc>
        <w:tc>
          <w:tcPr>
            <w:tcW w:w="4049" w:type="dxa"/>
          </w:tcPr>
          <w:p w14:paraId="6143D0B8" w14:textId="77777777" w:rsidR="00B2621B" w:rsidRPr="00B95819" w:rsidRDefault="00B2621B" w:rsidP="00110E1A">
            <w:r w:rsidRPr="00B95819">
              <w:t>Initiële versie</w:t>
            </w:r>
          </w:p>
        </w:tc>
        <w:tc>
          <w:tcPr>
            <w:tcW w:w="2268" w:type="dxa"/>
          </w:tcPr>
          <w:p w14:paraId="01AB1ACF" w14:textId="77777777" w:rsidR="00B2621B" w:rsidRPr="00B95819" w:rsidRDefault="00B2621B" w:rsidP="00110E1A">
            <w:r w:rsidRPr="00B95819">
              <w:t>Koen Wartenberg</w:t>
            </w:r>
          </w:p>
        </w:tc>
      </w:tr>
      <w:tr w:rsidR="00B2621B" w:rsidRPr="00B95819" w14:paraId="271F3B92" w14:textId="77777777" w:rsidTr="00110E1A">
        <w:tc>
          <w:tcPr>
            <w:tcW w:w="2304" w:type="dxa"/>
          </w:tcPr>
          <w:p w14:paraId="7DC56D52" w14:textId="77777777" w:rsidR="00B2621B" w:rsidRPr="00B95819" w:rsidRDefault="00B2621B" w:rsidP="00110E1A">
            <w:r w:rsidRPr="00B95819">
              <w:t>20-2-2018</w:t>
            </w:r>
          </w:p>
        </w:tc>
        <w:tc>
          <w:tcPr>
            <w:tcW w:w="1152" w:type="dxa"/>
          </w:tcPr>
          <w:p w14:paraId="19FFEB89" w14:textId="77777777" w:rsidR="00B2621B" w:rsidRPr="00B95819" w:rsidRDefault="00B2621B" w:rsidP="00110E1A">
            <w:r w:rsidRPr="00B95819">
              <w:t>0.1.1</w:t>
            </w:r>
          </w:p>
        </w:tc>
        <w:tc>
          <w:tcPr>
            <w:tcW w:w="4049" w:type="dxa"/>
          </w:tcPr>
          <w:p w14:paraId="09FBAD48" w14:textId="77777777" w:rsidR="00B2621B" w:rsidRPr="00B95819" w:rsidRDefault="00B2621B" w:rsidP="00110E1A">
            <w:r w:rsidRPr="00B95819">
              <w:t>Format inhoudelijk ingevuld</w:t>
            </w:r>
          </w:p>
        </w:tc>
        <w:tc>
          <w:tcPr>
            <w:tcW w:w="2268" w:type="dxa"/>
          </w:tcPr>
          <w:p w14:paraId="173353B6" w14:textId="77777777" w:rsidR="00B2621B" w:rsidRPr="00B95819" w:rsidRDefault="00B2621B" w:rsidP="00110E1A">
            <w:r w:rsidRPr="00B95819">
              <w:t>Koen Wartenberg</w:t>
            </w:r>
          </w:p>
        </w:tc>
      </w:tr>
      <w:tr w:rsidR="00B2621B" w:rsidRPr="00B95819" w14:paraId="6E8141EE" w14:textId="77777777" w:rsidTr="00110E1A">
        <w:tc>
          <w:tcPr>
            <w:tcW w:w="2304" w:type="dxa"/>
          </w:tcPr>
          <w:p w14:paraId="743D0A55" w14:textId="77777777" w:rsidR="00B2621B" w:rsidRPr="00B95819" w:rsidRDefault="00B2621B" w:rsidP="00110E1A">
            <w:r>
              <w:t>9-4-2018</w:t>
            </w:r>
          </w:p>
        </w:tc>
        <w:tc>
          <w:tcPr>
            <w:tcW w:w="1152" w:type="dxa"/>
          </w:tcPr>
          <w:p w14:paraId="64C244DB" w14:textId="77777777" w:rsidR="00B2621B" w:rsidRPr="00B95819" w:rsidRDefault="00B2621B" w:rsidP="00110E1A">
            <w:r>
              <w:t>0.2.0</w:t>
            </w:r>
          </w:p>
        </w:tc>
        <w:tc>
          <w:tcPr>
            <w:tcW w:w="4049" w:type="dxa"/>
          </w:tcPr>
          <w:p w14:paraId="0BD867A5" w14:textId="77777777" w:rsidR="00B2621B" w:rsidRPr="00B95819" w:rsidRDefault="00B2621B" w:rsidP="00110E1A">
            <w:r>
              <w:t>Invulling functionaliteiten waarop getest kan gaan worden</w:t>
            </w:r>
          </w:p>
        </w:tc>
        <w:tc>
          <w:tcPr>
            <w:tcW w:w="2268" w:type="dxa"/>
          </w:tcPr>
          <w:p w14:paraId="080CCF81" w14:textId="77777777" w:rsidR="00B2621B" w:rsidRPr="00B95819" w:rsidRDefault="00B2621B" w:rsidP="00110E1A">
            <w:r>
              <w:t>Koen Wartenberg</w:t>
            </w:r>
          </w:p>
        </w:tc>
      </w:tr>
      <w:tr w:rsidR="00B2621B" w:rsidRPr="00B95819" w14:paraId="56BBD29C" w14:textId="77777777" w:rsidTr="00110E1A">
        <w:tc>
          <w:tcPr>
            <w:tcW w:w="2304" w:type="dxa"/>
          </w:tcPr>
          <w:p w14:paraId="6FCB3EE5" w14:textId="77777777" w:rsidR="00B2621B" w:rsidRPr="00B95819" w:rsidRDefault="00B2621B" w:rsidP="00110E1A">
            <w:r>
              <w:t>10-4-2018</w:t>
            </w:r>
          </w:p>
        </w:tc>
        <w:tc>
          <w:tcPr>
            <w:tcW w:w="1152" w:type="dxa"/>
          </w:tcPr>
          <w:p w14:paraId="6338C5B5" w14:textId="77777777" w:rsidR="00B2621B" w:rsidRPr="00B95819" w:rsidRDefault="00B2621B" w:rsidP="00110E1A">
            <w:r>
              <w:t>1.0.0</w:t>
            </w:r>
          </w:p>
        </w:tc>
        <w:tc>
          <w:tcPr>
            <w:tcW w:w="4049" w:type="dxa"/>
          </w:tcPr>
          <w:p w14:paraId="1405ADF6" w14:textId="77777777" w:rsidR="00B2621B" w:rsidRPr="00B95819" w:rsidRDefault="00B2621B" w:rsidP="00110E1A">
            <w:r>
              <w:t xml:space="preserve">Versie 1 af originele testplan </w:t>
            </w:r>
          </w:p>
        </w:tc>
        <w:tc>
          <w:tcPr>
            <w:tcW w:w="2268" w:type="dxa"/>
          </w:tcPr>
          <w:p w14:paraId="38EF7DD9" w14:textId="77777777" w:rsidR="00B2621B" w:rsidRPr="00B95819" w:rsidRDefault="00B2621B" w:rsidP="00110E1A">
            <w:r>
              <w:t>Koen Wartenberg</w:t>
            </w:r>
          </w:p>
        </w:tc>
      </w:tr>
      <w:tr w:rsidR="00B2621B" w:rsidRPr="00B95819" w14:paraId="2B56B179" w14:textId="77777777" w:rsidTr="00110E1A">
        <w:tc>
          <w:tcPr>
            <w:tcW w:w="2304" w:type="dxa"/>
          </w:tcPr>
          <w:p w14:paraId="7E8B9045" w14:textId="77777777" w:rsidR="00B2621B" w:rsidRPr="00B95819" w:rsidRDefault="00B2621B" w:rsidP="00110E1A">
            <w:r>
              <w:t>24-5-2018</w:t>
            </w:r>
          </w:p>
        </w:tc>
        <w:tc>
          <w:tcPr>
            <w:tcW w:w="1152" w:type="dxa"/>
          </w:tcPr>
          <w:p w14:paraId="4B2AB2F5" w14:textId="77777777" w:rsidR="00B2621B" w:rsidRPr="00B95819" w:rsidRDefault="00B2621B" w:rsidP="00110E1A">
            <w:r>
              <w:t>1.0.1</w:t>
            </w:r>
          </w:p>
        </w:tc>
        <w:tc>
          <w:tcPr>
            <w:tcW w:w="4049" w:type="dxa"/>
          </w:tcPr>
          <w:p w14:paraId="40203FA3" w14:textId="77777777" w:rsidR="00B2621B" w:rsidRPr="00B95819" w:rsidRDefault="00B2621B" w:rsidP="00110E1A">
            <w:r>
              <w:t>tweede versie testplan</w:t>
            </w:r>
          </w:p>
        </w:tc>
        <w:tc>
          <w:tcPr>
            <w:tcW w:w="2268" w:type="dxa"/>
          </w:tcPr>
          <w:p w14:paraId="303639DD" w14:textId="77777777" w:rsidR="00B2621B" w:rsidRPr="00B95819" w:rsidRDefault="00B2621B" w:rsidP="00110E1A">
            <w:r>
              <w:t>Koen Wartenberg</w:t>
            </w:r>
          </w:p>
        </w:tc>
      </w:tr>
      <w:tr w:rsidR="00B2621B" w:rsidRPr="00B95819" w14:paraId="56A8E434" w14:textId="77777777" w:rsidTr="00110E1A">
        <w:tc>
          <w:tcPr>
            <w:tcW w:w="2304" w:type="dxa"/>
          </w:tcPr>
          <w:p w14:paraId="37E32ECC" w14:textId="77777777" w:rsidR="00B2621B" w:rsidRDefault="00B2621B" w:rsidP="00110E1A"/>
        </w:tc>
        <w:tc>
          <w:tcPr>
            <w:tcW w:w="1152" w:type="dxa"/>
          </w:tcPr>
          <w:p w14:paraId="218718A9" w14:textId="77777777" w:rsidR="00B2621B" w:rsidRDefault="00B2621B" w:rsidP="00110E1A"/>
        </w:tc>
        <w:tc>
          <w:tcPr>
            <w:tcW w:w="4049" w:type="dxa"/>
          </w:tcPr>
          <w:p w14:paraId="56C9C8FC" w14:textId="77777777" w:rsidR="00B2621B" w:rsidRDefault="00B2621B" w:rsidP="00110E1A"/>
        </w:tc>
        <w:tc>
          <w:tcPr>
            <w:tcW w:w="2268" w:type="dxa"/>
          </w:tcPr>
          <w:p w14:paraId="1630513A" w14:textId="77777777" w:rsidR="00B2621B" w:rsidRDefault="00B2621B" w:rsidP="00110E1A"/>
        </w:tc>
      </w:tr>
      <w:tr w:rsidR="00B2621B" w:rsidRPr="00B95819" w14:paraId="7627D751" w14:textId="77777777" w:rsidTr="00110E1A">
        <w:tc>
          <w:tcPr>
            <w:tcW w:w="2304" w:type="dxa"/>
          </w:tcPr>
          <w:p w14:paraId="28477955" w14:textId="77777777" w:rsidR="00B2621B" w:rsidRDefault="00B2621B" w:rsidP="00110E1A"/>
        </w:tc>
        <w:tc>
          <w:tcPr>
            <w:tcW w:w="1152" w:type="dxa"/>
          </w:tcPr>
          <w:p w14:paraId="59066E92" w14:textId="77777777" w:rsidR="00B2621B" w:rsidRDefault="00B2621B" w:rsidP="00110E1A"/>
        </w:tc>
        <w:tc>
          <w:tcPr>
            <w:tcW w:w="4049" w:type="dxa"/>
          </w:tcPr>
          <w:p w14:paraId="66CCB5D2" w14:textId="77777777" w:rsidR="00B2621B" w:rsidRDefault="00B2621B" w:rsidP="00110E1A"/>
        </w:tc>
        <w:tc>
          <w:tcPr>
            <w:tcW w:w="2268" w:type="dxa"/>
          </w:tcPr>
          <w:p w14:paraId="566830E0" w14:textId="77777777" w:rsidR="00B2621B" w:rsidRDefault="00B2621B" w:rsidP="00110E1A"/>
        </w:tc>
      </w:tr>
      <w:tr w:rsidR="00B2621B" w:rsidRPr="00B95819" w14:paraId="3BB9BE16" w14:textId="77777777" w:rsidTr="00110E1A">
        <w:tc>
          <w:tcPr>
            <w:tcW w:w="2304" w:type="dxa"/>
          </w:tcPr>
          <w:p w14:paraId="717C2560" w14:textId="77777777" w:rsidR="00B2621B" w:rsidRDefault="00B2621B" w:rsidP="00110E1A"/>
        </w:tc>
        <w:tc>
          <w:tcPr>
            <w:tcW w:w="1152" w:type="dxa"/>
          </w:tcPr>
          <w:p w14:paraId="42B2C3E5" w14:textId="77777777" w:rsidR="00B2621B" w:rsidRDefault="00B2621B" w:rsidP="00110E1A"/>
        </w:tc>
        <w:tc>
          <w:tcPr>
            <w:tcW w:w="4049" w:type="dxa"/>
          </w:tcPr>
          <w:p w14:paraId="5F11F0F2" w14:textId="77777777" w:rsidR="00B2621B" w:rsidRDefault="00B2621B" w:rsidP="00110E1A"/>
        </w:tc>
        <w:tc>
          <w:tcPr>
            <w:tcW w:w="2268" w:type="dxa"/>
          </w:tcPr>
          <w:p w14:paraId="4E555C10" w14:textId="77777777" w:rsidR="00B2621B" w:rsidRDefault="00B2621B" w:rsidP="00110E1A"/>
        </w:tc>
      </w:tr>
    </w:tbl>
    <w:p w14:paraId="5FBE1786" w14:textId="77777777" w:rsidR="00B2621B" w:rsidRPr="00B95819" w:rsidRDefault="00B2621B" w:rsidP="00110E1A"/>
    <w:p w14:paraId="1A995F1A" w14:textId="77777777" w:rsidR="00B2621B" w:rsidRPr="00B95819" w:rsidRDefault="00B2621B" w:rsidP="00B2621B">
      <w:pPr>
        <w:pStyle w:val="Kop2"/>
        <w:ind w:left="0" w:firstLine="0"/>
      </w:pPr>
      <w:bookmarkStart w:id="1440" w:name="_Toc506553731"/>
      <w:bookmarkStart w:id="1441" w:name="_Toc517033868"/>
      <w:r w:rsidRPr="00B95819">
        <w:t>Distributie</w:t>
      </w:r>
      <w:bookmarkEnd w:id="1440"/>
      <w:bookmarkEnd w:id="1441"/>
    </w:p>
    <w:tbl>
      <w:tblPr>
        <w:tblW w:w="99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10"/>
        <w:gridCol w:w="540"/>
        <w:gridCol w:w="540"/>
        <w:gridCol w:w="540"/>
        <w:gridCol w:w="540"/>
        <w:gridCol w:w="540"/>
        <w:gridCol w:w="540"/>
        <w:gridCol w:w="540"/>
        <w:gridCol w:w="540"/>
        <w:gridCol w:w="540"/>
        <w:gridCol w:w="540"/>
        <w:gridCol w:w="540"/>
        <w:gridCol w:w="540"/>
        <w:gridCol w:w="540"/>
        <w:gridCol w:w="540"/>
      </w:tblGrid>
      <w:tr w:rsidR="00B2621B" w:rsidRPr="00B95819" w14:paraId="6248EFB6" w14:textId="77777777" w:rsidTr="00110E1A">
        <w:trPr>
          <w:cantSplit/>
        </w:trPr>
        <w:tc>
          <w:tcPr>
            <w:tcW w:w="2410" w:type="dxa"/>
          </w:tcPr>
          <w:p w14:paraId="08E21FBF" w14:textId="77777777" w:rsidR="00B2621B" w:rsidRPr="00B95819" w:rsidRDefault="00B2621B" w:rsidP="00110E1A">
            <w:pPr>
              <w:rPr>
                <w:b/>
                <w:bCs w:val="0"/>
              </w:rPr>
            </w:pPr>
            <w:r w:rsidRPr="00B95819">
              <w:rPr>
                <w:b/>
              </w:rPr>
              <w:t>Naam</w:t>
            </w:r>
          </w:p>
        </w:tc>
        <w:tc>
          <w:tcPr>
            <w:tcW w:w="540" w:type="dxa"/>
          </w:tcPr>
          <w:p w14:paraId="65E897CF" w14:textId="77777777" w:rsidR="00B2621B" w:rsidRPr="00B95819" w:rsidRDefault="00B2621B" w:rsidP="00110E1A">
            <w:pPr>
              <w:rPr>
                <w:b/>
                <w:bCs w:val="0"/>
              </w:rPr>
            </w:pPr>
            <w:r w:rsidRPr="00B95819">
              <w:rPr>
                <w:b/>
              </w:rPr>
              <w:t>0.1</w:t>
            </w:r>
          </w:p>
        </w:tc>
        <w:tc>
          <w:tcPr>
            <w:tcW w:w="540" w:type="dxa"/>
          </w:tcPr>
          <w:p w14:paraId="2714CD99" w14:textId="77777777" w:rsidR="00B2621B" w:rsidRPr="00B95819" w:rsidRDefault="00B2621B" w:rsidP="00110E1A">
            <w:pPr>
              <w:rPr>
                <w:b/>
                <w:bCs w:val="0"/>
              </w:rPr>
            </w:pPr>
          </w:p>
        </w:tc>
        <w:tc>
          <w:tcPr>
            <w:tcW w:w="540" w:type="dxa"/>
          </w:tcPr>
          <w:p w14:paraId="6420218C" w14:textId="77777777" w:rsidR="00B2621B" w:rsidRPr="00B95819" w:rsidRDefault="00B2621B" w:rsidP="00110E1A">
            <w:pPr>
              <w:rPr>
                <w:b/>
                <w:bCs w:val="0"/>
              </w:rPr>
            </w:pPr>
          </w:p>
        </w:tc>
        <w:tc>
          <w:tcPr>
            <w:tcW w:w="540" w:type="dxa"/>
          </w:tcPr>
          <w:p w14:paraId="3FB3F630" w14:textId="77777777" w:rsidR="00B2621B" w:rsidRPr="00B95819" w:rsidRDefault="00B2621B" w:rsidP="00110E1A">
            <w:pPr>
              <w:rPr>
                <w:b/>
                <w:bCs w:val="0"/>
              </w:rPr>
            </w:pPr>
          </w:p>
        </w:tc>
        <w:tc>
          <w:tcPr>
            <w:tcW w:w="540" w:type="dxa"/>
          </w:tcPr>
          <w:p w14:paraId="75F872B7" w14:textId="77777777" w:rsidR="00B2621B" w:rsidRPr="00B95819" w:rsidRDefault="00B2621B" w:rsidP="00110E1A">
            <w:pPr>
              <w:rPr>
                <w:b/>
                <w:bCs w:val="0"/>
              </w:rPr>
            </w:pPr>
          </w:p>
        </w:tc>
        <w:tc>
          <w:tcPr>
            <w:tcW w:w="540" w:type="dxa"/>
          </w:tcPr>
          <w:p w14:paraId="5755CA2B" w14:textId="77777777" w:rsidR="00B2621B" w:rsidRPr="00B95819" w:rsidRDefault="00B2621B" w:rsidP="00110E1A">
            <w:pPr>
              <w:rPr>
                <w:b/>
                <w:bCs w:val="0"/>
              </w:rPr>
            </w:pPr>
          </w:p>
        </w:tc>
        <w:tc>
          <w:tcPr>
            <w:tcW w:w="540" w:type="dxa"/>
          </w:tcPr>
          <w:p w14:paraId="1139BED9" w14:textId="77777777" w:rsidR="00B2621B" w:rsidRPr="00B95819" w:rsidRDefault="00B2621B" w:rsidP="00110E1A">
            <w:pPr>
              <w:rPr>
                <w:b/>
                <w:bCs w:val="0"/>
              </w:rPr>
            </w:pPr>
          </w:p>
        </w:tc>
        <w:tc>
          <w:tcPr>
            <w:tcW w:w="540" w:type="dxa"/>
          </w:tcPr>
          <w:p w14:paraId="6F5B3B88" w14:textId="77777777" w:rsidR="00B2621B" w:rsidRPr="00B95819" w:rsidRDefault="00B2621B" w:rsidP="00110E1A">
            <w:pPr>
              <w:rPr>
                <w:b/>
                <w:bCs w:val="0"/>
              </w:rPr>
            </w:pPr>
          </w:p>
        </w:tc>
        <w:tc>
          <w:tcPr>
            <w:tcW w:w="540" w:type="dxa"/>
          </w:tcPr>
          <w:p w14:paraId="1A07D329" w14:textId="77777777" w:rsidR="00B2621B" w:rsidRPr="00B95819" w:rsidRDefault="00B2621B" w:rsidP="00110E1A">
            <w:pPr>
              <w:rPr>
                <w:b/>
                <w:bCs w:val="0"/>
              </w:rPr>
            </w:pPr>
          </w:p>
        </w:tc>
        <w:tc>
          <w:tcPr>
            <w:tcW w:w="540" w:type="dxa"/>
          </w:tcPr>
          <w:p w14:paraId="393C7E06" w14:textId="77777777" w:rsidR="00B2621B" w:rsidRPr="00B95819" w:rsidRDefault="00B2621B" w:rsidP="00110E1A"/>
        </w:tc>
        <w:tc>
          <w:tcPr>
            <w:tcW w:w="540" w:type="dxa"/>
          </w:tcPr>
          <w:p w14:paraId="60BB7382" w14:textId="77777777" w:rsidR="00B2621B" w:rsidRPr="00B95819" w:rsidRDefault="00B2621B" w:rsidP="00110E1A">
            <w:pPr>
              <w:tabs>
                <w:tab w:val="left" w:pos="1418"/>
              </w:tabs>
            </w:pPr>
          </w:p>
        </w:tc>
        <w:tc>
          <w:tcPr>
            <w:tcW w:w="540" w:type="dxa"/>
          </w:tcPr>
          <w:p w14:paraId="124B3F6F" w14:textId="77777777" w:rsidR="00B2621B" w:rsidRPr="00B95819" w:rsidRDefault="00B2621B" w:rsidP="00110E1A">
            <w:pPr>
              <w:tabs>
                <w:tab w:val="left" w:pos="1418"/>
              </w:tabs>
            </w:pPr>
          </w:p>
        </w:tc>
        <w:tc>
          <w:tcPr>
            <w:tcW w:w="540" w:type="dxa"/>
          </w:tcPr>
          <w:p w14:paraId="6BCD4CCE" w14:textId="77777777" w:rsidR="00B2621B" w:rsidRPr="00B95819" w:rsidRDefault="00B2621B" w:rsidP="00110E1A">
            <w:pPr>
              <w:tabs>
                <w:tab w:val="left" w:pos="1418"/>
              </w:tabs>
            </w:pPr>
          </w:p>
        </w:tc>
        <w:tc>
          <w:tcPr>
            <w:tcW w:w="540" w:type="dxa"/>
          </w:tcPr>
          <w:p w14:paraId="3E085F9D" w14:textId="77777777" w:rsidR="00B2621B" w:rsidRPr="00B95819" w:rsidRDefault="00B2621B" w:rsidP="00110E1A">
            <w:pPr>
              <w:tabs>
                <w:tab w:val="left" w:pos="1418"/>
              </w:tabs>
            </w:pPr>
          </w:p>
        </w:tc>
      </w:tr>
      <w:tr w:rsidR="00B2621B" w:rsidRPr="00B95819" w14:paraId="6D0A626C" w14:textId="77777777" w:rsidTr="00110E1A">
        <w:trPr>
          <w:cantSplit/>
        </w:trPr>
        <w:tc>
          <w:tcPr>
            <w:tcW w:w="2410" w:type="dxa"/>
          </w:tcPr>
          <w:p w14:paraId="2321059E" w14:textId="77777777" w:rsidR="00B2621B" w:rsidRPr="00B95819" w:rsidRDefault="00B2621B" w:rsidP="00110E1A">
            <w:pPr>
              <w:rPr>
                <w:bCs w:val="0"/>
              </w:rPr>
            </w:pPr>
          </w:p>
        </w:tc>
        <w:tc>
          <w:tcPr>
            <w:tcW w:w="540" w:type="dxa"/>
          </w:tcPr>
          <w:p w14:paraId="44E13279" w14:textId="77777777" w:rsidR="00B2621B" w:rsidRPr="00B95819" w:rsidRDefault="00B2621B" w:rsidP="00110E1A">
            <w:pPr>
              <w:rPr>
                <w:bCs w:val="0"/>
              </w:rPr>
            </w:pPr>
          </w:p>
        </w:tc>
        <w:tc>
          <w:tcPr>
            <w:tcW w:w="540" w:type="dxa"/>
          </w:tcPr>
          <w:p w14:paraId="0E5A2F04" w14:textId="77777777" w:rsidR="00B2621B" w:rsidRPr="00B95819" w:rsidRDefault="00B2621B" w:rsidP="00110E1A">
            <w:pPr>
              <w:rPr>
                <w:bCs w:val="0"/>
              </w:rPr>
            </w:pPr>
          </w:p>
        </w:tc>
        <w:tc>
          <w:tcPr>
            <w:tcW w:w="540" w:type="dxa"/>
          </w:tcPr>
          <w:p w14:paraId="34CA64E0" w14:textId="77777777" w:rsidR="00B2621B" w:rsidRPr="00B95819" w:rsidRDefault="00B2621B" w:rsidP="00110E1A">
            <w:pPr>
              <w:rPr>
                <w:bCs w:val="0"/>
              </w:rPr>
            </w:pPr>
          </w:p>
        </w:tc>
        <w:tc>
          <w:tcPr>
            <w:tcW w:w="540" w:type="dxa"/>
          </w:tcPr>
          <w:p w14:paraId="538CB699" w14:textId="77777777" w:rsidR="00B2621B" w:rsidRPr="00B95819" w:rsidRDefault="00B2621B" w:rsidP="00110E1A">
            <w:pPr>
              <w:rPr>
                <w:bCs w:val="0"/>
              </w:rPr>
            </w:pPr>
          </w:p>
        </w:tc>
        <w:tc>
          <w:tcPr>
            <w:tcW w:w="540" w:type="dxa"/>
          </w:tcPr>
          <w:p w14:paraId="5845E186" w14:textId="77777777" w:rsidR="00B2621B" w:rsidRPr="00B95819" w:rsidRDefault="00B2621B" w:rsidP="00110E1A">
            <w:pPr>
              <w:rPr>
                <w:bCs w:val="0"/>
              </w:rPr>
            </w:pPr>
          </w:p>
        </w:tc>
        <w:tc>
          <w:tcPr>
            <w:tcW w:w="540" w:type="dxa"/>
          </w:tcPr>
          <w:p w14:paraId="0BE9B8A2" w14:textId="77777777" w:rsidR="00B2621B" w:rsidRPr="00B95819" w:rsidRDefault="00B2621B" w:rsidP="00110E1A">
            <w:pPr>
              <w:rPr>
                <w:bCs w:val="0"/>
              </w:rPr>
            </w:pPr>
          </w:p>
        </w:tc>
        <w:tc>
          <w:tcPr>
            <w:tcW w:w="540" w:type="dxa"/>
          </w:tcPr>
          <w:p w14:paraId="205CE85C" w14:textId="77777777" w:rsidR="00B2621B" w:rsidRPr="00B95819" w:rsidRDefault="00B2621B" w:rsidP="00110E1A">
            <w:pPr>
              <w:rPr>
                <w:bCs w:val="0"/>
              </w:rPr>
            </w:pPr>
          </w:p>
        </w:tc>
        <w:tc>
          <w:tcPr>
            <w:tcW w:w="540" w:type="dxa"/>
          </w:tcPr>
          <w:p w14:paraId="274ACC2B" w14:textId="77777777" w:rsidR="00B2621B" w:rsidRPr="00B95819" w:rsidRDefault="00B2621B" w:rsidP="00110E1A">
            <w:pPr>
              <w:rPr>
                <w:bCs w:val="0"/>
              </w:rPr>
            </w:pPr>
          </w:p>
        </w:tc>
        <w:tc>
          <w:tcPr>
            <w:tcW w:w="540" w:type="dxa"/>
          </w:tcPr>
          <w:p w14:paraId="7B8750AE" w14:textId="77777777" w:rsidR="00B2621B" w:rsidRPr="00B95819" w:rsidRDefault="00B2621B" w:rsidP="00110E1A">
            <w:pPr>
              <w:rPr>
                <w:bCs w:val="0"/>
              </w:rPr>
            </w:pPr>
          </w:p>
        </w:tc>
        <w:tc>
          <w:tcPr>
            <w:tcW w:w="540" w:type="dxa"/>
          </w:tcPr>
          <w:p w14:paraId="112F12DB" w14:textId="77777777" w:rsidR="00B2621B" w:rsidRPr="00B95819" w:rsidRDefault="00B2621B" w:rsidP="00110E1A">
            <w:pPr>
              <w:rPr>
                <w:bCs w:val="0"/>
              </w:rPr>
            </w:pPr>
          </w:p>
        </w:tc>
        <w:tc>
          <w:tcPr>
            <w:tcW w:w="540" w:type="dxa"/>
          </w:tcPr>
          <w:p w14:paraId="55F327E9" w14:textId="77777777" w:rsidR="00B2621B" w:rsidRPr="00B95819" w:rsidRDefault="00B2621B" w:rsidP="00110E1A">
            <w:pPr>
              <w:tabs>
                <w:tab w:val="left" w:pos="1418"/>
              </w:tabs>
              <w:rPr>
                <w:bCs w:val="0"/>
              </w:rPr>
            </w:pPr>
          </w:p>
        </w:tc>
        <w:tc>
          <w:tcPr>
            <w:tcW w:w="540" w:type="dxa"/>
          </w:tcPr>
          <w:p w14:paraId="6C4EF301" w14:textId="77777777" w:rsidR="00B2621B" w:rsidRPr="00B95819" w:rsidRDefault="00B2621B" w:rsidP="00110E1A">
            <w:pPr>
              <w:tabs>
                <w:tab w:val="left" w:pos="1418"/>
              </w:tabs>
              <w:rPr>
                <w:bCs w:val="0"/>
              </w:rPr>
            </w:pPr>
          </w:p>
        </w:tc>
        <w:tc>
          <w:tcPr>
            <w:tcW w:w="540" w:type="dxa"/>
          </w:tcPr>
          <w:p w14:paraId="2BCD53A4" w14:textId="77777777" w:rsidR="00B2621B" w:rsidRPr="00B95819" w:rsidRDefault="00B2621B" w:rsidP="00110E1A">
            <w:pPr>
              <w:tabs>
                <w:tab w:val="left" w:pos="1418"/>
              </w:tabs>
              <w:rPr>
                <w:bCs w:val="0"/>
              </w:rPr>
            </w:pPr>
          </w:p>
        </w:tc>
        <w:tc>
          <w:tcPr>
            <w:tcW w:w="540" w:type="dxa"/>
          </w:tcPr>
          <w:p w14:paraId="7F0E922A" w14:textId="77777777" w:rsidR="00B2621B" w:rsidRPr="00B95819" w:rsidRDefault="00B2621B" w:rsidP="00110E1A">
            <w:pPr>
              <w:tabs>
                <w:tab w:val="left" w:pos="1418"/>
              </w:tabs>
              <w:rPr>
                <w:bCs w:val="0"/>
              </w:rPr>
            </w:pPr>
          </w:p>
        </w:tc>
      </w:tr>
      <w:tr w:rsidR="00B2621B" w:rsidRPr="00B95819" w14:paraId="73F10B8C" w14:textId="77777777" w:rsidTr="00110E1A">
        <w:trPr>
          <w:cantSplit/>
        </w:trPr>
        <w:tc>
          <w:tcPr>
            <w:tcW w:w="2410" w:type="dxa"/>
          </w:tcPr>
          <w:p w14:paraId="426EAB2A" w14:textId="77777777" w:rsidR="00B2621B" w:rsidRPr="00B95819" w:rsidRDefault="00B2621B" w:rsidP="00110E1A">
            <w:pPr>
              <w:tabs>
                <w:tab w:val="left" w:pos="1418"/>
              </w:tabs>
              <w:rPr>
                <w:bCs w:val="0"/>
              </w:rPr>
            </w:pPr>
          </w:p>
        </w:tc>
        <w:tc>
          <w:tcPr>
            <w:tcW w:w="540" w:type="dxa"/>
          </w:tcPr>
          <w:p w14:paraId="2AA953AF" w14:textId="77777777" w:rsidR="00B2621B" w:rsidRPr="00B95819" w:rsidRDefault="00B2621B" w:rsidP="00110E1A">
            <w:pPr>
              <w:tabs>
                <w:tab w:val="left" w:pos="1418"/>
              </w:tabs>
              <w:rPr>
                <w:bCs w:val="0"/>
              </w:rPr>
            </w:pPr>
          </w:p>
        </w:tc>
        <w:tc>
          <w:tcPr>
            <w:tcW w:w="540" w:type="dxa"/>
          </w:tcPr>
          <w:p w14:paraId="3CFC29DB" w14:textId="77777777" w:rsidR="00B2621B" w:rsidRPr="00B95819" w:rsidRDefault="00B2621B" w:rsidP="00110E1A">
            <w:pPr>
              <w:tabs>
                <w:tab w:val="left" w:pos="1418"/>
              </w:tabs>
              <w:rPr>
                <w:bCs w:val="0"/>
              </w:rPr>
            </w:pPr>
          </w:p>
        </w:tc>
        <w:tc>
          <w:tcPr>
            <w:tcW w:w="540" w:type="dxa"/>
          </w:tcPr>
          <w:p w14:paraId="30DE82C3" w14:textId="77777777" w:rsidR="00B2621B" w:rsidRPr="00B95819" w:rsidRDefault="00B2621B" w:rsidP="00110E1A">
            <w:pPr>
              <w:tabs>
                <w:tab w:val="left" w:pos="1418"/>
              </w:tabs>
              <w:rPr>
                <w:bCs w:val="0"/>
              </w:rPr>
            </w:pPr>
          </w:p>
        </w:tc>
        <w:tc>
          <w:tcPr>
            <w:tcW w:w="540" w:type="dxa"/>
          </w:tcPr>
          <w:p w14:paraId="634B4243" w14:textId="77777777" w:rsidR="00B2621B" w:rsidRPr="00B95819" w:rsidRDefault="00B2621B" w:rsidP="00110E1A">
            <w:pPr>
              <w:tabs>
                <w:tab w:val="left" w:pos="1418"/>
              </w:tabs>
              <w:rPr>
                <w:bCs w:val="0"/>
              </w:rPr>
            </w:pPr>
          </w:p>
        </w:tc>
        <w:tc>
          <w:tcPr>
            <w:tcW w:w="540" w:type="dxa"/>
          </w:tcPr>
          <w:p w14:paraId="5939F2DC" w14:textId="77777777" w:rsidR="00B2621B" w:rsidRPr="00B95819" w:rsidRDefault="00B2621B" w:rsidP="00110E1A">
            <w:pPr>
              <w:tabs>
                <w:tab w:val="left" w:pos="1418"/>
              </w:tabs>
              <w:rPr>
                <w:bCs w:val="0"/>
              </w:rPr>
            </w:pPr>
          </w:p>
        </w:tc>
        <w:tc>
          <w:tcPr>
            <w:tcW w:w="540" w:type="dxa"/>
          </w:tcPr>
          <w:p w14:paraId="1F26B8B1" w14:textId="77777777" w:rsidR="00B2621B" w:rsidRPr="00B95819" w:rsidRDefault="00B2621B" w:rsidP="00110E1A">
            <w:pPr>
              <w:tabs>
                <w:tab w:val="left" w:pos="1418"/>
              </w:tabs>
              <w:rPr>
                <w:bCs w:val="0"/>
              </w:rPr>
            </w:pPr>
          </w:p>
        </w:tc>
        <w:tc>
          <w:tcPr>
            <w:tcW w:w="540" w:type="dxa"/>
          </w:tcPr>
          <w:p w14:paraId="2B881ED1" w14:textId="77777777" w:rsidR="00B2621B" w:rsidRPr="00B95819" w:rsidRDefault="00B2621B" w:rsidP="00110E1A">
            <w:pPr>
              <w:tabs>
                <w:tab w:val="left" w:pos="1418"/>
              </w:tabs>
              <w:rPr>
                <w:bCs w:val="0"/>
              </w:rPr>
            </w:pPr>
          </w:p>
        </w:tc>
        <w:tc>
          <w:tcPr>
            <w:tcW w:w="540" w:type="dxa"/>
          </w:tcPr>
          <w:p w14:paraId="2012FA77" w14:textId="77777777" w:rsidR="00B2621B" w:rsidRPr="00B95819" w:rsidRDefault="00B2621B" w:rsidP="00110E1A">
            <w:pPr>
              <w:tabs>
                <w:tab w:val="left" w:pos="1418"/>
              </w:tabs>
              <w:rPr>
                <w:bCs w:val="0"/>
              </w:rPr>
            </w:pPr>
          </w:p>
        </w:tc>
        <w:tc>
          <w:tcPr>
            <w:tcW w:w="540" w:type="dxa"/>
          </w:tcPr>
          <w:p w14:paraId="131F6619" w14:textId="77777777" w:rsidR="00B2621B" w:rsidRPr="00B95819" w:rsidRDefault="00B2621B" w:rsidP="00110E1A">
            <w:pPr>
              <w:tabs>
                <w:tab w:val="left" w:pos="1418"/>
              </w:tabs>
              <w:rPr>
                <w:bCs w:val="0"/>
              </w:rPr>
            </w:pPr>
          </w:p>
        </w:tc>
        <w:tc>
          <w:tcPr>
            <w:tcW w:w="540" w:type="dxa"/>
          </w:tcPr>
          <w:p w14:paraId="369C8FC5" w14:textId="77777777" w:rsidR="00B2621B" w:rsidRPr="00B95819" w:rsidRDefault="00B2621B" w:rsidP="00110E1A">
            <w:pPr>
              <w:tabs>
                <w:tab w:val="left" w:pos="1418"/>
              </w:tabs>
              <w:rPr>
                <w:bCs w:val="0"/>
              </w:rPr>
            </w:pPr>
          </w:p>
        </w:tc>
        <w:tc>
          <w:tcPr>
            <w:tcW w:w="540" w:type="dxa"/>
          </w:tcPr>
          <w:p w14:paraId="2F44455F" w14:textId="77777777" w:rsidR="00B2621B" w:rsidRPr="00B95819" w:rsidRDefault="00B2621B" w:rsidP="00110E1A">
            <w:pPr>
              <w:tabs>
                <w:tab w:val="left" w:pos="1418"/>
              </w:tabs>
              <w:rPr>
                <w:bCs w:val="0"/>
              </w:rPr>
            </w:pPr>
          </w:p>
        </w:tc>
        <w:tc>
          <w:tcPr>
            <w:tcW w:w="540" w:type="dxa"/>
          </w:tcPr>
          <w:p w14:paraId="692607F4" w14:textId="77777777" w:rsidR="00B2621B" w:rsidRPr="00B95819" w:rsidRDefault="00B2621B" w:rsidP="00110E1A">
            <w:pPr>
              <w:tabs>
                <w:tab w:val="left" w:pos="1418"/>
              </w:tabs>
              <w:rPr>
                <w:bCs w:val="0"/>
              </w:rPr>
            </w:pPr>
          </w:p>
        </w:tc>
        <w:tc>
          <w:tcPr>
            <w:tcW w:w="540" w:type="dxa"/>
          </w:tcPr>
          <w:p w14:paraId="730C0F8D" w14:textId="77777777" w:rsidR="00B2621B" w:rsidRPr="00B95819" w:rsidRDefault="00B2621B" w:rsidP="00110E1A">
            <w:pPr>
              <w:tabs>
                <w:tab w:val="left" w:pos="1418"/>
              </w:tabs>
              <w:rPr>
                <w:bCs w:val="0"/>
              </w:rPr>
            </w:pPr>
          </w:p>
        </w:tc>
        <w:tc>
          <w:tcPr>
            <w:tcW w:w="540" w:type="dxa"/>
          </w:tcPr>
          <w:p w14:paraId="30BD945A" w14:textId="77777777" w:rsidR="00B2621B" w:rsidRPr="00B95819" w:rsidRDefault="00B2621B" w:rsidP="00110E1A">
            <w:pPr>
              <w:tabs>
                <w:tab w:val="left" w:pos="1418"/>
              </w:tabs>
              <w:rPr>
                <w:bCs w:val="0"/>
              </w:rPr>
            </w:pPr>
          </w:p>
        </w:tc>
      </w:tr>
      <w:tr w:rsidR="00B2621B" w:rsidRPr="00B95819" w14:paraId="2F79DE07" w14:textId="77777777" w:rsidTr="00110E1A">
        <w:trPr>
          <w:cantSplit/>
        </w:trPr>
        <w:tc>
          <w:tcPr>
            <w:tcW w:w="2410" w:type="dxa"/>
          </w:tcPr>
          <w:p w14:paraId="0154E550" w14:textId="77777777" w:rsidR="00B2621B" w:rsidRPr="00B95819" w:rsidRDefault="00B2621B" w:rsidP="00110E1A">
            <w:pPr>
              <w:tabs>
                <w:tab w:val="left" w:pos="1418"/>
              </w:tabs>
              <w:rPr>
                <w:bCs w:val="0"/>
              </w:rPr>
            </w:pPr>
          </w:p>
        </w:tc>
        <w:tc>
          <w:tcPr>
            <w:tcW w:w="540" w:type="dxa"/>
          </w:tcPr>
          <w:p w14:paraId="30EDCD75" w14:textId="77777777" w:rsidR="00B2621B" w:rsidRPr="00B95819" w:rsidRDefault="00B2621B" w:rsidP="00110E1A">
            <w:pPr>
              <w:tabs>
                <w:tab w:val="left" w:pos="1418"/>
              </w:tabs>
              <w:rPr>
                <w:bCs w:val="0"/>
              </w:rPr>
            </w:pPr>
          </w:p>
        </w:tc>
        <w:tc>
          <w:tcPr>
            <w:tcW w:w="540" w:type="dxa"/>
          </w:tcPr>
          <w:p w14:paraId="2DEFDF77" w14:textId="77777777" w:rsidR="00B2621B" w:rsidRPr="00B95819" w:rsidRDefault="00B2621B" w:rsidP="00110E1A">
            <w:pPr>
              <w:tabs>
                <w:tab w:val="left" w:pos="1418"/>
              </w:tabs>
              <w:rPr>
                <w:bCs w:val="0"/>
              </w:rPr>
            </w:pPr>
          </w:p>
        </w:tc>
        <w:tc>
          <w:tcPr>
            <w:tcW w:w="540" w:type="dxa"/>
          </w:tcPr>
          <w:p w14:paraId="665CB507" w14:textId="77777777" w:rsidR="00B2621B" w:rsidRPr="00B95819" w:rsidRDefault="00B2621B" w:rsidP="00110E1A">
            <w:pPr>
              <w:tabs>
                <w:tab w:val="left" w:pos="1418"/>
              </w:tabs>
              <w:rPr>
                <w:bCs w:val="0"/>
              </w:rPr>
            </w:pPr>
          </w:p>
        </w:tc>
        <w:tc>
          <w:tcPr>
            <w:tcW w:w="540" w:type="dxa"/>
          </w:tcPr>
          <w:p w14:paraId="0D99B91B" w14:textId="77777777" w:rsidR="00B2621B" w:rsidRPr="00B95819" w:rsidRDefault="00B2621B" w:rsidP="00110E1A">
            <w:pPr>
              <w:tabs>
                <w:tab w:val="left" w:pos="1418"/>
              </w:tabs>
              <w:rPr>
                <w:bCs w:val="0"/>
              </w:rPr>
            </w:pPr>
          </w:p>
        </w:tc>
        <w:tc>
          <w:tcPr>
            <w:tcW w:w="540" w:type="dxa"/>
          </w:tcPr>
          <w:p w14:paraId="5D5EFDA6" w14:textId="77777777" w:rsidR="00B2621B" w:rsidRPr="00B95819" w:rsidRDefault="00B2621B" w:rsidP="00110E1A">
            <w:pPr>
              <w:tabs>
                <w:tab w:val="left" w:pos="1418"/>
              </w:tabs>
              <w:rPr>
                <w:bCs w:val="0"/>
              </w:rPr>
            </w:pPr>
          </w:p>
        </w:tc>
        <w:tc>
          <w:tcPr>
            <w:tcW w:w="540" w:type="dxa"/>
          </w:tcPr>
          <w:p w14:paraId="2035B607" w14:textId="77777777" w:rsidR="00B2621B" w:rsidRPr="00B95819" w:rsidRDefault="00B2621B" w:rsidP="00110E1A">
            <w:pPr>
              <w:tabs>
                <w:tab w:val="left" w:pos="1418"/>
              </w:tabs>
              <w:rPr>
                <w:bCs w:val="0"/>
              </w:rPr>
            </w:pPr>
          </w:p>
        </w:tc>
        <w:tc>
          <w:tcPr>
            <w:tcW w:w="540" w:type="dxa"/>
          </w:tcPr>
          <w:p w14:paraId="4794F386" w14:textId="77777777" w:rsidR="00B2621B" w:rsidRPr="00B95819" w:rsidRDefault="00B2621B" w:rsidP="00110E1A">
            <w:pPr>
              <w:tabs>
                <w:tab w:val="left" w:pos="1418"/>
              </w:tabs>
              <w:rPr>
                <w:bCs w:val="0"/>
              </w:rPr>
            </w:pPr>
          </w:p>
        </w:tc>
        <w:tc>
          <w:tcPr>
            <w:tcW w:w="540" w:type="dxa"/>
          </w:tcPr>
          <w:p w14:paraId="384F325F" w14:textId="77777777" w:rsidR="00B2621B" w:rsidRPr="00B95819" w:rsidRDefault="00B2621B" w:rsidP="00110E1A">
            <w:pPr>
              <w:tabs>
                <w:tab w:val="left" w:pos="1418"/>
              </w:tabs>
              <w:rPr>
                <w:bCs w:val="0"/>
              </w:rPr>
            </w:pPr>
          </w:p>
        </w:tc>
        <w:tc>
          <w:tcPr>
            <w:tcW w:w="540" w:type="dxa"/>
          </w:tcPr>
          <w:p w14:paraId="514C466B" w14:textId="77777777" w:rsidR="00B2621B" w:rsidRPr="00B95819" w:rsidRDefault="00B2621B" w:rsidP="00110E1A">
            <w:pPr>
              <w:tabs>
                <w:tab w:val="left" w:pos="1418"/>
              </w:tabs>
              <w:rPr>
                <w:bCs w:val="0"/>
              </w:rPr>
            </w:pPr>
          </w:p>
        </w:tc>
        <w:tc>
          <w:tcPr>
            <w:tcW w:w="540" w:type="dxa"/>
          </w:tcPr>
          <w:p w14:paraId="763663E4" w14:textId="77777777" w:rsidR="00B2621B" w:rsidRPr="00B95819" w:rsidRDefault="00B2621B" w:rsidP="00110E1A">
            <w:pPr>
              <w:tabs>
                <w:tab w:val="left" w:pos="1418"/>
              </w:tabs>
              <w:rPr>
                <w:bCs w:val="0"/>
              </w:rPr>
            </w:pPr>
          </w:p>
        </w:tc>
        <w:tc>
          <w:tcPr>
            <w:tcW w:w="540" w:type="dxa"/>
          </w:tcPr>
          <w:p w14:paraId="1FA306AF" w14:textId="77777777" w:rsidR="00B2621B" w:rsidRPr="00B95819" w:rsidRDefault="00B2621B" w:rsidP="00110E1A">
            <w:pPr>
              <w:tabs>
                <w:tab w:val="left" w:pos="1418"/>
              </w:tabs>
              <w:rPr>
                <w:bCs w:val="0"/>
              </w:rPr>
            </w:pPr>
          </w:p>
        </w:tc>
        <w:tc>
          <w:tcPr>
            <w:tcW w:w="540" w:type="dxa"/>
          </w:tcPr>
          <w:p w14:paraId="4C442DEE" w14:textId="77777777" w:rsidR="00B2621B" w:rsidRPr="00B95819" w:rsidRDefault="00B2621B" w:rsidP="00110E1A">
            <w:pPr>
              <w:tabs>
                <w:tab w:val="left" w:pos="1418"/>
              </w:tabs>
              <w:rPr>
                <w:bCs w:val="0"/>
              </w:rPr>
            </w:pPr>
          </w:p>
        </w:tc>
        <w:tc>
          <w:tcPr>
            <w:tcW w:w="540" w:type="dxa"/>
          </w:tcPr>
          <w:p w14:paraId="6EA2F2CD" w14:textId="77777777" w:rsidR="00B2621B" w:rsidRPr="00B95819" w:rsidRDefault="00B2621B" w:rsidP="00110E1A">
            <w:pPr>
              <w:tabs>
                <w:tab w:val="left" w:pos="1418"/>
              </w:tabs>
              <w:rPr>
                <w:bCs w:val="0"/>
              </w:rPr>
            </w:pPr>
          </w:p>
        </w:tc>
        <w:tc>
          <w:tcPr>
            <w:tcW w:w="540" w:type="dxa"/>
          </w:tcPr>
          <w:p w14:paraId="7C499F86" w14:textId="77777777" w:rsidR="00B2621B" w:rsidRPr="00B95819" w:rsidRDefault="00B2621B" w:rsidP="00110E1A">
            <w:pPr>
              <w:tabs>
                <w:tab w:val="left" w:pos="1418"/>
              </w:tabs>
              <w:rPr>
                <w:bCs w:val="0"/>
              </w:rPr>
            </w:pPr>
          </w:p>
        </w:tc>
      </w:tr>
    </w:tbl>
    <w:p w14:paraId="7147803E" w14:textId="77777777" w:rsidR="00B2621B" w:rsidRPr="00B95819" w:rsidRDefault="00B2621B" w:rsidP="00110E1A"/>
    <w:p w14:paraId="5F0FB239" w14:textId="77777777" w:rsidR="00B2621B" w:rsidRPr="00B95819" w:rsidRDefault="00B2621B" w:rsidP="00B2621B">
      <w:pPr>
        <w:pStyle w:val="Kop2"/>
        <w:ind w:left="0" w:firstLine="0"/>
      </w:pPr>
      <w:bookmarkStart w:id="1442" w:name="_Toc506553732"/>
      <w:bookmarkStart w:id="1443" w:name="_Toc517033869"/>
      <w:r w:rsidRPr="00B95819">
        <w:t>According document</w:t>
      </w:r>
      <w:bookmarkEnd w:id="1442"/>
      <w:bookmarkEnd w:id="14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45"/>
      </w:tblGrid>
      <w:tr w:rsidR="00B2621B" w:rsidRPr="00B95819" w14:paraId="4D181258" w14:textId="77777777" w:rsidTr="00110E1A">
        <w:tc>
          <w:tcPr>
            <w:tcW w:w="9245" w:type="dxa"/>
          </w:tcPr>
          <w:p w14:paraId="78351D87" w14:textId="77777777" w:rsidR="00B2621B" w:rsidRPr="00B95819" w:rsidRDefault="00B2621B" w:rsidP="00110E1A">
            <w:r w:rsidRPr="00B95819">
              <w:t xml:space="preserve">In name of </w:t>
            </w:r>
            <w:fldSimple w:instr=" DOCPROPERTY  Company  \* MERGEFORMAT ">
              <w:r w:rsidRPr="00B95819">
                <w:t>KSE Process Technology</w:t>
              </w:r>
            </w:fldSimple>
          </w:p>
          <w:p w14:paraId="28BAC8AB" w14:textId="77777777" w:rsidR="00B2621B" w:rsidRPr="00B95819" w:rsidRDefault="00B2621B" w:rsidP="00110E1A"/>
          <w:p w14:paraId="20B10F15" w14:textId="77777777" w:rsidR="00B2621B" w:rsidRPr="00B95819" w:rsidRDefault="00B2621B" w:rsidP="00110E1A">
            <w:r w:rsidRPr="00B95819">
              <w:t>DIVISIE 2: MARKETING &amp; VERKOOP</w:t>
            </w:r>
          </w:p>
          <w:p w14:paraId="439C4CA1" w14:textId="77777777" w:rsidR="00B2621B" w:rsidRPr="00B95819" w:rsidRDefault="00B2621B" w:rsidP="00110E1A">
            <w:pPr>
              <w:pStyle w:val="Plattetekst"/>
            </w:pPr>
            <w:r w:rsidRPr="00B95819">
              <w:t>Dep. 5 Product management</w:t>
            </w:r>
          </w:p>
          <w:p w14:paraId="5E349893" w14:textId="77777777" w:rsidR="00B2621B" w:rsidRPr="00B95819" w:rsidRDefault="00B2621B" w:rsidP="00110E1A">
            <w:pPr>
              <w:pStyle w:val="Plattetekst"/>
            </w:pPr>
          </w:p>
          <w:p w14:paraId="22CE224F" w14:textId="77777777" w:rsidR="00B2621B" w:rsidRDefault="00B2621B" w:rsidP="00110E1A">
            <w:pPr>
              <w:pStyle w:val="Plattetekst"/>
            </w:pPr>
            <w:r w:rsidRPr="00B95819">
              <w:t xml:space="preserve">Erik Tenbült </w:t>
            </w:r>
          </w:p>
          <w:p w14:paraId="5907018C" w14:textId="77777777" w:rsidR="00B2621B" w:rsidRPr="00B95819" w:rsidRDefault="00B2621B" w:rsidP="00110E1A">
            <w:pPr>
              <w:pStyle w:val="Plattetekst"/>
            </w:pPr>
            <w:r w:rsidRPr="00B95819">
              <w:t xml:space="preserve"> Product owner</w:t>
            </w:r>
          </w:p>
          <w:p w14:paraId="7CD33152" w14:textId="77777777" w:rsidR="00B2621B" w:rsidRPr="00B95819" w:rsidRDefault="00B2621B" w:rsidP="00110E1A">
            <w:r w:rsidRPr="00B95819">
              <w:t>…………………</w:t>
            </w:r>
          </w:p>
        </w:tc>
      </w:tr>
    </w:tbl>
    <w:p w14:paraId="2F84A80A" w14:textId="77777777" w:rsidR="00B2621B" w:rsidRPr="00B95819" w:rsidRDefault="00B2621B" w:rsidP="00110E1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45"/>
      </w:tblGrid>
      <w:tr w:rsidR="00B2621B" w:rsidRPr="00B95819" w14:paraId="46614766" w14:textId="77777777" w:rsidTr="00110E1A">
        <w:tc>
          <w:tcPr>
            <w:tcW w:w="9245" w:type="dxa"/>
          </w:tcPr>
          <w:p w14:paraId="0F2F5AF5" w14:textId="77777777" w:rsidR="00B2621B" w:rsidRPr="00B95819" w:rsidRDefault="00B2621B" w:rsidP="00110E1A">
            <w:r w:rsidRPr="00B95819">
              <w:t xml:space="preserve">Namens </w:t>
            </w:r>
          </w:p>
          <w:p w14:paraId="26C11BE2" w14:textId="77777777" w:rsidR="00B2621B" w:rsidRPr="00B95819" w:rsidRDefault="00B2621B" w:rsidP="00110E1A">
            <w:r w:rsidRPr="00B95819">
              <w:t xml:space="preserve">KSE Process Technology </w:t>
            </w:r>
          </w:p>
          <w:p w14:paraId="59576D64" w14:textId="77777777" w:rsidR="00B2621B" w:rsidRPr="00B95819" w:rsidRDefault="00B2621B" w:rsidP="00110E1A">
            <w:r w:rsidRPr="00B95819">
              <w:t>DIVISION 4A: DEVELOPMENT</w:t>
            </w:r>
          </w:p>
          <w:p w14:paraId="0A0C6954" w14:textId="77777777" w:rsidR="00B2621B" w:rsidRPr="00B95819" w:rsidRDefault="00B2621B" w:rsidP="00110E1A">
            <w:r w:rsidRPr="00B95819">
              <w:t>Dep. 11a Development verticals</w:t>
            </w:r>
          </w:p>
          <w:p w14:paraId="19316062" w14:textId="77777777" w:rsidR="00B2621B" w:rsidRPr="00B95819" w:rsidRDefault="00B2621B" w:rsidP="00110E1A">
            <w:pPr>
              <w:pStyle w:val="InfoBlue"/>
            </w:pPr>
          </w:p>
          <w:p w14:paraId="164B512B" w14:textId="77777777" w:rsidR="00B2621B" w:rsidRPr="00B95819" w:rsidRDefault="00B2621B" w:rsidP="00110E1A">
            <w:pPr>
              <w:pStyle w:val="Plattetekst"/>
            </w:pPr>
            <w:r w:rsidRPr="00B95819">
              <w:t>Peter Noten</w:t>
            </w:r>
          </w:p>
          <w:p w14:paraId="62758F9F" w14:textId="77777777" w:rsidR="00B2621B" w:rsidRPr="00B95819" w:rsidRDefault="00B2621B" w:rsidP="00110E1A">
            <w:pPr>
              <w:pStyle w:val="Plattetekst"/>
            </w:pPr>
            <w:r w:rsidRPr="00B95819">
              <w:t>Contract manager</w:t>
            </w:r>
          </w:p>
          <w:p w14:paraId="5313BF05" w14:textId="77777777" w:rsidR="00B2621B" w:rsidRPr="00B95819" w:rsidRDefault="00B2621B" w:rsidP="00110E1A">
            <w:pPr>
              <w:pStyle w:val="Plattetekst"/>
            </w:pPr>
          </w:p>
          <w:p w14:paraId="3794111D" w14:textId="77777777" w:rsidR="00B2621B" w:rsidRPr="00B95819" w:rsidRDefault="00B2621B" w:rsidP="00110E1A">
            <w:r w:rsidRPr="00B95819">
              <w:t>………………….</w:t>
            </w:r>
          </w:p>
        </w:tc>
      </w:tr>
    </w:tbl>
    <w:p w14:paraId="1CFCE0EF" w14:textId="77777777" w:rsidR="00B2621B" w:rsidRDefault="00B2621B">
      <w:pPr>
        <w:rPr>
          <w:rFonts w:cs="Arial"/>
          <w:b/>
          <w:sz w:val="28"/>
          <w:szCs w:val="20"/>
          <w:lang w:eastAsia="en-US"/>
        </w:rPr>
      </w:pPr>
    </w:p>
    <w:p w14:paraId="2C4DF23D" w14:textId="77777777" w:rsidR="00B2621B" w:rsidRPr="00B95819" w:rsidRDefault="00B2621B">
      <w:pPr>
        <w:rPr>
          <w:rFonts w:cs="Arial"/>
          <w:b/>
          <w:sz w:val="28"/>
          <w:szCs w:val="20"/>
          <w:lang w:eastAsia="en-US"/>
        </w:rPr>
      </w:pPr>
      <w:r>
        <w:rPr>
          <w:rFonts w:cs="Arial"/>
          <w:b/>
          <w:sz w:val="28"/>
          <w:szCs w:val="20"/>
          <w:lang w:eastAsia="en-US"/>
        </w:rPr>
        <w:br w:type="page"/>
      </w:r>
    </w:p>
    <w:p w14:paraId="4917BC81" w14:textId="77777777" w:rsidR="00B2621B" w:rsidRPr="00B95819" w:rsidRDefault="00B2621B" w:rsidP="00B2621B">
      <w:pPr>
        <w:pStyle w:val="Kop1"/>
        <w:ind w:left="0" w:firstLine="0"/>
      </w:pPr>
      <w:bookmarkStart w:id="1444" w:name="_Toc517033870"/>
      <w:r w:rsidRPr="00B95819">
        <w:lastRenderedPageBreak/>
        <w:t>Inleiding</w:t>
      </w:r>
      <w:bookmarkEnd w:id="1444"/>
    </w:p>
    <w:p w14:paraId="2EA78472" w14:textId="77777777" w:rsidR="00B2621B" w:rsidRPr="00B95819" w:rsidRDefault="00B2621B" w:rsidP="00110E1A"/>
    <w:p w14:paraId="6B90CC3F" w14:textId="77777777" w:rsidR="00B2621B" w:rsidRPr="00B95819" w:rsidRDefault="00B2621B" w:rsidP="00B2621B">
      <w:pPr>
        <w:pStyle w:val="Kop2"/>
        <w:ind w:left="0" w:firstLine="0"/>
      </w:pPr>
      <w:bookmarkStart w:id="1445" w:name="_Toc517033871"/>
      <w:r w:rsidRPr="00B95819">
        <w:t>Algemeen</w:t>
      </w:r>
      <w:bookmarkEnd w:id="1445"/>
    </w:p>
    <w:p w14:paraId="2CF88DFD" w14:textId="77777777" w:rsidR="00B2621B" w:rsidRPr="00B95819" w:rsidRDefault="00B2621B" w:rsidP="00110E1A">
      <w:pPr>
        <w:pStyle w:val="Normaalweb"/>
        <w:rPr>
          <w:rFonts w:ascii="Calibri" w:hAnsi="Calibri"/>
          <w:color w:val="000000"/>
        </w:rPr>
      </w:pPr>
      <w:r w:rsidRPr="00B95819">
        <w:rPr>
          <w:rFonts w:ascii="Calibri" w:hAnsi="Calibri"/>
          <w:color w:val="000000"/>
        </w:rPr>
        <w:t>Dit acceptatietest rapport verschaft een meetbare basis voor de acceptatie van de “</w:t>
      </w:r>
      <w:r>
        <w:rPr>
          <w:rFonts w:ascii="Calibri" w:hAnsi="Calibri"/>
          <w:color w:val="000000"/>
        </w:rPr>
        <w:t>PROMASST MES configuratie tool”</w:t>
      </w:r>
      <w:r w:rsidRPr="00B95819">
        <w:rPr>
          <w:rFonts w:ascii="Calibri" w:hAnsi="Calibri"/>
          <w:color w:val="000000"/>
        </w:rPr>
        <w:t>-applicatie. Het bevat een lijst met meetbare acceptatiecriteria die invulling geven aan de functionele eisen uit het User Requirements (UR-)document. Voor elke testcase wordt gekeken of de functionele werking hiervan voldoet aan de gestelde functionele eisen uit het UR. Hieruit zal blijken of de gemaakte applicatie voldoet aan de gestelde eisen.</w:t>
      </w:r>
    </w:p>
    <w:p w14:paraId="566BFB8D" w14:textId="77777777" w:rsidR="00B2621B" w:rsidRPr="00B95819" w:rsidRDefault="00B2621B" w:rsidP="00110E1A">
      <w:pPr>
        <w:pStyle w:val="Normaalweb"/>
      </w:pPr>
    </w:p>
    <w:p w14:paraId="079E257F" w14:textId="77777777" w:rsidR="00B2621B" w:rsidRPr="00B95819" w:rsidRDefault="00B2621B" w:rsidP="00B2621B">
      <w:pPr>
        <w:pStyle w:val="Kop2"/>
        <w:ind w:left="0" w:firstLine="0"/>
      </w:pPr>
      <w:bookmarkStart w:id="1446" w:name="_Toc517033872"/>
      <w:r w:rsidRPr="00B95819">
        <w:t>Aanleiding</w:t>
      </w:r>
      <w:bookmarkEnd w:id="1446"/>
    </w:p>
    <w:p w14:paraId="5911215F" w14:textId="77777777" w:rsidR="00B2621B" w:rsidRPr="00B95819" w:rsidRDefault="00B2621B" w:rsidP="00110E1A">
      <w:pPr>
        <w:pStyle w:val="Normaalweb"/>
        <w:rPr>
          <w:rFonts w:ascii="Calibri" w:hAnsi="Calibri"/>
          <w:color w:val="000000"/>
        </w:rPr>
      </w:pPr>
      <w:r w:rsidRPr="00B95819">
        <w:rPr>
          <w:rFonts w:ascii="Calibri" w:hAnsi="Calibri"/>
          <w:color w:val="000000"/>
        </w:rPr>
        <w:t>Dit rapport is opgesteld opdat de opdrachtgever in één oogopslag kan zien of de opgeleverde applicatie voldoet aan de gestelde eisen.</w:t>
      </w:r>
    </w:p>
    <w:p w14:paraId="013A281C" w14:textId="77777777" w:rsidR="00B2621B" w:rsidRPr="00B95819" w:rsidRDefault="00B2621B" w:rsidP="00110E1A">
      <w:pPr>
        <w:pStyle w:val="Normaalweb"/>
      </w:pPr>
    </w:p>
    <w:p w14:paraId="2F21718C" w14:textId="77777777" w:rsidR="00B2621B" w:rsidRPr="00B95819" w:rsidRDefault="00B2621B" w:rsidP="00B2621B">
      <w:pPr>
        <w:pStyle w:val="Kop2"/>
        <w:ind w:left="0" w:firstLine="0"/>
      </w:pPr>
      <w:bookmarkStart w:id="1447" w:name="_Toc517033873"/>
      <w:r w:rsidRPr="00B95819">
        <w:t>Aanpak</w:t>
      </w:r>
      <w:bookmarkEnd w:id="1447"/>
    </w:p>
    <w:p w14:paraId="310DC441" w14:textId="77777777" w:rsidR="00B2621B" w:rsidRPr="00B95819" w:rsidRDefault="00B2621B" w:rsidP="00110E1A">
      <w:pPr>
        <w:pStyle w:val="Normaalweb"/>
      </w:pPr>
      <w:r w:rsidRPr="00B95819">
        <w:rPr>
          <w:rFonts w:ascii="Calibri" w:hAnsi="Calibri"/>
          <w:color w:val="000000"/>
        </w:rPr>
        <w:t>Voor elke test case is er een stappenplan geformuleerd. Elke stap in dit plan wordt in de applicatie uitgevoerd, getest op functionele correctheid en het resultaat wordt vastgelegd. Per test case worden de bevindingen genoteerd en vervolgens wordt een score toegekend die een waarde kan hebben van:</w:t>
      </w:r>
    </w:p>
    <w:p w14:paraId="782EC006" w14:textId="77777777" w:rsidR="00B2621B" w:rsidRPr="00896401" w:rsidRDefault="00B2621B" w:rsidP="00B2621B">
      <w:pPr>
        <w:pStyle w:val="Normaalweb"/>
        <w:numPr>
          <w:ilvl w:val="0"/>
          <w:numId w:val="188"/>
        </w:numPr>
        <w:textAlignment w:val="baseline"/>
        <w:rPr>
          <w:rFonts w:ascii="Arial" w:hAnsi="Arial" w:cs="Arial"/>
          <w:color w:val="000000"/>
        </w:rPr>
      </w:pPr>
      <w:r w:rsidRPr="00B95819">
        <w:rPr>
          <w:rFonts w:ascii="Calibri" w:hAnsi="Calibri" w:cs="Arial"/>
          <w:color w:val="000000"/>
        </w:rPr>
        <w:t>FAILED: niet werkend</w:t>
      </w:r>
    </w:p>
    <w:p w14:paraId="34899689" w14:textId="77777777" w:rsidR="00B2621B" w:rsidRPr="00896401" w:rsidRDefault="00B2621B" w:rsidP="00B2621B">
      <w:pPr>
        <w:pStyle w:val="Normaalweb"/>
        <w:numPr>
          <w:ilvl w:val="0"/>
          <w:numId w:val="188"/>
        </w:numPr>
        <w:textAlignment w:val="baseline"/>
        <w:rPr>
          <w:rFonts w:ascii="Arial" w:hAnsi="Arial" w:cs="Arial"/>
          <w:color w:val="000000"/>
        </w:rPr>
      </w:pPr>
      <w:r>
        <w:rPr>
          <w:rFonts w:ascii="Calibri" w:hAnsi="Calibri" w:cs="Arial"/>
          <w:color w:val="000000"/>
        </w:rPr>
        <w:t>PROBABLY NOT CORRECT</w:t>
      </w:r>
      <w:r w:rsidRPr="00B95819">
        <w:rPr>
          <w:rFonts w:ascii="Calibri" w:hAnsi="Calibri" w:cs="Arial"/>
          <w:color w:val="000000"/>
        </w:rPr>
        <w:t xml:space="preserve">: </w:t>
      </w:r>
      <w:r>
        <w:rPr>
          <w:rFonts w:ascii="Calibri" w:hAnsi="Calibri" w:cs="Arial"/>
          <w:color w:val="000000"/>
        </w:rPr>
        <w:t>iets wat waarschijnlijk niet correct werkt (moet nagekeken worden)</w:t>
      </w:r>
      <w:r w:rsidRPr="00B95819">
        <w:rPr>
          <w:rFonts w:ascii="Calibri" w:hAnsi="Calibri" w:cs="Arial"/>
          <w:color w:val="000000"/>
        </w:rPr>
        <w:t>;</w:t>
      </w:r>
    </w:p>
    <w:p w14:paraId="1D60DAAA" w14:textId="77777777" w:rsidR="00B2621B" w:rsidRPr="00B95819" w:rsidRDefault="00B2621B" w:rsidP="00B2621B">
      <w:pPr>
        <w:pStyle w:val="Normaalweb"/>
        <w:numPr>
          <w:ilvl w:val="0"/>
          <w:numId w:val="188"/>
        </w:numPr>
        <w:textAlignment w:val="baseline"/>
        <w:rPr>
          <w:rFonts w:ascii="Arial" w:hAnsi="Arial" w:cs="Arial"/>
          <w:color w:val="000000"/>
        </w:rPr>
      </w:pPr>
      <w:r>
        <w:rPr>
          <w:rFonts w:ascii="Calibri" w:hAnsi="Calibri" w:cs="Arial"/>
          <w:color w:val="000000"/>
        </w:rPr>
        <w:t>NOT IMPLEMENTED</w:t>
      </w:r>
      <w:r w:rsidRPr="00B95819">
        <w:rPr>
          <w:rFonts w:ascii="Calibri" w:hAnsi="Calibri" w:cs="Arial"/>
          <w:color w:val="000000"/>
        </w:rPr>
        <w:t>: niet aanwezig;</w:t>
      </w:r>
    </w:p>
    <w:p w14:paraId="27B17DE2" w14:textId="77777777" w:rsidR="00B2621B" w:rsidRPr="00B95819" w:rsidRDefault="00B2621B" w:rsidP="00B2621B">
      <w:pPr>
        <w:pStyle w:val="Normaalweb"/>
        <w:numPr>
          <w:ilvl w:val="0"/>
          <w:numId w:val="188"/>
        </w:numPr>
        <w:textAlignment w:val="baseline"/>
        <w:rPr>
          <w:rFonts w:ascii="Arial" w:hAnsi="Arial" w:cs="Arial"/>
          <w:color w:val="000000"/>
        </w:rPr>
      </w:pPr>
      <w:r w:rsidRPr="00B95819">
        <w:rPr>
          <w:rFonts w:ascii="Calibri" w:hAnsi="Calibri" w:cs="Arial"/>
          <w:color w:val="000000"/>
        </w:rPr>
        <w:t>PASSED: correct werkend.</w:t>
      </w:r>
    </w:p>
    <w:p w14:paraId="5F36FD93" w14:textId="77777777" w:rsidR="00B2621B" w:rsidRPr="00B95819" w:rsidRDefault="00B2621B" w:rsidP="00110E1A">
      <w:pPr>
        <w:pStyle w:val="Normaalweb"/>
        <w:ind w:left="720"/>
        <w:textAlignment w:val="baseline"/>
        <w:rPr>
          <w:rFonts w:ascii="Arial" w:hAnsi="Arial" w:cs="Arial"/>
          <w:color w:val="000000"/>
        </w:rPr>
      </w:pPr>
    </w:p>
    <w:p w14:paraId="5BAACC43" w14:textId="77777777" w:rsidR="00B2621B" w:rsidRPr="00B95819" w:rsidRDefault="00B2621B" w:rsidP="00B2621B">
      <w:pPr>
        <w:pStyle w:val="Kop2"/>
        <w:ind w:left="0" w:firstLine="0"/>
      </w:pPr>
      <w:bookmarkStart w:id="1448" w:name="_Toc517033874"/>
      <w:r w:rsidRPr="00B95819">
        <w:t>Acceptatiecriteria</w:t>
      </w:r>
      <w:bookmarkEnd w:id="1448"/>
    </w:p>
    <w:p w14:paraId="426B1AB4" w14:textId="77777777" w:rsidR="00B2621B" w:rsidRDefault="00B2621B" w:rsidP="00110E1A">
      <w:pPr>
        <w:pStyle w:val="Normaalweb"/>
        <w:rPr>
          <w:rFonts w:ascii="Calibri" w:hAnsi="Calibri"/>
          <w:color w:val="000000"/>
        </w:rPr>
      </w:pPr>
      <w:r w:rsidRPr="00B95819">
        <w:rPr>
          <w:rFonts w:ascii="Calibri" w:hAnsi="Calibri"/>
          <w:color w:val="000000"/>
        </w:rPr>
        <w:t>De acceptatietest keurt de applicatie goed als de resultaten van de testcases aan alle onderstaande zaken voldoen:</w:t>
      </w:r>
    </w:p>
    <w:p w14:paraId="21EC489B" w14:textId="77777777" w:rsidR="00B2621B" w:rsidRPr="00B95819" w:rsidRDefault="00B2621B" w:rsidP="00110E1A">
      <w:pPr>
        <w:pStyle w:val="Normaalweb"/>
      </w:pPr>
    </w:p>
    <w:p w14:paraId="00AA144A" w14:textId="77777777" w:rsidR="00B2621B" w:rsidRPr="00776DA7" w:rsidRDefault="00B2621B" w:rsidP="00B2621B">
      <w:pPr>
        <w:pStyle w:val="Normaalweb"/>
        <w:numPr>
          <w:ilvl w:val="0"/>
          <w:numId w:val="189"/>
        </w:numPr>
        <w:textAlignment w:val="baseline"/>
        <w:rPr>
          <w:rFonts w:ascii="Arial" w:hAnsi="Arial" w:cs="Arial"/>
          <w:color w:val="000000"/>
        </w:rPr>
      </w:pPr>
      <w:r w:rsidRPr="00B95819">
        <w:rPr>
          <w:rFonts w:ascii="Calibri" w:hAnsi="Calibri" w:cs="Arial"/>
          <w:color w:val="000000"/>
        </w:rPr>
        <w:t xml:space="preserve">De testgevallen hebben status </w:t>
      </w:r>
      <w:r w:rsidRPr="00776DA7">
        <w:rPr>
          <w:rFonts w:ascii="Calibri" w:hAnsi="Calibri" w:cs="Arial"/>
          <w:color w:val="000000"/>
          <w:u w:val="single"/>
        </w:rPr>
        <w:t>PASSED</w:t>
      </w:r>
      <w:r>
        <w:rPr>
          <w:rFonts w:ascii="Calibri" w:hAnsi="Calibri" w:cs="Arial"/>
          <w:color w:val="000000"/>
        </w:rPr>
        <w:t xml:space="preserve"> </w:t>
      </w:r>
    </w:p>
    <w:p w14:paraId="17D91448" w14:textId="77777777" w:rsidR="00B2621B" w:rsidRPr="00B95819" w:rsidRDefault="00B2621B" w:rsidP="00B2621B">
      <w:pPr>
        <w:pStyle w:val="Normaalweb"/>
        <w:numPr>
          <w:ilvl w:val="0"/>
          <w:numId w:val="189"/>
        </w:numPr>
        <w:textAlignment w:val="baseline"/>
        <w:rPr>
          <w:rFonts w:ascii="Arial" w:hAnsi="Arial" w:cs="Arial"/>
          <w:color w:val="000000"/>
        </w:rPr>
      </w:pPr>
      <w:r>
        <w:rPr>
          <w:rFonts w:ascii="Calibri" w:hAnsi="Calibri" w:cs="Arial"/>
          <w:color w:val="000000"/>
        </w:rPr>
        <w:t xml:space="preserve">Tenzij een functie niet essentieel is dan moet het de status </w:t>
      </w:r>
      <w:r w:rsidRPr="00776DA7">
        <w:rPr>
          <w:rFonts w:ascii="Calibri" w:hAnsi="Calibri" w:cs="Arial"/>
          <w:color w:val="000000"/>
          <w:u w:val="single"/>
        </w:rPr>
        <w:t>NOT IMPLEMENTED</w:t>
      </w:r>
      <w:r>
        <w:rPr>
          <w:rFonts w:ascii="Calibri" w:hAnsi="Calibri" w:cs="Arial"/>
          <w:color w:val="000000"/>
        </w:rPr>
        <w:t xml:space="preserve"> hebben</w:t>
      </w:r>
    </w:p>
    <w:p w14:paraId="7DEBC6E0" w14:textId="77777777" w:rsidR="00B2621B" w:rsidRPr="00B95819" w:rsidRDefault="00B2621B" w:rsidP="00B2621B">
      <w:pPr>
        <w:pStyle w:val="Normaalweb"/>
        <w:numPr>
          <w:ilvl w:val="0"/>
          <w:numId w:val="189"/>
        </w:numPr>
        <w:textAlignment w:val="baseline"/>
        <w:rPr>
          <w:rFonts w:ascii="Arial" w:hAnsi="Arial" w:cs="Arial"/>
          <w:color w:val="000000"/>
        </w:rPr>
      </w:pPr>
      <w:r w:rsidRPr="00B95819">
        <w:rPr>
          <w:rFonts w:ascii="Calibri" w:hAnsi="Calibri" w:cs="Arial"/>
          <w:color w:val="000000"/>
        </w:rPr>
        <w:t>Alle testcases zijn uitgevoerd.</w:t>
      </w:r>
    </w:p>
    <w:p w14:paraId="593977F9" w14:textId="77777777" w:rsidR="00B2621B" w:rsidRPr="00B95819" w:rsidRDefault="00B2621B" w:rsidP="00110E1A">
      <w:pPr>
        <w:rPr>
          <w:rFonts w:ascii="Arial" w:hAnsi="Arial" w:cs="Arial"/>
          <w:color w:val="000000"/>
        </w:rPr>
      </w:pPr>
      <w:r>
        <w:rPr>
          <w:rFonts w:ascii="Arial" w:hAnsi="Arial" w:cs="Arial"/>
          <w:color w:val="000000"/>
        </w:rPr>
        <w:br w:type="page"/>
      </w:r>
    </w:p>
    <w:p w14:paraId="0CBC5F9B" w14:textId="77777777" w:rsidR="00B2621B" w:rsidRDefault="00B2621B" w:rsidP="00110E1A">
      <w:pPr>
        <w:pStyle w:val="Kop2"/>
        <w:keepNext w:val="0"/>
        <w:tabs>
          <w:tab w:val="num" w:pos="709"/>
        </w:tabs>
        <w:ind w:left="709" w:hanging="709"/>
      </w:pPr>
      <w:bookmarkStart w:id="1449" w:name="_Toc517033875"/>
      <w:r>
        <w:lastRenderedPageBreak/>
        <w:t>Testomgeving</w:t>
      </w:r>
      <w:bookmarkEnd w:id="1449"/>
      <w:r>
        <w:t xml:space="preserve"> </w:t>
      </w:r>
    </w:p>
    <w:p w14:paraId="31AC701C" w14:textId="77777777" w:rsidR="00B2621B" w:rsidRDefault="00B2621B" w:rsidP="00110E1A">
      <w:r>
        <w:t>De computer waarop getest zal worden heeft de volgende specificaties</w:t>
      </w:r>
    </w:p>
    <w:p w14:paraId="3F55C1DB" w14:textId="77777777" w:rsidR="00B2621B" w:rsidRDefault="00B2621B" w:rsidP="00110E1A"/>
    <w:tbl>
      <w:tblPr>
        <w:tblW w:w="9464"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4481"/>
        <w:gridCol w:w="4983"/>
      </w:tblGrid>
      <w:tr w:rsidR="00B2621B" w:rsidRPr="00C63FDB" w14:paraId="2975AF7A" w14:textId="77777777" w:rsidTr="00110E1A">
        <w:trPr>
          <w:trHeight w:val="158"/>
        </w:trPr>
        <w:tc>
          <w:tcPr>
            <w:tcW w:w="4481" w:type="dxa"/>
            <w:vAlign w:val="center"/>
          </w:tcPr>
          <w:p w14:paraId="57FAC6AC" w14:textId="77777777" w:rsidR="00B2621B" w:rsidRPr="005D63A0" w:rsidRDefault="00B2621B" w:rsidP="00110E1A">
            <w:pPr>
              <w:pStyle w:val="Tabelbody"/>
              <w:rPr>
                <w:rFonts w:cs="Arial"/>
                <w:sz w:val="20"/>
              </w:rPr>
            </w:pPr>
            <w:r w:rsidRPr="005D63A0">
              <w:rPr>
                <w:rFonts w:cs="Arial"/>
                <w:sz w:val="20"/>
              </w:rPr>
              <w:t>Besturingssysteem</w:t>
            </w:r>
          </w:p>
        </w:tc>
        <w:tc>
          <w:tcPr>
            <w:tcW w:w="4983" w:type="dxa"/>
            <w:vAlign w:val="center"/>
          </w:tcPr>
          <w:p w14:paraId="4AA4A5B3" w14:textId="77777777" w:rsidR="00B2621B" w:rsidRPr="005D63A0" w:rsidRDefault="00B2621B" w:rsidP="00110E1A">
            <w:pPr>
              <w:pStyle w:val="Tabelbody"/>
              <w:rPr>
                <w:rFonts w:cs="Arial"/>
                <w:sz w:val="20"/>
              </w:rPr>
            </w:pPr>
            <w:r w:rsidRPr="005D63A0">
              <w:rPr>
                <w:rFonts w:cs="Arial"/>
                <w:sz w:val="20"/>
              </w:rPr>
              <w:t>Microsoft Windows 7 professional</w:t>
            </w:r>
          </w:p>
        </w:tc>
      </w:tr>
      <w:tr w:rsidR="00B2621B" w:rsidRPr="00C63FDB" w14:paraId="15D66097" w14:textId="77777777" w:rsidTr="00110E1A">
        <w:trPr>
          <w:trHeight w:val="158"/>
        </w:trPr>
        <w:tc>
          <w:tcPr>
            <w:tcW w:w="4481" w:type="dxa"/>
            <w:vAlign w:val="center"/>
          </w:tcPr>
          <w:p w14:paraId="22D9A0EE" w14:textId="77777777" w:rsidR="00B2621B" w:rsidRPr="005D63A0" w:rsidRDefault="00B2621B" w:rsidP="00110E1A">
            <w:pPr>
              <w:pStyle w:val="Tabelbody"/>
              <w:rPr>
                <w:rFonts w:cs="Arial"/>
                <w:sz w:val="20"/>
              </w:rPr>
            </w:pPr>
            <w:r w:rsidRPr="005D63A0">
              <w:rPr>
                <w:rFonts w:cs="Arial"/>
                <w:sz w:val="20"/>
              </w:rPr>
              <w:t>Versie</w:t>
            </w:r>
          </w:p>
        </w:tc>
        <w:tc>
          <w:tcPr>
            <w:tcW w:w="4983" w:type="dxa"/>
            <w:vAlign w:val="center"/>
          </w:tcPr>
          <w:p w14:paraId="11FF9A7D" w14:textId="77777777" w:rsidR="00B2621B" w:rsidRPr="005D63A0" w:rsidRDefault="00B2621B" w:rsidP="00110E1A">
            <w:pPr>
              <w:pStyle w:val="Tabelbody"/>
              <w:rPr>
                <w:rFonts w:cs="Arial"/>
                <w:sz w:val="20"/>
              </w:rPr>
            </w:pPr>
            <w:r w:rsidRPr="005D63A0">
              <w:rPr>
                <w:rFonts w:cs="Arial"/>
                <w:sz w:val="20"/>
              </w:rPr>
              <w:t>6.1.7601 Service Pack 1 Build 7601</w:t>
            </w:r>
          </w:p>
        </w:tc>
      </w:tr>
      <w:tr w:rsidR="00B2621B" w:rsidRPr="00C63FDB" w14:paraId="30F63739" w14:textId="77777777" w:rsidTr="00110E1A">
        <w:trPr>
          <w:trHeight w:val="77"/>
        </w:trPr>
        <w:tc>
          <w:tcPr>
            <w:tcW w:w="4481" w:type="dxa"/>
            <w:vAlign w:val="center"/>
          </w:tcPr>
          <w:p w14:paraId="5C4436A7" w14:textId="77777777" w:rsidR="00B2621B" w:rsidRPr="005D63A0" w:rsidRDefault="00B2621B" w:rsidP="00110E1A">
            <w:pPr>
              <w:pStyle w:val="Tabelbody"/>
              <w:rPr>
                <w:rFonts w:cs="Arial"/>
                <w:sz w:val="20"/>
              </w:rPr>
            </w:pPr>
            <w:r w:rsidRPr="005D63A0">
              <w:rPr>
                <w:rFonts w:cs="Arial"/>
                <w:sz w:val="20"/>
              </w:rPr>
              <w:t>Merk</w:t>
            </w:r>
          </w:p>
        </w:tc>
        <w:tc>
          <w:tcPr>
            <w:tcW w:w="4983" w:type="dxa"/>
            <w:vAlign w:val="center"/>
          </w:tcPr>
          <w:p w14:paraId="3FF18E8B" w14:textId="77777777" w:rsidR="00B2621B" w:rsidRPr="005D63A0" w:rsidRDefault="00B2621B" w:rsidP="00110E1A">
            <w:pPr>
              <w:pStyle w:val="Tabelbody"/>
              <w:rPr>
                <w:rFonts w:cs="Arial"/>
                <w:sz w:val="20"/>
              </w:rPr>
            </w:pPr>
            <w:r w:rsidRPr="005D63A0">
              <w:rPr>
                <w:rFonts w:cs="Arial"/>
                <w:sz w:val="20"/>
              </w:rPr>
              <w:t>Dell</w:t>
            </w:r>
          </w:p>
        </w:tc>
      </w:tr>
      <w:tr w:rsidR="00B2621B" w:rsidRPr="00C63FDB" w14:paraId="4A16EDF2" w14:textId="77777777" w:rsidTr="00110E1A">
        <w:trPr>
          <w:trHeight w:val="74"/>
        </w:trPr>
        <w:tc>
          <w:tcPr>
            <w:tcW w:w="4481" w:type="dxa"/>
            <w:vAlign w:val="center"/>
          </w:tcPr>
          <w:p w14:paraId="70B15F8B" w14:textId="77777777" w:rsidR="00B2621B" w:rsidRPr="005D63A0" w:rsidRDefault="00B2621B" w:rsidP="00110E1A">
            <w:pPr>
              <w:pStyle w:val="Tabelbody"/>
              <w:rPr>
                <w:rFonts w:cs="Arial"/>
                <w:sz w:val="20"/>
              </w:rPr>
            </w:pPr>
            <w:r>
              <w:rPr>
                <w:rFonts w:cs="Arial"/>
                <w:sz w:val="20"/>
              </w:rPr>
              <w:t>Model</w:t>
            </w:r>
          </w:p>
        </w:tc>
        <w:tc>
          <w:tcPr>
            <w:tcW w:w="4983" w:type="dxa"/>
            <w:vAlign w:val="center"/>
          </w:tcPr>
          <w:p w14:paraId="5FAB4F88" w14:textId="77777777" w:rsidR="00B2621B" w:rsidRPr="005D63A0" w:rsidRDefault="00B2621B" w:rsidP="00110E1A">
            <w:pPr>
              <w:pStyle w:val="Tabelbody"/>
              <w:rPr>
                <w:rFonts w:cs="Arial"/>
                <w:sz w:val="20"/>
              </w:rPr>
            </w:pPr>
            <w:r w:rsidRPr="005D63A0">
              <w:rPr>
                <w:rFonts w:cs="Arial"/>
                <w:sz w:val="20"/>
              </w:rPr>
              <w:t>Optiplex 7010</w:t>
            </w:r>
          </w:p>
        </w:tc>
      </w:tr>
      <w:tr w:rsidR="00B2621B" w:rsidRPr="00C63FDB" w14:paraId="777CDA17" w14:textId="77777777" w:rsidTr="00110E1A">
        <w:trPr>
          <w:trHeight w:val="74"/>
        </w:trPr>
        <w:tc>
          <w:tcPr>
            <w:tcW w:w="4481" w:type="dxa"/>
            <w:vAlign w:val="center"/>
          </w:tcPr>
          <w:p w14:paraId="6CB33913" w14:textId="77777777" w:rsidR="00B2621B" w:rsidRPr="005D63A0" w:rsidRDefault="00B2621B" w:rsidP="00110E1A">
            <w:pPr>
              <w:pStyle w:val="Tabelbody"/>
              <w:rPr>
                <w:rFonts w:cs="Arial"/>
                <w:sz w:val="20"/>
              </w:rPr>
            </w:pPr>
            <w:r w:rsidRPr="005D63A0">
              <w:rPr>
                <w:rFonts w:cs="Arial"/>
                <w:sz w:val="20"/>
              </w:rPr>
              <w:t>System type</w:t>
            </w:r>
          </w:p>
        </w:tc>
        <w:tc>
          <w:tcPr>
            <w:tcW w:w="4983" w:type="dxa"/>
            <w:vAlign w:val="center"/>
          </w:tcPr>
          <w:p w14:paraId="32A177C7" w14:textId="77777777" w:rsidR="00B2621B" w:rsidRPr="005D63A0" w:rsidRDefault="00B2621B" w:rsidP="00110E1A">
            <w:pPr>
              <w:pStyle w:val="Tabelbody"/>
              <w:rPr>
                <w:rFonts w:cs="Arial"/>
                <w:sz w:val="20"/>
              </w:rPr>
            </w:pPr>
            <w:r w:rsidRPr="005D63A0">
              <w:rPr>
                <w:rFonts w:cs="Arial"/>
                <w:sz w:val="20"/>
              </w:rPr>
              <w:t>x64-based PC</w:t>
            </w:r>
          </w:p>
        </w:tc>
      </w:tr>
      <w:tr w:rsidR="00B2621B" w:rsidRPr="00B2621B" w14:paraId="1B57CBFC" w14:textId="77777777" w:rsidTr="00110E1A">
        <w:trPr>
          <w:trHeight w:val="74"/>
        </w:trPr>
        <w:tc>
          <w:tcPr>
            <w:tcW w:w="4481" w:type="dxa"/>
            <w:vAlign w:val="center"/>
          </w:tcPr>
          <w:p w14:paraId="0BC7AB88" w14:textId="77777777" w:rsidR="00B2621B" w:rsidRPr="005D63A0" w:rsidRDefault="00B2621B" w:rsidP="00110E1A">
            <w:pPr>
              <w:pStyle w:val="Tabelbody"/>
              <w:rPr>
                <w:rFonts w:cs="Arial"/>
                <w:sz w:val="20"/>
              </w:rPr>
            </w:pPr>
            <w:r w:rsidRPr="005D63A0">
              <w:rPr>
                <w:rFonts w:cs="Arial"/>
                <w:sz w:val="20"/>
              </w:rPr>
              <w:t>Processor</w:t>
            </w:r>
          </w:p>
        </w:tc>
        <w:tc>
          <w:tcPr>
            <w:tcW w:w="4983" w:type="dxa"/>
            <w:vAlign w:val="center"/>
          </w:tcPr>
          <w:p w14:paraId="060C2799" w14:textId="77777777" w:rsidR="00B2621B" w:rsidRPr="005D63A0" w:rsidRDefault="00B2621B" w:rsidP="00110E1A">
            <w:pPr>
              <w:pStyle w:val="Tabelbody"/>
              <w:rPr>
                <w:rFonts w:cs="Arial"/>
                <w:sz w:val="20"/>
                <w:lang w:val="en-US"/>
              </w:rPr>
            </w:pPr>
            <w:r w:rsidRPr="005D63A0">
              <w:rPr>
                <w:rFonts w:cs="Arial"/>
                <w:sz w:val="20"/>
                <w:lang w:val="en-US"/>
              </w:rPr>
              <w:t>Intel(R) core(TM) i7-3770 CPU @ 3.40GHz, 3401 Mhz, 4 Core(s), 8 logical processors</w:t>
            </w:r>
          </w:p>
        </w:tc>
      </w:tr>
      <w:tr w:rsidR="00B2621B" w:rsidRPr="00C63FDB" w14:paraId="57609FB0" w14:textId="77777777" w:rsidTr="00110E1A">
        <w:trPr>
          <w:trHeight w:val="74"/>
        </w:trPr>
        <w:tc>
          <w:tcPr>
            <w:tcW w:w="4481" w:type="dxa"/>
            <w:vAlign w:val="center"/>
          </w:tcPr>
          <w:p w14:paraId="12394D41" w14:textId="77777777" w:rsidR="00B2621B" w:rsidRPr="005D63A0" w:rsidRDefault="00B2621B" w:rsidP="00110E1A">
            <w:pPr>
              <w:pStyle w:val="Tabelbody"/>
              <w:rPr>
                <w:rFonts w:cs="Arial"/>
                <w:sz w:val="20"/>
              </w:rPr>
            </w:pPr>
            <w:r w:rsidRPr="005D63A0">
              <w:rPr>
                <w:rFonts w:cs="Arial"/>
                <w:sz w:val="20"/>
              </w:rPr>
              <w:t>Video kaart</w:t>
            </w:r>
          </w:p>
        </w:tc>
        <w:tc>
          <w:tcPr>
            <w:tcW w:w="4983" w:type="dxa"/>
            <w:vAlign w:val="center"/>
          </w:tcPr>
          <w:p w14:paraId="3B556DC3" w14:textId="77777777" w:rsidR="00B2621B" w:rsidRPr="005D63A0" w:rsidRDefault="00B2621B" w:rsidP="00110E1A">
            <w:pPr>
              <w:pStyle w:val="Tabelbody"/>
              <w:rPr>
                <w:rFonts w:cs="Arial"/>
                <w:sz w:val="20"/>
              </w:rPr>
            </w:pPr>
            <w:r w:rsidRPr="005D63A0">
              <w:rPr>
                <w:rFonts w:cs="Arial"/>
                <w:sz w:val="20"/>
              </w:rPr>
              <w:t>Intel HD Graphics 4000</w:t>
            </w:r>
          </w:p>
        </w:tc>
      </w:tr>
      <w:tr w:rsidR="00B2621B" w:rsidRPr="00C63FDB" w14:paraId="29E8658F" w14:textId="77777777" w:rsidTr="00110E1A">
        <w:trPr>
          <w:trHeight w:val="74"/>
        </w:trPr>
        <w:tc>
          <w:tcPr>
            <w:tcW w:w="4481" w:type="dxa"/>
            <w:vAlign w:val="center"/>
          </w:tcPr>
          <w:p w14:paraId="30DB1893" w14:textId="77777777" w:rsidR="00B2621B" w:rsidRPr="005D63A0" w:rsidRDefault="00B2621B" w:rsidP="00110E1A">
            <w:pPr>
              <w:pStyle w:val="Tabelbody"/>
              <w:rPr>
                <w:rFonts w:cs="Arial"/>
                <w:sz w:val="20"/>
              </w:rPr>
            </w:pPr>
            <w:r w:rsidRPr="005D63A0">
              <w:rPr>
                <w:rFonts w:cs="Arial"/>
                <w:sz w:val="20"/>
              </w:rPr>
              <w:t>Werkgeheugen (ram):</w:t>
            </w:r>
          </w:p>
        </w:tc>
        <w:tc>
          <w:tcPr>
            <w:tcW w:w="4983" w:type="dxa"/>
            <w:vAlign w:val="center"/>
          </w:tcPr>
          <w:p w14:paraId="604A9FFC" w14:textId="77777777" w:rsidR="00B2621B" w:rsidRPr="005D63A0" w:rsidRDefault="00B2621B" w:rsidP="00110E1A">
            <w:pPr>
              <w:rPr>
                <w:rFonts w:ascii="Arial" w:hAnsi="Arial" w:cs="Arial"/>
                <w:sz w:val="20"/>
                <w:szCs w:val="20"/>
              </w:rPr>
            </w:pPr>
            <w:r w:rsidRPr="005D63A0">
              <w:rPr>
                <w:rFonts w:ascii="Arial" w:hAnsi="Arial" w:cs="Arial"/>
                <w:sz w:val="20"/>
                <w:szCs w:val="20"/>
              </w:rPr>
              <w:t>8 GB</w:t>
            </w:r>
          </w:p>
        </w:tc>
      </w:tr>
    </w:tbl>
    <w:p w14:paraId="538CDEB6" w14:textId="77777777" w:rsidR="00B2621B" w:rsidRDefault="00B2621B" w:rsidP="00110E1A"/>
    <w:p w14:paraId="5E48DC0F" w14:textId="77777777" w:rsidR="00B2621B" w:rsidRPr="00B95819" w:rsidRDefault="00B2621B" w:rsidP="00110E1A">
      <w:pPr>
        <w:pStyle w:val="Normaalweb"/>
        <w:rPr>
          <w:rFonts w:ascii="Calibri" w:hAnsi="Calibri"/>
          <w:color w:val="000000"/>
        </w:rPr>
      </w:pPr>
      <w:r>
        <w:t>De computer heeft een verbinding met de database nodig. Er is ook toestemming nodig (gebruikersnaam &amp; wachtwoord) om gegevens naar de database toe en weg te schrijven.</w:t>
      </w:r>
      <w:r>
        <w:tab/>
      </w:r>
    </w:p>
    <w:p w14:paraId="2C2F1387" w14:textId="77777777" w:rsidR="00B2621B" w:rsidRDefault="00B2621B">
      <w:pPr>
        <w:rPr>
          <w:rFonts w:ascii="Calibri" w:hAnsi="Calibri"/>
          <w:color w:val="000000"/>
        </w:rPr>
      </w:pPr>
    </w:p>
    <w:p w14:paraId="250CE0FC" w14:textId="77777777" w:rsidR="00B2621B" w:rsidRDefault="00B2621B">
      <w:pPr>
        <w:rPr>
          <w:rFonts w:ascii="Calibri" w:hAnsi="Calibri"/>
          <w:color w:val="000000"/>
        </w:rPr>
      </w:pPr>
    </w:p>
    <w:p w14:paraId="7A1FED33" w14:textId="77777777" w:rsidR="00B2621B" w:rsidRDefault="00B2621B">
      <w:pPr>
        <w:rPr>
          <w:rFonts w:ascii="Calibri" w:hAnsi="Calibri"/>
          <w:color w:val="000000"/>
        </w:rPr>
      </w:pPr>
    </w:p>
    <w:tbl>
      <w:tblPr>
        <w:tblW w:w="9464"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000" w:firstRow="0" w:lastRow="0" w:firstColumn="0" w:lastColumn="0" w:noHBand="0" w:noVBand="0"/>
      </w:tblPr>
      <w:tblGrid>
        <w:gridCol w:w="4481"/>
        <w:gridCol w:w="4983"/>
      </w:tblGrid>
      <w:tr w:rsidR="00B2621B" w:rsidRPr="00C63FDB" w14:paraId="6AFD9A7A" w14:textId="77777777" w:rsidTr="00110E1A">
        <w:trPr>
          <w:trHeight w:val="158"/>
        </w:trPr>
        <w:tc>
          <w:tcPr>
            <w:tcW w:w="4481" w:type="dxa"/>
            <w:vAlign w:val="center"/>
          </w:tcPr>
          <w:p w14:paraId="35DBAC92" w14:textId="77777777" w:rsidR="00B2621B" w:rsidRPr="005D63A0" w:rsidRDefault="00B2621B" w:rsidP="00110E1A">
            <w:pPr>
              <w:pStyle w:val="Tabelbody"/>
              <w:rPr>
                <w:rFonts w:cs="Arial"/>
                <w:sz w:val="20"/>
              </w:rPr>
            </w:pPr>
            <w:r w:rsidRPr="005D63A0">
              <w:rPr>
                <w:rFonts w:cs="Arial"/>
                <w:sz w:val="20"/>
              </w:rPr>
              <w:t>Besturingssysteem</w:t>
            </w:r>
          </w:p>
        </w:tc>
        <w:tc>
          <w:tcPr>
            <w:tcW w:w="4983" w:type="dxa"/>
            <w:vAlign w:val="center"/>
          </w:tcPr>
          <w:p w14:paraId="47783E5F" w14:textId="77777777" w:rsidR="00B2621B" w:rsidRPr="005D63A0" w:rsidRDefault="00B2621B" w:rsidP="00110E1A">
            <w:pPr>
              <w:pStyle w:val="Tabelbody"/>
              <w:rPr>
                <w:rFonts w:cs="Arial"/>
                <w:sz w:val="20"/>
              </w:rPr>
            </w:pPr>
            <w:r w:rsidRPr="005D63A0">
              <w:rPr>
                <w:rFonts w:cs="Arial"/>
                <w:sz w:val="20"/>
              </w:rPr>
              <w:t>Microsoft Windows 7 professional</w:t>
            </w:r>
          </w:p>
        </w:tc>
      </w:tr>
      <w:tr w:rsidR="00B2621B" w:rsidRPr="00C63FDB" w14:paraId="5304A429" w14:textId="77777777" w:rsidTr="00110E1A">
        <w:trPr>
          <w:trHeight w:val="158"/>
        </w:trPr>
        <w:tc>
          <w:tcPr>
            <w:tcW w:w="4481" w:type="dxa"/>
            <w:vAlign w:val="center"/>
          </w:tcPr>
          <w:p w14:paraId="1E1C1D9A" w14:textId="77777777" w:rsidR="00B2621B" w:rsidRPr="005D63A0" w:rsidRDefault="00B2621B" w:rsidP="00110E1A">
            <w:pPr>
              <w:pStyle w:val="Tabelbody"/>
              <w:rPr>
                <w:rFonts w:cs="Arial"/>
                <w:sz w:val="20"/>
              </w:rPr>
            </w:pPr>
            <w:r w:rsidRPr="005D63A0">
              <w:rPr>
                <w:rFonts w:cs="Arial"/>
                <w:sz w:val="20"/>
              </w:rPr>
              <w:t>Versie</w:t>
            </w:r>
          </w:p>
        </w:tc>
        <w:tc>
          <w:tcPr>
            <w:tcW w:w="4983" w:type="dxa"/>
            <w:vAlign w:val="center"/>
          </w:tcPr>
          <w:p w14:paraId="37A86A59" w14:textId="77777777" w:rsidR="00B2621B" w:rsidRPr="005D63A0" w:rsidRDefault="00B2621B" w:rsidP="00110E1A">
            <w:pPr>
              <w:pStyle w:val="Tabelbody"/>
              <w:rPr>
                <w:rFonts w:cs="Arial"/>
                <w:sz w:val="20"/>
              </w:rPr>
            </w:pPr>
            <w:r w:rsidRPr="005D63A0">
              <w:rPr>
                <w:rFonts w:cs="Arial"/>
                <w:sz w:val="20"/>
              </w:rPr>
              <w:t>6.1.7601 Service Pack 1 Build 7601</w:t>
            </w:r>
          </w:p>
        </w:tc>
      </w:tr>
      <w:tr w:rsidR="00B2621B" w:rsidRPr="00C63FDB" w14:paraId="21FC80B2" w14:textId="77777777" w:rsidTr="00110E1A">
        <w:trPr>
          <w:trHeight w:val="74"/>
        </w:trPr>
        <w:tc>
          <w:tcPr>
            <w:tcW w:w="4481" w:type="dxa"/>
            <w:vAlign w:val="center"/>
          </w:tcPr>
          <w:p w14:paraId="741A8BD6" w14:textId="77777777" w:rsidR="00B2621B" w:rsidRPr="005D63A0" w:rsidRDefault="00B2621B" w:rsidP="00110E1A">
            <w:pPr>
              <w:pStyle w:val="Tabelbody"/>
              <w:rPr>
                <w:rFonts w:cs="Arial"/>
                <w:sz w:val="20"/>
              </w:rPr>
            </w:pPr>
            <w:r>
              <w:rPr>
                <w:rFonts w:cs="Arial"/>
                <w:sz w:val="20"/>
              </w:rPr>
              <w:t>Model</w:t>
            </w:r>
          </w:p>
        </w:tc>
        <w:tc>
          <w:tcPr>
            <w:tcW w:w="4983" w:type="dxa"/>
            <w:vAlign w:val="center"/>
          </w:tcPr>
          <w:p w14:paraId="397393DE" w14:textId="77777777" w:rsidR="00B2621B" w:rsidRPr="005D63A0" w:rsidRDefault="00B2621B" w:rsidP="00110E1A">
            <w:pPr>
              <w:pStyle w:val="Tabelbody"/>
              <w:rPr>
                <w:rFonts w:cs="Arial"/>
                <w:sz w:val="20"/>
              </w:rPr>
            </w:pPr>
            <w:r>
              <w:rPr>
                <w:rFonts w:cs="Arial"/>
                <w:sz w:val="20"/>
              </w:rPr>
              <w:t>VMware Virtual Platform</w:t>
            </w:r>
          </w:p>
        </w:tc>
      </w:tr>
      <w:tr w:rsidR="00B2621B" w:rsidRPr="00C63FDB" w14:paraId="57587223" w14:textId="77777777" w:rsidTr="00110E1A">
        <w:trPr>
          <w:trHeight w:val="74"/>
        </w:trPr>
        <w:tc>
          <w:tcPr>
            <w:tcW w:w="4481" w:type="dxa"/>
            <w:vAlign w:val="center"/>
          </w:tcPr>
          <w:p w14:paraId="6EE1E65B" w14:textId="77777777" w:rsidR="00B2621B" w:rsidRPr="005D63A0" w:rsidRDefault="00B2621B" w:rsidP="00110E1A">
            <w:pPr>
              <w:pStyle w:val="Tabelbody"/>
              <w:rPr>
                <w:rFonts w:cs="Arial"/>
                <w:sz w:val="20"/>
              </w:rPr>
            </w:pPr>
            <w:r w:rsidRPr="005D63A0">
              <w:rPr>
                <w:rFonts w:cs="Arial"/>
                <w:sz w:val="20"/>
              </w:rPr>
              <w:t>System type</w:t>
            </w:r>
          </w:p>
        </w:tc>
        <w:tc>
          <w:tcPr>
            <w:tcW w:w="4983" w:type="dxa"/>
            <w:vAlign w:val="center"/>
          </w:tcPr>
          <w:p w14:paraId="6B4F2C03" w14:textId="77777777" w:rsidR="00B2621B" w:rsidRPr="005D63A0" w:rsidRDefault="00B2621B" w:rsidP="00110E1A">
            <w:pPr>
              <w:pStyle w:val="Tabelbody"/>
              <w:rPr>
                <w:rFonts w:cs="Arial"/>
                <w:sz w:val="20"/>
              </w:rPr>
            </w:pPr>
            <w:r w:rsidRPr="005D63A0">
              <w:rPr>
                <w:rFonts w:cs="Arial"/>
                <w:sz w:val="20"/>
              </w:rPr>
              <w:t>x64-based PC</w:t>
            </w:r>
          </w:p>
        </w:tc>
      </w:tr>
      <w:tr w:rsidR="00B2621B" w:rsidRPr="00B2621B" w14:paraId="4C4551A9" w14:textId="77777777" w:rsidTr="00110E1A">
        <w:trPr>
          <w:trHeight w:val="74"/>
        </w:trPr>
        <w:tc>
          <w:tcPr>
            <w:tcW w:w="4481" w:type="dxa"/>
            <w:vAlign w:val="center"/>
          </w:tcPr>
          <w:p w14:paraId="771F9D13" w14:textId="77777777" w:rsidR="00B2621B" w:rsidRPr="005D63A0" w:rsidRDefault="00B2621B" w:rsidP="00110E1A">
            <w:pPr>
              <w:pStyle w:val="Tabelbody"/>
              <w:rPr>
                <w:rFonts w:cs="Arial"/>
                <w:sz w:val="20"/>
              </w:rPr>
            </w:pPr>
            <w:r w:rsidRPr="005D63A0">
              <w:rPr>
                <w:rFonts w:cs="Arial"/>
                <w:sz w:val="20"/>
              </w:rPr>
              <w:t>Processor</w:t>
            </w:r>
          </w:p>
        </w:tc>
        <w:tc>
          <w:tcPr>
            <w:tcW w:w="4983" w:type="dxa"/>
            <w:vAlign w:val="center"/>
          </w:tcPr>
          <w:p w14:paraId="12D9E57B" w14:textId="77777777" w:rsidR="00B2621B" w:rsidRPr="005D63A0" w:rsidRDefault="00B2621B" w:rsidP="00110E1A">
            <w:pPr>
              <w:pStyle w:val="Tabelbody"/>
              <w:rPr>
                <w:rFonts w:cs="Arial"/>
                <w:sz w:val="20"/>
                <w:lang w:val="en-US"/>
              </w:rPr>
            </w:pPr>
            <w:r w:rsidRPr="00C56966">
              <w:rPr>
                <w:rFonts w:cs="Arial"/>
                <w:sz w:val="20"/>
                <w:lang w:val="en-US"/>
              </w:rPr>
              <w:t>Intel(R) Xeon(R) CPU E5645 @ 2.40GHz, 2394 Mhz, 2 Core(s), 2 Logical Processor(s)</w:t>
            </w:r>
          </w:p>
        </w:tc>
      </w:tr>
      <w:tr w:rsidR="00B2621B" w:rsidRPr="00C63FDB" w14:paraId="31549F59" w14:textId="77777777" w:rsidTr="00110E1A">
        <w:trPr>
          <w:trHeight w:val="74"/>
        </w:trPr>
        <w:tc>
          <w:tcPr>
            <w:tcW w:w="4481" w:type="dxa"/>
            <w:vAlign w:val="center"/>
          </w:tcPr>
          <w:p w14:paraId="1A5AA028" w14:textId="77777777" w:rsidR="00B2621B" w:rsidRPr="005D63A0" w:rsidRDefault="00B2621B" w:rsidP="00110E1A">
            <w:pPr>
              <w:pStyle w:val="Tabelbody"/>
              <w:rPr>
                <w:rFonts w:cs="Arial"/>
                <w:sz w:val="20"/>
              </w:rPr>
            </w:pPr>
            <w:r w:rsidRPr="005D63A0">
              <w:rPr>
                <w:rFonts w:cs="Arial"/>
                <w:sz w:val="20"/>
              </w:rPr>
              <w:t>Video kaart</w:t>
            </w:r>
          </w:p>
        </w:tc>
        <w:tc>
          <w:tcPr>
            <w:tcW w:w="4983" w:type="dxa"/>
            <w:vAlign w:val="center"/>
          </w:tcPr>
          <w:p w14:paraId="21BED741" w14:textId="77777777" w:rsidR="00B2621B" w:rsidRPr="005D63A0" w:rsidRDefault="00B2621B" w:rsidP="00110E1A">
            <w:pPr>
              <w:pStyle w:val="Tabelbody"/>
              <w:rPr>
                <w:rFonts w:cs="Arial"/>
                <w:sz w:val="20"/>
              </w:rPr>
            </w:pPr>
            <w:r>
              <w:rPr>
                <w:rFonts w:cs="Arial"/>
                <w:sz w:val="20"/>
              </w:rPr>
              <w:t>VMware SVGA 3D</w:t>
            </w:r>
          </w:p>
        </w:tc>
      </w:tr>
      <w:tr w:rsidR="00B2621B" w:rsidRPr="00C63FDB" w14:paraId="34D77429" w14:textId="77777777" w:rsidTr="00110E1A">
        <w:trPr>
          <w:trHeight w:val="74"/>
        </w:trPr>
        <w:tc>
          <w:tcPr>
            <w:tcW w:w="4481" w:type="dxa"/>
            <w:vAlign w:val="center"/>
          </w:tcPr>
          <w:p w14:paraId="1671DECB" w14:textId="77777777" w:rsidR="00B2621B" w:rsidRPr="005D63A0" w:rsidRDefault="00B2621B" w:rsidP="00110E1A">
            <w:pPr>
              <w:pStyle w:val="Tabelbody"/>
              <w:rPr>
                <w:rFonts w:cs="Arial"/>
                <w:sz w:val="20"/>
              </w:rPr>
            </w:pPr>
            <w:r w:rsidRPr="005D63A0">
              <w:rPr>
                <w:rFonts w:cs="Arial"/>
                <w:sz w:val="20"/>
              </w:rPr>
              <w:t>Werkgeheugen (ram):</w:t>
            </w:r>
          </w:p>
        </w:tc>
        <w:tc>
          <w:tcPr>
            <w:tcW w:w="4983" w:type="dxa"/>
            <w:vAlign w:val="center"/>
          </w:tcPr>
          <w:p w14:paraId="297CD3D6" w14:textId="77777777" w:rsidR="00B2621B" w:rsidRPr="005D63A0" w:rsidRDefault="00B2621B" w:rsidP="00110E1A">
            <w:pPr>
              <w:rPr>
                <w:rFonts w:ascii="Arial" w:hAnsi="Arial" w:cs="Arial"/>
                <w:sz w:val="20"/>
                <w:szCs w:val="20"/>
              </w:rPr>
            </w:pPr>
            <w:r>
              <w:rPr>
                <w:rFonts w:ascii="Arial" w:hAnsi="Arial" w:cs="Arial"/>
                <w:sz w:val="20"/>
                <w:szCs w:val="20"/>
              </w:rPr>
              <w:t>6</w:t>
            </w:r>
            <w:r w:rsidRPr="005D63A0">
              <w:rPr>
                <w:rFonts w:ascii="Arial" w:hAnsi="Arial" w:cs="Arial"/>
                <w:sz w:val="20"/>
                <w:szCs w:val="20"/>
              </w:rPr>
              <w:t xml:space="preserve"> GB</w:t>
            </w:r>
          </w:p>
        </w:tc>
      </w:tr>
    </w:tbl>
    <w:p w14:paraId="4890244F" w14:textId="77777777" w:rsidR="00B2621B" w:rsidRDefault="00B2621B">
      <w:pPr>
        <w:rPr>
          <w:rFonts w:ascii="Calibri" w:hAnsi="Calibri"/>
          <w:color w:val="000000"/>
        </w:rPr>
      </w:pPr>
    </w:p>
    <w:p w14:paraId="5CCDB540" w14:textId="77777777" w:rsidR="00B2621B" w:rsidRDefault="00B2621B">
      <w:pPr>
        <w:rPr>
          <w:rFonts w:ascii="Calibri" w:hAnsi="Calibri"/>
          <w:color w:val="000000"/>
        </w:rPr>
      </w:pPr>
      <w:r>
        <w:rPr>
          <w:rFonts w:ascii="Calibri" w:hAnsi="Calibri"/>
          <w:color w:val="000000"/>
        </w:rPr>
        <w:t>Dit zijn de kenmerken van de virtual machine waar op ontwikkeld is. Hier zal ook de eerste test op uitgevoerd worden.</w:t>
      </w:r>
    </w:p>
    <w:p w14:paraId="5AAF4E30" w14:textId="77777777" w:rsidR="00B2621B" w:rsidRDefault="00B2621B">
      <w:pPr>
        <w:rPr>
          <w:rFonts w:ascii="Calibri" w:hAnsi="Calibri"/>
          <w:color w:val="000000"/>
        </w:rPr>
      </w:pPr>
    </w:p>
    <w:p w14:paraId="12575D89" w14:textId="77777777" w:rsidR="00B2621B" w:rsidRDefault="00B2621B">
      <w:pPr>
        <w:rPr>
          <w:rFonts w:ascii="Calibri" w:hAnsi="Calibri"/>
          <w:color w:val="000000"/>
        </w:rPr>
      </w:pPr>
      <w:r>
        <w:rPr>
          <w:rFonts w:ascii="Calibri" w:hAnsi="Calibri"/>
          <w:color w:val="000000"/>
        </w:rPr>
        <w:t>De database versie die wordt gebruikt is PROMASST_MES_V7.3.0</w:t>
      </w:r>
      <w:r>
        <w:rPr>
          <w:rFonts w:ascii="Calibri" w:hAnsi="Calibri"/>
          <w:color w:val="000000"/>
        </w:rPr>
        <w:br w:type="page"/>
      </w:r>
    </w:p>
    <w:p w14:paraId="3CABF8EE" w14:textId="77777777" w:rsidR="00B2621B" w:rsidRDefault="00B2621B" w:rsidP="00B2621B">
      <w:pPr>
        <w:pStyle w:val="Kop1"/>
        <w:ind w:left="0" w:firstLine="0"/>
      </w:pPr>
      <w:bookmarkStart w:id="1450" w:name="_Toc517033876"/>
      <w:r>
        <w:lastRenderedPageBreak/>
        <w:t>Functionaliteiten</w:t>
      </w:r>
      <w:bookmarkEnd w:id="1450"/>
    </w:p>
    <w:p w14:paraId="2C79AA17" w14:textId="77777777" w:rsidR="00B2621B" w:rsidRPr="00AF65B3" w:rsidRDefault="00B2621B" w:rsidP="00110E1A">
      <w:pPr>
        <w:rPr>
          <w:rFonts w:ascii="Times New Roman" w:hAnsi="Times New Roman"/>
          <w:sz w:val="24"/>
          <w:szCs w:val="24"/>
        </w:rPr>
      </w:pPr>
    </w:p>
    <w:p w14:paraId="527EEFD9" w14:textId="77777777" w:rsidR="00B2621B" w:rsidRDefault="00B2621B" w:rsidP="00B2621B">
      <w:pPr>
        <w:pStyle w:val="Kop2"/>
        <w:ind w:left="0" w:firstLine="0"/>
      </w:pPr>
      <w:bookmarkStart w:id="1451" w:name="_Hlk514933683"/>
      <w:bookmarkStart w:id="1452" w:name="_Toc517033877"/>
      <w:r>
        <w:t>Database functionaliteiten</w:t>
      </w:r>
      <w:bookmarkEnd w:id="1452"/>
    </w:p>
    <w:p w14:paraId="6AC43A36" w14:textId="77777777" w:rsidR="00B2621B" w:rsidRPr="00BD03E4" w:rsidRDefault="00B2621B" w:rsidP="00110E1A"/>
    <w:tbl>
      <w:tblPr>
        <w:tblStyle w:val="Tabelraster"/>
        <w:tblW w:w="0" w:type="auto"/>
        <w:tblLook w:val="04A0" w:firstRow="1" w:lastRow="0" w:firstColumn="1" w:lastColumn="0" w:noHBand="0" w:noVBand="1"/>
      </w:tblPr>
      <w:tblGrid>
        <w:gridCol w:w="1129"/>
        <w:gridCol w:w="1701"/>
        <w:gridCol w:w="7054"/>
      </w:tblGrid>
      <w:tr w:rsidR="00B2621B" w14:paraId="599CF82F" w14:textId="77777777" w:rsidTr="00110E1A">
        <w:tc>
          <w:tcPr>
            <w:tcW w:w="1129" w:type="dxa"/>
            <w:shd w:val="clear" w:color="auto" w:fill="E5B8B7" w:themeFill="accent2" w:themeFillTint="66"/>
          </w:tcPr>
          <w:p w14:paraId="04FA166B" w14:textId="77777777" w:rsidR="00B2621B" w:rsidRDefault="00B2621B" w:rsidP="00110E1A">
            <w:r>
              <w:t>ID</w:t>
            </w:r>
          </w:p>
        </w:tc>
        <w:tc>
          <w:tcPr>
            <w:tcW w:w="1701" w:type="dxa"/>
            <w:shd w:val="clear" w:color="auto" w:fill="E5B8B7" w:themeFill="accent2" w:themeFillTint="66"/>
          </w:tcPr>
          <w:p w14:paraId="093AB076" w14:textId="77777777" w:rsidR="00B2621B" w:rsidRDefault="00B2621B" w:rsidP="00110E1A">
            <w:r>
              <w:t>Naam</w:t>
            </w:r>
          </w:p>
        </w:tc>
        <w:tc>
          <w:tcPr>
            <w:tcW w:w="7054" w:type="dxa"/>
            <w:shd w:val="clear" w:color="auto" w:fill="E5B8B7" w:themeFill="accent2" w:themeFillTint="66"/>
          </w:tcPr>
          <w:p w14:paraId="2B904B14" w14:textId="77777777" w:rsidR="00B2621B" w:rsidRPr="00AF65B3" w:rsidRDefault="00B2621B" w:rsidP="00110E1A">
            <w:r w:rsidRPr="00AF65B3">
              <w:t>Beschrijving</w:t>
            </w:r>
          </w:p>
        </w:tc>
      </w:tr>
      <w:tr w:rsidR="00B2621B" w14:paraId="0F84566C" w14:textId="77777777" w:rsidTr="00110E1A">
        <w:tc>
          <w:tcPr>
            <w:tcW w:w="1129" w:type="dxa"/>
          </w:tcPr>
          <w:p w14:paraId="75EA0C92" w14:textId="77777777" w:rsidR="00B2621B" w:rsidRDefault="00B2621B" w:rsidP="00110E1A">
            <w:r>
              <w:t>DB_1</w:t>
            </w:r>
          </w:p>
        </w:tc>
        <w:tc>
          <w:tcPr>
            <w:tcW w:w="1701" w:type="dxa"/>
          </w:tcPr>
          <w:p w14:paraId="2EF133A7" w14:textId="77777777" w:rsidR="00B2621B" w:rsidRDefault="00B2621B" w:rsidP="00110E1A">
            <w:r>
              <w:t>Koppelen database</w:t>
            </w:r>
          </w:p>
        </w:tc>
        <w:tc>
          <w:tcPr>
            <w:tcW w:w="7054" w:type="dxa"/>
          </w:tcPr>
          <w:p w14:paraId="765755D2" w14:textId="77777777" w:rsidR="00B2621B" w:rsidRDefault="00B2621B" w:rsidP="00110E1A">
            <w:r>
              <w:t>Wanneer de applicatie geopend wordt dan komt er een pop-up scherm die de standaard database weergeeft die gebruikt kan gaan worden. De gebruiker kan ingeven of dit wel of niet gebeurt.</w:t>
            </w:r>
          </w:p>
        </w:tc>
      </w:tr>
      <w:tr w:rsidR="00B2621B" w14:paraId="40F932D8" w14:textId="77777777" w:rsidTr="00110E1A">
        <w:tc>
          <w:tcPr>
            <w:tcW w:w="1129" w:type="dxa"/>
          </w:tcPr>
          <w:p w14:paraId="62F42DE5" w14:textId="77777777" w:rsidR="00B2621B" w:rsidRDefault="00B2621B" w:rsidP="00110E1A">
            <w:r>
              <w:t>DB_2</w:t>
            </w:r>
          </w:p>
        </w:tc>
        <w:tc>
          <w:tcPr>
            <w:tcW w:w="1701" w:type="dxa"/>
          </w:tcPr>
          <w:p w14:paraId="4C91A107" w14:textId="77777777" w:rsidR="00B2621B" w:rsidRDefault="00B2621B" w:rsidP="00110E1A">
            <w:r>
              <w:t>Alternatieve database koppeling</w:t>
            </w:r>
          </w:p>
        </w:tc>
        <w:tc>
          <w:tcPr>
            <w:tcW w:w="7054" w:type="dxa"/>
          </w:tcPr>
          <w:p w14:paraId="09DB6688" w14:textId="77777777" w:rsidR="00B2621B" w:rsidRDefault="00B2621B" w:rsidP="00110E1A">
            <w:r>
              <w:t>Wanneer nee wordt aangeklikt voor de standaard database is het mogelijk om een andere datasource, server en/of username en wachtwoord in te vullen om connectie te leggen</w:t>
            </w:r>
          </w:p>
        </w:tc>
      </w:tr>
      <w:tr w:rsidR="00B2621B" w14:paraId="69D5E8E0" w14:textId="77777777" w:rsidTr="00110E1A">
        <w:tc>
          <w:tcPr>
            <w:tcW w:w="1129" w:type="dxa"/>
            <w:tcBorders>
              <w:bottom w:val="single" w:sz="4" w:space="0" w:color="auto"/>
            </w:tcBorders>
          </w:tcPr>
          <w:p w14:paraId="33204E3A" w14:textId="77777777" w:rsidR="00B2621B" w:rsidRDefault="00B2621B" w:rsidP="00110E1A">
            <w:r>
              <w:t>DB_3</w:t>
            </w:r>
          </w:p>
        </w:tc>
        <w:tc>
          <w:tcPr>
            <w:tcW w:w="1701" w:type="dxa"/>
            <w:tcBorders>
              <w:bottom w:val="single" w:sz="4" w:space="0" w:color="auto"/>
            </w:tcBorders>
          </w:tcPr>
          <w:p w14:paraId="7965E507" w14:textId="77777777" w:rsidR="00B2621B" w:rsidRDefault="00B2621B" w:rsidP="00110E1A">
            <w:r>
              <w:t>Database refresh</w:t>
            </w:r>
          </w:p>
        </w:tc>
        <w:tc>
          <w:tcPr>
            <w:tcW w:w="7054" w:type="dxa"/>
            <w:tcBorders>
              <w:bottom w:val="single" w:sz="4" w:space="0" w:color="auto"/>
            </w:tcBorders>
          </w:tcPr>
          <w:p w14:paraId="55103534" w14:textId="77777777" w:rsidR="00B2621B" w:rsidRDefault="00B2621B" w:rsidP="00110E1A">
            <w:r>
              <w:t xml:space="preserve">Op het hoofdscherm is het mogelijk om nog een keer de database te refreshen met behulp van een knop </w:t>
            </w:r>
          </w:p>
        </w:tc>
      </w:tr>
    </w:tbl>
    <w:p w14:paraId="4E53C32C" w14:textId="77777777" w:rsidR="00B2621B" w:rsidRDefault="00B2621B" w:rsidP="00110E1A"/>
    <w:p w14:paraId="7E735B1A" w14:textId="77777777" w:rsidR="00B2621B" w:rsidRDefault="00B2621B" w:rsidP="00B2621B">
      <w:pPr>
        <w:pStyle w:val="Kop2"/>
        <w:ind w:left="0" w:firstLine="0"/>
      </w:pPr>
      <w:bookmarkStart w:id="1453" w:name="_Toc517033878"/>
      <w:r>
        <w:t>Procescell functionaliteiten</w:t>
      </w:r>
      <w:bookmarkEnd w:id="1453"/>
    </w:p>
    <w:p w14:paraId="2A7AF8C5" w14:textId="77777777" w:rsidR="00B2621B" w:rsidRDefault="00B2621B" w:rsidP="00110E1A"/>
    <w:tbl>
      <w:tblPr>
        <w:tblStyle w:val="Tabelraster"/>
        <w:tblW w:w="0" w:type="auto"/>
        <w:tblLook w:val="04A0" w:firstRow="1" w:lastRow="0" w:firstColumn="1" w:lastColumn="0" w:noHBand="0" w:noVBand="1"/>
      </w:tblPr>
      <w:tblGrid>
        <w:gridCol w:w="1118"/>
        <w:gridCol w:w="1978"/>
        <w:gridCol w:w="6788"/>
      </w:tblGrid>
      <w:tr w:rsidR="00B2621B" w14:paraId="320BB9FF" w14:textId="77777777" w:rsidTr="00110E1A">
        <w:tc>
          <w:tcPr>
            <w:tcW w:w="1118" w:type="dxa"/>
            <w:shd w:val="clear" w:color="auto" w:fill="E5B8B7" w:themeFill="accent2" w:themeFillTint="66"/>
          </w:tcPr>
          <w:p w14:paraId="4AA66F03" w14:textId="77777777" w:rsidR="00B2621B" w:rsidRDefault="00B2621B" w:rsidP="00110E1A">
            <w:r>
              <w:t>ID</w:t>
            </w:r>
          </w:p>
        </w:tc>
        <w:tc>
          <w:tcPr>
            <w:tcW w:w="1978" w:type="dxa"/>
            <w:shd w:val="clear" w:color="auto" w:fill="E5B8B7" w:themeFill="accent2" w:themeFillTint="66"/>
          </w:tcPr>
          <w:p w14:paraId="6DFDB0EF" w14:textId="77777777" w:rsidR="00B2621B" w:rsidRDefault="00B2621B" w:rsidP="00110E1A">
            <w:r>
              <w:t>Naam</w:t>
            </w:r>
          </w:p>
        </w:tc>
        <w:tc>
          <w:tcPr>
            <w:tcW w:w="6788" w:type="dxa"/>
            <w:shd w:val="clear" w:color="auto" w:fill="E5B8B7" w:themeFill="accent2" w:themeFillTint="66"/>
          </w:tcPr>
          <w:p w14:paraId="3879C1C7" w14:textId="77777777" w:rsidR="00B2621B" w:rsidRPr="00AF65B3" w:rsidRDefault="00B2621B" w:rsidP="00110E1A">
            <w:r w:rsidRPr="00AF65B3">
              <w:t>Beschrijving</w:t>
            </w:r>
          </w:p>
        </w:tc>
      </w:tr>
      <w:tr w:rsidR="00B2621B" w14:paraId="643640EB" w14:textId="77777777" w:rsidTr="00110E1A">
        <w:tc>
          <w:tcPr>
            <w:tcW w:w="1118" w:type="dxa"/>
          </w:tcPr>
          <w:p w14:paraId="06EB4927" w14:textId="77777777" w:rsidR="00B2621B" w:rsidRDefault="00B2621B" w:rsidP="00110E1A">
            <w:r>
              <w:t>PRC_1</w:t>
            </w:r>
          </w:p>
        </w:tc>
        <w:tc>
          <w:tcPr>
            <w:tcW w:w="1978" w:type="dxa"/>
          </w:tcPr>
          <w:p w14:paraId="0B6204A9" w14:textId="77777777" w:rsidR="00B2621B" w:rsidRDefault="00B2621B" w:rsidP="00110E1A">
            <w:r>
              <w:t>Procescell aanmaken</w:t>
            </w:r>
          </w:p>
        </w:tc>
        <w:tc>
          <w:tcPr>
            <w:tcW w:w="6788" w:type="dxa"/>
          </w:tcPr>
          <w:p w14:paraId="4A59704E" w14:textId="77777777" w:rsidR="00B2621B" w:rsidRDefault="00B2621B" w:rsidP="00110E1A">
            <w:r>
              <w:t>Vanaf het hoofdscherm is het mogelijk om een nieuwe procescell aan te maken. Je kunt dan ook kenmerken van die procescell aangeven</w:t>
            </w:r>
          </w:p>
        </w:tc>
      </w:tr>
      <w:tr w:rsidR="00B2621B" w14:paraId="2AAD9FA6" w14:textId="77777777" w:rsidTr="00110E1A">
        <w:tc>
          <w:tcPr>
            <w:tcW w:w="1118" w:type="dxa"/>
          </w:tcPr>
          <w:p w14:paraId="10655662" w14:textId="77777777" w:rsidR="00B2621B" w:rsidRDefault="00B2621B" w:rsidP="00110E1A">
            <w:r w:rsidRPr="00F9411B">
              <w:t>PRC_</w:t>
            </w:r>
            <w:r>
              <w:t>2</w:t>
            </w:r>
          </w:p>
        </w:tc>
        <w:tc>
          <w:tcPr>
            <w:tcW w:w="1978" w:type="dxa"/>
          </w:tcPr>
          <w:p w14:paraId="1AAFAD5E" w14:textId="77777777" w:rsidR="00B2621B" w:rsidRDefault="00B2621B" w:rsidP="00110E1A">
            <w:r>
              <w:t>Procescell verwijderen</w:t>
            </w:r>
          </w:p>
        </w:tc>
        <w:tc>
          <w:tcPr>
            <w:tcW w:w="6788" w:type="dxa"/>
          </w:tcPr>
          <w:p w14:paraId="609AB8BA" w14:textId="77777777" w:rsidR="00B2621B" w:rsidRDefault="00B2621B" w:rsidP="00110E1A">
            <w:r>
              <w:t>Je kunt vanaf het hoofdscherm een procescell verwijderen</w:t>
            </w:r>
          </w:p>
        </w:tc>
      </w:tr>
      <w:tr w:rsidR="00B2621B" w14:paraId="72891C87" w14:textId="77777777" w:rsidTr="00110E1A">
        <w:tc>
          <w:tcPr>
            <w:tcW w:w="1118" w:type="dxa"/>
            <w:tcBorders>
              <w:bottom w:val="single" w:sz="4" w:space="0" w:color="auto"/>
            </w:tcBorders>
          </w:tcPr>
          <w:p w14:paraId="61D2623E" w14:textId="77777777" w:rsidR="00B2621B" w:rsidRDefault="00B2621B" w:rsidP="00110E1A">
            <w:r w:rsidRPr="00F9411B">
              <w:t>PRC_</w:t>
            </w:r>
            <w:r>
              <w:t>3</w:t>
            </w:r>
          </w:p>
        </w:tc>
        <w:tc>
          <w:tcPr>
            <w:tcW w:w="1978" w:type="dxa"/>
            <w:tcBorders>
              <w:bottom w:val="single" w:sz="4" w:space="0" w:color="auto"/>
            </w:tcBorders>
          </w:tcPr>
          <w:p w14:paraId="5F0FD48A" w14:textId="77777777" w:rsidR="00B2621B" w:rsidRDefault="00B2621B" w:rsidP="00110E1A">
            <w:r>
              <w:t>Procescell aanpassen</w:t>
            </w:r>
          </w:p>
        </w:tc>
        <w:tc>
          <w:tcPr>
            <w:tcW w:w="6788" w:type="dxa"/>
            <w:tcBorders>
              <w:bottom w:val="single" w:sz="4" w:space="0" w:color="auto"/>
            </w:tcBorders>
          </w:tcPr>
          <w:p w14:paraId="7D59A12C" w14:textId="77777777" w:rsidR="00B2621B" w:rsidRDefault="00B2621B" w:rsidP="00110E1A">
            <w:r>
              <w:t>Je kunt vanaf het hoofdscherm een procescell bewerken. Het type, ID en batchoptions en andere instellingen kunnen aangepast worden.</w:t>
            </w:r>
          </w:p>
        </w:tc>
      </w:tr>
      <w:tr w:rsidR="00B2621B" w14:paraId="02EA1725" w14:textId="77777777" w:rsidTr="00110E1A">
        <w:tc>
          <w:tcPr>
            <w:tcW w:w="1118" w:type="dxa"/>
          </w:tcPr>
          <w:p w14:paraId="11185783" w14:textId="77777777" w:rsidR="00B2621B" w:rsidRDefault="00B2621B" w:rsidP="00110E1A">
            <w:r w:rsidRPr="00F9411B">
              <w:t>PRC_</w:t>
            </w:r>
            <w:r>
              <w:t>4</w:t>
            </w:r>
          </w:p>
        </w:tc>
        <w:tc>
          <w:tcPr>
            <w:tcW w:w="1978" w:type="dxa"/>
          </w:tcPr>
          <w:p w14:paraId="6DE208CA" w14:textId="77777777" w:rsidR="00B2621B" w:rsidRDefault="00B2621B" w:rsidP="00110E1A">
            <w:r>
              <w:t>Procescell valideren</w:t>
            </w:r>
          </w:p>
        </w:tc>
        <w:tc>
          <w:tcPr>
            <w:tcW w:w="6788" w:type="dxa"/>
          </w:tcPr>
          <w:p w14:paraId="1378232C" w14:textId="77777777" w:rsidR="00B2621B" w:rsidRDefault="00B2621B" w:rsidP="00110E1A">
            <w:r>
              <w:t>Je kunt vanaf het hoofdscherm een procescell valideren. Hierin wordt aangegeven of er kenmerken van ontbreken</w:t>
            </w:r>
          </w:p>
        </w:tc>
      </w:tr>
      <w:tr w:rsidR="00B2621B" w14:paraId="6AF8753F" w14:textId="77777777" w:rsidTr="00110E1A">
        <w:tc>
          <w:tcPr>
            <w:tcW w:w="1118" w:type="dxa"/>
          </w:tcPr>
          <w:p w14:paraId="698696D8" w14:textId="77777777" w:rsidR="00B2621B" w:rsidRDefault="00B2621B" w:rsidP="00110E1A">
            <w:r w:rsidRPr="00F9411B">
              <w:t>PRC_</w:t>
            </w:r>
            <w:r>
              <w:t>5</w:t>
            </w:r>
          </w:p>
        </w:tc>
        <w:tc>
          <w:tcPr>
            <w:tcW w:w="1978" w:type="dxa"/>
          </w:tcPr>
          <w:p w14:paraId="6B55C358" w14:textId="77777777" w:rsidR="00B2621B" w:rsidRDefault="00B2621B" w:rsidP="00110E1A">
            <w:r>
              <w:t>Alle procescell parameters valideren</w:t>
            </w:r>
          </w:p>
        </w:tc>
        <w:tc>
          <w:tcPr>
            <w:tcW w:w="6788" w:type="dxa"/>
          </w:tcPr>
          <w:p w14:paraId="543406DF" w14:textId="77777777" w:rsidR="00B2621B" w:rsidRDefault="00B2621B" w:rsidP="00110E1A">
            <w:r>
              <w:t>De parameters van alle procescellen moeten tegelijk gevalideerd kunnen worden.</w:t>
            </w:r>
          </w:p>
        </w:tc>
      </w:tr>
      <w:tr w:rsidR="00B2621B" w14:paraId="5447886A" w14:textId="77777777" w:rsidTr="00110E1A">
        <w:tc>
          <w:tcPr>
            <w:tcW w:w="1118" w:type="dxa"/>
          </w:tcPr>
          <w:p w14:paraId="58B6E2BA" w14:textId="77777777" w:rsidR="00B2621B" w:rsidRDefault="00B2621B" w:rsidP="00110E1A">
            <w:r w:rsidRPr="00F9411B">
              <w:t>PRC_</w:t>
            </w:r>
            <w:r>
              <w:t>6</w:t>
            </w:r>
          </w:p>
        </w:tc>
        <w:tc>
          <w:tcPr>
            <w:tcW w:w="1978" w:type="dxa"/>
          </w:tcPr>
          <w:p w14:paraId="7B24E8B0" w14:textId="77777777" w:rsidR="00B2621B" w:rsidRDefault="00B2621B" w:rsidP="00110E1A">
            <w:r>
              <w:t>OAprocescell/batch toevoegen</w:t>
            </w:r>
          </w:p>
        </w:tc>
        <w:tc>
          <w:tcPr>
            <w:tcW w:w="6788" w:type="dxa"/>
          </w:tcPr>
          <w:p w14:paraId="51FF9016" w14:textId="77777777" w:rsidR="00B2621B" w:rsidRDefault="00B2621B" w:rsidP="00110E1A">
            <w:r>
              <w:t>Een OA procescell moet aan een procescell toegevoegd kunnen worden.</w:t>
            </w:r>
          </w:p>
        </w:tc>
      </w:tr>
      <w:tr w:rsidR="00B2621B" w14:paraId="3804D81B" w14:textId="77777777" w:rsidTr="00110E1A">
        <w:trPr>
          <w:trHeight w:val="77"/>
        </w:trPr>
        <w:tc>
          <w:tcPr>
            <w:tcW w:w="1118" w:type="dxa"/>
          </w:tcPr>
          <w:p w14:paraId="57491DFA" w14:textId="77777777" w:rsidR="00B2621B" w:rsidRDefault="00B2621B" w:rsidP="00110E1A">
            <w:r w:rsidRPr="00F9411B">
              <w:t>PRC_</w:t>
            </w:r>
            <w:r>
              <w:t>7</w:t>
            </w:r>
          </w:p>
        </w:tc>
        <w:tc>
          <w:tcPr>
            <w:tcW w:w="1978" w:type="dxa"/>
          </w:tcPr>
          <w:p w14:paraId="2B0FE700" w14:textId="77777777" w:rsidR="00B2621B" w:rsidRDefault="00B2621B" w:rsidP="00110E1A">
            <w:r>
              <w:t>Route toevoegen</w:t>
            </w:r>
          </w:p>
        </w:tc>
        <w:tc>
          <w:tcPr>
            <w:tcW w:w="6788" w:type="dxa"/>
          </w:tcPr>
          <w:p w14:paraId="1C1DA30D" w14:textId="77777777" w:rsidR="00B2621B" w:rsidRDefault="00B2621B" w:rsidP="00110E1A">
            <w:r>
              <w:t>Er kan een route toegevoegd worden aan de procescell</w:t>
            </w:r>
          </w:p>
        </w:tc>
      </w:tr>
      <w:tr w:rsidR="00B2621B" w14:paraId="1673353F" w14:textId="77777777" w:rsidTr="00110E1A">
        <w:trPr>
          <w:trHeight w:val="77"/>
        </w:trPr>
        <w:tc>
          <w:tcPr>
            <w:tcW w:w="1118" w:type="dxa"/>
          </w:tcPr>
          <w:p w14:paraId="2CE347FF" w14:textId="77777777" w:rsidR="00B2621B" w:rsidRPr="00F9411B" w:rsidRDefault="00B2621B" w:rsidP="00110E1A">
            <w:r>
              <w:t>PRC_8</w:t>
            </w:r>
          </w:p>
        </w:tc>
        <w:tc>
          <w:tcPr>
            <w:tcW w:w="1978" w:type="dxa"/>
          </w:tcPr>
          <w:p w14:paraId="264DC05B" w14:textId="77777777" w:rsidR="00B2621B" w:rsidRDefault="00B2621B" w:rsidP="00110E1A">
            <w:r>
              <w:t>OA recipes valideren</w:t>
            </w:r>
          </w:p>
        </w:tc>
        <w:tc>
          <w:tcPr>
            <w:tcW w:w="6788" w:type="dxa"/>
          </w:tcPr>
          <w:p w14:paraId="0FD917D0" w14:textId="77777777" w:rsidR="00B2621B" w:rsidRDefault="00B2621B" w:rsidP="00110E1A">
            <w:r>
              <w:t>Alle OArecipes moeten tegelijk gevalideerd kunnen worden</w:t>
            </w:r>
          </w:p>
        </w:tc>
      </w:tr>
    </w:tbl>
    <w:p w14:paraId="5CCE6B94" w14:textId="77777777" w:rsidR="00B2621B" w:rsidRDefault="00B2621B" w:rsidP="00110E1A"/>
    <w:p w14:paraId="760207B8" w14:textId="77777777" w:rsidR="00B2621B" w:rsidRDefault="00B2621B">
      <w:r>
        <w:br w:type="page"/>
      </w:r>
    </w:p>
    <w:p w14:paraId="46EF20D1" w14:textId="77777777" w:rsidR="00B2621B" w:rsidRDefault="00B2621B" w:rsidP="00B2621B">
      <w:pPr>
        <w:pStyle w:val="Kop2"/>
        <w:ind w:left="0" w:firstLine="0"/>
      </w:pPr>
      <w:bookmarkStart w:id="1454" w:name="_Toc517033879"/>
      <w:r>
        <w:lastRenderedPageBreak/>
        <w:t>Route functionaliteiten</w:t>
      </w:r>
      <w:bookmarkEnd w:id="1454"/>
    </w:p>
    <w:p w14:paraId="5ECADF3F" w14:textId="77777777" w:rsidR="00B2621B" w:rsidRDefault="00B2621B" w:rsidP="00110E1A"/>
    <w:tbl>
      <w:tblPr>
        <w:tblStyle w:val="Tabelraster"/>
        <w:tblW w:w="0" w:type="auto"/>
        <w:tblLook w:val="04A0" w:firstRow="1" w:lastRow="0" w:firstColumn="1" w:lastColumn="0" w:noHBand="0" w:noVBand="1"/>
      </w:tblPr>
      <w:tblGrid>
        <w:gridCol w:w="1118"/>
        <w:gridCol w:w="1978"/>
        <w:gridCol w:w="6788"/>
      </w:tblGrid>
      <w:tr w:rsidR="00B2621B" w14:paraId="11BB41A8" w14:textId="77777777" w:rsidTr="00110E1A">
        <w:tc>
          <w:tcPr>
            <w:tcW w:w="1118" w:type="dxa"/>
            <w:shd w:val="clear" w:color="auto" w:fill="E5B8B7" w:themeFill="accent2" w:themeFillTint="66"/>
          </w:tcPr>
          <w:p w14:paraId="27E34E41" w14:textId="77777777" w:rsidR="00B2621B" w:rsidRDefault="00B2621B" w:rsidP="00110E1A">
            <w:r>
              <w:t>ID</w:t>
            </w:r>
          </w:p>
        </w:tc>
        <w:tc>
          <w:tcPr>
            <w:tcW w:w="1978" w:type="dxa"/>
            <w:shd w:val="clear" w:color="auto" w:fill="E5B8B7" w:themeFill="accent2" w:themeFillTint="66"/>
          </w:tcPr>
          <w:p w14:paraId="563DC956" w14:textId="77777777" w:rsidR="00B2621B" w:rsidRDefault="00B2621B" w:rsidP="00110E1A">
            <w:r>
              <w:t>Naam</w:t>
            </w:r>
          </w:p>
        </w:tc>
        <w:tc>
          <w:tcPr>
            <w:tcW w:w="6788" w:type="dxa"/>
            <w:shd w:val="clear" w:color="auto" w:fill="E5B8B7" w:themeFill="accent2" w:themeFillTint="66"/>
          </w:tcPr>
          <w:p w14:paraId="1B61CB26" w14:textId="77777777" w:rsidR="00B2621B" w:rsidRPr="00AF65B3" w:rsidRDefault="00B2621B" w:rsidP="00110E1A">
            <w:r w:rsidRPr="00AF65B3">
              <w:t>Beschrijving</w:t>
            </w:r>
          </w:p>
        </w:tc>
      </w:tr>
      <w:tr w:rsidR="00B2621B" w14:paraId="78FFAE1F" w14:textId="77777777" w:rsidTr="00110E1A">
        <w:tc>
          <w:tcPr>
            <w:tcW w:w="1118" w:type="dxa"/>
            <w:tcBorders>
              <w:bottom w:val="single" w:sz="4" w:space="0" w:color="auto"/>
            </w:tcBorders>
          </w:tcPr>
          <w:p w14:paraId="57D27D22" w14:textId="77777777" w:rsidR="00B2621B" w:rsidRDefault="00B2621B" w:rsidP="00110E1A">
            <w:r>
              <w:t>ROT_1</w:t>
            </w:r>
          </w:p>
        </w:tc>
        <w:tc>
          <w:tcPr>
            <w:tcW w:w="1978" w:type="dxa"/>
            <w:tcBorders>
              <w:bottom w:val="single" w:sz="4" w:space="0" w:color="auto"/>
            </w:tcBorders>
          </w:tcPr>
          <w:p w14:paraId="4117568C" w14:textId="77777777" w:rsidR="00B2621B" w:rsidRDefault="00B2621B" w:rsidP="00110E1A">
            <w:r>
              <w:t>Route verwijderen</w:t>
            </w:r>
          </w:p>
        </w:tc>
        <w:tc>
          <w:tcPr>
            <w:tcW w:w="6788" w:type="dxa"/>
            <w:tcBorders>
              <w:bottom w:val="single" w:sz="4" w:space="0" w:color="auto"/>
            </w:tcBorders>
          </w:tcPr>
          <w:p w14:paraId="3760007E" w14:textId="77777777" w:rsidR="00B2621B" w:rsidRDefault="00B2621B" w:rsidP="00110E1A">
            <w:r>
              <w:t>Een route moet verwijderd kunnen worden</w:t>
            </w:r>
          </w:p>
        </w:tc>
      </w:tr>
      <w:tr w:rsidR="00B2621B" w14:paraId="7B2E0A3B" w14:textId="77777777" w:rsidTr="00110E1A">
        <w:tc>
          <w:tcPr>
            <w:tcW w:w="1118" w:type="dxa"/>
          </w:tcPr>
          <w:p w14:paraId="03C7DEFD" w14:textId="77777777" w:rsidR="00B2621B" w:rsidRDefault="00B2621B" w:rsidP="00110E1A">
            <w:r>
              <w:t>ROT_2</w:t>
            </w:r>
          </w:p>
        </w:tc>
        <w:tc>
          <w:tcPr>
            <w:tcW w:w="1978" w:type="dxa"/>
          </w:tcPr>
          <w:p w14:paraId="25C24FFA" w14:textId="77777777" w:rsidR="00B2621B" w:rsidRDefault="00B2621B" w:rsidP="00110E1A">
            <w:r>
              <w:t>Route valideren</w:t>
            </w:r>
          </w:p>
        </w:tc>
        <w:tc>
          <w:tcPr>
            <w:tcW w:w="6788" w:type="dxa"/>
          </w:tcPr>
          <w:p w14:paraId="2A82E8E9" w14:textId="77777777" w:rsidR="00B2621B" w:rsidRDefault="00B2621B" w:rsidP="00110E1A">
            <w:r>
              <w:t>Een route moet gevalideerd kunnen worden</w:t>
            </w:r>
          </w:p>
        </w:tc>
      </w:tr>
      <w:tr w:rsidR="00B2621B" w14:paraId="5E9926DC" w14:textId="77777777" w:rsidTr="00110E1A">
        <w:tc>
          <w:tcPr>
            <w:tcW w:w="1118" w:type="dxa"/>
          </w:tcPr>
          <w:p w14:paraId="304B869A" w14:textId="77777777" w:rsidR="00B2621B" w:rsidRDefault="00B2621B" w:rsidP="00110E1A">
            <w:r>
              <w:t>ROT_3</w:t>
            </w:r>
          </w:p>
        </w:tc>
        <w:tc>
          <w:tcPr>
            <w:tcW w:w="1978" w:type="dxa"/>
          </w:tcPr>
          <w:p w14:paraId="5C777D83" w14:textId="77777777" w:rsidR="00B2621B" w:rsidRDefault="00B2621B" w:rsidP="00110E1A">
            <w:r>
              <w:t>Alle routes valideren</w:t>
            </w:r>
          </w:p>
        </w:tc>
        <w:tc>
          <w:tcPr>
            <w:tcW w:w="6788" w:type="dxa"/>
          </w:tcPr>
          <w:p w14:paraId="6F16F3F0" w14:textId="77777777" w:rsidR="00B2621B" w:rsidRDefault="00B2621B" w:rsidP="00110E1A">
            <w:r>
              <w:t>De parameters van alle routes moeten tegelijk gevalideerd kunnen worden</w:t>
            </w:r>
          </w:p>
        </w:tc>
      </w:tr>
      <w:tr w:rsidR="00B2621B" w14:paraId="440EA0C0" w14:textId="77777777" w:rsidTr="00110E1A">
        <w:tc>
          <w:tcPr>
            <w:tcW w:w="1118" w:type="dxa"/>
          </w:tcPr>
          <w:p w14:paraId="3474BCAF" w14:textId="77777777" w:rsidR="00B2621B" w:rsidRDefault="00B2621B" w:rsidP="00110E1A">
            <w:r>
              <w:t>ROT_4</w:t>
            </w:r>
          </w:p>
        </w:tc>
        <w:tc>
          <w:tcPr>
            <w:tcW w:w="1978" w:type="dxa"/>
          </w:tcPr>
          <w:p w14:paraId="7D775B97" w14:textId="77777777" w:rsidR="00B2621B" w:rsidRDefault="00B2621B" w:rsidP="00110E1A">
            <w:r>
              <w:t>Subroute aanmaken</w:t>
            </w:r>
          </w:p>
        </w:tc>
        <w:tc>
          <w:tcPr>
            <w:tcW w:w="6788" w:type="dxa"/>
          </w:tcPr>
          <w:p w14:paraId="67019DC6" w14:textId="77777777" w:rsidR="00B2621B" w:rsidRDefault="00B2621B" w:rsidP="00110E1A">
            <w:r>
              <w:t>Het aanmaken van een nieuwe subroute in een route</w:t>
            </w:r>
          </w:p>
        </w:tc>
      </w:tr>
    </w:tbl>
    <w:p w14:paraId="0039CE34" w14:textId="77777777" w:rsidR="00B2621B" w:rsidRDefault="00B2621B" w:rsidP="00110E1A"/>
    <w:p w14:paraId="44A85C4F" w14:textId="77777777" w:rsidR="00B2621B" w:rsidRDefault="00B2621B" w:rsidP="00110E1A"/>
    <w:p w14:paraId="09EA1E1E" w14:textId="77777777" w:rsidR="00B2621B" w:rsidRDefault="00B2621B" w:rsidP="00B2621B">
      <w:pPr>
        <w:pStyle w:val="Kop2"/>
        <w:ind w:left="0" w:firstLine="0"/>
      </w:pPr>
      <w:bookmarkStart w:id="1455" w:name="_Toc517033880"/>
      <w:r>
        <w:t>Subroute functionaliteit</w:t>
      </w:r>
      <w:bookmarkEnd w:id="1455"/>
    </w:p>
    <w:p w14:paraId="75921779" w14:textId="77777777" w:rsidR="00B2621B" w:rsidRDefault="00B2621B" w:rsidP="00110E1A"/>
    <w:tbl>
      <w:tblPr>
        <w:tblStyle w:val="Tabelraster"/>
        <w:tblW w:w="0" w:type="auto"/>
        <w:tblLook w:val="04A0" w:firstRow="1" w:lastRow="0" w:firstColumn="1" w:lastColumn="0" w:noHBand="0" w:noVBand="1"/>
      </w:tblPr>
      <w:tblGrid>
        <w:gridCol w:w="1118"/>
        <w:gridCol w:w="1978"/>
        <w:gridCol w:w="6788"/>
      </w:tblGrid>
      <w:tr w:rsidR="00B2621B" w14:paraId="2D6B9BE4" w14:textId="77777777" w:rsidTr="00110E1A">
        <w:tc>
          <w:tcPr>
            <w:tcW w:w="1118" w:type="dxa"/>
            <w:shd w:val="clear" w:color="auto" w:fill="E5B8B7" w:themeFill="accent2" w:themeFillTint="66"/>
          </w:tcPr>
          <w:p w14:paraId="009B6E1A" w14:textId="77777777" w:rsidR="00B2621B" w:rsidRDefault="00B2621B" w:rsidP="00110E1A">
            <w:r>
              <w:t>ID</w:t>
            </w:r>
          </w:p>
        </w:tc>
        <w:tc>
          <w:tcPr>
            <w:tcW w:w="1978" w:type="dxa"/>
            <w:shd w:val="clear" w:color="auto" w:fill="E5B8B7" w:themeFill="accent2" w:themeFillTint="66"/>
          </w:tcPr>
          <w:p w14:paraId="65DB99B5" w14:textId="77777777" w:rsidR="00B2621B" w:rsidRDefault="00B2621B" w:rsidP="00110E1A">
            <w:r>
              <w:t>Naam</w:t>
            </w:r>
          </w:p>
        </w:tc>
        <w:tc>
          <w:tcPr>
            <w:tcW w:w="6788" w:type="dxa"/>
            <w:shd w:val="clear" w:color="auto" w:fill="E5B8B7" w:themeFill="accent2" w:themeFillTint="66"/>
          </w:tcPr>
          <w:p w14:paraId="34A4B2C9" w14:textId="77777777" w:rsidR="00B2621B" w:rsidRPr="00AF65B3" w:rsidRDefault="00B2621B" w:rsidP="00110E1A">
            <w:r w:rsidRPr="00AF65B3">
              <w:t>Beschrijving</w:t>
            </w:r>
          </w:p>
        </w:tc>
      </w:tr>
      <w:tr w:rsidR="00B2621B" w14:paraId="04CC8AFF" w14:textId="77777777" w:rsidTr="00110E1A">
        <w:tc>
          <w:tcPr>
            <w:tcW w:w="1118" w:type="dxa"/>
          </w:tcPr>
          <w:p w14:paraId="14484FA0" w14:textId="77777777" w:rsidR="00B2621B" w:rsidRDefault="00B2621B" w:rsidP="00110E1A">
            <w:r>
              <w:t>SUR_1</w:t>
            </w:r>
          </w:p>
        </w:tc>
        <w:tc>
          <w:tcPr>
            <w:tcW w:w="1978" w:type="dxa"/>
          </w:tcPr>
          <w:p w14:paraId="35235FC7" w14:textId="77777777" w:rsidR="00B2621B" w:rsidRDefault="00B2621B" w:rsidP="00110E1A">
            <w:r>
              <w:t>Subroute verwijderen</w:t>
            </w:r>
          </w:p>
        </w:tc>
        <w:tc>
          <w:tcPr>
            <w:tcW w:w="6788" w:type="dxa"/>
          </w:tcPr>
          <w:p w14:paraId="291E270B" w14:textId="77777777" w:rsidR="00B2621B" w:rsidRDefault="00B2621B" w:rsidP="00110E1A">
            <w:r>
              <w:t>Subroute moet uit de route verwijderd worden. Alleen uit de procescell verwijderd worden wanneer dit de laatste is</w:t>
            </w:r>
          </w:p>
        </w:tc>
      </w:tr>
      <w:tr w:rsidR="00B2621B" w14:paraId="38E25596" w14:textId="77777777" w:rsidTr="00110E1A">
        <w:tc>
          <w:tcPr>
            <w:tcW w:w="1118" w:type="dxa"/>
          </w:tcPr>
          <w:p w14:paraId="35FCFC61" w14:textId="77777777" w:rsidR="00B2621B" w:rsidRDefault="00B2621B" w:rsidP="00110E1A">
            <w:r w:rsidRPr="00F36065">
              <w:t>SUR_</w:t>
            </w:r>
            <w:r>
              <w:t>2</w:t>
            </w:r>
          </w:p>
        </w:tc>
        <w:tc>
          <w:tcPr>
            <w:tcW w:w="1978" w:type="dxa"/>
          </w:tcPr>
          <w:p w14:paraId="456AE15E" w14:textId="77777777" w:rsidR="00B2621B" w:rsidRDefault="00B2621B" w:rsidP="00110E1A">
            <w:r>
              <w:t>Subroute valideren</w:t>
            </w:r>
          </w:p>
        </w:tc>
        <w:tc>
          <w:tcPr>
            <w:tcW w:w="6788" w:type="dxa"/>
          </w:tcPr>
          <w:p w14:paraId="30549B9B" w14:textId="77777777" w:rsidR="00B2621B" w:rsidRDefault="00B2621B" w:rsidP="00110E1A">
            <w:r>
              <w:t>Een subroute moet gevalideerd kunnen worden</w:t>
            </w:r>
          </w:p>
        </w:tc>
      </w:tr>
      <w:tr w:rsidR="00B2621B" w14:paraId="7F1344EE" w14:textId="77777777" w:rsidTr="00110E1A">
        <w:tc>
          <w:tcPr>
            <w:tcW w:w="1118" w:type="dxa"/>
            <w:tcBorders>
              <w:bottom w:val="single" w:sz="4" w:space="0" w:color="auto"/>
            </w:tcBorders>
          </w:tcPr>
          <w:p w14:paraId="5DFA31E2" w14:textId="77777777" w:rsidR="00B2621B" w:rsidRDefault="00B2621B" w:rsidP="00110E1A">
            <w:r w:rsidRPr="00F36065">
              <w:t>SUR_</w:t>
            </w:r>
            <w:r>
              <w:t>3</w:t>
            </w:r>
          </w:p>
        </w:tc>
        <w:tc>
          <w:tcPr>
            <w:tcW w:w="1978" w:type="dxa"/>
            <w:tcBorders>
              <w:bottom w:val="single" w:sz="4" w:space="0" w:color="auto"/>
            </w:tcBorders>
          </w:tcPr>
          <w:p w14:paraId="6258957F" w14:textId="77777777" w:rsidR="00B2621B" w:rsidRDefault="00B2621B" w:rsidP="00110E1A">
            <w:r>
              <w:t>Bin toevoegen</w:t>
            </w:r>
          </w:p>
        </w:tc>
        <w:tc>
          <w:tcPr>
            <w:tcW w:w="6788" w:type="dxa"/>
            <w:tcBorders>
              <w:bottom w:val="single" w:sz="4" w:space="0" w:color="auto"/>
            </w:tcBorders>
          </w:tcPr>
          <w:p w14:paraId="7B6C26A3" w14:textId="77777777" w:rsidR="00B2621B" w:rsidRDefault="00B2621B" w:rsidP="00110E1A">
            <w:r>
              <w:t>Bins moet aan een subroute gezet kunnen worden. Dit moet kunnen als bron en bestemming</w:t>
            </w:r>
          </w:p>
        </w:tc>
      </w:tr>
      <w:tr w:rsidR="00B2621B" w14:paraId="0579C05E" w14:textId="77777777" w:rsidTr="00110E1A">
        <w:tc>
          <w:tcPr>
            <w:tcW w:w="1118" w:type="dxa"/>
          </w:tcPr>
          <w:p w14:paraId="21485945" w14:textId="77777777" w:rsidR="00B2621B" w:rsidRDefault="00B2621B" w:rsidP="00110E1A">
            <w:r w:rsidRPr="00F36065">
              <w:t>SUR_</w:t>
            </w:r>
            <w:r>
              <w:t>4</w:t>
            </w:r>
          </w:p>
        </w:tc>
        <w:tc>
          <w:tcPr>
            <w:tcW w:w="1978" w:type="dxa"/>
          </w:tcPr>
          <w:p w14:paraId="6F957AD0" w14:textId="77777777" w:rsidR="00B2621B" w:rsidRDefault="00B2621B" w:rsidP="00110E1A">
            <w:r>
              <w:t>Unit toevoegen</w:t>
            </w:r>
          </w:p>
        </w:tc>
        <w:tc>
          <w:tcPr>
            <w:tcW w:w="6788" w:type="dxa"/>
          </w:tcPr>
          <w:p w14:paraId="54957A18" w14:textId="77777777" w:rsidR="00B2621B" w:rsidRDefault="00B2621B" w:rsidP="00110E1A">
            <w:r>
              <w:t>Aan een subroute moet een unit toegevoegd kunnen worden.</w:t>
            </w:r>
          </w:p>
        </w:tc>
      </w:tr>
      <w:tr w:rsidR="00B2621B" w14:paraId="650433C7" w14:textId="77777777" w:rsidTr="00110E1A">
        <w:tc>
          <w:tcPr>
            <w:tcW w:w="1118" w:type="dxa"/>
          </w:tcPr>
          <w:p w14:paraId="2AD57ADD" w14:textId="77777777" w:rsidR="00B2621B" w:rsidRPr="00F36065" w:rsidRDefault="00B2621B" w:rsidP="00110E1A">
            <w:r>
              <w:t>SUR_5</w:t>
            </w:r>
          </w:p>
        </w:tc>
        <w:tc>
          <w:tcPr>
            <w:tcW w:w="1978" w:type="dxa"/>
          </w:tcPr>
          <w:p w14:paraId="5AD74A46" w14:textId="77777777" w:rsidR="00B2621B" w:rsidRDefault="00B2621B" w:rsidP="00110E1A">
            <w:r>
              <w:t>subroute sequence aanpassen</w:t>
            </w:r>
          </w:p>
        </w:tc>
        <w:tc>
          <w:tcPr>
            <w:tcW w:w="6788" w:type="dxa"/>
          </w:tcPr>
          <w:p w14:paraId="10493F0B" w14:textId="77777777" w:rsidR="00B2621B" w:rsidRDefault="00B2621B" w:rsidP="00110E1A">
            <w:r>
              <w:t>De sequence van de subroute moet aangepast kunnen worden</w:t>
            </w:r>
          </w:p>
        </w:tc>
      </w:tr>
      <w:tr w:rsidR="00B2621B" w14:paraId="6FDFA58C" w14:textId="77777777" w:rsidTr="00110E1A">
        <w:tc>
          <w:tcPr>
            <w:tcW w:w="1118" w:type="dxa"/>
          </w:tcPr>
          <w:p w14:paraId="6D434EA1" w14:textId="77777777" w:rsidR="00B2621B" w:rsidRDefault="00B2621B" w:rsidP="00110E1A">
            <w:r>
              <w:t>SUR_6</w:t>
            </w:r>
          </w:p>
        </w:tc>
        <w:tc>
          <w:tcPr>
            <w:tcW w:w="1978" w:type="dxa"/>
          </w:tcPr>
          <w:p w14:paraId="4A2C618F" w14:textId="77777777" w:rsidR="00B2621B" w:rsidRDefault="00B2621B" w:rsidP="00110E1A">
            <w:r>
              <w:t>subroute van route kopiëren</w:t>
            </w:r>
          </w:p>
        </w:tc>
        <w:tc>
          <w:tcPr>
            <w:tcW w:w="6788" w:type="dxa"/>
          </w:tcPr>
          <w:p w14:paraId="23A79A85" w14:textId="77777777" w:rsidR="00B2621B" w:rsidRDefault="00B2621B" w:rsidP="00110E1A">
            <w:r>
              <w:t>Subroute kopieren van een andere route &amp; Subroute kopieren naar een andere route</w:t>
            </w:r>
          </w:p>
        </w:tc>
      </w:tr>
    </w:tbl>
    <w:p w14:paraId="71DEE5C4" w14:textId="77777777" w:rsidR="00B2621B" w:rsidRDefault="00B2621B" w:rsidP="00110E1A"/>
    <w:p w14:paraId="0F217E6D" w14:textId="77777777" w:rsidR="00B2621B" w:rsidRDefault="00B2621B" w:rsidP="00B2621B">
      <w:pPr>
        <w:pStyle w:val="Kop2"/>
        <w:ind w:left="0" w:firstLine="0"/>
      </w:pPr>
      <w:bookmarkStart w:id="1456" w:name="_Toc517033881"/>
      <w:r>
        <w:t>Unit functionaliteit</w:t>
      </w:r>
      <w:bookmarkEnd w:id="1456"/>
    </w:p>
    <w:p w14:paraId="12FBD692" w14:textId="77777777" w:rsidR="00B2621B" w:rsidRPr="00F9789F" w:rsidRDefault="00B2621B" w:rsidP="00110E1A"/>
    <w:tbl>
      <w:tblPr>
        <w:tblStyle w:val="Tabelraster"/>
        <w:tblW w:w="0" w:type="auto"/>
        <w:tblLook w:val="04A0" w:firstRow="1" w:lastRow="0" w:firstColumn="1" w:lastColumn="0" w:noHBand="0" w:noVBand="1"/>
      </w:tblPr>
      <w:tblGrid>
        <w:gridCol w:w="1118"/>
        <w:gridCol w:w="1978"/>
        <w:gridCol w:w="6788"/>
      </w:tblGrid>
      <w:tr w:rsidR="00B2621B" w14:paraId="3AED231C" w14:textId="77777777" w:rsidTr="00110E1A">
        <w:tc>
          <w:tcPr>
            <w:tcW w:w="1118" w:type="dxa"/>
            <w:shd w:val="clear" w:color="auto" w:fill="E5B8B7" w:themeFill="accent2" w:themeFillTint="66"/>
          </w:tcPr>
          <w:p w14:paraId="626350A4" w14:textId="77777777" w:rsidR="00B2621B" w:rsidRDefault="00B2621B" w:rsidP="00110E1A">
            <w:r>
              <w:t>ID</w:t>
            </w:r>
          </w:p>
        </w:tc>
        <w:tc>
          <w:tcPr>
            <w:tcW w:w="1978" w:type="dxa"/>
            <w:shd w:val="clear" w:color="auto" w:fill="E5B8B7" w:themeFill="accent2" w:themeFillTint="66"/>
          </w:tcPr>
          <w:p w14:paraId="171986DC" w14:textId="77777777" w:rsidR="00B2621B" w:rsidRDefault="00B2621B" w:rsidP="00110E1A">
            <w:r>
              <w:t>Naam</w:t>
            </w:r>
          </w:p>
        </w:tc>
        <w:tc>
          <w:tcPr>
            <w:tcW w:w="6788" w:type="dxa"/>
            <w:shd w:val="clear" w:color="auto" w:fill="E5B8B7" w:themeFill="accent2" w:themeFillTint="66"/>
          </w:tcPr>
          <w:p w14:paraId="4957733F" w14:textId="77777777" w:rsidR="00B2621B" w:rsidRPr="00AF65B3" w:rsidRDefault="00B2621B" w:rsidP="00110E1A">
            <w:r w:rsidRPr="00AF65B3">
              <w:t>Beschrijving</w:t>
            </w:r>
          </w:p>
        </w:tc>
      </w:tr>
      <w:tr w:rsidR="00B2621B" w14:paraId="2404CB29" w14:textId="77777777" w:rsidTr="00110E1A">
        <w:tc>
          <w:tcPr>
            <w:tcW w:w="1118" w:type="dxa"/>
          </w:tcPr>
          <w:p w14:paraId="3668C03D" w14:textId="77777777" w:rsidR="00B2621B" w:rsidRDefault="00B2621B" w:rsidP="00110E1A">
            <w:r>
              <w:t>OUD_1</w:t>
            </w:r>
          </w:p>
        </w:tc>
        <w:tc>
          <w:tcPr>
            <w:tcW w:w="1978" w:type="dxa"/>
          </w:tcPr>
          <w:p w14:paraId="6BA3C08B" w14:textId="77777777" w:rsidR="00B2621B" w:rsidRDefault="00B2621B" w:rsidP="00110E1A">
            <w:r>
              <w:t>verwijder unit</w:t>
            </w:r>
          </w:p>
        </w:tc>
        <w:tc>
          <w:tcPr>
            <w:tcW w:w="6788" w:type="dxa"/>
          </w:tcPr>
          <w:p w14:paraId="041E9347" w14:textId="77777777" w:rsidR="00B2621B" w:rsidRDefault="00B2621B" w:rsidP="00110E1A">
            <w:r>
              <w:t>Verwijder unit van de subroute</w:t>
            </w:r>
          </w:p>
        </w:tc>
      </w:tr>
      <w:tr w:rsidR="00B2621B" w14:paraId="47F21B7F" w14:textId="77777777" w:rsidTr="00110E1A">
        <w:tc>
          <w:tcPr>
            <w:tcW w:w="1118" w:type="dxa"/>
          </w:tcPr>
          <w:p w14:paraId="66F2987E" w14:textId="77777777" w:rsidR="00B2621B" w:rsidRDefault="00B2621B" w:rsidP="00110E1A">
            <w:r w:rsidRPr="007D17D6">
              <w:t>OUD_</w:t>
            </w:r>
            <w:r>
              <w:t>2</w:t>
            </w:r>
          </w:p>
        </w:tc>
        <w:tc>
          <w:tcPr>
            <w:tcW w:w="1978" w:type="dxa"/>
          </w:tcPr>
          <w:p w14:paraId="03D1073F" w14:textId="77777777" w:rsidR="00B2621B" w:rsidRDefault="00B2621B" w:rsidP="00110E1A">
            <w:r>
              <w:t>Aanpassen unit</w:t>
            </w:r>
          </w:p>
        </w:tc>
        <w:tc>
          <w:tcPr>
            <w:tcW w:w="6788" w:type="dxa"/>
          </w:tcPr>
          <w:p w14:paraId="050FBDD4" w14:textId="77777777" w:rsidR="00B2621B" w:rsidRDefault="00B2621B" w:rsidP="00110E1A">
            <w:r>
              <w:t>Unit moet bewerkt kunnen worden</w:t>
            </w:r>
          </w:p>
        </w:tc>
      </w:tr>
      <w:tr w:rsidR="00B2621B" w14:paraId="74F80B0B" w14:textId="77777777" w:rsidTr="00110E1A">
        <w:tc>
          <w:tcPr>
            <w:tcW w:w="1118" w:type="dxa"/>
            <w:tcBorders>
              <w:bottom w:val="single" w:sz="4" w:space="0" w:color="auto"/>
            </w:tcBorders>
          </w:tcPr>
          <w:p w14:paraId="2E15BACB" w14:textId="77777777" w:rsidR="00B2621B" w:rsidRDefault="00B2621B" w:rsidP="00110E1A">
            <w:r w:rsidRPr="007D17D6">
              <w:t>OUD_</w:t>
            </w:r>
            <w:r>
              <w:t>3</w:t>
            </w:r>
          </w:p>
        </w:tc>
        <w:tc>
          <w:tcPr>
            <w:tcW w:w="1978" w:type="dxa"/>
            <w:tcBorders>
              <w:bottom w:val="single" w:sz="4" w:space="0" w:color="auto"/>
            </w:tcBorders>
          </w:tcPr>
          <w:p w14:paraId="12ABC78E" w14:textId="77777777" w:rsidR="00B2621B" w:rsidRDefault="00B2621B" w:rsidP="00110E1A">
            <w:r>
              <w:t>Valideren unit</w:t>
            </w:r>
          </w:p>
        </w:tc>
        <w:tc>
          <w:tcPr>
            <w:tcW w:w="6788" w:type="dxa"/>
            <w:tcBorders>
              <w:bottom w:val="single" w:sz="4" w:space="0" w:color="auto"/>
            </w:tcBorders>
          </w:tcPr>
          <w:p w14:paraId="631342D7" w14:textId="77777777" w:rsidR="00B2621B" w:rsidRDefault="00B2621B" w:rsidP="00110E1A">
            <w:r>
              <w:t>Unit moet gevalideerd kunnen worden</w:t>
            </w:r>
          </w:p>
        </w:tc>
      </w:tr>
      <w:tr w:rsidR="00B2621B" w14:paraId="1FEA087F" w14:textId="77777777" w:rsidTr="00110E1A">
        <w:tc>
          <w:tcPr>
            <w:tcW w:w="1118" w:type="dxa"/>
          </w:tcPr>
          <w:p w14:paraId="6ACC9623" w14:textId="77777777" w:rsidR="00B2621B" w:rsidRDefault="00B2621B" w:rsidP="00110E1A">
            <w:r w:rsidRPr="007D17D6">
              <w:t>OUD_</w:t>
            </w:r>
            <w:r>
              <w:t>4</w:t>
            </w:r>
          </w:p>
        </w:tc>
        <w:tc>
          <w:tcPr>
            <w:tcW w:w="1978" w:type="dxa"/>
          </w:tcPr>
          <w:p w14:paraId="45A8A158" w14:textId="77777777" w:rsidR="00B2621B" w:rsidRDefault="00B2621B" w:rsidP="00110E1A">
            <w:r>
              <w:t>Unit sequence aanpassen</w:t>
            </w:r>
          </w:p>
        </w:tc>
        <w:tc>
          <w:tcPr>
            <w:tcW w:w="6788" w:type="dxa"/>
          </w:tcPr>
          <w:p w14:paraId="714284B5" w14:textId="77777777" w:rsidR="00B2621B" w:rsidRDefault="00B2621B" w:rsidP="00110E1A">
            <w:r>
              <w:t>De sequence van de unit moet aangepast kunnen worden</w:t>
            </w:r>
          </w:p>
        </w:tc>
      </w:tr>
    </w:tbl>
    <w:p w14:paraId="7054A39C" w14:textId="77777777" w:rsidR="00B2621B" w:rsidRDefault="00B2621B" w:rsidP="00B2621B">
      <w:pPr>
        <w:pStyle w:val="Kop2"/>
        <w:ind w:left="0" w:firstLine="0"/>
      </w:pPr>
      <w:r w:rsidRPr="00B95819">
        <w:br w:type="page"/>
      </w:r>
      <w:bookmarkStart w:id="1457" w:name="_Toc517033882"/>
      <w:r>
        <w:lastRenderedPageBreak/>
        <w:t>Bin functionaliteit</w:t>
      </w:r>
      <w:bookmarkEnd w:id="1457"/>
    </w:p>
    <w:p w14:paraId="7A158FB4" w14:textId="77777777" w:rsidR="00B2621B" w:rsidRPr="00F9789F" w:rsidRDefault="00B2621B" w:rsidP="00110E1A"/>
    <w:tbl>
      <w:tblPr>
        <w:tblStyle w:val="Tabelraster"/>
        <w:tblW w:w="0" w:type="auto"/>
        <w:tblLook w:val="04A0" w:firstRow="1" w:lastRow="0" w:firstColumn="1" w:lastColumn="0" w:noHBand="0" w:noVBand="1"/>
      </w:tblPr>
      <w:tblGrid>
        <w:gridCol w:w="1118"/>
        <w:gridCol w:w="1978"/>
        <w:gridCol w:w="6788"/>
      </w:tblGrid>
      <w:tr w:rsidR="00B2621B" w14:paraId="0A73C3A7" w14:textId="77777777" w:rsidTr="00110E1A">
        <w:tc>
          <w:tcPr>
            <w:tcW w:w="1118" w:type="dxa"/>
            <w:shd w:val="clear" w:color="auto" w:fill="E5B8B7" w:themeFill="accent2" w:themeFillTint="66"/>
          </w:tcPr>
          <w:p w14:paraId="2836EC4C" w14:textId="77777777" w:rsidR="00B2621B" w:rsidRDefault="00B2621B" w:rsidP="00110E1A">
            <w:r>
              <w:t>ID</w:t>
            </w:r>
          </w:p>
        </w:tc>
        <w:tc>
          <w:tcPr>
            <w:tcW w:w="1978" w:type="dxa"/>
            <w:shd w:val="clear" w:color="auto" w:fill="E5B8B7" w:themeFill="accent2" w:themeFillTint="66"/>
          </w:tcPr>
          <w:p w14:paraId="5E13D57B" w14:textId="77777777" w:rsidR="00B2621B" w:rsidRDefault="00B2621B" w:rsidP="00110E1A">
            <w:r>
              <w:t>Naam</w:t>
            </w:r>
          </w:p>
        </w:tc>
        <w:tc>
          <w:tcPr>
            <w:tcW w:w="6788" w:type="dxa"/>
            <w:shd w:val="clear" w:color="auto" w:fill="E5B8B7" w:themeFill="accent2" w:themeFillTint="66"/>
          </w:tcPr>
          <w:p w14:paraId="39F1C087" w14:textId="77777777" w:rsidR="00B2621B" w:rsidRPr="00AF65B3" w:rsidRDefault="00B2621B" w:rsidP="00110E1A">
            <w:r w:rsidRPr="00AF65B3">
              <w:t>Beschrijving</w:t>
            </w:r>
          </w:p>
        </w:tc>
      </w:tr>
      <w:tr w:rsidR="00B2621B" w14:paraId="0C4A8A57" w14:textId="77777777" w:rsidTr="00110E1A">
        <w:tc>
          <w:tcPr>
            <w:tcW w:w="1118" w:type="dxa"/>
          </w:tcPr>
          <w:p w14:paraId="16259185" w14:textId="77777777" w:rsidR="00B2621B" w:rsidRDefault="00B2621B" w:rsidP="00110E1A">
            <w:r>
              <w:t>BIN_1</w:t>
            </w:r>
          </w:p>
        </w:tc>
        <w:tc>
          <w:tcPr>
            <w:tcW w:w="1978" w:type="dxa"/>
          </w:tcPr>
          <w:p w14:paraId="3A4C6978" w14:textId="77777777" w:rsidR="00B2621B" w:rsidRDefault="00B2621B" w:rsidP="00110E1A">
            <w:r>
              <w:t>Aanmaken bin</w:t>
            </w:r>
          </w:p>
        </w:tc>
        <w:tc>
          <w:tcPr>
            <w:tcW w:w="6788" w:type="dxa"/>
          </w:tcPr>
          <w:p w14:paraId="2076E561" w14:textId="77777777" w:rsidR="00B2621B" w:rsidRDefault="00B2621B" w:rsidP="00110E1A">
            <w:r>
              <w:t>Een of meerdere bins kunnen tegelijk worden aangemaakt</w:t>
            </w:r>
          </w:p>
        </w:tc>
      </w:tr>
      <w:tr w:rsidR="00B2621B" w14:paraId="399DE135" w14:textId="77777777" w:rsidTr="00110E1A">
        <w:tc>
          <w:tcPr>
            <w:tcW w:w="1118" w:type="dxa"/>
          </w:tcPr>
          <w:p w14:paraId="22A9E5C0" w14:textId="77777777" w:rsidR="00B2621B" w:rsidRDefault="00B2621B" w:rsidP="00110E1A">
            <w:r w:rsidRPr="00AB474C">
              <w:t>BIN_</w:t>
            </w:r>
            <w:r>
              <w:t>2</w:t>
            </w:r>
          </w:p>
        </w:tc>
        <w:tc>
          <w:tcPr>
            <w:tcW w:w="1978" w:type="dxa"/>
          </w:tcPr>
          <w:p w14:paraId="6ADFCECA" w14:textId="77777777" w:rsidR="00B2621B" w:rsidRDefault="00B2621B" w:rsidP="00110E1A">
            <w:r>
              <w:t>Bin type aanmaken</w:t>
            </w:r>
          </w:p>
        </w:tc>
        <w:tc>
          <w:tcPr>
            <w:tcW w:w="6788" w:type="dxa"/>
          </w:tcPr>
          <w:p w14:paraId="270D05A2" w14:textId="77777777" w:rsidR="00B2621B" w:rsidRDefault="00B2621B" w:rsidP="00110E1A">
            <w:r>
              <w:t>Bin aanmaken met specifiek type</w:t>
            </w:r>
          </w:p>
        </w:tc>
      </w:tr>
      <w:tr w:rsidR="00B2621B" w14:paraId="2AEEA1E5" w14:textId="77777777" w:rsidTr="00110E1A">
        <w:tc>
          <w:tcPr>
            <w:tcW w:w="1118" w:type="dxa"/>
            <w:tcBorders>
              <w:bottom w:val="single" w:sz="4" w:space="0" w:color="auto"/>
            </w:tcBorders>
          </w:tcPr>
          <w:p w14:paraId="78D5816C" w14:textId="77777777" w:rsidR="00B2621B" w:rsidRDefault="00B2621B" w:rsidP="00110E1A">
            <w:r w:rsidRPr="00AB474C">
              <w:t>BIN_</w:t>
            </w:r>
            <w:r>
              <w:t>3</w:t>
            </w:r>
          </w:p>
        </w:tc>
        <w:tc>
          <w:tcPr>
            <w:tcW w:w="1978" w:type="dxa"/>
            <w:tcBorders>
              <w:bottom w:val="single" w:sz="4" w:space="0" w:color="auto"/>
            </w:tcBorders>
          </w:tcPr>
          <w:p w14:paraId="31D2FDE7" w14:textId="77777777" w:rsidR="00B2621B" w:rsidRDefault="00B2621B" w:rsidP="00110E1A">
            <w:r>
              <w:t>Bin verwijderen</w:t>
            </w:r>
          </w:p>
        </w:tc>
        <w:tc>
          <w:tcPr>
            <w:tcW w:w="6788" w:type="dxa"/>
            <w:tcBorders>
              <w:bottom w:val="single" w:sz="4" w:space="0" w:color="auto"/>
            </w:tcBorders>
          </w:tcPr>
          <w:p w14:paraId="06634F87" w14:textId="77777777" w:rsidR="00B2621B" w:rsidRDefault="00B2621B" w:rsidP="00110E1A">
            <w:r>
              <w:t>Bin moet verwijderd kunnen worden</w:t>
            </w:r>
          </w:p>
        </w:tc>
      </w:tr>
      <w:tr w:rsidR="00B2621B" w14:paraId="3C66E433" w14:textId="77777777" w:rsidTr="00110E1A">
        <w:tc>
          <w:tcPr>
            <w:tcW w:w="1118" w:type="dxa"/>
          </w:tcPr>
          <w:p w14:paraId="1FC59C58" w14:textId="77777777" w:rsidR="00B2621B" w:rsidRDefault="00B2621B" w:rsidP="00110E1A">
            <w:r w:rsidRPr="00AB474C">
              <w:t>BIN_</w:t>
            </w:r>
            <w:r>
              <w:t>4</w:t>
            </w:r>
          </w:p>
        </w:tc>
        <w:tc>
          <w:tcPr>
            <w:tcW w:w="1978" w:type="dxa"/>
          </w:tcPr>
          <w:p w14:paraId="7B0BA0C0" w14:textId="77777777" w:rsidR="00B2621B" w:rsidRDefault="00B2621B" w:rsidP="00110E1A">
            <w:r>
              <w:t>Bin aanpassen</w:t>
            </w:r>
          </w:p>
        </w:tc>
        <w:tc>
          <w:tcPr>
            <w:tcW w:w="6788" w:type="dxa"/>
          </w:tcPr>
          <w:p w14:paraId="0822DC37" w14:textId="77777777" w:rsidR="00B2621B" w:rsidRDefault="00B2621B" w:rsidP="00110E1A">
            <w:r>
              <w:t>Kenmerken Bin moeten aangepast kunnen worden</w:t>
            </w:r>
          </w:p>
        </w:tc>
      </w:tr>
      <w:tr w:rsidR="00B2621B" w14:paraId="0914E595" w14:textId="77777777" w:rsidTr="00110E1A">
        <w:tc>
          <w:tcPr>
            <w:tcW w:w="1118" w:type="dxa"/>
          </w:tcPr>
          <w:p w14:paraId="524D5789" w14:textId="77777777" w:rsidR="00B2621B" w:rsidRDefault="00B2621B" w:rsidP="00110E1A">
            <w:r w:rsidRPr="00AB474C">
              <w:t>BIN_</w:t>
            </w:r>
            <w:r>
              <w:t>5</w:t>
            </w:r>
          </w:p>
        </w:tc>
        <w:tc>
          <w:tcPr>
            <w:tcW w:w="1978" w:type="dxa"/>
          </w:tcPr>
          <w:p w14:paraId="7C2408E5" w14:textId="77777777" w:rsidR="00B2621B" w:rsidRDefault="00B2621B" w:rsidP="00110E1A">
            <w:r>
              <w:t>Bin stock aangeven</w:t>
            </w:r>
          </w:p>
        </w:tc>
        <w:tc>
          <w:tcPr>
            <w:tcW w:w="6788" w:type="dxa"/>
          </w:tcPr>
          <w:p w14:paraId="0D762923" w14:textId="77777777" w:rsidR="00B2621B" w:rsidRDefault="00B2621B" w:rsidP="00110E1A">
            <w:r>
              <w:t>De hoeveelheid binstock moet aangegeven kunnen worden</w:t>
            </w:r>
          </w:p>
        </w:tc>
      </w:tr>
      <w:tr w:rsidR="00B2621B" w14:paraId="7C2E528C" w14:textId="77777777" w:rsidTr="00110E1A">
        <w:tc>
          <w:tcPr>
            <w:tcW w:w="1118" w:type="dxa"/>
          </w:tcPr>
          <w:p w14:paraId="01B82BA5" w14:textId="77777777" w:rsidR="00B2621B" w:rsidRDefault="00B2621B" w:rsidP="00110E1A">
            <w:r w:rsidRPr="00AB474C">
              <w:t>BIN_</w:t>
            </w:r>
            <w:r>
              <w:t>6</w:t>
            </w:r>
          </w:p>
        </w:tc>
        <w:tc>
          <w:tcPr>
            <w:tcW w:w="1978" w:type="dxa"/>
          </w:tcPr>
          <w:p w14:paraId="116F1A5B" w14:textId="77777777" w:rsidR="00B2621B" w:rsidRDefault="00B2621B" w:rsidP="00110E1A">
            <w:r>
              <w:t>Bin valideren</w:t>
            </w:r>
          </w:p>
        </w:tc>
        <w:tc>
          <w:tcPr>
            <w:tcW w:w="6788" w:type="dxa"/>
          </w:tcPr>
          <w:p w14:paraId="6E52DE7D" w14:textId="77777777" w:rsidR="00B2621B" w:rsidRDefault="00B2621B" w:rsidP="00110E1A">
            <w:r>
              <w:t>Bin moet gevalideerd kunnen worden</w:t>
            </w:r>
          </w:p>
        </w:tc>
      </w:tr>
      <w:tr w:rsidR="00B2621B" w14:paraId="262E1C01" w14:textId="77777777" w:rsidTr="00110E1A">
        <w:tc>
          <w:tcPr>
            <w:tcW w:w="1118" w:type="dxa"/>
          </w:tcPr>
          <w:p w14:paraId="1821CFDB" w14:textId="77777777" w:rsidR="00B2621B" w:rsidRPr="00AB474C" w:rsidRDefault="00B2621B" w:rsidP="00110E1A">
            <w:r>
              <w:t>BIN_7</w:t>
            </w:r>
          </w:p>
        </w:tc>
        <w:tc>
          <w:tcPr>
            <w:tcW w:w="1978" w:type="dxa"/>
          </w:tcPr>
          <w:p w14:paraId="642FB5EF" w14:textId="77777777" w:rsidR="00B2621B" w:rsidRDefault="00B2621B" w:rsidP="00110E1A">
            <w:r>
              <w:t>Alle routes valideren</w:t>
            </w:r>
          </w:p>
        </w:tc>
        <w:tc>
          <w:tcPr>
            <w:tcW w:w="6788" w:type="dxa"/>
          </w:tcPr>
          <w:p w14:paraId="15638691" w14:textId="77777777" w:rsidR="00B2621B" w:rsidRDefault="00B2621B" w:rsidP="00110E1A">
            <w:r>
              <w:t>De parameters van alle bins moeten tegelijk gevalideerd kunnen worden</w:t>
            </w:r>
          </w:p>
        </w:tc>
      </w:tr>
    </w:tbl>
    <w:p w14:paraId="51F51619" w14:textId="77777777" w:rsidR="00B2621B" w:rsidRDefault="00B2621B"/>
    <w:p w14:paraId="425D9EB7" w14:textId="77777777" w:rsidR="00B2621B" w:rsidRDefault="00B2621B" w:rsidP="00B2621B">
      <w:pPr>
        <w:pStyle w:val="Kop2"/>
        <w:ind w:left="0" w:firstLine="0"/>
      </w:pPr>
      <w:bookmarkStart w:id="1458" w:name="_Toc517033883"/>
      <w:r>
        <w:t>Parameter functionaliteiten</w:t>
      </w:r>
      <w:bookmarkEnd w:id="1458"/>
    </w:p>
    <w:p w14:paraId="1C9E9FF5" w14:textId="77777777" w:rsidR="00B2621B" w:rsidRDefault="00B2621B" w:rsidP="00110E1A"/>
    <w:p w14:paraId="0C6B4CCE" w14:textId="77777777" w:rsidR="00B2621B" w:rsidRPr="00B971B6" w:rsidRDefault="00B2621B" w:rsidP="00110E1A">
      <w:pPr>
        <w:pStyle w:val="Inhopg1"/>
      </w:pPr>
      <w:r>
        <w:t>Procescell</w:t>
      </w:r>
    </w:p>
    <w:tbl>
      <w:tblPr>
        <w:tblStyle w:val="Tabelraster"/>
        <w:tblW w:w="0" w:type="auto"/>
        <w:tblLook w:val="04A0" w:firstRow="1" w:lastRow="0" w:firstColumn="1" w:lastColumn="0" w:noHBand="0" w:noVBand="1"/>
      </w:tblPr>
      <w:tblGrid>
        <w:gridCol w:w="1118"/>
        <w:gridCol w:w="1978"/>
        <w:gridCol w:w="6788"/>
      </w:tblGrid>
      <w:tr w:rsidR="00B2621B" w14:paraId="2AA0955C" w14:textId="77777777" w:rsidTr="00110E1A">
        <w:tc>
          <w:tcPr>
            <w:tcW w:w="1118" w:type="dxa"/>
            <w:shd w:val="clear" w:color="auto" w:fill="E5B8B7" w:themeFill="accent2" w:themeFillTint="66"/>
          </w:tcPr>
          <w:p w14:paraId="0B6E234D" w14:textId="77777777" w:rsidR="00B2621B" w:rsidRDefault="00B2621B" w:rsidP="00110E1A">
            <w:r>
              <w:t>ID</w:t>
            </w:r>
          </w:p>
        </w:tc>
        <w:tc>
          <w:tcPr>
            <w:tcW w:w="1978" w:type="dxa"/>
            <w:shd w:val="clear" w:color="auto" w:fill="E5B8B7" w:themeFill="accent2" w:themeFillTint="66"/>
          </w:tcPr>
          <w:p w14:paraId="1B4CF7BF" w14:textId="77777777" w:rsidR="00B2621B" w:rsidRDefault="00B2621B" w:rsidP="00110E1A">
            <w:r>
              <w:t>Naam</w:t>
            </w:r>
          </w:p>
        </w:tc>
        <w:tc>
          <w:tcPr>
            <w:tcW w:w="6788" w:type="dxa"/>
            <w:shd w:val="clear" w:color="auto" w:fill="E5B8B7" w:themeFill="accent2" w:themeFillTint="66"/>
          </w:tcPr>
          <w:p w14:paraId="72C92BC2" w14:textId="77777777" w:rsidR="00B2621B" w:rsidRPr="00AF65B3" w:rsidRDefault="00B2621B" w:rsidP="00110E1A">
            <w:r w:rsidRPr="00AF65B3">
              <w:t>Beschrijving</w:t>
            </w:r>
          </w:p>
        </w:tc>
      </w:tr>
      <w:tr w:rsidR="00B2621B" w14:paraId="2B90AE7A" w14:textId="77777777" w:rsidTr="00110E1A">
        <w:tc>
          <w:tcPr>
            <w:tcW w:w="1118" w:type="dxa"/>
          </w:tcPr>
          <w:p w14:paraId="6D8EA2D7" w14:textId="77777777" w:rsidR="00B2621B" w:rsidRDefault="00B2621B" w:rsidP="00110E1A">
            <w:r>
              <w:t>PARS_P1</w:t>
            </w:r>
          </w:p>
        </w:tc>
        <w:tc>
          <w:tcPr>
            <w:tcW w:w="1978" w:type="dxa"/>
          </w:tcPr>
          <w:p w14:paraId="140A09B2" w14:textId="77777777" w:rsidR="00B2621B" w:rsidRDefault="00B2621B" w:rsidP="00110E1A">
            <w:r>
              <w:t>Procescell parameter verwijderen</w:t>
            </w:r>
          </w:p>
        </w:tc>
        <w:tc>
          <w:tcPr>
            <w:tcW w:w="6788" w:type="dxa"/>
          </w:tcPr>
          <w:p w14:paraId="6022A13E" w14:textId="77777777" w:rsidR="00B2621B" w:rsidRDefault="00B2621B" w:rsidP="00110E1A">
            <w:r>
              <w:t>Het verwijderen van een parameter uit een procescell</w:t>
            </w:r>
          </w:p>
        </w:tc>
      </w:tr>
      <w:tr w:rsidR="00B2621B" w14:paraId="7C67B032" w14:textId="77777777" w:rsidTr="00110E1A">
        <w:tc>
          <w:tcPr>
            <w:tcW w:w="1118" w:type="dxa"/>
          </w:tcPr>
          <w:p w14:paraId="688247D3" w14:textId="77777777" w:rsidR="00B2621B" w:rsidRDefault="00B2621B" w:rsidP="00110E1A">
            <w:r w:rsidRPr="00352DDE">
              <w:t>PARS_</w:t>
            </w:r>
            <w:r>
              <w:t>P2</w:t>
            </w:r>
          </w:p>
        </w:tc>
        <w:tc>
          <w:tcPr>
            <w:tcW w:w="1978" w:type="dxa"/>
          </w:tcPr>
          <w:p w14:paraId="690A4AC2" w14:textId="77777777" w:rsidR="00B2621B" w:rsidRDefault="00B2621B" w:rsidP="00110E1A">
            <w:r>
              <w:t>Procescell parameter toevoegen</w:t>
            </w:r>
          </w:p>
        </w:tc>
        <w:tc>
          <w:tcPr>
            <w:tcW w:w="6788" w:type="dxa"/>
          </w:tcPr>
          <w:p w14:paraId="4AE2DDE6" w14:textId="77777777" w:rsidR="00B2621B" w:rsidRDefault="00B2621B" w:rsidP="00110E1A">
            <w:r>
              <w:t>Het toevoegen van een parameter aan een procescell</w:t>
            </w:r>
          </w:p>
        </w:tc>
      </w:tr>
      <w:tr w:rsidR="00B2621B" w14:paraId="4E43386C" w14:textId="77777777" w:rsidTr="00110E1A">
        <w:tc>
          <w:tcPr>
            <w:tcW w:w="1118" w:type="dxa"/>
            <w:tcBorders>
              <w:bottom w:val="single" w:sz="4" w:space="0" w:color="auto"/>
            </w:tcBorders>
          </w:tcPr>
          <w:p w14:paraId="30DF60BB" w14:textId="77777777" w:rsidR="00B2621B" w:rsidRDefault="00B2621B" w:rsidP="00110E1A">
            <w:r w:rsidRPr="00352DDE">
              <w:t>PARS_</w:t>
            </w:r>
            <w:r>
              <w:t>P3</w:t>
            </w:r>
          </w:p>
        </w:tc>
        <w:tc>
          <w:tcPr>
            <w:tcW w:w="1978" w:type="dxa"/>
            <w:tcBorders>
              <w:bottom w:val="single" w:sz="4" w:space="0" w:color="auto"/>
            </w:tcBorders>
          </w:tcPr>
          <w:p w14:paraId="048EB570" w14:textId="77777777" w:rsidR="00B2621B" w:rsidRDefault="00B2621B" w:rsidP="00110E1A">
            <w:r>
              <w:t>Procescell parameter bewerken</w:t>
            </w:r>
          </w:p>
        </w:tc>
        <w:tc>
          <w:tcPr>
            <w:tcW w:w="6788" w:type="dxa"/>
            <w:tcBorders>
              <w:bottom w:val="single" w:sz="4" w:space="0" w:color="auto"/>
            </w:tcBorders>
          </w:tcPr>
          <w:p w14:paraId="71D33272" w14:textId="77777777" w:rsidR="00B2621B" w:rsidRDefault="00B2621B" w:rsidP="00110E1A">
            <w:r>
              <w:t>Een andere waarde geven aan een parameter van een procescell</w:t>
            </w:r>
          </w:p>
        </w:tc>
      </w:tr>
      <w:tr w:rsidR="00B2621B" w14:paraId="2D8F5D78" w14:textId="77777777" w:rsidTr="00110E1A">
        <w:tc>
          <w:tcPr>
            <w:tcW w:w="1118" w:type="dxa"/>
          </w:tcPr>
          <w:p w14:paraId="03D86E91" w14:textId="77777777" w:rsidR="00B2621B" w:rsidRDefault="00B2621B" w:rsidP="00110E1A">
            <w:r w:rsidRPr="00352DDE">
              <w:t>PARS_</w:t>
            </w:r>
            <w:r>
              <w:t>P4</w:t>
            </w:r>
          </w:p>
        </w:tc>
        <w:tc>
          <w:tcPr>
            <w:tcW w:w="1978" w:type="dxa"/>
          </w:tcPr>
          <w:p w14:paraId="2116504C" w14:textId="77777777" w:rsidR="00B2621B" w:rsidRDefault="00B2621B" w:rsidP="00110E1A">
            <w:r>
              <w:t xml:space="preserve">Procescell parameter required </w:t>
            </w:r>
          </w:p>
        </w:tc>
        <w:tc>
          <w:tcPr>
            <w:tcW w:w="6788" w:type="dxa"/>
          </w:tcPr>
          <w:p w14:paraId="7013401C" w14:textId="77777777" w:rsidR="00B2621B" w:rsidRDefault="00B2621B" w:rsidP="00110E1A">
            <w:r>
              <w:t>Het automatisch toevoegen (tijdens aanmaken van de procescell) van een parameter omdat dit is aangegeven in de database. Verder zou dit ook via een knop kunnen gebeuren</w:t>
            </w:r>
          </w:p>
        </w:tc>
      </w:tr>
      <w:tr w:rsidR="00B2621B" w14:paraId="4C3056DD" w14:textId="77777777" w:rsidTr="00110E1A">
        <w:tc>
          <w:tcPr>
            <w:tcW w:w="1118" w:type="dxa"/>
          </w:tcPr>
          <w:p w14:paraId="7001A2A0" w14:textId="77777777" w:rsidR="00B2621B" w:rsidRDefault="00B2621B" w:rsidP="00110E1A">
            <w:r w:rsidRPr="00352DDE">
              <w:t>PARS_</w:t>
            </w:r>
            <w:r>
              <w:t>P5</w:t>
            </w:r>
          </w:p>
        </w:tc>
        <w:tc>
          <w:tcPr>
            <w:tcW w:w="1978" w:type="dxa"/>
          </w:tcPr>
          <w:p w14:paraId="09C8D2C2" w14:textId="77777777" w:rsidR="00B2621B" w:rsidRDefault="00B2621B" w:rsidP="00110E1A">
            <w:r>
              <w:t>Procescell copy from</w:t>
            </w:r>
          </w:p>
        </w:tc>
        <w:tc>
          <w:tcPr>
            <w:tcW w:w="6788" w:type="dxa"/>
          </w:tcPr>
          <w:p w14:paraId="784A0F0D" w14:textId="77777777" w:rsidR="00B2621B" w:rsidRDefault="00B2621B" w:rsidP="00110E1A">
            <w:r>
              <w:t>Parameters van de huidige procescell kunnen gehaald worden uit een andere procescell</w:t>
            </w:r>
          </w:p>
        </w:tc>
      </w:tr>
      <w:tr w:rsidR="00B2621B" w14:paraId="0B4F273E" w14:textId="77777777" w:rsidTr="00110E1A">
        <w:tc>
          <w:tcPr>
            <w:tcW w:w="1118" w:type="dxa"/>
          </w:tcPr>
          <w:p w14:paraId="758140E9" w14:textId="77777777" w:rsidR="00B2621B" w:rsidRDefault="00B2621B" w:rsidP="00110E1A">
            <w:r w:rsidRPr="00352DDE">
              <w:t>PARS_</w:t>
            </w:r>
            <w:r>
              <w:t>P6</w:t>
            </w:r>
          </w:p>
        </w:tc>
        <w:tc>
          <w:tcPr>
            <w:tcW w:w="1978" w:type="dxa"/>
          </w:tcPr>
          <w:p w14:paraId="7AA428AC" w14:textId="77777777" w:rsidR="00B2621B" w:rsidRDefault="00B2621B" w:rsidP="00110E1A">
            <w:r>
              <w:t>Procescell copy to</w:t>
            </w:r>
          </w:p>
        </w:tc>
        <w:tc>
          <w:tcPr>
            <w:tcW w:w="6788" w:type="dxa"/>
          </w:tcPr>
          <w:p w14:paraId="06B93C68" w14:textId="77777777" w:rsidR="00B2621B" w:rsidRDefault="00B2621B" w:rsidP="00110E1A">
            <w:r>
              <w:t>Parameters van de huidige procescell kunnen overgenomen worden door een andere procescell</w:t>
            </w:r>
          </w:p>
        </w:tc>
      </w:tr>
    </w:tbl>
    <w:p w14:paraId="76A1379B" w14:textId="77777777" w:rsidR="00B2621B" w:rsidRDefault="00B2621B" w:rsidP="00110E1A"/>
    <w:p w14:paraId="21DF3D75" w14:textId="77777777" w:rsidR="00B2621B" w:rsidRPr="00B971B6" w:rsidRDefault="00B2621B" w:rsidP="00110E1A">
      <w:pPr>
        <w:pStyle w:val="Inhopg1"/>
      </w:pPr>
      <w:r>
        <w:t>Route</w:t>
      </w:r>
    </w:p>
    <w:tbl>
      <w:tblPr>
        <w:tblStyle w:val="Tabelraster"/>
        <w:tblW w:w="0" w:type="auto"/>
        <w:tblLook w:val="04A0" w:firstRow="1" w:lastRow="0" w:firstColumn="1" w:lastColumn="0" w:noHBand="0" w:noVBand="1"/>
      </w:tblPr>
      <w:tblGrid>
        <w:gridCol w:w="1118"/>
        <w:gridCol w:w="1978"/>
        <w:gridCol w:w="6788"/>
      </w:tblGrid>
      <w:tr w:rsidR="00B2621B" w14:paraId="11DC30F7" w14:textId="77777777" w:rsidTr="00110E1A">
        <w:tc>
          <w:tcPr>
            <w:tcW w:w="1118" w:type="dxa"/>
            <w:shd w:val="clear" w:color="auto" w:fill="E5B8B7" w:themeFill="accent2" w:themeFillTint="66"/>
          </w:tcPr>
          <w:p w14:paraId="0C4566A2" w14:textId="77777777" w:rsidR="00B2621B" w:rsidRDefault="00B2621B" w:rsidP="00110E1A">
            <w:r>
              <w:t>ID</w:t>
            </w:r>
          </w:p>
        </w:tc>
        <w:tc>
          <w:tcPr>
            <w:tcW w:w="1978" w:type="dxa"/>
            <w:shd w:val="clear" w:color="auto" w:fill="E5B8B7" w:themeFill="accent2" w:themeFillTint="66"/>
          </w:tcPr>
          <w:p w14:paraId="5D7F0002" w14:textId="77777777" w:rsidR="00B2621B" w:rsidRDefault="00B2621B" w:rsidP="00110E1A">
            <w:r>
              <w:t>Naam</w:t>
            </w:r>
          </w:p>
        </w:tc>
        <w:tc>
          <w:tcPr>
            <w:tcW w:w="6788" w:type="dxa"/>
            <w:shd w:val="clear" w:color="auto" w:fill="E5B8B7" w:themeFill="accent2" w:themeFillTint="66"/>
          </w:tcPr>
          <w:p w14:paraId="6C303E8A" w14:textId="77777777" w:rsidR="00B2621B" w:rsidRPr="00AF65B3" w:rsidRDefault="00B2621B" w:rsidP="00110E1A">
            <w:r w:rsidRPr="00AF65B3">
              <w:t>Beschrijving</w:t>
            </w:r>
          </w:p>
        </w:tc>
      </w:tr>
      <w:tr w:rsidR="00B2621B" w14:paraId="703C67B5" w14:textId="77777777" w:rsidTr="00110E1A">
        <w:tc>
          <w:tcPr>
            <w:tcW w:w="1118" w:type="dxa"/>
          </w:tcPr>
          <w:p w14:paraId="474F3EE2" w14:textId="77777777" w:rsidR="00B2621B" w:rsidRDefault="00B2621B" w:rsidP="00110E1A">
            <w:r>
              <w:t>PARS_R1</w:t>
            </w:r>
          </w:p>
        </w:tc>
        <w:tc>
          <w:tcPr>
            <w:tcW w:w="1978" w:type="dxa"/>
          </w:tcPr>
          <w:p w14:paraId="462C450F" w14:textId="77777777" w:rsidR="00B2621B" w:rsidRDefault="00B2621B" w:rsidP="00110E1A">
            <w:r>
              <w:t>Route parameter verwijderen</w:t>
            </w:r>
          </w:p>
        </w:tc>
        <w:tc>
          <w:tcPr>
            <w:tcW w:w="6788" w:type="dxa"/>
          </w:tcPr>
          <w:p w14:paraId="2B622BF0" w14:textId="77777777" w:rsidR="00B2621B" w:rsidRDefault="00B2621B" w:rsidP="00110E1A">
            <w:r>
              <w:t>Het verwijderen van een parameter uit een route</w:t>
            </w:r>
          </w:p>
        </w:tc>
      </w:tr>
      <w:tr w:rsidR="00B2621B" w14:paraId="4DA79D7F" w14:textId="77777777" w:rsidTr="00110E1A">
        <w:tc>
          <w:tcPr>
            <w:tcW w:w="1118" w:type="dxa"/>
          </w:tcPr>
          <w:p w14:paraId="58637C92" w14:textId="77777777" w:rsidR="00B2621B" w:rsidRDefault="00B2621B" w:rsidP="00110E1A">
            <w:r w:rsidRPr="00352DDE">
              <w:t>PARS_</w:t>
            </w:r>
            <w:r>
              <w:t>R2</w:t>
            </w:r>
          </w:p>
        </w:tc>
        <w:tc>
          <w:tcPr>
            <w:tcW w:w="1978" w:type="dxa"/>
          </w:tcPr>
          <w:p w14:paraId="7BAEC394" w14:textId="77777777" w:rsidR="00B2621B" w:rsidRDefault="00B2621B" w:rsidP="00110E1A">
            <w:r>
              <w:t>Route parameter toevoegen</w:t>
            </w:r>
          </w:p>
        </w:tc>
        <w:tc>
          <w:tcPr>
            <w:tcW w:w="6788" w:type="dxa"/>
          </w:tcPr>
          <w:p w14:paraId="7A91FD19" w14:textId="77777777" w:rsidR="00B2621B" w:rsidRDefault="00B2621B" w:rsidP="00110E1A">
            <w:r>
              <w:t>Het toevoegen van een parameter aan een route</w:t>
            </w:r>
          </w:p>
        </w:tc>
      </w:tr>
      <w:tr w:rsidR="00B2621B" w14:paraId="495D3C5D" w14:textId="77777777" w:rsidTr="00110E1A">
        <w:tc>
          <w:tcPr>
            <w:tcW w:w="1118" w:type="dxa"/>
            <w:tcBorders>
              <w:bottom w:val="single" w:sz="4" w:space="0" w:color="auto"/>
            </w:tcBorders>
          </w:tcPr>
          <w:p w14:paraId="3251DCE4" w14:textId="77777777" w:rsidR="00B2621B" w:rsidRDefault="00B2621B" w:rsidP="00110E1A">
            <w:r w:rsidRPr="00352DDE">
              <w:t>PARS_</w:t>
            </w:r>
            <w:r>
              <w:t>R3</w:t>
            </w:r>
          </w:p>
        </w:tc>
        <w:tc>
          <w:tcPr>
            <w:tcW w:w="1978" w:type="dxa"/>
            <w:tcBorders>
              <w:bottom w:val="single" w:sz="4" w:space="0" w:color="auto"/>
            </w:tcBorders>
          </w:tcPr>
          <w:p w14:paraId="0993E2CF" w14:textId="77777777" w:rsidR="00B2621B" w:rsidRDefault="00B2621B" w:rsidP="00110E1A">
            <w:r>
              <w:t>Route parameter bewerken</w:t>
            </w:r>
          </w:p>
        </w:tc>
        <w:tc>
          <w:tcPr>
            <w:tcW w:w="6788" w:type="dxa"/>
            <w:tcBorders>
              <w:bottom w:val="single" w:sz="4" w:space="0" w:color="auto"/>
            </w:tcBorders>
          </w:tcPr>
          <w:p w14:paraId="0970D9B9" w14:textId="77777777" w:rsidR="00B2621B" w:rsidRDefault="00B2621B" w:rsidP="00110E1A">
            <w:r>
              <w:t>Een andere waarde geven aan een parameter van een route</w:t>
            </w:r>
          </w:p>
        </w:tc>
      </w:tr>
      <w:tr w:rsidR="00B2621B" w14:paraId="29A89C5F" w14:textId="77777777" w:rsidTr="00110E1A">
        <w:tc>
          <w:tcPr>
            <w:tcW w:w="1118" w:type="dxa"/>
          </w:tcPr>
          <w:p w14:paraId="18E1916E" w14:textId="77777777" w:rsidR="00B2621B" w:rsidRDefault="00B2621B" w:rsidP="00110E1A">
            <w:r w:rsidRPr="00352DDE">
              <w:t>PARS_</w:t>
            </w:r>
            <w:r>
              <w:t>R4</w:t>
            </w:r>
          </w:p>
        </w:tc>
        <w:tc>
          <w:tcPr>
            <w:tcW w:w="1978" w:type="dxa"/>
          </w:tcPr>
          <w:p w14:paraId="2094F40B" w14:textId="77777777" w:rsidR="00B2621B" w:rsidRDefault="00B2621B" w:rsidP="00110E1A">
            <w:r>
              <w:t xml:space="preserve">Route parameter required </w:t>
            </w:r>
          </w:p>
        </w:tc>
        <w:tc>
          <w:tcPr>
            <w:tcW w:w="6788" w:type="dxa"/>
          </w:tcPr>
          <w:p w14:paraId="0D62FDA0" w14:textId="77777777" w:rsidR="00B2621B" w:rsidRDefault="00B2621B" w:rsidP="00110E1A">
            <w:r>
              <w:t>Het automatisch toevoegen (tijdens aanmaken van de route) van een parameter omdat dit is aangegeven in de database. Verder zou dit ook via een knop kunnen gebeuren</w:t>
            </w:r>
          </w:p>
        </w:tc>
      </w:tr>
      <w:tr w:rsidR="00B2621B" w14:paraId="062FFFD7" w14:textId="77777777" w:rsidTr="00110E1A">
        <w:tc>
          <w:tcPr>
            <w:tcW w:w="1118" w:type="dxa"/>
          </w:tcPr>
          <w:p w14:paraId="4483B9A9" w14:textId="77777777" w:rsidR="00B2621B" w:rsidRDefault="00B2621B" w:rsidP="00110E1A">
            <w:r w:rsidRPr="00352DDE">
              <w:t>PARS_</w:t>
            </w:r>
            <w:r>
              <w:t>R5</w:t>
            </w:r>
          </w:p>
        </w:tc>
        <w:tc>
          <w:tcPr>
            <w:tcW w:w="1978" w:type="dxa"/>
          </w:tcPr>
          <w:p w14:paraId="0C76575F" w14:textId="77777777" w:rsidR="00B2621B" w:rsidRDefault="00B2621B" w:rsidP="00110E1A">
            <w:r>
              <w:t>Route copy from</w:t>
            </w:r>
          </w:p>
        </w:tc>
        <w:tc>
          <w:tcPr>
            <w:tcW w:w="6788" w:type="dxa"/>
          </w:tcPr>
          <w:p w14:paraId="33029C39" w14:textId="77777777" w:rsidR="00B2621B" w:rsidRDefault="00B2621B" w:rsidP="00110E1A">
            <w:r>
              <w:t>Parameters van de huidige route kunnen gehaald worden uit een andere procescell</w:t>
            </w:r>
          </w:p>
        </w:tc>
      </w:tr>
      <w:tr w:rsidR="00B2621B" w14:paraId="35A44973" w14:textId="77777777" w:rsidTr="00110E1A">
        <w:tc>
          <w:tcPr>
            <w:tcW w:w="1118" w:type="dxa"/>
          </w:tcPr>
          <w:p w14:paraId="7A76995E" w14:textId="77777777" w:rsidR="00B2621B" w:rsidRDefault="00B2621B" w:rsidP="00110E1A">
            <w:r w:rsidRPr="00352DDE">
              <w:t>PARS_</w:t>
            </w:r>
            <w:r>
              <w:t>R6</w:t>
            </w:r>
          </w:p>
        </w:tc>
        <w:tc>
          <w:tcPr>
            <w:tcW w:w="1978" w:type="dxa"/>
          </w:tcPr>
          <w:p w14:paraId="32E6A92E" w14:textId="77777777" w:rsidR="00B2621B" w:rsidRDefault="00B2621B" w:rsidP="00110E1A">
            <w:r>
              <w:t>Route copy to</w:t>
            </w:r>
          </w:p>
        </w:tc>
        <w:tc>
          <w:tcPr>
            <w:tcW w:w="6788" w:type="dxa"/>
          </w:tcPr>
          <w:p w14:paraId="55F51144" w14:textId="77777777" w:rsidR="00B2621B" w:rsidRDefault="00B2621B" w:rsidP="00110E1A">
            <w:r>
              <w:t>Parameters van de huidige route kunnen overgenomen worden door een andere route</w:t>
            </w:r>
          </w:p>
        </w:tc>
      </w:tr>
    </w:tbl>
    <w:p w14:paraId="7AA2A241" w14:textId="77777777" w:rsidR="00B2621B" w:rsidRDefault="00B2621B" w:rsidP="00110E1A"/>
    <w:p w14:paraId="4C37A3E1" w14:textId="77777777" w:rsidR="00B2621B" w:rsidRDefault="00B2621B" w:rsidP="00110E1A">
      <w:r>
        <w:br w:type="page"/>
      </w:r>
    </w:p>
    <w:p w14:paraId="0D96C9C8" w14:textId="77777777" w:rsidR="00B2621B" w:rsidRPr="00B971B6" w:rsidRDefault="00B2621B" w:rsidP="00110E1A">
      <w:pPr>
        <w:pStyle w:val="Inhopg1"/>
      </w:pPr>
      <w:r>
        <w:lastRenderedPageBreak/>
        <w:t>Bin</w:t>
      </w:r>
    </w:p>
    <w:tbl>
      <w:tblPr>
        <w:tblStyle w:val="Tabelraster"/>
        <w:tblW w:w="0" w:type="auto"/>
        <w:tblLook w:val="04A0" w:firstRow="1" w:lastRow="0" w:firstColumn="1" w:lastColumn="0" w:noHBand="0" w:noVBand="1"/>
      </w:tblPr>
      <w:tblGrid>
        <w:gridCol w:w="1118"/>
        <w:gridCol w:w="1978"/>
        <w:gridCol w:w="6788"/>
      </w:tblGrid>
      <w:tr w:rsidR="00B2621B" w14:paraId="09B1F14E" w14:textId="77777777" w:rsidTr="00110E1A">
        <w:tc>
          <w:tcPr>
            <w:tcW w:w="1118" w:type="dxa"/>
            <w:shd w:val="clear" w:color="auto" w:fill="E5B8B7" w:themeFill="accent2" w:themeFillTint="66"/>
          </w:tcPr>
          <w:p w14:paraId="6CC7A55E" w14:textId="77777777" w:rsidR="00B2621B" w:rsidRDefault="00B2621B" w:rsidP="00110E1A">
            <w:r>
              <w:t>ID</w:t>
            </w:r>
          </w:p>
        </w:tc>
        <w:tc>
          <w:tcPr>
            <w:tcW w:w="1978" w:type="dxa"/>
            <w:shd w:val="clear" w:color="auto" w:fill="E5B8B7" w:themeFill="accent2" w:themeFillTint="66"/>
          </w:tcPr>
          <w:p w14:paraId="421FEB54" w14:textId="77777777" w:rsidR="00B2621B" w:rsidRDefault="00B2621B" w:rsidP="00110E1A">
            <w:r>
              <w:t>Naam</w:t>
            </w:r>
          </w:p>
        </w:tc>
        <w:tc>
          <w:tcPr>
            <w:tcW w:w="6788" w:type="dxa"/>
            <w:shd w:val="clear" w:color="auto" w:fill="E5B8B7" w:themeFill="accent2" w:themeFillTint="66"/>
          </w:tcPr>
          <w:p w14:paraId="5D93C9CF" w14:textId="77777777" w:rsidR="00B2621B" w:rsidRPr="00AF65B3" w:rsidRDefault="00B2621B" w:rsidP="00110E1A">
            <w:r w:rsidRPr="00AF65B3">
              <w:t>Beschrijving</w:t>
            </w:r>
          </w:p>
        </w:tc>
      </w:tr>
      <w:tr w:rsidR="00B2621B" w14:paraId="28C4692D" w14:textId="77777777" w:rsidTr="00110E1A">
        <w:tc>
          <w:tcPr>
            <w:tcW w:w="1118" w:type="dxa"/>
          </w:tcPr>
          <w:p w14:paraId="0A82EE6B" w14:textId="77777777" w:rsidR="00B2621B" w:rsidRDefault="00B2621B" w:rsidP="00110E1A">
            <w:r>
              <w:t>PARS_S1</w:t>
            </w:r>
          </w:p>
        </w:tc>
        <w:tc>
          <w:tcPr>
            <w:tcW w:w="1978" w:type="dxa"/>
          </w:tcPr>
          <w:p w14:paraId="5C01315F" w14:textId="77777777" w:rsidR="00B2621B" w:rsidRDefault="00B2621B" w:rsidP="00110E1A">
            <w:r>
              <w:t>Bin parameter verwijderen</w:t>
            </w:r>
          </w:p>
        </w:tc>
        <w:tc>
          <w:tcPr>
            <w:tcW w:w="6788" w:type="dxa"/>
          </w:tcPr>
          <w:p w14:paraId="34CFF3B0" w14:textId="77777777" w:rsidR="00B2621B" w:rsidRDefault="00B2621B" w:rsidP="00110E1A">
            <w:r>
              <w:t>Het verwijderen van een parameter uit een bin</w:t>
            </w:r>
          </w:p>
        </w:tc>
      </w:tr>
      <w:tr w:rsidR="00B2621B" w14:paraId="750880ED" w14:textId="77777777" w:rsidTr="00110E1A">
        <w:tc>
          <w:tcPr>
            <w:tcW w:w="1118" w:type="dxa"/>
          </w:tcPr>
          <w:p w14:paraId="1203ACB5" w14:textId="77777777" w:rsidR="00B2621B" w:rsidRDefault="00B2621B" w:rsidP="00110E1A">
            <w:r w:rsidRPr="00352DDE">
              <w:t>PARS_</w:t>
            </w:r>
            <w:r>
              <w:t>S2</w:t>
            </w:r>
          </w:p>
        </w:tc>
        <w:tc>
          <w:tcPr>
            <w:tcW w:w="1978" w:type="dxa"/>
          </w:tcPr>
          <w:p w14:paraId="32054890" w14:textId="77777777" w:rsidR="00B2621B" w:rsidRDefault="00B2621B" w:rsidP="00110E1A">
            <w:r>
              <w:t>Bin parameter toevoegen</w:t>
            </w:r>
          </w:p>
        </w:tc>
        <w:tc>
          <w:tcPr>
            <w:tcW w:w="6788" w:type="dxa"/>
          </w:tcPr>
          <w:p w14:paraId="0FBD879E" w14:textId="77777777" w:rsidR="00B2621B" w:rsidRDefault="00B2621B" w:rsidP="00110E1A">
            <w:r>
              <w:t>Het toevoegen van een parameter aan een bin</w:t>
            </w:r>
          </w:p>
        </w:tc>
      </w:tr>
      <w:tr w:rsidR="00B2621B" w14:paraId="306E5127" w14:textId="77777777" w:rsidTr="00110E1A">
        <w:tc>
          <w:tcPr>
            <w:tcW w:w="1118" w:type="dxa"/>
            <w:tcBorders>
              <w:bottom w:val="single" w:sz="4" w:space="0" w:color="auto"/>
            </w:tcBorders>
          </w:tcPr>
          <w:p w14:paraId="6246FDB4" w14:textId="77777777" w:rsidR="00B2621B" w:rsidRDefault="00B2621B" w:rsidP="00110E1A">
            <w:r w:rsidRPr="00352DDE">
              <w:t>PARS_</w:t>
            </w:r>
            <w:r>
              <w:t>S3</w:t>
            </w:r>
          </w:p>
        </w:tc>
        <w:tc>
          <w:tcPr>
            <w:tcW w:w="1978" w:type="dxa"/>
            <w:tcBorders>
              <w:bottom w:val="single" w:sz="4" w:space="0" w:color="auto"/>
            </w:tcBorders>
          </w:tcPr>
          <w:p w14:paraId="587FDB19" w14:textId="77777777" w:rsidR="00B2621B" w:rsidRDefault="00B2621B" w:rsidP="00110E1A">
            <w:r>
              <w:t>Bin parameter bewerken</w:t>
            </w:r>
          </w:p>
        </w:tc>
        <w:tc>
          <w:tcPr>
            <w:tcW w:w="6788" w:type="dxa"/>
            <w:tcBorders>
              <w:bottom w:val="single" w:sz="4" w:space="0" w:color="auto"/>
            </w:tcBorders>
          </w:tcPr>
          <w:p w14:paraId="3C053FD3" w14:textId="77777777" w:rsidR="00B2621B" w:rsidRDefault="00B2621B" w:rsidP="00110E1A">
            <w:r>
              <w:t>Een andere waarde geven aan een parameter van een bin</w:t>
            </w:r>
          </w:p>
        </w:tc>
      </w:tr>
      <w:tr w:rsidR="00B2621B" w14:paraId="7D4899A4" w14:textId="77777777" w:rsidTr="00110E1A">
        <w:tc>
          <w:tcPr>
            <w:tcW w:w="1118" w:type="dxa"/>
          </w:tcPr>
          <w:p w14:paraId="132C144C" w14:textId="77777777" w:rsidR="00B2621B" w:rsidRDefault="00B2621B" w:rsidP="00110E1A">
            <w:r w:rsidRPr="00352DDE">
              <w:t>PARS_</w:t>
            </w:r>
            <w:r>
              <w:t>S4</w:t>
            </w:r>
          </w:p>
        </w:tc>
        <w:tc>
          <w:tcPr>
            <w:tcW w:w="1978" w:type="dxa"/>
          </w:tcPr>
          <w:p w14:paraId="1D1353E5" w14:textId="77777777" w:rsidR="00B2621B" w:rsidRDefault="00B2621B" w:rsidP="00110E1A">
            <w:r>
              <w:t xml:space="preserve">Bin parameter required </w:t>
            </w:r>
          </w:p>
        </w:tc>
        <w:tc>
          <w:tcPr>
            <w:tcW w:w="6788" w:type="dxa"/>
          </w:tcPr>
          <w:p w14:paraId="09863915" w14:textId="77777777" w:rsidR="00B2621B" w:rsidRDefault="00B2621B" w:rsidP="00110E1A">
            <w:r>
              <w:t>Het automatisch toevoegen (tijdens aanmaken van de bin) van een parameter omdat dit is aangegeven in de database. Verder zou dit ook via een knop kunnen gebeuren</w:t>
            </w:r>
          </w:p>
        </w:tc>
      </w:tr>
      <w:tr w:rsidR="00B2621B" w14:paraId="6F5EBE90" w14:textId="77777777" w:rsidTr="00110E1A">
        <w:tc>
          <w:tcPr>
            <w:tcW w:w="1118" w:type="dxa"/>
          </w:tcPr>
          <w:p w14:paraId="653B1F90" w14:textId="77777777" w:rsidR="00B2621B" w:rsidRDefault="00B2621B" w:rsidP="00110E1A">
            <w:r w:rsidRPr="00352DDE">
              <w:t>PARS_</w:t>
            </w:r>
            <w:r>
              <w:t>S5</w:t>
            </w:r>
          </w:p>
        </w:tc>
        <w:tc>
          <w:tcPr>
            <w:tcW w:w="1978" w:type="dxa"/>
          </w:tcPr>
          <w:p w14:paraId="2836C23D" w14:textId="77777777" w:rsidR="00B2621B" w:rsidRDefault="00B2621B" w:rsidP="00110E1A">
            <w:r>
              <w:t>Bin copy from</w:t>
            </w:r>
          </w:p>
        </w:tc>
        <w:tc>
          <w:tcPr>
            <w:tcW w:w="6788" w:type="dxa"/>
          </w:tcPr>
          <w:p w14:paraId="57C6595A" w14:textId="77777777" w:rsidR="00B2621B" w:rsidRDefault="00B2621B" w:rsidP="00110E1A">
            <w:r>
              <w:t>Parameters van de huidige bin kunnen gehaald worden uit een andere bin</w:t>
            </w:r>
          </w:p>
        </w:tc>
      </w:tr>
      <w:tr w:rsidR="00B2621B" w14:paraId="44D82845" w14:textId="77777777" w:rsidTr="00110E1A">
        <w:tc>
          <w:tcPr>
            <w:tcW w:w="1118" w:type="dxa"/>
          </w:tcPr>
          <w:p w14:paraId="20C19798" w14:textId="77777777" w:rsidR="00B2621B" w:rsidRDefault="00B2621B" w:rsidP="00110E1A">
            <w:r w:rsidRPr="00352DDE">
              <w:t>PARS_</w:t>
            </w:r>
            <w:r>
              <w:t>S6</w:t>
            </w:r>
          </w:p>
        </w:tc>
        <w:tc>
          <w:tcPr>
            <w:tcW w:w="1978" w:type="dxa"/>
          </w:tcPr>
          <w:p w14:paraId="3DE170AB" w14:textId="77777777" w:rsidR="00B2621B" w:rsidRDefault="00B2621B" w:rsidP="00110E1A">
            <w:r>
              <w:t>Bin copy to</w:t>
            </w:r>
          </w:p>
        </w:tc>
        <w:tc>
          <w:tcPr>
            <w:tcW w:w="6788" w:type="dxa"/>
          </w:tcPr>
          <w:p w14:paraId="0CAC30C8" w14:textId="77777777" w:rsidR="00B2621B" w:rsidRDefault="00B2621B" w:rsidP="00110E1A">
            <w:r>
              <w:t>Parameters van de huidige bin kunnen overgenomen worden door een andere bin</w:t>
            </w:r>
          </w:p>
        </w:tc>
      </w:tr>
    </w:tbl>
    <w:p w14:paraId="338DC113" w14:textId="77777777" w:rsidR="00B2621B" w:rsidRDefault="00B2621B" w:rsidP="00110E1A"/>
    <w:bookmarkEnd w:id="1451"/>
    <w:p w14:paraId="6034BFDB" w14:textId="77777777" w:rsidR="00B2621B" w:rsidRDefault="00B2621B" w:rsidP="00B2621B">
      <w:pPr>
        <w:pStyle w:val="Kop1"/>
        <w:ind w:left="0" w:firstLine="0"/>
        <w:sectPr w:rsidR="00B2621B" w:rsidSect="00110E1A">
          <w:headerReference w:type="default" r:id="rId74"/>
          <w:footerReference w:type="default" r:id="rId75"/>
          <w:headerReference w:type="first" r:id="rId76"/>
          <w:footerReference w:type="first" r:id="rId77"/>
          <w:pgSz w:w="11907" w:h="16840" w:code="9"/>
          <w:pgMar w:top="576" w:right="864" w:bottom="576" w:left="864" w:header="562" w:footer="288" w:gutter="0"/>
          <w:cols w:space="708"/>
          <w:titlePg/>
          <w:docGrid w:linePitch="360"/>
        </w:sectPr>
      </w:pPr>
    </w:p>
    <w:p w14:paraId="62B1191C" w14:textId="77777777" w:rsidR="00B2621B" w:rsidRDefault="00B2621B" w:rsidP="00B2621B">
      <w:pPr>
        <w:pStyle w:val="Kop1"/>
        <w:ind w:left="0" w:firstLine="0"/>
      </w:pPr>
      <w:bookmarkStart w:id="1459" w:name="_Toc517033884"/>
      <w:r w:rsidRPr="00B95819">
        <w:lastRenderedPageBreak/>
        <w:t>Test</w:t>
      </w:r>
      <w:r>
        <w:t>matrix</w:t>
      </w:r>
      <w:bookmarkEnd w:id="1459"/>
    </w:p>
    <w:p w14:paraId="3F1D3E3C" w14:textId="77777777" w:rsidR="00B2621B" w:rsidRDefault="00B2621B" w:rsidP="00110E1A"/>
    <w:tbl>
      <w:tblPr>
        <w:tblStyle w:val="Tabelraster"/>
        <w:tblW w:w="21090" w:type="dxa"/>
        <w:tblLayout w:type="fixed"/>
        <w:tblLook w:val="04A0" w:firstRow="1" w:lastRow="0" w:firstColumn="1" w:lastColumn="0" w:noHBand="0" w:noVBand="1"/>
      </w:tblPr>
      <w:tblGrid>
        <w:gridCol w:w="1271"/>
        <w:gridCol w:w="396"/>
        <w:gridCol w:w="396"/>
        <w:gridCol w:w="397"/>
        <w:gridCol w:w="396"/>
        <w:gridCol w:w="397"/>
        <w:gridCol w:w="396"/>
        <w:gridCol w:w="396"/>
        <w:gridCol w:w="397"/>
        <w:gridCol w:w="396"/>
        <w:gridCol w:w="397"/>
        <w:gridCol w:w="396"/>
        <w:gridCol w:w="397"/>
        <w:gridCol w:w="396"/>
        <w:gridCol w:w="396"/>
        <w:gridCol w:w="397"/>
        <w:gridCol w:w="396"/>
        <w:gridCol w:w="396"/>
        <w:gridCol w:w="397"/>
        <w:gridCol w:w="396"/>
        <w:gridCol w:w="396"/>
        <w:gridCol w:w="397"/>
        <w:gridCol w:w="396"/>
        <w:gridCol w:w="397"/>
        <w:gridCol w:w="396"/>
        <w:gridCol w:w="396"/>
        <w:gridCol w:w="397"/>
        <w:gridCol w:w="396"/>
        <w:gridCol w:w="396"/>
        <w:gridCol w:w="397"/>
        <w:gridCol w:w="396"/>
        <w:gridCol w:w="396"/>
        <w:gridCol w:w="397"/>
        <w:gridCol w:w="396"/>
        <w:gridCol w:w="397"/>
        <w:gridCol w:w="396"/>
        <w:gridCol w:w="396"/>
        <w:gridCol w:w="397"/>
        <w:gridCol w:w="396"/>
        <w:gridCol w:w="396"/>
        <w:gridCol w:w="397"/>
        <w:gridCol w:w="396"/>
        <w:gridCol w:w="397"/>
        <w:gridCol w:w="396"/>
        <w:gridCol w:w="396"/>
        <w:gridCol w:w="397"/>
        <w:gridCol w:w="396"/>
        <w:gridCol w:w="396"/>
        <w:gridCol w:w="397"/>
        <w:gridCol w:w="396"/>
        <w:gridCol w:w="397"/>
      </w:tblGrid>
      <w:tr w:rsidR="00B2621B" w14:paraId="74E41C2E" w14:textId="77777777" w:rsidTr="00110E1A">
        <w:trPr>
          <w:cantSplit/>
          <w:trHeight w:val="1134"/>
        </w:trPr>
        <w:tc>
          <w:tcPr>
            <w:tcW w:w="1271" w:type="dxa"/>
            <w:tcBorders>
              <w:tl2br w:val="single" w:sz="4" w:space="0" w:color="auto"/>
            </w:tcBorders>
          </w:tcPr>
          <w:p w14:paraId="5FE94F53" w14:textId="77777777" w:rsidR="00B2621B" w:rsidRDefault="00B2621B" w:rsidP="00110E1A">
            <w:r>
              <w:rPr>
                <w:sz w:val="16"/>
              </w:rPr>
              <w:t xml:space="preserve">    </w:t>
            </w:r>
            <w:r w:rsidRPr="00CE1385">
              <w:rPr>
                <w:sz w:val="16"/>
              </w:rPr>
              <w:t>Require</w:t>
            </w:r>
            <w:r>
              <w:rPr>
                <w:sz w:val="16"/>
              </w:rPr>
              <w:t>ment</w:t>
            </w:r>
            <w:r>
              <w:t xml:space="preserve">            </w:t>
            </w:r>
          </w:p>
          <w:p w14:paraId="14950097" w14:textId="77777777" w:rsidR="00B2621B" w:rsidRDefault="00B2621B" w:rsidP="00110E1A"/>
          <w:p w14:paraId="334467BD" w14:textId="77777777" w:rsidR="00B2621B" w:rsidRDefault="00B2621B" w:rsidP="00110E1A"/>
          <w:p w14:paraId="624C910E" w14:textId="77777777" w:rsidR="00B2621B" w:rsidRDefault="00B2621B" w:rsidP="00110E1A">
            <w:r w:rsidRPr="00CE1385">
              <w:rPr>
                <w:sz w:val="18"/>
              </w:rPr>
              <w:t>Testcases</w:t>
            </w:r>
          </w:p>
        </w:tc>
        <w:tc>
          <w:tcPr>
            <w:tcW w:w="396" w:type="dxa"/>
            <w:tcBorders>
              <w:tl2br w:val="nil"/>
            </w:tcBorders>
            <w:textDirection w:val="tbRl"/>
            <w:vAlign w:val="bottom"/>
          </w:tcPr>
          <w:p w14:paraId="2E65A64C" w14:textId="77777777" w:rsidR="00B2621B" w:rsidRPr="00A217D5" w:rsidRDefault="00B2621B" w:rsidP="00110E1A">
            <w:pPr>
              <w:ind w:left="113" w:right="113"/>
              <w:rPr>
                <w:sz w:val="20"/>
              </w:rPr>
            </w:pPr>
            <w:r w:rsidRPr="00A217D5">
              <w:rPr>
                <w:sz w:val="20"/>
              </w:rPr>
              <w:t>DB_1</w:t>
            </w:r>
          </w:p>
        </w:tc>
        <w:tc>
          <w:tcPr>
            <w:tcW w:w="396" w:type="dxa"/>
            <w:tcBorders>
              <w:tl2br w:val="nil"/>
            </w:tcBorders>
            <w:textDirection w:val="tbRl"/>
            <w:vAlign w:val="bottom"/>
          </w:tcPr>
          <w:p w14:paraId="0CA96DC8" w14:textId="77777777" w:rsidR="00B2621B" w:rsidRPr="00A217D5" w:rsidRDefault="00B2621B" w:rsidP="00110E1A">
            <w:pPr>
              <w:ind w:left="113" w:right="113"/>
              <w:rPr>
                <w:sz w:val="20"/>
              </w:rPr>
            </w:pPr>
            <w:r w:rsidRPr="00A217D5">
              <w:rPr>
                <w:sz w:val="20"/>
              </w:rPr>
              <w:t>DB_2</w:t>
            </w:r>
          </w:p>
        </w:tc>
        <w:tc>
          <w:tcPr>
            <w:tcW w:w="397" w:type="dxa"/>
            <w:tcBorders>
              <w:tl2br w:val="nil"/>
            </w:tcBorders>
            <w:textDirection w:val="tbRl"/>
            <w:vAlign w:val="bottom"/>
          </w:tcPr>
          <w:p w14:paraId="5AE53FA9" w14:textId="77777777" w:rsidR="00B2621B" w:rsidRPr="00A217D5" w:rsidRDefault="00B2621B" w:rsidP="00110E1A">
            <w:pPr>
              <w:ind w:left="113" w:right="113"/>
              <w:rPr>
                <w:sz w:val="20"/>
              </w:rPr>
            </w:pPr>
            <w:r w:rsidRPr="00A217D5">
              <w:rPr>
                <w:sz w:val="20"/>
              </w:rPr>
              <w:t>DB_3</w:t>
            </w:r>
          </w:p>
        </w:tc>
        <w:tc>
          <w:tcPr>
            <w:tcW w:w="396" w:type="dxa"/>
            <w:tcBorders>
              <w:tl2br w:val="nil"/>
            </w:tcBorders>
            <w:textDirection w:val="tbRl"/>
            <w:vAlign w:val="bottom"/>
          </w:tcPr>
          <w:p w14:paraId="27C82477" w14:textId="77777777" w:rsidR="00B2621B" w:rsidRPr="00A217D5" w:rsidRDefault="00B2621B" w:rsidP="00110E1A">
            <w:pPr>
              <w:ind w:left="113" w:right="113"/>
              <w:rPr>
                <w:sz w:val="20"/>
              </w:rPr>
            </w:pPr>
            <w:r w:rsidRPr="00A217D5">
              <w:rPr>
                <w:sz w:val="20"/>
              </w:rPr>
              <w:t>PRC_1</w:t>
            </w:r>
          </w:p>
        </w:tc>
        <w:tc>
          <w:tcPr>
            <w:tcW w:w="397" w:type="dxa"/>
            <w:tcBorders>
              <w:tl2br w:val="nil"/>
            </w:tcBorders>
            <w:textDirection w:val="tbRl"/>
            <w:vAlign w:val="bottom"/>
          </w:tcPr>
          <w:p w14:paraId="442BBC8D" w14:textId="77777777" w:rsidR="00B2621B" w:rsidRPr="00A217D5" w:rsidRDefault="00B2621B" w:rsidP="00110E1A">
            <w:pPr>
              <w:ind w:left="113" w:right="113"/>
              <w:rPr>
                <w:sz w:val="20"/>
              </w:rPr>
            </w:pPr>
            <w:r w:rsidRPr="00A217D5">
              <w:rPr>
                <w:sz w:val="20"/>
              </w:rPr>
              <w:t>PRC_2</w:t>
            </w:r>
          </w:p>
        </w:tc>
        <w:tc>
          <w:tcPr>
            <w:tcW w:w="396" w:type="dxa"/>
            <w:tcBorders>
              <w:tl2br w:val="nil"/>
            </w:tcBorders>
            <w:textDirection w:val="tbRl"/>
            <w:vAlign w:val="bottom"/>
          </w:tcPr>
          <w:p w14:paraId="5CED4676" w14:textId="77777777" w:rsidR="00B2621B" w:rsidRPr="00A217D5" w:rsidRDefault="00B2621B" w:rsidP="00110E1A">
            <w:pPr>
              <w:ind w:left="113" w:right="113"/>
              <w:rPr>
                <w:sz w:val="20"/>
              </w:rPr>
            </w:pPr>
            <w:r w:rsidRPr="00A217D5">
              <w:rPr>
                <w:sz w:val="20"/>
              </w:rPr>
              <w:t>PRC_3</w:t>
            </w:r>
          </w:p>
        </w:tc>
        <w:tc>
          <w:tcPr>
            <w:tcW w:w="396" w:type="dxa"/>
            <w:tcBorders>
              <w:tl2br w:val="nil"/>
            </w:tcBorders>
            <w:textDirection w:val="tbRl"/>
            <w:vAlign w:val="bottom"/>
          </w:tcPr>
          <w:p w14:paraId="15B50386" w14:textId="77777777" w:rsidR="00B2621B" w:rsidRPr="00A217D5" w:rsidRDefault="00B2621B" w:rsidP="00110E1A">
            <w:pPr>
              <w:ind w:left="113" w:right="113"/>
              <w:rPr>
                <w:sz w:val="20"/>
              </w:rPr>
            </w:pPr>
            <w:r w:rsidRPr="00A217D5">
              <w:rPr>
                <w:sz w:val="20"/>
              </w:rPr>
              <w:t>PRC_4</w:t>
            </w:r>
          </w:p>
        </w:tc>
        <w:tc>
          <w:tcPr>
            <w:tcW w:w="397" w:type="dxa"/>
            <w:tcBorders>
              <w:tl2br w:val="nil"/>
            </w:tcBorders>
            <w:textDirection w:val="tbRl"/>
            <w:vAlign w:val="bottom"/>
          </w:tcPr>
          <w:p w14:paraId="5C54D94F" w14:textId="77777777" w:rsidR="00B2621B" w:rsidRPr="00A217D5" w:rsidRDefault="00B2621B" w:rsidP="00110E1A">
            <w:pPr>
              <w:ind w:left="113" w:right="113"/>
              <w:rPr>
                <w:sz w:val="20"/>
              </w:rPr>
            </w:pPr>
            <w:r w:rsidRPr="00A217D5">
              <w:rPr>
                <w:sz w:val="20"/>
              </w:rPr>
              <w:t>PRC_5</w:t>
            </w:r>
          </w:p>
        </w:tc>
        <w:tc>
          <w:tcPr>
            <w:tcW w:w="396" w:type="dxa"/>
            <w:tcBorders>
              <w:tl2br w:val="nil"/>
            </w:tcBorders>
            <w:textDirection w:val="tbRl"/>
            <w:vAlign w:val="bottom"/>
          </w:tcPr>
          <w:p w14:paraId="3E219D4A" w14:textId="77777777" w:rsidR="00B2621B" w:rsidRPr="00A217D5" w:rsidRDefault="00B2621B" w:rsidP="00110E1A">
            <w:pPr>
              <w:ind w:left="113" w:right="113"/>
              <w:rPr>
                <w:sz w:val="20"/>
              </w:rPr>
            </w:pPr>
            <w:r w:rsidRPr="00A217D5">
              <w:rPr>
                <w:sz w:val="20"/>
              </w:rPr>
              <w:t>PRC_6</w:t>
            </w:r>
          </w:p>
        </w:tc>
        <w:tc>
          <w:tcPr>
            <w:tcW w:w="397" w:type="dxa"/>
            <w:tcBorders>
              <w:tl2br w:val="nil"/>
            </w:tcBorders>
            <w:textDirection w:val="tbRl"/>
            <w:vAlign w:val="bottom"/>
          </w:tcPr>
          <w:p w14:paraId="2A9C07CF" w14:textId="77777777" w:rsidR="00B2621B" w:rsidRPr="00A217D5" w:rsidRDefault="00B2621B" w:rsidP="00110E1A">
            <w:pPr>
              <w:ind w:left="113" w:right="113"/>
              <w:rPr>
                <w:sz w:val="20"/>
              </w:rPr>
            </w:pPr>
            <w:r w:rsidRPr="00A217D5">
              <w:rPr>
                <w:sz w:val="20"/>
              </w:rPr>
              <w:t>PRC_7</w:t>
            </w:r>
          </w:p>
        </w:tc>
        <w:tc>
          <w:tcPr>
            <w:tcW w:w="396" w:type="dxa"/>
            <w:tcBorders>
              <w:tl2br w:val="nil"/>
            </w:tcBorders>
            <w:textDirection w:val="tbRl"/>
            <w:vAlign w:val="bottom"/>
          </w:tcPr>
          <w:p w14:paraId="3EE46791" w14:textId="77777777" w:rsidR="00B2621B" w:rsidRPr="00A217D5" w:rsidRDefault="00B2621B" w:rsidP="00110E1A">
            <w:pPr>
              <w:ind w:left="113" w:right="113"/>
              <w:rPr>
                <w:sz w:val="20"/>
              </w:rPr>
            </w:pPr>
            <w:r w:rsidRPr="00A217D5">
              <w:rPr>
                <w:sz w:val="20"/>
              </w:rPr>
              <w:t>PRC_8</w:t>
            </w:r>
          </w:p>
        </w:tc>
        <w:tc>
          <w:tcPr>
            <w:tcW w:w="397" w:type="dxa"/>
            <w:tcBorders>
              <w:tl2br w:val="nil"/>
            </w:tcBorders>
            <w:textDirection w:val="tbRl"/>
            <w:vAlign w:val="bottom"/>
          </w:tcPr>
          <w:p w14:paraId="5B65F792" w14:textId="77777777" w:rsidR="00B2621B" w:rsidRPr="00A217D5" w:rsidRDefault="00B2621B" w:rsidP="00110E1A">
            <w:pPr>
              <w:ind w:left="113" w:right="113"/>
              <w:rPr>
                <w:sz w:val="20"/>
              </w:rPr>
            </w:pPr>
            <w:r w:rsidRPr="00A217D5">
              <w:rPr>
                <w:sz w:val="20"/>
              </w:rPr>
              <w:t>ROT_1</w:t>
            </w:r>
          </w:p>
        </w:tc>
        <w:tc>
          <w:tcPr>
            <w:tcW w:w="396" w:type="dxa"/>
            <w:tcBorders>
              <w:tl2br w:val="nil"/>
            </w:tcBorders>
            <w:textDirection w:val="tbRl"/>
            <w:vAlign w:val="bottom"/>
          </w:tcPr>
          <w:p w14:paraId="71D78A55" w14:textId="77777777" w:rsidR="00B2621B" w:rsidRPr="00A217D5" w:rsidRDefault="00B2621B" w:rsidP="00110E1A">
            <w:pPr>
              <w:ind w:left="113" w:right="113"/>
              <w:rPr>
                <w:sz w:val="20"/>
              </w:rPr>
            </w:pPr>
            <w:r w:rsidRPr="00A217D5">
              <w:rPr>
                <w:sz w:val="20"/>
              </w:rPr>
              <w:t>ROT_2</w:t>
            </w:r>
          </w:p>
        </w:tc>
        <w:tc>
          <w:tcPr>
            <w:tcW w:w="396" w:type="dxa"/>
            <w:tcBorders>
              <w:tl2br w:val="nil"/>
            </w:tcBorders>
            <w:textDirection w:val="tbRl"/>
            <w:vAlign w:val="bottom"/>
          </w:tcPr>
          <w:p w14:paraId="74E2C71A" w14:textId="77777777" w:rsidR="00B2621B" w:rsidRPr="00A217D5" w:rsidRDefault="00B2621B" w:rsidP="00110E1A">
            <w:pPr>
              <w:ind w:left="113" w:right="113"/>
              <w:rPr>
                <w:sz w:val="20"/>
              </w:rPr>
            </w:pPr>
            <w:r w:rsidRPr="00A217D5">
              <w:rPr>
                <w:sz w:val="20"/>
              </w:rPr>
              <w:t>ROT_3</w:t>
            </w:r>
          </w:p>
        </w:tc>
        <w:tc>
          <w:tcPr>
            <w:tcW w:w="397" w:type="dxa"/>
            <w:tcBorders>
              <w:tl2br w:val="nil"/>
            </w:tcBorders>
            <w:textDirection w:val="tbRl"/>
            <w:vAlign w:val="bottom"/>
          </w:tcPr>
          <w:p w14:paraId="3AFD23C3" w14:textId="77777777" w:rsidR="00B2621B" w:rsidRPr="00A217D5" w:rsidRDefault="00B2621B" w:rsidP="00110E1A">
            <w:pPr>
              <w:ind w:left="113" w:right="113"/>
              <w:rPr>
                <w:sz w:val="20"/>
              </w:rPr>
            </w:pPr>
            <w:r w:rsidRPr="00A217D5">
              <w:rPr>
                <w:sz w:val="20"/>
              </w:rPr>
              <w:t>ROT_4</w:t>
            </w:r>
          </w:p>
        </w:tc>
        <w:tc>
          <w:tcPr>
            <w:tcW w:w="396" w:type="dxa"/>
            <w:tcBorders>
              <w:tl2br w:val="nil"/>
            </w:tcBorders>
            <w:textDirection w:val="tbRl"/>
            <w:vAlign w:val="bottom"/>
          </w:tcPr>
          <w:p w14:paraId="1C51B84C" w14:textId="77777777" w:rsidR="00B2621B" w:rsidRPr="00A217D5" w:rsidRDefault="00B2621B" w:rsidP="00110E1A">
            <w:pPr>
              <w:ind w:left="113" w:right="113"/>
              <w:rPr>
                <w:sz w:val="20"/>
              </w:rPr>
            </w:pPr>
            <w:r w:rsidRPr="00A217D5">
              <w:rPr>
                <w:sz w:val="20"/>
              </w:rPr>
              <w:t>SUR_1</w:t>
            </w:r>
          </w:p>
        </w:tc>
        <w:tc>
          <w:tcPr>
            <w:tcW w:w="396" w:type="dxa"/>
            <w:tcBorders>
              <w:tl2br w:val="nil"/>
            </w:tcBorders>
            <w:textDirection w:val="tbRl"/>
            <w:vAlign w:val="bottom"/>
          </w:tcPr>
          <w:p w14:paraId="061807E4" w14:textId="77777777" w:rsidR="00B2621B" w:rsidRPr="00A217D5" w:rsidRDefault="00B2621B" w:rsidP="00110E1A">
            <w:pPr>
              <w:ind w:left="113" w:right="113"/>
              <w:rPr>
                <w:sz w:val="20"/>
              </w:rPr>
            </w:pPr>
            <w:r w:rsidRPr="00A217D5">
              <w:rPr>
                <w:sz w:val="20"/>
              </w:rPr>
              <w:t>SUR_2</w:t>
            </w:r>
          </w:p>
        </w:tc>
        <w:tc>
          <w:tcPr>
            <w:tcW w:w="397" w:type="dxa"/>
            <w:tcBorders>
              <w:tl2br w:val="nil"/>
            </w:tcBorders>
            <w:textDirection w:val="tbRl"/>
            <w:vAlign w:val="bottom"/>
          </w:tcPr>
          <w:p w14:paraId="62F365DB" w14:textId="77777777" w:rsidR="00B2621B" w:rsidRPr="00A217D5" w:rsidRDefault="00B2621B" w:rsidP="00110E1A">
            <w:pPr>
              <w:ind w:left="113" w:right="113"/>
              <w:rPr>
                <w:sz w:val="20"/>
              </w:rPr>
            </w:pPr>
            <w:r w:rsidRPr="00A217D5">
              <w:rPr>
                <w:sz w:val="20"/>
              </w:rPr>
              <w:t>SUR_3</w:t>
            </w:r>
          </w:p>
        </w:tc>
        <w:tc>
          <w:tcPr>
            <w:tcW w:w="396" w:type="dxa"/>
            <w:tcBorders>
              <w:tl2br w:val="nil"/>
            </w:tcBorders>
            <w:textDirection w:val="tbRl"/>
            <w:vAlign w:val="bottom"/>
          </w:tcPr>
          <w:p w14:paraId="2E976CF5" w14:textId="77777777" w:rsidR="00B2621B" w:rsidRPr="00A217D5" w:rsidRDefault="00B2621B" w:rsidP="00110E1A">
            <w:pPr>
              <w:ind w:left="113" w:right="113"/>
              <w:rPr>
                <w:sz w:val="20"/>
              </w:rPr>
            </w:pPr>
            <w:r w:rsidRPr="00A217D5">
              <w:rPr>
                <w:sz w:val="20"/>
              </w:rPr>
              <w:t>SUR_4</w:t>
            </w:r>
          </w:p>
        </w:tc>
        <w:tc>
          <w:tcPr>
            <w:tcW w:w="396" w:type="dxa"/>
            <w:tcBorders>
              <w:tl2br w:val="nil"/>
            </w:tcBorders>
            <w:textDirection w:val="tbRl"/>
            <w:vAlign w:val="bottom"/>
          </w:tcPr>
          <w:p w14:paraId="023BCA26" w14:textId="77777777" w:rsidR="00B2621B" w:rsidRPr="00A217D5" w:rsidRDefault="00B2621B" w:rsidP="00110E1A">
            <w:pPr>
              <w:ind w:left="113" w:right="113"/>
              <w:rPr>
                <w:sz w:val="20"/>
              </w:rPr>
            </w:pPr>
            <w:r w:rsidRPr="00A217D5">
              <w:rPr>
                <w:sz w:val="20"/>
              </w:rPr>
              <w:t>SUR_5</w:t>
            </w:r>
          </w:p>
        </w:tc>
        <w:tc>
          <w:tcPr>
            <w:tcW w:w="397" w:type="dxa"/>
            <w:tcBorders>
              <w:tl2br w:val="nil"/>
            </w:tcBorders>
            <w:textDirection w:val="tbRl"/>
            <w:vAlign w:val="bottom"/>
          </w:tcPr>
          <w:p w14:paraId="4AC6D0CC" w14:textId="77777777" w:rsidR="00B2621B" w:rsidRPr="00A217D5" w:rsidRDefault="00B2621B" w:rsidP="00110E1A">
            <w:pPr>
              <w:ind w:left="113" w:right="113"/>
              <w:rPr>
                <w:sz w:val="20"/>
              </w:rPr>
            </w:pPr>
            <w:r w:rsidRPr="00A217D5">
              <w:rPr>
                <w:sz w:val="20"/>
              </w:rPr>
              <w:t>SUR_6</w:t>
            </w:r>
          </w:p>
        </w:tc>
        <w:tc>
          <w:tcPr>
            <w:tcW w:w="396" w:type="dxa"/>
            <w:tcBorders>
              <w:tl2br w:val="nil"/>
            </w:tcBorders>
            <w:textDirection w:val="tbRl"/>
          </w:tcPr>
          <w:p w14:paraId="4844F668" w14:textId="77777777" w:rsidR="00B2621B" w:rsidRPr="00A217D5" w:rsidRDefault="00B2621B" w:rsidP="00110E1A">
            <w:pPr>
              <w:ind w:left="113" w:right="113"/>
              <w:rPr>
                <w:sz w:val="20"/>
              </w:rPr>
            </w:pPr>
            <w:r w:rsidRPr="00B40A97">
              <w:t>OUD_1</w:t>
            </w:r>
          </w:p>
        </w:tc>
        <w:tc>
          <w:tcPr>
            <w:tcW w:w="397" w:type="dxa"/>
            <w:tcBorders>
              <w:tl2br w:val="nil"/>
            </w:tcBorders>
            <w:textDirection w:val="tbRl"/>
          </w:tcPr>
          <w:p w14:paraId="18ADCB86" w14:textId="77777777" w:rsidR="00B2621B" w:rsidRPr="00A217D5" w:rsidRDefault="00B2621B" w:rsidP="00110E1A">
            <w:pPr>
              <w:ind w:left="113" w:right="113"/>
              <w:rPr>
                <w:sz w:val="20"/>
              </w:rPr>
            </w:pPr>
            <w:r w:rsidRPr="00B40A97">
              <w:t>OUD_</w:t>
            </w:r>
            <w:r>
              <w:t>2</w:t>
            </w:r>
          </w:p>
        </w:tc>
        <w:tc>
          <w:tcPr>
            <w:tcW w:w="396" w:type="dxa"/>
            <w:tcBorders>
              <w:tl2br w:val="nil"/>
            </w:tcBorders>
            <w:textDirection w:val="tbRl"/>
          </w:tcPr>
          <w:p w14:paraId="5E65A20E" w14:textId="77777777" w:rsidR="00B2621B" w:rsidRPr="00A217D5" w:rsidRDefault="00B2621B" w:rsidP="00110E1A">
            <w:pPr>
              <w:ind w:left="113" w:right="113"/>
              <w:rPr>
                <w:sz w:val="20"/>
              </w:rPr>
            </w:pPr>
            <w:r w:rsidRPr="00B40A97">
              <w:t>OUD_</w:t>
            </w:r>
            <w:r>
              <w:t>3</w:t>
            </w:r>
          </w:p>
        </w:tc>
        <w:tc>
          <w:tcPr>
            <w:tcW w:w="396" w:type="dxa"/>
            <w:tcBorders>
              <w:tl2br w:val="nil"/>
            </w:tcBorders>
            <w:textDirection w:val="tbRl"/>
          </w:tcPr>
          <w:p w14:paraId="7C06CCC6" w14:textId="77777777" w:rsidR="00B2621B" w:rsidRPr="00A217D5" w:rsidRDefault="00B2621B" w:rsidP="00110E1A">
            <w:pPr>
              <w:ind w:left="113" w:right="113"/>
              <w:rPr>
                <w:sz w:val="20"/>
              </w:rPr>
            </w:pPr>
            <w:r w:rsidRPr="00B40A97">
              <w:t>OUD_</w:t>
            </w:r>
            <w:r>
              <w:t>4</w:t>
            </w:r>
          </w:p>
        </w:tc>
        <w:tc>
          <w:tcPr>
            <w:tcW w:w="397" w:type="dxa"/>
            <w:tcBorders>
              <w:tl2br w:val="nil"/>
            </w:tcBorders>
            <w:textDirection w:val="tbRl"/>
          </w:tcPr>
          <w:p w14:paraId="2BEAB208" w14:textId="77777777" w:rsidR="00B2621B" w:rsidRPr="00A217D5" w:rsidRDefault="00B2621B" w:rsidP="00110E1A">
            <w:pPr>
              <w:ind w:left="113" w:right="113"/>
              <w:rPr>
                <w:sz w:val="20"/>
              </w:rPr>
            </w:pPr>
            <w:r w:rsidRPr="0058317F">
              <w:t>BIN_1</w:t>
            </w:r>
          </w:p>
        </w:tc>
        <w:tc>
          <w:tcPr>
            <w:tcW w:w="396" w:type="dxa"/>
            <w:tcBorders>
              <w:tl2br w:val="nil"/>
            </w:tcBorders>
            <w:textDirection w:val="tbRl"/>
          </w:tcPr>
          <w:p w14:paraId="65BC982C" w14:textId="77777777" w:rsidR="00B2621B" w:rsidRPr="00A217D5" w:rsidRDefault="00B2621B" w:rsidP="00110E1A">
            <w:pPr>
              <w:ind w:left="113" w:right="113"/>
              <w:rPr>
                <w:sz w:val="20"/>
              </w:rPr>
            </w:pPr>
            <w:r w:rsidRPr="0058317F">
              <w:t>BIN_</w:t>
            </w:r>
            <w:r>
              <w:t>2</w:t>
            </w:r>
          </w:p>
        </w:tc>
        <w:tc>
          <w:tcPr>
            <w:tcW w:w="396" w:type="dxa"/>
            <w:tcBorders>
              <w:tl2br w:val="nil"/>
            </w:tcBorders>
            <w:textDirection w:val="tbRl"/>
          </w:tcPr>
          <w:p w14:paraId="0F26C3D4" w14:textId="77777777" w:rsidR="00B2621B" w:rsidRPr="00A217D5" w:rsidRDefault="00B2621B" w:rsidP="00110E1A">
            <w:pPr>
              <w:ind w:left="113" w:right="113"/>
              <w:rPr>
                <w:sz w:val="20"/>
              </w:rPr>
            </w:pPr>
            <w:r w:rsidRPr="0058317F">
              <w:t>BIN_</w:t>
            </w:r>
            <w:r>
              <w:t>3</w:t>
            </w:r>
          </w:p>
        </w:tc>
        <w:tc>
          <w:tcPr>
            <w:tcW w:w="397" w:type="dxa"/>
            <w:tcBorders>
              <w:tl2br w:val="nil"/>
            </w:tcBorders>
            <w:textDirection w:val="tbRl"/>
          </w:tcPr>
          <w:p w14:paraId="5D334872" w14:textId="77777777" w:rsidR="00B2621B" w:rsidRPr="00A217D5" w:rsidRDefault="00B2621B" w:rsidP="00110E1A">
            <w:pPr>
              <w:ind w:left="113" w:right="113"/>
              <w:rPr>
                <w:sz w:val="20"/>
              </w:rPr>
            </w:pPr>
            <w:r w:rsidRPr="0058317F">
              <w:t>BIN_</w:t>
            </w:r>
            <w:r>
              <w:t>4</w:t>
            </w:r>
          </w:p>
        </w:tc>
        <w:tc>
          <w:tcPr>
            <w:tcW w:w="396" w:type="dxa"/>
            <w:tcBorders>
              <w:tl2br w:val="nil"/>
            </w:tcBorders>
            <w:textDirection w:val="tbRl"/>
          </w:tcPr>
          <w:p w14:paraId="136F329B" w14:textId="77777777" w:rsidR="00B2621B" w:rsidRPr="00A217D5" w:rsidRDefault="00B2621B" w:rsidP="00110E1A">
            <w:pPr>
              <w:ind w:left="113" w:right="113"/>
              <w:rPr>
                <w:sz w:val="20"/>
              </w:rPr>
            </w:pPr>
            <w:r w:rsidRPr="0058317F">
              <w:t>BIN_</w:t>
            </w:r>
            <w:r>
              <w:t>5</w:t>
            </w:r>
          </w:p>
        </w:tc>
        <w:tc>
          <w:tcPr>
            <w:tcW w:w="396" w:type="dxa"/>
            <w:tcBorders>
              <w:tl2br w:val="nil"/>
            </w:tcBorders>
            <w:textDirection w:val="tbRl"/>
          </w:tcPr>
          <w:p w14:paraId="2BF51B15" w14:textId="77777777" w:rsidR="00B2621B" w:rsidRPr="00A217D5" w:rsidRDefault="00B2621B" w:rsidP="00110E1A">
            <w:pPr>
              <w:ind w:left="113" w:right="113"/>
              <w:rPr>
                <w:sz w:val="20"/>
              </w:rPr>
            </w:pPr>
            <w:r w:rsidRPr="0058317F">
              <w:t>BIN_</w:t>
            </w:r>
            <w:r>
              <w:t>6</w:t>
            </w:r>
          </w:p>
        </w:tc>
        <w:tc>
          <w:tcPr>
            <w:tcW w:w="397" w:type="dxa"/>
            <w:tcBorders>
              <w:tl2br w:val="nil"/>
            </w:tcBorders>
            <w:textDirection w:val="tbRl"/>
          </w:tcPr>
          <w:p w14:paraId="751CC600" w14:textId="77777777" w:rsidR="00B2621B" w:rsidRPr="00A217D5" w:rsidRDefault="00B2621B" w:rsidP="00110E1A">
            <w:pPr>
              <w:ind w:left="113" w:right="113"/>
              <w:rPr>
                <w:sz w:val="20"/>
              </w:rPr>
            </w:pPr>
            <w:r w:rsidRPr="0058317F">
              <w:t>BIN_</w:t>
            </w:r>
            <w:r>
              <w:t>7</w:t>
            </w:r>
          </w:p>
        </w:tc>
        <w:tc>
          <w:tcPr>
            <w:tcW w:w="396" w:type="dxa"/>
            <w:tcBorders>
              <w:tl2br w:val="nil"/>
            </w:tcBorders>
            <w:textDirection w:val="tbRl"/>
          </w:tcPr>
          <w:p w14:paraId="6BE4D1E1" w14:textId="77777777" w:rsidR="00B2621B" w:rsidRDefault="00B2621B" w:rsidP="00110E1A">
            <w:pPr>
              <w:ind w:left="113" w:right="113"/>
            </w:pPr>
            <w:r w:rsidRPr="009B6A42">
              <w:t>PARS_P1</w:t>
            </w:r>
          </w:p>
        </w:tc>
        <w:tc>
          <w:tcPr>
            <w:tcW w:w="397" w:type="dxa"/>
            <w:tcBorders>
              <w:tl2br w:val="nil"/>
            </w:tcBorders>
            <w:textDirection w:val="tbRl"/>
          </w:tcPr>
          <w:p w14:paraId="44548386" w14:textId="77777777" w:rsidR="00B2621B" w:rsidRDefault="00B2621B" w:rsidP="00110E1A">
            <w:pPr>
              <w:ind w:left="113" w:right="113"/>
            </w:pPr>
            <w:r w:rsidRPr="009B6A42">
              <w:t>PARS_P</w:t>
            </w:r>
            <w:r>
              <w:t>2</w:t>
            </w:r>
          </w:p>
        </w:tc>
        <w:tc>
          <w:tcPr>
            <w:tcW w:w="396" w:type="dxa"/>
            <w:tcBorders>
              <w:tl2br w:val="nil"/>
            </w:tcBorders>
            <w:textDirection w:val="tbRl"/>
          </w:tcPr>
          <w:p w14:paraId="79467CF9" w14:textId="77777777" w:rsidR="00B2621B" w:rsidRDefault="00B2621B" w:rsidP="00110E1A">
            <w:pPr>
              <w:ind w:left="113" w:right="113"/>
            </w:pPr>
            <w:r w:rsidRPr="009B6A42">
              <w:t>PARS_P</w:t>
            </w:r>
            <w:r>
              <w:t>3</w:t>
            </w:r>
          </w:p>
        </w:tc>
        <w:tc>
          <w:tcPr>
            <w:tcW w:w="396" w:type="dxa"/>
            <w:tcBorders>
              <w:tl2br w:val="nil"/>
            </w:tcBorders>
            <w:textDirection w:val="tbRl"/>
          </w:tcPr>
          <w:p w14:paraId="20355FBC" w14:textId="77777777" w:rsidR="00B2621B" w:rsidRDefault="00B2621B" w:rsidP="00110E1A">
            <w:pPr>
              <w:ind w:left="113" w:right="113"/>
            </w:pPr>
            <w:r w:rsidRPr="009B6A42">
              <w:t>PARS_P</w:t>
            </w:r>
            <w:r>
              <w:t>4</w:t>
            </w:r>
          </w:p>
        </w:tc>
        <w:tc>
          <w:tcPr>
            <w:tcW w:w="397" w:type="dxa"/>
            <w:tcBorders>
              <w:tl2br w:val="nil"/>
            </w:tcBorders>
            <w:textDirection w:val="tbRl"/>
          </w:tcPr>
          <w:p w14:paraId="3AA66BC4" w14:textId="77777777" w:rsidR="00B2621B" w:rsidRDefault="00B2621B" w:rsidP="00110E1A">
            <w:pPr>
              <w:ind w:left="113" w:right="113"/>
            </w:pPr>
            <w:r w:rsidRPr="009B6A42">
              <w:t>PARS_P</w:t>
            </w:r>
            <w:r>
              <w:t>5</w:t>
            </w:r>
          </w:p>
        </w:tc>
        <w:tc>
          <w:tcPr>
            <w:tcW w:w="396" w:type="dxa"/>
            <w:tcBorders>
              <w:tl2br w:val="nil"/>
            </w:tcBorders>
            <w:textDirection w:val="tbRl"/>
          </w:tcPr>
          <w:p w14:paraId="1D810816" w14:textId="77777777" w:rsidR="00B2621B" w:rsidRDefault="00B2621B" w:rsidP="00110E1A">
            <w:pPr>
              <w:ind w:left="113" w:right="113"/>
            </w:pPr>
            <w:r w:rsidRPr="009B6A42">
              <w:t>PARS_P</w:t>
            </w:r>
            <w:r>
              <w:t>6</w:t>
            </w:r>
          </w:p>
        </w:tc>
        <w:tc>
          <w:tcPr>
            <w:tcW w:w="396" w:type="dxa"/>
            <w:tcBorders>
              <w:tl2br w:val="nil"/>
            </w:tcBorders>
            <w:textDirection w:val="tbRl"/>
          </w:tcPr>
          <w:p w14:paraId="7A1FEB36" w14:textId="77777777" w:rsidR="00B2621B" w:rsidRDefault="00B2621B" w:rsidP="00110E1A">
            <w:pPr>
              <w:ind w:left="113" w:right="113"/>
            </w:pPr>
            <w:r w:rsidRPr="00D5488C">
              <w:t>PARS_R1</w:t>
            </w:r>
          </w:p>
        </w:tc>
        <w:tc>
          <w:tcPr>
            <w:tcW w:w="397" w:type="dxa"/>
            <w:tcBorders>
              <w:tl2br w:val="nil"/>
            </w:tcBorders>
            <w:textDirection w:val="tbRl"/>
          </w:tcPr>
          <w:p w14:paraId="358F71CD" w14:textId="77777777" w:rsidR="00B2621B" w:rsidRDefault="00B2621B" w:rsidP="00110E1A">
            <w:pPr>
              <w:ind w:left="113" w:right="113"/>
            </w:pPr>
            <w:r w:rsidRPr="00D5488C">
              <w:t>PARS_R</w:t>
            </w:r>
            <w:r>
              <w:t>2</w:t>
            </w:r>
          </w:p>
        </w:tc>
        <w:tc>
          <w:tcPr>
            <w:tcW w:w="396" w:type="dxa"/>
            <w:tcBorders>
              <w:tl2br w:val="nil"/>
            </w:tcBorders>
            <w:textDirection w:val="tbRl"/>
          </w:tcPr>
          <w:p w14:paraId="5B0D90A0" w14:textId="77777777" w:rsidR="00B2621B" w:rsidRDefault="00B2621B" w:rsidP="00110E1A">
            <w:pPr>
              <w:ind w:left="113" w:right="113"/>
            </w:pPr>
            <w:r w:rsidRPr="00D5488C">
              <w:t>PARS_R</w:t>
            </w:r>
            <w:r>
              <w:t>3</w:t>
            </w:r>
          </w:p>
        </w:tc>
        <w:tc>
          <w:tcPr>
            <w:tcW w:w="397" w:type="dxa"/>
            <w:tcBorders>
              <w:tl2br w:val="nil"/>
            </w:tcBorders>
            <w:textDirection w:val="tbRl"/>
          </w:tcPr>
          <w:p w14:paraId="32722B15" w14:textId="77777777" w:rsidR="00B2621B" w:rsidRDefault="00B2621B" w:rsidP="00110E1A">
            <w:pPr>
              <w:ind w:left="113" w:right="113"/>
            </w:pPr>
            <w:r w:rsidRPr="00D5488C">
              <w:t>PARS_R</w:t>
            </w:r>
            <w:r>
              <w:t>4</w:t>
            </w:r>
          </w:p>
        </w:tc>
        <w:tc>
          <w:tcPr>
            <w:tcW w:w="396" w:type="dxa"/>
            <w:tcBorders>
              <w:tl2br w:val="nil"/>
            </w:tcBorders>
            <w:textDirection w:val="tbRl"/>
          </w:tcPr>
          <w:p w14:paraId="60EBA01D" w14:textId="77777777" w:rsidR="00B2621B" w:rsidRDefault="00B2621B" w:rsidP="00110E1A">
            <w:pPr>
              <w:ind w:left="113" w:right="113"/>
            </w:pPr>
            <w:r w:rsidRPr="00D5488C">
              <w:t>PARS_R</w:t>
            </w:r>
            <w:r>
              <w:t>5</w:t>
            </w:r>
          </w:p>
        </w:tc>
        <w:tc>
          <w:tcPr>
            <w:tcW w:w="396" w:type="dxa"/>
            <w:tcBorders>
              <w:tl2br w:val="nil"/>
            </w:tcBorders>
            <w:textDirection w:val="tbRl"/>
          </w:tcPr>
          <w:p w14:paraId="4A6A706C" w14:textId="77777777" w:rsidR="00B2621B" w:rsidRDefault="00B2621B" w:rsidP="00110E1A">
            <w:pPr>
              <w:ind w:left="113" w:right="113"/>
            </w:pPr>
            <w:r w:rsidRPr="00D5488C">
              <w:t>PARS_R</w:t>
            </w:r>
            <w:r>
              <w:t>6</w:t>
            </w:r>
          </w:p>
        </w:tc>
        <w:tc>
          <w:tcPr>
            <w:tcW w:w="397" w:type="dxa"/>
            <w:tcBorders>
              <w:tl2br w:val="nil"/>
            </w:tcBorders>
            <w:textDirection w:val="tbRl"/>
          </w:tcPr>
          <w:p w14:paraId="7067AAAF" w14:textId="77777777" w:rsidR="00B2621B" w:rsidRDefault="00B2621B" w:rsidP="00110E1A">
            <w:pPr>
              <w:ind w:left="113" w:right="113"/>
            </w:pPr>
            <w:r w:rsidRPr="006531CB">
              <w:t>PARS_S1</w:t>
            </w:r>
          </w:p>
        </w:tc>
        <w:tc>
          <w:tcPr>
            <w:tcW w:w="396" w:type="dxa"/>
            <w:tcBorders>
              <w:tl2br w:val="nil"/>
            </w:tcBorders>
            <w:textDirection w:val="tbRl"/>
          </w:tcPr>
          <w:p w14:paraId="540BF867" w14:textId="77777777" w:rsidR="00B2621B" w:rsidRDefault="00B2621B" w:rsidP="00110E1A">
            <w:pPr>
              <w:ind w:left="113" w:right="113"/>
            </w:pPr>
            <w:r w:rsidRPr="006531CB">
              <w:t>PARS_S</w:t>
            </w:r>
            <w:r>
              <w:t>2</w:t>
            </w:r>
          </w:p>
        </w:tc>
        <w:tc>
          <w:tcPr>
            <w:tcW w:w="396" w:type="dxa"/>
            <w:tcBorders>
              <w:tl2br w:val="nil"/>
            </w:tcBorders>
            <w:textDirection w:val="tbRl"/>
          </w:tcPr>
          <w:p w14:paraId="6A4578EF" w14:textId="77777777" w:rsidR="00B2621B" w:rsidRDefault="00B2621B" w:rsidP="00110E1A">
            <w:pPr>
              <w:ind w:left="113" w:right="113"/>
            </w:pPr>
            <w:r w:rsidRPr="006531CB">
              <w:t>PARS_S</w:t>
            </w:r>
            <w:r>
              <w:t>3</w:t>
            </w:r>
          </w:p>
        </w:tc>
        <w:tc>
          <w:tcPr>
            <w:tcW w:w="397" w:type="dxa"/>
            <w:tcBorders>
              <w:tl2br w:val="nil"/>
            </w:tcBorders>
            <w:textDirection w:val="tbRl"/>
          </w:tcPr>
          <w:p w14:paraId="063D49C9" w14:textId="77777777" w:rsidR="00B2621B" w:rsidRDefault="00B2621B" w:rsidP="00110E1A">
            <w:pPr>
              <w:ind w:left="113" w:right="113"/>
            </w:pPr>
            <w:r w:rsidRPr="006531CB">
              <w:t>PARS_S</w:t>
            </w:r>
            <w:r>
              <w:t>4</w:t>
            </w:r>
          </w:p>
        </w:tc>
        <w:tc>
          <w:tcPr>
            <w:tcW w:w="396" w:type="dxa"/>
            <w:tcBorders>
              <w:tl2br w:val="nil"/>
            </w:tcBorders>
            <w:textDirection w:val="tbRl"/>
          </w:tcPr>
          <w:p w14:paraId="78445924" w14:textId="77777777" w:rsidR="00B2621B" w:rsidRDefault="00B2621B" w:rsidP="00110E1A">
            <w:pPr>
              <w:ind w:left="113" w:right="113"/>
            </w:pPr>
            <w:r w:rsidRPr="006531CB">
              <w:t>PARS_S</w:t>
            </w:r>
            <w:r>
              <w:t>5</w:t>
            </w:r>
          </w:p>
        </w:tc>
        <w:tc>
          <w:tcPr>
            <w:tcW w:w="397" w:type="dxa"/>
            <w:tcBorders>
              <w:tl2br w:val="nil"/>
            </w:tcBorders>
            <w:textDirection w:val="tbRl"/>
          </w:tcPr>
          <w:p w14:paraId="711CB1F6" w14:textId="77777777" w:rsidR="00B2621B" w:rsidRDefault="00B2621B" w:rsidP="00110E1A">
            <w:pPr>
              <w:ind w:left="113" w:right="113"/>
            </w:pPr>
            <w:r w:rsidRPr="006531CB">
              <w:t>PARS_S</w:t>
            </w:r>
            <w:r>
              <w:t>6</w:t>
            </w:r>
          </w:p>
        </w:tc>
      </w:tr>
      <w:tr w:rsidR="00B2621B" w14:paraId="05845DFB" w14:textId="77777777" w:rsidTr="00110E1A">
        <w:tc>
          <w:tcPr>
            <w:tcW w:w="1271" w:type="dxa"/>
          </w:tcPr>
          <w:p w14:paraId="6E1A0D9D" w14:textId="77777777" w:rsidR="00B2621B" w:rsidRDefault="00B2621B" w:rsidP="00110E1A">
            <w:r>
              <w:t>DB_T1</w:t>
            </w:r>
          </w:p>
        </w:tc>
        <w:tc>
          <w:tcPr>
            <w:tcW w:w="396" w:type="dxa"/>
          </w:tcPr>
          <w:p w14:paraId="78893871" w14:textId="77777777" w:rsidR="00B2621B" w:rsidRPr="00A217D5" w:rsidRDefault="00B2621B" w:rsidP="00110E1A">
            <w:pPr>
              <w:rPr>
                <w:sz w:val="20"/>
              </w:rPr>
            </w:pPr>
            <w:r>
              <w:rPr>
                <w:sz w:val="20"/>
              </w:rPr>
              <w:t xml:space="preserve">X </w:t>
            </w:r>
          </w:p>
        </w:tc>
        <w:tc>
          <w:tcPr>
            <w:tcW w:w="396" w:type="dxa"/>
          </w:tcPr>
          <w:p w14:paraId="4347435B" w14:textId="77777777" w:rsidR="00B2621B" w:rsidRPr="00A217D5" w:rsidRDefault="00B2621B" w:rsidP="00110E1A">
            <w:pPr>
              <w:rPr>
                <w:sz w:val="20"/>
              </w:rPr>
            </w:pPr>
          </w:p>
        </w:tc>
        <w:tc>
          <w:tcPr>
            <w:tcW w:w="397" w:type="dxa"/>
          </w:tcPr>
          <w:p w14:paraId="1FEFE116" w14:textId="77777777" w:rsidR="00B2621B" w:rsidRPr="00A217D5" w:rsidRDefault="00B2621B" w:rsidP="00110E1A">
            <w:pPr>
              <w:rPr>
                <w:sz w:val="20"/>
              </w:rPr>
            </w:pPr>
          </w:p>
        </w:tc>
        <w:tc>
          <w:tcPr>
            <w:tcW w:w="396" w:type="dxa"/>
          </w:tcPr>
          <w:p w14:paraId="509AD977" w14:textId="77777777" w:rsidR="00B2621B" w:rsidRPr="00A217D5" w:rsidRDefault="00B2621B" w:rsidP="00110E1A">
            <w:pPr>
              <w:rPr>
                <w:sz w:val="20"/>
              </w:rPr>
            </w:pPr>
          </w:p>
        </w:tc>
        <w:tc>
          <w:tcPr>
            <w:tcW w:w="397" w:type="dxa"/>
          </w:tcPr>
          <w:p w14:paraId="5F958737" w14:textId="77777777" w:rsidR="00B2621B" w:rsidRPr="00A217D5" w:rsidRDefault="00B2621B" w:rsidP="00110E1A">
            <w:pPr>
              <w:rPr>
                <w:sz w:val="20"/>
              </w:rPr>
            </w:pPr>
          </w:p>
        </w:tc>
        <w:tc>
          <w:tcPr>
            <w:tcW w:w="396" w:type="dxa"/>
          </w:tcPr>
          <w:p w14:paraId="067132C8" w14:textId="77777777" w:rsidR="00B2621B" w:rsidRPr="00A217D5" w:rsidRDefault="00B2621B" w:rsidP="00110E1A">
            <w:pPr>
              <w:rPr>
                <w:sz w:val="20"/>
              </w:rPr>
            </w:pPr>
          </w:p>
        </w:tc>
        <w:tc>
          <w:tcPr>
            <w:tcW w:w="396" w:type="dxa"/>
          </w:tcPr>
          <w:p w14:paraId="3FB5E86A" w14:textId="77777777" w:rsidR="00B2621B" w:rsidRPr="00A217D5" w:rsidRDefault="00B2621B" w:rsidP="00110E1A">
            <w:pPr>
              <w:rPr>
                <w:sz w:val="20"/>
              </w:rPr>
            </w:pPr>
          </w:p>
        </w:tc>
        <w:tc>
          <w:tcPr>
            <w:tcW w:w="397" w:type="dxa"/>
          </w:tcPr>
          <w:p w14:paraId="40A20878" w14:textId="77777777" w:rsidR="00B2621B" w:rsidRPr="00A217D5" w:rsidRDefault="00B2621B" w:rsidP="00110E1A">
            <w:pPr>
              <w:rPr>
                <w:sz w:val="20"/>
              </w:rPr>
            </w:pPr>
          </w:p>
        </w:tc>
        <w:tc>
          <w:tcPr>
            <w:tcW w:w="396" w:type="dxa"/>
          </w:tcPr>
          <w:p w14:paraId="232BB4E5" w14:textId="77777777" w:rsidR="00B2621B" w:rsidRPr="00A217D5" w:rsidRDefault="00B2621B" w:rsidP="00110E1A">
            <w:pPr>
              <w:rPr>
                <w:sz w:val="20"/>
              </w:rPr>
            </w:pPr>
          </w:p>
        </w:tc>
        <w:tc>
          <w:tcPr>
            <w:tcW w:w="397" w:type="dxa"/>
          </w:tcPr>
          <w:p w14:paraId="5EC76BBD" w14:textId="77777777" w:rsidR="00B2621B" w:rsidRPr="00A217D5" w:rsidRDefault="00B2621B" w:rsidP="00110E1A">
            <w:pPr>
              <w:rPr>
                <w:sz w:val="20"/>
              </w:rPr>
            </w:pPr>
          </w:p>
        </w:tc>
        <w:tc>
          <w:tcPr>
            <w:tcW w:w="396" w:type="dxa"/>
          </w:tcPr>
          <w:p w14:paraId="237D147E" w14:textId="77777777" w:rsidR="00B2621B" w:rsidRPr="00A217D5" w:rsidRDefault="00B2621B" w:rsidP="00110E1A">
            <w:pPr>
              <w:rPr>
                <w:sz w:val="20"/>
              </w:rPr>
            </w:pPr>
          </w:p>
        </w:tc>
        <w:tc>
          <w:tcPr>
            <w:tcW w:w="397" w:type="dxa"/>
          </w:tcPr>
          <w:p w14:paraId="1087EFA8" w14:textId="77777777" w:rsidR="00B2621B" w:rsidRPr="00A217D5" w:rsidRDefault="00B2621B" w:rsidP="00110E1A">
            <w:pPr>
              <w:rPr>
                <w:sz w:val="20"/>
              </w:rPr>
            </w:pPr>
          </w:p>
        </w:tc>
        <w:tc>
          <w:tcPr>
            <w:tcW w:w="396" w:type="dxa"/>
          </w:tcPr>
          <w:p w14:paraId="4A01B741" w14:textId="77777777" w:rsidR="00B2621B" w:rsidRPr="00A217D5" w:rsidRDefault="00B2621B" w:rsidP="00110E1A">
            <w:pPr>
              <w:rPr>
                <w:sz w:val="20"/>
              </w:rPr>
            </w:pPr>
          </w:p>
        </w:tc>
        <w:tc>
          <w:tcPr>
            <w:tcW w:w="396" w:type="dxa"/>
          </w:tcPr>
          <w:p w14:paraId="3EE00D6F" w14:textId="77777777" w:rsidR="00B2621B" w:rsidRPr="00A217D5" w:rsidRDefault="00B2621B" w:rsidP="00110E1A">
            <w:pPr>
              <w:rPr>
                <w:sz w:val="20"/>
              </w:rPr>
            </w:pPr>
          </w:p>
        </w:tc>
        <w:tc>
          <w:tcPr>
            <w:tcW w:w="397" w:type="dxa"/>
          </w:tcPr>
          <w:p w14:paraId="3470267A" w14:textId="77777777" w:rsidR="00B2621B" w:rsidRPr="00A217D5" w:rsidRDefault="00B2621B" w:rsidP="00110E1A">
            <w:pPr>
              <w:rPr>
                <w:sz w:val="20"/>
              </w:rPr>
            </w:pPr>
          </w:p>
        </w:tc>
        <w:tc>
          <w:tcPr>
            <w:tcW w:w="396" w:type="dxa"/>
          </w:tcPr>
          <w:p w14:paraId="4D80F747" w14:textId="77777777" w:rsidR="00B2621B" w:rsidRPr="00A217D5" w:rsidRDefault="00B2621B" w:rsidP="00110E1A">
            <w:pPr>
              <w:rPr>
                <w:sz w:val="20"/>
              </w:rPr>
            </w:pPr>
          </w:p>
        </w:tc>
        <w:tc>
          <w:tcPr>
            <w:tcW w:w="396" w:type="dxa"/>
          </w:tcPr>
          <w:p w14:paraId="679B3A47" w14:textId="77777777" w:rsidR="00B2621B" w:rsidRPr="00A217D5" w:rsidRDefault="00B2621B" w:rsidP="00110E1A">
            <w:pPr>
              <w:rPr>
                <w:sz w:val="20"/>
              </w:rPr>
            </w:pPr>
          </w:p>
        </w:tc>
        <w:tc>
          <w:tcPr>
            <w:tcW w:w="397" w:type="dxa"/>
          </w:tcPr>
          <w:p w14:paraId="4917ADAE" w14:textId="77777777" w:rsidR="00B2621B" w:rsidRPr="00A217D5" w:rsidRDefault="00B2621B" w:rsidP="00110E1A">
            <w:pPr>
              <w:rPr>
                <w:sz w:val="20"/>
              </w:rPr>
            </w:pPr>
          </w:p>
        </w:tc>
        <w:tc>
          <w:tcPr>
            <w:tcW w:w="396" w:type="dxa"/>
          </w:tcPr>
          <w:p w14:paraId="2C6EB7AA" w14:textId="77777777" w:rsidR="00B2621B" w:rsidRPr="00A217D5" w:rsidRDefault="00B2621B" w:rsidP="00110E1A">
            <w:pPr>
              <w:rPr>
                <w:sz w:val="20"/>
              </w:rPr>
            </w:pPr>
          </w:p>
        </w:tc>
        <w:tc>
          <w:tcPr>
            <w:tcW w:w="396" w:type="dxa"/>
          </w:tcPr>
          <w:p w14:paraId="2E88CB3A" w14:textId="77777777" w:rsidR="00B2621B" w:rsidRPr="00A217D5" w:rsidRDefault="00B2621B" w:rsidP="00110E1A">
            <w:pPr>
              <w:rPr>
                <w:sz w:val="20"/>
              </w:rPr>
            </w:pPr>
          </w:p>
        </w:tc>
        <w:tc>
          <w:tcPr>
            <w:tcW w:w="397" w:type="dxa"/>
          </w:tcPr>
          <w:p w14:paraId="50E93B13" w14:textId="77777777" w:rsidR="00B2621B" w:rsidRPr="00A217D5" w:rsidRDefault="00B2621B" w:rsidP="00110E1A">
            <w:pPr>
              <w:rPr>
                <w:sz w:val="20"/>
              </w:rPr>
            </w:pPr>
          </w:p>
        </w:tc>
        <w:tc>
          <w:tcPr>
            <w:tcW w:w="396" w:type="dxa"/>
          </w:tcPr>
          <w:p w14:paraId="1E8C1AED" w14:textId="77777777" w:rsidR="00B2621B" w:rsidRPr="00A217D5" w:rsidRDefault="00B2621B" w:rsidP="00110E1A">
            <w:pPr>
              <w:rPr>
                <w:sz w:val="20"/>
              </w:rPr>
            </w:pPr>
          </w:p>
        </w:tc>
        <w:tc>
          <w:tcPr>
            <w:tcW w:w="397" w:type="dxa"/>
          </w:tcPr>
          <w:p w14:paraId="7FF1B376" w14:textId="77777777" w:rsidR="00B2621B" w:rsidRPr="00A217D5" w:rsidRDefault="00B2621B" w:rsidP="00110E1A">
            <w:pPr>
              <w:rPr>
                <w:sz w:val="20"/>
              </w:rPr>
            </w:pPr>
          </w:p>
        </w:tc>
        <w:tc>
          <w:tcPr>
            <w:tcW w:w="396" w:type="dxa"/>
          </w:tcPr>
          <w:p w14:paraId="767EAD00" w14:textId="77777777" w:rsidR="00B2621B" w:rsidRPr="00A217D5" w:rsidRDefault="00B2621B" w:rsidP="00110E1A">
            <w:pPr>
              <w:rPr>
                <w:sz w:val="20"/>
              </w:rPr>
            </w:pPr>
          </w:p>
        </w:tc>
        <w:tc>
          <w:tcPr>
            <w:tcW w:w="396" w:type="dxa"/>
          </w:tcPr>
          <w:p w14:paraId="74BFD202" w14:textId="77777777" w:rsidR="00B2621B" w:rsidRPr="00A217D5" w:rsidRDefault="00B2621B" w:rsidP="00110E1A">
            <w:pPr>
              <w:rPr>
                <w:sz w:val="20"/>
              </w:rPr>
            </w:pPr>
          </w:p>
        </w:tc>
        <w:tc>
          <w:tcPr>
            <w:tcW w:w="397" w:type="dxa"/>
          </w:tcPr>
          <w:p w14:paraId="7DE87E0D" w14:textId="77777777" w:rsidR="00B2621B" w:rsidRPr="00A217D5" w:rsidRDefault="00B2621B" w:rsidP="00110E1A">
            <w:pPr>
              <w:rPr>
                <w:sz w:val="20"/>
              </w:rPr>
            </w:pPr>
          </w:p>
        </w:tc>
        <w:tc>
          <w:tcPr>
            <w:tcW w:w="396" w:type="dxa"/>
          </w:tcPr>
          <w:p w14:paraId="5B38A524" w14:textId="77777777" w:rsidR="00B2621B" w:rsidRPr="00A217D5" w:rsidRDefault="00B2621B" w:rsidP="00110E1A">
            <w:pPr>
              <w:rPr>
                <w:sz w:val="20"/>
              </w:rPr>
            </w:pPr>
          </w:p>
        </w:tc>
        <w:tc>
          <w:tcPr>
            <w:tcW w:w="396" w:type="dxa"/>
          </w:tcPr>
          <w:p w14:paraId="27244FFD" w14:textId="77777777" w:rsidR="00B2621B" w:rsidRPr="00A217D5" w:rsidRDefault="00B2621B" w:rsidP="00110E1A">
            <w:pPr>
              <w:rPr>
                <w:sz w:val="20"/>
              </w:rPr>
            </w:pPr>
          </w:p>
        </w:tc>
        <w:tc>
          <w:tcPr>
            <w:tcW w:w="397" w:type="dxa"/>
          </w:tcPr>
          <w:p w14:paraId="371D64B1" w14:textId="77777777" w:rsidR="00B2621B" w:rsidRPr="00A217D5" w:rsidRDefault="00B2621B" w:rsidP="00110E1A">
            <w:pPr>
              <w:rPr>
                <w:sz w:val="20"/>
              </w:rPr>
            </w:pPr>
          </w:p>
        </w:tc>
        <w:tc>
          <w:tcPr>
            <w:tcW w:w="396" w:type="dxa"/>
          </w:tcPr>
          <w:p w14:paraId="7DACB496" w14:textId="77777777" w:rsidR="00B2621B" w:rsidRPr="00A217D5" w:rsidRDefault="00B2621B" w:rsidP="00110E1A">
            <w:pPr>
              <w:rPr>
                <w:sz w:val="20"/>
              </w:rPr>
            </w:pPr>
          </w:p>
        </w:tc>
        <w:tc>
          <w:tcPr>
            <w:tcW w:w="396" w:type="dxa"/>
          </w:tcPr>
          <w:p w14:paraId="6598D9F9" w14:textId="77777777" w:rsidR="00B2621B" w:rsidRPr="00A217D5" w:rsidRDefault="00B2621B" w:rsidP="00110E1A">
            <w:pPr>
              <w:rPr>
                <w:sz w:val="20"/>
              </w:rPr>
            </w:pPr>
          </w:p>
        </w:tc>
        <w:tc>
          <w:tcPr>
            <w:tcW w:w="397" w:type="dxa"/>
          </w:tcPr>
          <w:p w14:paraId="33EF0C7C" w14:textId="77777777" w:rsidR="00B2621B" w:rsidRPr="00A217D5" w:rsidRDefault="00B2621B" w:rsidP="00110E1A">
            <w:pPr>
              <w:rPr>
                <w:sz w:val="20"/>
              </w:rPr>
            </w:pPr>
          </w:p>
        </w:tc>
        <w:tc>
          <w:tcPr>
            <w:tcW w:w="396" w:type="dxa"/>
          </w:tcPr>
          <w:p w14:paraId="74BEC184" w14:textId="77777777" w:rsidR="00B2621B" w:rsidRDefault="00B2621B" w:rsidP="00110E1A"/>
        </w:tc>
        <w:tc>
          <w:tcPr>
            <w:tcW w:w="397" w:type="dxa"/>
          </w:tcPr>
          <w:p w14:paraId="5512E84D" w14:textId="77777777" w:rsidR="00B2621B" w:rsidRDefault="00B2621B" w:rsidP="00110E1A"/>
        </w:tc>
        <w:tc>
          <w:tcPr>
            <w:tcW w:w="396" w:type="dxa"/>
          </w:tcPr>
          <w:p w14:paraId="5166BBD8" w14:textId="77777777" w:rsidR="00B2621B" w:rsidRDefault="00B2621B" w:rsidP="00110E1A"/>
        </w:tc>
        <w:tc>
          <w:tcPr>
            <w:tcW w:w="396" w:type="dxa"/>
          </w:tcPr>
          <w:p w14:paraId="6D41408E" w14:textId="77777777" w:rsidR="00B2621B" w:rsidRDefault="00B2621B" w:rsidP="00110E1A"/>
        </w:tc>
        <w:tc>
          <w:tcPr>
            <w:tcW w:w="397" w:type="dxa"/>
          </w:tcPr>
          <w:p w14:paraId="7B5687C9" w14:textId="77777777" w:rsidR="00B2621B" w:rsidRDefault="00B2621B" w:rsidP="00110E1A"/>
        </w:tc>
        <w:tc>
          <w:tcPr>
            <w:tcW w:w="396" w:type="dxa"/>
          </w:tcPr>
          <w:p w14:paraId="41A42221" w14:textId="77777777" w:rsidR="00B2621B" w:rsidRDefault="00B2621B" w:rsidP="00110E1A"/>
        </w:tc>
        <w:tc>
          <w:tcPr>
            <w:tcW w:w="396" w:type="dxa"/>
          </w:tcPr>
          <w:p w14:paraId="50BE2C6C" w14:textId="77777777" w:rsidR="00B2621B" w:rsidRDefault="00B2621B" w:rsidP="00110E1A"/>
        </w:tc>
        <w:tc>
          <w:tcPr>
            <w:tcW w:w="397" w:type="dxa"/>
          </w:tcPr>
          <w:p w14:paraId="2ABAFC4F" w14:textId="77777777" w:rsidR="00B2621B" w:rsidRDefault="00B2621B" w:rsidP="00110E1A"/>
        </w:tc>
        <w:tc>
          <w:tcPr>
            <w:tcW w:w="396" w:type="dxa"/>
          </w:tcPr>
          <w:p w14:paraId="626E2AB4" w14:textId="77777777" w:rsidR="00B2621B" w:rsidRDefault="00B2621B" w:rsidP="00110E1A"/>
        </w:tc>
        <w:tc>
          <w:tcPr>
            <w:tcW w:w="397" w:type="dxa"/>
          </w:tcPr>
          <w:p w14:paraId="37692A96" w14:textId="77777777" w:rsidR="00B2621B" w:rsidRDefault="00B2621B" w:rsidP="00110E1A"/>
        </w:tc>
        <w:tc>
          <w:tcPr>
            <w:tcW w:w="396" w:type="dxa"/>
          </w:tcPr>
          <w:p w14:paraId="5893853F" w14:textId="77777777" w:rsidR="00B2621B" w:rsidRDefault="00B2621B" w:rsidP="00110E1A"/>
        </w:tc>
        <w:tc>
          <w:tcPr>
            <w:tcW w:w="396" w:type="dxa"/>
          </w:tcPr>
          <w:p w14:paraId="2E6BAA0A" w14:textId="77777777" w:rsidR="00B2621B" w:rsidRDefault="00B2621B" w:rsidP="00110E1A"/>
        </w:tc>
        <w:tc>
          <w:tcPr>
            <w:tcW w:w="397" w:type="dxa"/>
          </w:tcPr>
          <w:p w14:paraId="7367078A" w14:textId="77777777" w:rsidR="00B2621B" w:rsidRDefault="00B2621B" w:rsidP="00110E1A"/>
        </w:tc>
        <w:tc>
          <w:tcPr>
            <w:tcW w:w="396" w:type="dxa"/>
          </w:tcPr>
          <w:p w14:paraId="52992507" w14:textId="77777777" w:rsidR="00B2621B" w:rsidRDefault="00B2621B" w:rsidP="00110E1A"/>
        </w:tc>
        <w:tc>
          <w:tcPr>
            <w:tcW w:w="396" w:type="dxa"/>
          </w:tcPr>
          <w:p w14:paraId="582E6CF6" w14:textId="77777777" w:rsidR="00B2621B" w:rsidRDefault="00B2621B" w:rsidP="00110E1A"/>
        </w:tc>
        <w:tc>
          <w:tcPr>
            <w:tcW w:w="397" w:type="dxa"/>
          </w:tcPr>
          <w:p w14:paraId="0816F708" w14:textId="77777777" w:rsidR="00B2621B" w:rsidRDefault="00B2621B" w:rsidP="00110E1A"/>
        </w:tc>
        <w:tc>
          <w:tcPr>
            <w:tcW w:w="396" w:type="dxa"/>
          </w:tcPr>
          <w:p w14:paraId="740FA354" w14:textId="77777777" w:rsidR="00B2621B" w:rsidRDefault="00B2621B" w:rsidP="00110E1A"/>
        </w:tc>
        <w:tc>
          <w:tcPr>
            <w:tcW w:w="397" w:type="dxa"/>
          </w:tcPr>
          <w:p w14:paraId="16F9BAEA" w14:textId="77777777" w:rsidR="00B2621B" w:rsidRDefault="00B2621B" w:rsidP="00110E1A"/>
        </w:tc>
      </w:tr>
      <w:tr w:rsidR="00B2621B" w14:paraId="1606CBC0" w14:textId="77777777" w:rsidTr="00110E1A">
        <w:tc>
          <w:tcPr>
            <w:tcW w:w="1271" w:type="dxa"/>
          </w:tcPr>
          <w:p w14:paraId="421617C9" w14:textId="77777777" w:rsidR="00B2621B" w:rsidRDefault="00B2621B" w:rsidP="00110E1A">
            <w:r>
              <w:t>DB_T2</w:t>
            </w:r>
          </w:p>
        </w:tc>
        <w:tc>
          <w:tcPr>
            <w:tcW w:w="396" w:type="dxa"/>
          </w:tcPr>
          <w:p w14:paraId="649B5D4C" w14:textId="77777777" w:rsidR="00B2621B" w:rsidRPr="00A217D5" w:rsidRDefault="00B2621B" w:rsidP="00110E1A">
            <w:pPr>
              <w:rPr>
                <w:sz w:val="20"/>
              </w:rPr>
            </w:pPr>
          </w:p>
        </w:tc>
        <w:tc>
          <w:tcPr>
            <w:tcW w:w="396" w:type="dxa"/>
          </w:tcPr>
          <w:p w14:paraId="3757204D" w14:textId="77777777" w:rsidR="00B2621B" w:rsidRPr="00A217D5" w:rsidRDefault="00B2621B" w:rsidP="00110E1A">
            <w:pPr>
              <w:rPr>
                <w:sz w:val="20"/>
              </w:rPr>
            </w:pPr>
            <w:r>
              <w:rPr>
                <w:sz w:val="20"/>
              </w:rPr>
              <w:t xml:space="preserve">X </w:t>
            </w:r>
          </w:p>
        </w:tc>
        <w:tc>
          <w:tcPr>
            <w:tcW w:w="397" w:type="dxa"/>
          </w:tcPr>
          <w:p w14:paraId="247EEED5" w14:textId="77777777" w:rsidR="00B2621B" w:rsidRPr="00A217D5" w:rsidRDefault="00B2621B" w:rsidP="00110E1A">
            <w:pPr>
              <w:rPr>
                <w:sz w:val="20"/>
              </w:rPr>
            </w:pPr>
          </w:p>
        </w:tc>
        <w:tc>
          <w:tcPr>
            <w:tcW w:w="396" w:type="dxa"/>
          </w:tcPr>
          <w:p w14:paraId="349D3872" w14:textId="77777777" w:rsidR="00B2621B" w:rsidRPr="00A217D5" w:rsidRDefault="00B2621B" w:rsidP="00110E1A">
            <w:pPr>
              <w:rPr>
                <w:sz w:val="20"/>
              </w:rPr>
            </w:pPr>
          </w:p>
        </w:tc>
        <w:tc>
          <w:tcPr>
            <w:tcW w:w="397" w:type="dxa"/>
          </w:tcPr>
          <w:p w14:paraId="0E8B49CE" w14:textId="77777777" w:rsidR="00B2621B" w:rsidRPr="00A217D5" w:rsidRDefault="00B2621B" w:rsidP="00110E1A">
            <w:pPr>
              <w:rPr>
                <w:sz w:val="20"/>
              </w:rPr>
            </w:pPr>
          </w:p>
        </w:tc>
        <w:tc>
          <w:tcPr>
            <w:tcW w:w="396" w:type="dxa"/>
          </w:tcPr>
          <w:p w14:paraId="109B15E4" w14:textId="77777777" w:rsidR="00B2621B" w:rsidRPr="00A217D5" w:rsidRDefault="00B2621B" w:rsidP="00110E1A">
            <w:pPr>
              <w:rPr>
                <w:sz w:val="20"/>
              </w:rPr>
            </w:pPr>
          </w:p>
        </w:tc>
        <w:tc>
          <w:tcPr>
            <w:tcW w:w="396" w:type="dxa"/>
          </w:tcPr>
          <w:p w14:paraId="28A38C31" w14:textId="77777777" w:rsidR="00B2621B" w:rsidRPr="00A217D5" w:rsidRDefault="00B2621B" w:rsidP="00110E1A">
            <w:pPr>
              <w:rPr>
                <w:sz w:val="20"/>
              </w:rPr>
            </w:pPr>
          </w:p>
        </w:tc>
        <w:tc>
          <w:tcPr>
            <w:tcW w:w="397" w:type="dxa"/>
          </w:tcPr>
          <w:p w14:paraId="25460EC4" w14:textId="77777777" w:rsidR="00B2621B" w:rsidRPr="00A217D5" w:rsidRDefault="00B2621B" w:rsidP="00110E1A">
            <w:pPr>
              <w:rPr>
                <w:sz w:val="20"/>
              </w:rPr>
            </w:pPr>
          </w:p>
        </w:tc>
        <w:tc>
          <w:tcPr>
            <w:tcW w:w="396" w:type="dxa"/>
          </w:tcPr>
          <w:p w14:paraId="0BB13C50" w14:textId="77777777" w:rsidR="00B2621B" w:rsidRPr="00A217D5" w:rsidRDefault="00B2621B" w:rsidP="00110E1A">
            <w:pPr>
              <w:rPr>
                <w:sz w:val="20"/>
              </w:rPr>
            </w:pPr>
          </w:p>
        </w:tc>
        <w:tc>
          <w:tcPr>
            <w:tcW w:w="397" w:type="dxa"/>
          </w:tcPr>
          <w:p w14:paraId="29638B00" w14:textId="77777777" w:rsidR="00B2621B" w:rsidRPr="00A217D5" w:rsidRDefault="00B2621B" w:rsidP="00110E1A">
            <w:pPr>
              <w:rPr>
                <w:sz w:val="20"/>
              </w:rPr>
            </w:pPr>
          </w:p>
        </w:tc>
        <w:tc>
          <w:tcPr>
            <w:tcW w:w="396" w:type="dxa"/>
          </w:tcPr>
          <w:p w14:paraId="6AD852D8" w14:textId="77777777" w:rsidR="00B2621B" w:rsidRPr="00A217D5" w:rsidRDefault="00B2621B" w:rsidP="00110E1A">
            <w:pPr>
              <w:rPr>
                <w:sz w:val="20"/>
              </w:rPr>
            </w:pPr>
          </w:p>
        </w:tc>
        <w:tc>
          <w:tcPr>
            <w:tcW w:w="397" w:type="dxa"/>
          </w:tcPr>
          <w:p w14:paraId="07EF0C21" w14:textId="77777777" w:rsidR="00B2621B" w:rsidRPr="00A217D5" w:rsidRDefault="00B2621B" w:rsidP="00110E1A">
            <w:pPr>
              <w:rPr>
                <w:sz w:val="20"/>
              </w:rPr>
            </w:pPr>
          </w:p>
        </w:tc>
        <w:tc>
          <w:tcPr>
            <w:tcW w:w="396" w:type="dxa"/>
          </w:tcPr>
          <w:p w14:paraId="78B0F193" w14:textId="77777777" w:rsidR="00B2621B" w:rsidRPr="00A217D5" w:rsidRDefault="00B2621B" w:rsidP="00110E1A">
            <w:pPr>
              <w:rPr>
                <w:sz w:val="20"/>
              </w:rPr>
            </w:pPr>
          </w:p>
        </w:tc>
        <w:tc>
          <w:tcPr>
            <w:tcW w:w="396" w:type="dxa"/>
          </w:tcPr>
          <w:p w14:paraId="37309F52" w14:textId="77777777" w:rsidR="00B2621B" w:rsidRPr="00A217D5" w:rsidRDefault="00B2621B" w:rsidP="00110E1A">
            <w:pPr>
              <w:rPr>
                <w:sz w:val="20"/>
              </w:rPr>
            </w:pPr>
          </w:p>
        </w:tc>
        <w:tc>
          <w:tcPr>
            <w:tcW w:w="397" w:type="dxa"/>
          </w:tcPr>
          <w:p w14:paraId="5F5CDDA3" w14:textId="77777777" w:rsidR="00B2621B" w:rsidRPr="00A217D5" w:rsidRDefault="00B2621B" w:rsidP="00110E1A">
            <w:pPr>
              <w:rPr>
                <w:sz w:val="20"/>
              </w:rPr>
            </w:pPr>
          </w:p>
        </w:tc>
        <w:tc>
          <w:tcPr>
            <w:tcW w:w="396" w:type="dxa"/>
          </w:tcPr>
          <w:p w14:paraId="08AF8FAF" w14:textId="77777777" w:rsidR="00B2621B" w:rsidRPr="00A217D5" w:rsidRDefault="00B2621B" w:rsidP="00110E1A">
            <w:pPr>
              <w:rPr>
                <w:sz w:val="20"/>
              </w:rPr>
            </w:pPr>
          </w:p>
        </w:tc>
        <w:tc>
          <w:tcPr>
            <w:tcW w:w="396" w:type="dxa"/>
          </w:tcPr>
          <w:p w14:paraId="5227DB67" w14:textId="77777777" w:rsidR="00B2621B" w:rsidRPr="00A217D5" w:rsidRDefault="00B2621B" w:rsidP="00110E1A">
            <w:pPr>
              <w:rPr>
                <w:sz w:val="20"/>
              </w:rPr>
            </w:pPr>
          </w:p>
        </w:tc>
        <w:tc>
          <w:tcPr>
            <w:tcW w:w="397" w:type="dxa"/>
          </w:tcPr>
          <w:p w14:paraId="5E18EC69" w14:textId="77777777" w:rsidR="00B2621B" w:rsidRPr="00A217D5" w:rsidRDefault="00B2621B" w:rsidP="00110E1A">
            <w:pPr>
              <w:rPr>
                <w:sz w:val="20"/>
              </w:rPr>
            </w:pPr>
          </w:p>
        </w:tc>
        <w:tc>
          <w:tcPr>
            <w:tcW w:w="396" w:type="dxa"/>
          </w:tcPr>
          <w:p w14:paraId="7D326ADB" w14:textId="77777777" w:rsidR="00B2621B" w:rsidRPr="00A217D5" w:rsidRDefault="00B2621B" w:rsidP="00110E1A">
            <w:pPr>
              <w:rPr>
                <w:sz w:val="20"/>
              </w:rPr>
            </w:pPr>
          </w:p>
        </w:tc>
        <w:tc>
          <w:tcPr>
            <w:tcW w:w="396" w:type="dxa"/>
          </w:tcPr>
          <w:p w14:paraId="123A5749" w14:textId="77777777" w:rsidR="00B2621B" w:rsidRPr="00A217D5" w:rsidRDefault="00B2621B" w:rsidP="00110E1A">
            <w:pPr>
              <w:rPr>
                <w:sz w:val="20"/>
              </w:rPr>
            </w:pPr>
          </w:p>
        </w:tc>
        <w:tc>
          <w:tcPr>
            <w:tcW w:w="397" w:type="dxa"/>
          </w:tcPr>
          <w:p w14:paraId="63334B95" w14:textId="77777777" w:rsidR="00B2621B" w:rsidRPr="00A217D5" w:rsidRDefault="00B2621B" w:rsidP="00110E1A">
            <w:pPr>
              <w:rPr>
                <w:sz w:val="20"/>
              </w:rPr>
            </w:pPr>
          </w:p>
        </w:tc>
        <w:tc>
          <w:tcPr>
            <w:tcW w:w="396" w:type="dxa"/>
          </w:tcPr>
          <w:p w14:paraId="41E77895" w14:textId="77777777" w:rsidR="00B2621B" w:rsidRPr="00A217D5" w:rsidRDefault="00B2621B" w:rsidP="00110E1A">
            <w:pPr>
              <w:rPr>
                <w:sz w:val="20"/>
              </w:rPr>
            </w:pPr>
          </w:p>
        </w:tc>
        <w:tc>
          <w:tcPr>
            <w:tcW w:w="397" w:type="dxa"/>
          </w:tcPr>
          <w:p w14:paraId="6809C3B8" w14:textId="77777777" w:rsidR="00B2621B" w:rsidRPr="00A217D5" w:rsidRDefault="00B2621B" w:rsidP="00110E1A">
            <w:pPr>
              <w:rPr>
                <w:sz w:val="20"/>
              </w:rPr>
            </w:pPr>
          </w:p>
        </w:tc>
        <w:tc>
          <w:tcPr>
            <w:tcW w:w="396" w:type="dxa"/>
          </w:tcPr>
          <w:p w14:paraId="59A650A5" w14:textId="77777777" w:rsidR="00B2621B" w:rsidRPr="00A217D5" w:rsidRDefault="00B2621B" w:rsidP="00110E1A">
            <w:pPr>
              <w:rPr>
                <w:sz w:val="20"/>
              </w:rPr>
            </w:pPr>
          </w:p>
        </w:tc>
        <w:tc>
          <w:tcPr>
            <w:tcW w:w="396" w:type="dxa"/>
          </w:tcPr>
          <w:p w14:paraId="5C70ABDF" w14:textId="77777777" w:rsidR="00B2621B" w:rsidRPr="00A217D5" w:rsidRDefault="00B2621B" w:rsidP="00110E1A">
            <w:pPr>
              <w:rPr>
                <w:sz w:val="20"/>
              </w:rPr>
            </w:pPr>
          </w:p>
        </w:tc>
        <w:tc>
          <w:tcPr>
            <w:tcW w:w="397" w:type="dxa"/>
          </w:tcPr>
          <w:p w14:paraId="697E735C" w14:textId="77777777" w:rsidR="00B2621B" w:rsidRPr="00A217D5" w:rsidRDefault="00B2621B" w:rsidP="00110E1A">
            <w:pPr>
              <w:rPr>
                <w:sz w:val="20"/>
              </w:rPr>
            </w:pPr>
          </w:p>
        </w:tc>
        <w:tc>
          <w:tcPr>
            <w:tcW w:w="396" w:type="dxa"/>
          </w:tcPr>
          <w:p w14:paraId="331C7919" w14:textId="77777777" w:rsidR="00B2621B" w:rsidRPr="00A217D5" w:rsidRDefault="00B2621B" w:rsidP="00110E1A">
            <w:pPr>
              <w:rPr>
                <w:sz w:val="20"/>
              </w:rPr>
            </w:pPr>
          </w:p>
        </w:tc>
        <w:tc>
          <w:tcPr>
            <w:tcW w:w="396" w:type="dxa"/>
          </w:tcPr>
          <w:p w14:paraId="665E8467" w14:textId="77777777" w:rsidR="00B2621B" w:rsidRPr="00A217D5" w:rsidRDefault="00B2621B" w:rsidP="00110E1A">
            <w:pPr>
              <w:rPr>
                <w:sz w:val="20"/>
              </w:rPr>
            </w:pPr>
          </w:p>
        </w:tc>
        <w:tc>
          <w:tcPr>
            <w:tcW w:w="397" w:type="dxa"/>
          </w:tcPr>
          <w:p w14:paraId="530A58D4" w14:textId="77777777" w:rsidR="00B2621B" w:rsidRPr="00A217D5" w:rsidRDefault="00B2621B" w:rsidP="00110E1A">
            <w:pPr>
              <w:rPr>
                <w:sz w:val="20"/>
              </w:rPr>
            </w:pPr>
          </w:p>
        </w:tc>
        <w:tc>
          <w:tcPr>
            <w:tcW w:w="396" w:type="dxa"/>
          </w:tcPr>
          <w:p w14:paraId="4EFEAF0E" w14:textId="77777777" w:rsidR="00B2621B" w:rsidRPr="00A217D5" w:rsidRDefault="00B2621B" w:rsidP="00110E1A">
            <w:pPr>
              <w:rPr>
                <w:sz w:val="20"/>
              </w:rPr>
            </w:pPr>
          </w:p>
        </w:tc>
        <w:tc>
          <w:tcPr>
            <w:tcW w:w="396" w:type="dxa"/>
          </w:tcPr>
          <w:p w14:paraId="1B8E9776" w14:textId="77777777" w:rsidR="00B2621B" w:rsidRPr="00A217D5" w:rsidRDefault="00B2621B" w:rsidP="00110E1A">
            <w:pPr>
              <w:rPr>
                <w:sz w:val="20"/>
              </w:rPr>
            </w:pPr>
          </w:p>
        </w:tc>
        <w:tc>
          <w:tcPr>
            <w:tcW w:w="397" w:type="dxa"/>
          </w:tcPr>
          <w:p w14:paraId="48554882" w14:textId="77777777" w:rsidR="00B2621B" w:rsidRPr="00A217D5" w:rsidRDefault="00B2621B" w:rsidP="00110E1A">
            <w:pPr>
              <w:rPr>
                <w:sz w:val="20"/>
              </w:rPr>
            </w:pPr>
          </w:p>
        </w:tc>
        <w:tc>
          <w:tcPr>
            <w:tcW w:w="396" w:type="dxa"/>
          </w:tcPr>
          <w:p w14:paraId="0ACB7760" w14:textId="77777777" w:rsidR="00B2621B" w:rsidRDefault="00B2621B" w:rsidP="00110E1A"/>
        </w:tc>
        <w:tc>
          <w:tcPr>
            <w:tcW w:w="397" w:type="dxa"/>
          </w:tcPr>
          <w:p w14:paraId="3AAF50AD" w14:textId="77777777" w:rsidR="00B2621B" w:rsidRDefault="00B2621B" w:rsidP="00110E1A"/>
        </w:tc>
        <w:tc>
          <w:tcPr>
            <w:tcW w:w="396" w:type="dxa"/>
          </w:tcPr>
          <w:p w14:paraId="72B6DC87" w14:textId="77777777" w:rsidR="00B2621B" w:rsidRDefault="00B2621B" w:rsidP="00110E1A"/>
        </w:tc>
        <w:tc>
          <w:tcPr>
            <w:tcW w:w="396" w:type="dxa"/>
          </w:tcPr>
          <w:p w14:paraId="6C372585" w14:textId="77777777" w:rsidR="00B2621B" w:rsidRDefault="00B2621B" w:rsidP="00110E1A"/>
        </w:tc>
        <w:tc>
          <w:tcPr>
            <w:tcW w:w="397" w:type="dxa"/>
          </w:tcPr>
          <w:p w14:paraId="1AA75089" w14:textId="77777777" w:rsidR="00B2621B" w:rsidRDefault="00B2621B" w:rsidP="00110E1A"/>
        </w:tc>
        <w:tc>
          <w:tcPr>
            <w:tcW w:w="396" w:type="dxa"/>
          </w:tcPr>
          <w:p w14:paraId="1FC95CEE" w14:textId="77777777" w:rsidR="00B2621B" w:rsidRDefault="00B2621B" w:rsidP="00110E1A"/>
        </w:tc>
        <w:tc>
          <w:tcPr>
            <w:tcW w:w="396" w:type="dxa"/>
          </w:tcPr>
          <w:p w14:paraId="0AFEE30B" w14:textId="77777777" w:rsidR="00B2621B" w:rsidRDefault="00B2621B" w:rsidP="00110E1A"/>
        </w:tc>
        <w:tc>
          <w:tcPr>
            <w:tcW w:w="397" w:type="dxa"/>
          </w:tcPr>
          <w:p w14:paraId="6F58C288" w14:textId="77777777" w:rsidR="00B2621B" w:rsidRDefault="00B2621B" w:rsidP="00110E1A"/>
        </w:tc>
        <w:tc>
          <w:tcPr>
            <w:tcW w:w="396" w:type="dxa"/>
          </w:tcPr>
          <w:p w14:paraId="3B2BDBAF" w14:textId="77777777" w:rsidR="00B2621B" w:rsidRDefault="00B2621B" w:rsidP="00110E1A"/>
        </w:tc>
        <w:tc>
          <w:tcPr>
            <w:tcW w:w="397" w:type="dxa"/>
          </w:tcPr>
          <w:p w14:paraId="1C97A138" w14:textId="77777777" w:rsidR="00B2621B" w:rsidRDefault="00B2621B" w:rsidP="00110E1A"/>
        </w:tc>
        <w:tc>
          <w:tcPr>
            <w:tcW w:w="396" w:type="dxa"/>
          </w:tcPr>
          <w:p w14:paraId="00109041" w14:textId="77777777" w:rsidR="00B2621B" w:rsidRDefault="00B2621B" w:rsidP="00110E1A"/>
        </w:tc>
        <w:tc>
          <w:tcPr>
            <w:tcW w:w="396" w:type="dxa"/>
          </w:tcPr>
          <w:p w14:paraId="167AB5DA" w14:textId="77777777" w:rsidR="00B2621B" w:rsidRDefault="00B2621B" w:rsidP="00110E1A"/>
        </w:tc>
        <w:tc>
          <w:tcPr>
            <w:tcW w:w="397" w:type="dxa"/>
          </w:tcPr>
          <w:p w14:paraId="7C9F346D" w14:textId="77777777" w:rsidR="00B2621B" w:rsidRDefault="00B2621B" w:rsidP="00110E1A"/>
        </w:tc>
        <w:tc>
          <w:tcPr>
            <w:tcW w:w="396" w:type="dxa"/>
          </w:tcPr>
          <w:p w14:paraId="02AB24FE" w14:textId="77777777" w:rsidR="00B2621B" w:rsidRDefault="00B2621B" w:rsidP="00110E1A"/>
        </w:tc>
        <w:tc>
          <w:tcPr>
            <w:tcW w:w="396" w:type="dxa"/>
          </w:tcPr>
          <w:p w14:paraId="7AB6DB31" w14:textId="77777777" w:rsidR="00B2621B" w:rsidRDefault="00B2621B" w:rsidP="00110E1A"/>
        </w:tc>
        <w:tc>
          <w:tcPr>
            <w:tcW w:w="397" w:type="dxa"/>
          </w:tcPr>
          <w:p w14:paraId="5403EC79" w14:textId="77777777" w:rsidR="00B2621B" w:rsidRDefault="00B2621B" w:rsidP="00110E1A"/>
        </w:tc>
        <w:tc>
          <w:tcPr>
            <w:tcW w:w="396" w:type="dxa"/>
          </w:tcPr>
          <w:p w14:paraId="3593D0AC" w14:textId="77777777" w:rsidR="00B2621B" w:rsidRDefault="00B2621B" w:rsidP="00110E1A"/>
        </w:tc>
        <w:tc>
          <w:tcPr>
            <w:tcW w:w="397" w:type="dxa"/>
          </w:tcPr>
          <w:p w14:paraId="02B933D9" w14:textId="77777777" w:rsidR="00B2621B" w:rsidRDefault="00B2621B" w:rsidP="00110E1A"/>
        </w:tc>
      </w:tr>
      <w:tr w:rsidR="00B2621B" w14:paraId="48BC0BCA" w14:textId="77777777" w:rsidTr="00110E1A">
        <w:tc>
          <w:tcPr>
            <w:tcW w:w="1271" w:type="dxa"/>
          </w:tcPr>
          <w:p w14:paraId="1DC335E8" w14:textId="77777777" w:rsidR="00B2621B" w:rsidRDefault="00B2621B" w:rsidP="00110E1A">
            <w:r>
              <w:t>DB_T3</w:t>
            </w:r>
          </w:p>
        </w:tc>
        <w:tc>
          <w:tcPr>
            <w:tcW w:w="396" w:type="dxa"/>
          </w:tcPr>
          <w:p w14:paraId="64F7D5C1" w14:textId="77777777" w:rsidR="00B2621B" w:rsidRPr="00A217D5" w:rsidRDefault="00B2621B" w:rsidP="00110E1A">
            <w:pPr>
              <w:rPr>
                <w:sz w:val="20"/>
              </w:rPr>
            </w:pPr>
          </w:p>
        </w:tc>
        <w:tc>
          <w:tcPr>
            <w:tcW w:w="396" w:type="dxa"/>
          </w:tcPr>
          <w:p w14:paraId="12D02A1A" w14:textId="77777777" w:rsidR="00B2621B" w:rsidRPr="00A217D5" w:rsidRDefault="00B2621B" w:rsidP="00110E1A">
            <w:pPr>
              <w:rPr>
                <w:sz w:val="20"/>
              </w:rPr>
            </w:pPr>
          </w:p>
        </w:tc>
        <w:tc>
          <w:tcPr>
            <w:tcW w:w="397" w:type="dxa"/>
          </w:tcPr>
          <w:p w14:paraId="56EBEAE1" w14:textId="77777777" w:rsidR="00B2621B" w:rsidRPr="00A217D5" w:rsidRDefault="00B2621B" w:rsidP="00110E1A">
            <w:pPr>
              <w:rPr>
                <w:sz w:val="20"/>
              </w:rPr>
            </w:pPr>
            <w:r>
              <w:rPr>
                <w:sz w:val="20"/>
              </w:rPr>
              <w:t xml:space="preserve">X </w:t>
            </w:r>
          </w:p>
        </w:tc>
        <w:tc>
          <w:tcPr>
            <w:tcW w:w="396" w:type="dxa"/>
          </w:tcPr>
          <w:p w14:paraId="339EA5DC" w14:textId="77777777" w:rsidR="00B2621B" w:rsidRPr="00A217D5" w:rsidRDefault="00B2621B" w:rsidP="00110E1A">
            <w:pPr>
              <w:rPr>
                <w:sz w:val="20"/>
              </w:rPr>
            </w:pPr>
          </w:p>
        </w:tc>
        <w:tc>
          <w:tcPr>
            <w:tcW w:w="397" w:type="dxa"/>
          </w:tcPr>
          <w:p w14:paraId="684DC6E1" w14:textId="77777777" w:rsidR="00B2621B" w:rsidRPr="00A217D5" w:rsidRDefault="00B2621B" w:rsidP="00110E1A">
            <w:pPr>
              <w:rPr>
                <w:sz w:val="20"/>
              </w:rPr>
            </w:pPr>
          </w:p>
        </w:tc>
        <w:tc>
          <w:tcPr>
            <w:tcW w:w="396" w:type="dxa"/>
          </w:tcPr>
          <w:p w14:paraId="0AD39D67" w14:textId="77777777" w:rsidR="00B2621B" w:rsidRPr="00A217D5" w:rsidRDefault="00B2621B" w:rsidP="00110E1A">
            <w:pPr>
              <w:rPr>
                <w:sz w:val="20"/>
              </w:rPr>
            </w:pPr>
          </w:p>
        </w:tc>
        <w:tc>
          <w:tcPr>
            <w:tcW w:w="396" w:type="dxa"/>
          </w:tcPr>
          <w:p w14:paraId="734A2EF7" w14:textId="77777777" w:rsidR="00B2621B" w:rsidRPr="00A217D5" w:rsidRDefault="00B2621B" w:rsidP="00110E1A">
            <w:pPr>
              <w:rPr>
                <w:sz w:val="20"/>
              </w:rPr>
            </w:pPr>
          </w:p>
        </w:tc>
        <w:tc>
          <w:tcPr>
            <w:tcW w:w="397" w:type="dxa"/>
          </w:tcPr>
          <w:p w14:paraId="7FF89C8F" w14:textId="77777777" w:rsidR="00B2621B" w:rsidRPr="00A217D5" w:rsidRDefault="00B2621B" w:rsidP="00110E1A">
            <w:pPr>
              <w:rPr>
                <w:sz w:val="20"/>
              </w:rPr>
            </w:pPr>
          </w:p>
        </w:tc>
        <w:tc>
          <w:tcPr>
            <w:tcW w:w="396" w:type="dxa"/>
          </w:tcPr>
          <w:p w14:paraId="7F9B0A43" w14:textId="77777777" w:rsidR="00B2621B" w:rsidRPr="00A217D5" w:rsidRDefault="00B2621B" w:rsidP="00110E1A">
            <w:pPr>
              <w:rPr>
                <w:sz w:val="20"/>
              </w:rPr>
            </w:pPr>
          </w:p>
        </w:tc>
        <w:tc>
          <w:tcPr>
            <w:tcW w:w="397" w:type="dxa"/>
          </w:tcPr>
          <w:p w14:paraId="79E5B754" w14:textId="77777777" w:rsidR="00B2621B" w:rsidRPr="00A217D5" w:rsidRDefault="00B2621B" w:rsidP="00110E1A">
            <w:pPr>
              <w:rPr>
                <w:sz w:val="20"/>
              </w:rPr>
            </w:pPr>
          </w:p>
        </w:tc>
        <w:tc>
          <w:tcPr>
            <w:tcW w:w="396" w:type="dxa"/>
          </w:tcPr>
          <w:p w14:paraId="7CB70F9E" w14:textId="77777777" w:rsidR="00B2621B" w:rsidRPr="00A217D5" w:rsidRDefault="00B2621B" w:rsidP="00110E1A">
            <w:pPr>
              <w:rPr>
                <w:sz w:val="20"/>
              </w:rPr>
            </w:pPr>
          </w:p>
        </w:tc>
        <w:tc>
          <w:tcPr>
            <w:tcW w:w="397" w:type="dxa"/>
          </w:tcPr>
          <w:p w14:paraId="15DF1537" w14:textId="77777777" w:rsidR="00B2621B" w:rsidRPr="00A217D5" w:rsidRDefault="00B2621B" w:rsidP="00110E1A">
            <w:pPr>
              <w:rPr>
                <w:sz w:val="20"/>
              </w:rPr>
            </w:pPr>
          </w:p>
        </w:tc>
        <w:tc>
          <w:tcPr>
            <w:tcW w:w="396" w:type="dxa"/>
          </w:tcPr>
          <w:p w14:paraId="2A3D995A" w14:textId="77777777" w:rsidR="00B2621B" w:rsidRPr="00A217D5" w:rsidRDefault="00B2621B" w:rsidP="00110E1A">
            <w:pPr>
              <w:rPr>
                <w:sz w:val="20"/>
              </w:rPr>
            </w:pPr>
          </w:p>
        </w:tc>
        <w:tc>
          <w:tcPr>
            <w:tcW w:w="396" w:type="dxa"/>
          </w:tcPr>
          <w:p w14:paraId="1830D848" w14:textId="77777777" w:rsidR="00B2621B" w:rsidRPr="00A217D5" w:rsidRDefault="00B2621B" w:rsidP="00110E1A">
            <w:pPr>
              <w:rPr>
                <w:sz w:val="20"/>
              </w:rPr>
            </w:pPr>
          </w:p>
        </w:tc>
        <w:tc>
          <w:tcPr>
            <w:tcW w:w="397" w:type="dxa"/>
          </w:tcPr>
          <w:p w14:paraId="24E5F9AE" w14:textId="77777777" w:rsidR="00B2621B" w:rsidRPr="00A217D5" w:rsidRDefault="00B2621B" w:rsidP="00110E1A">
            <w:pPr>
              <w:rPr>
                <w:sz w:val="20"/>
              </w:rPr>
            </w:pPr>
          </w:p>
        </w:tc>
        <w:tc>
          <w:tcPr>
            <w:tcW w:w="396" w:type="dxa"/>
          </w:tcPr>
          <w:p w14:paraId="25A8528B" w14:textId="77777777" w:rsidR="00B2621B" w:rsidRPr="00A217D5" w:rsidRDefault="00B2621B" w:rsidP="00110E1A">
            <w:pPr>
              <w:rPr>
                <w:sz w:val="20"/>
              </w:rPr>
            </w:pPr>
          </w:p>
        </w:tc>
        <w:tc>
          <w:tcPr>
            <w:tcW w:w="396" w:type="dxa"/>
          </w:tcPr>
          <w:p w14:paraId="4573592A" w14:textId="77777777" w:rsidR="00B2621B" w:rsidRPr="00A217D5" w:rsidRDefault="00B2621B" w:rsidP="00110E1A">
            <w:pPr>
              <w:rPr>
                <w:sz w:val="20"/>
              </w:rPr>
            </w:pPr>
          </w:p>
        </w:tc>
        <w:tc>
          <w:tcPr>
            <w:tcW w:w="397" w:type="dxa"/>
          </w:tcPr>
          <w:p w14:paraId="753082B6" w14:textId="77777777" w:rsidR="00B2621B" w:rsidRPr="00A217D5" w:rsidRDefault="00B2621B" w:rsidP="00110E1A">
            <w:pPr>
              <w:rPr>
                <w:sz w:val="20"/>
              </w:rPr>
            </w:pPr>
          </w:p>
        </w:tc>
        <w:tc>
          <w:tcPr>
            <w:tcW w:w="396" w:type="dxa"/>
          </w:tcPr>
          <w:p w14:paraId="611373E1" w14:textId="77777777" w:rsidR="00B2621B" w:rsidRPr="00A217D5" w:rsidRDefault="00B2621B" w:rsidP="00110E1A">
            <w:pPr>
              <w:rPr>
                <w:sz w:val="20"/>
              </w:rPr>
            </w:pPr>
          </w:p>
        </w:tc>
        <w:tc>
          <w:tcPr>
            <w:tcW w:w="396" w:type="dxa"/>
          </w:tcPr>
          <w:p w14:paraId="42517101" w14:textId="77777777" w:rsidR="00B2621B" w:rsidRPr="00A217D5" w:rsidRDefault="00B2621B" w:rsidP="00110E1A">
            <w:pPr>
              <w:rPr>
                <w:sz w:val="20"/>
              </w:rPr>
            </w:pPr>
          </w:p>
        </w:tc>
        <w:tc>
          <w:tcPr>
            <w:tcW w:w="397" w:type="dxa"/>
          </w:tcPr>
          <w:p w14:paraId="49690D47" w14:textId="77777777" w:rsidR="00B2621B" w:rsidRPr="00A217D5" w:rsidRDefault="00B2621B" w:rsidP="00110E1A">
            <w:pPr>
              <w:rPr>
                <w:sz w:val="20"/>
              </w:rPr>
            </w:pPr>
          </w:p>
        </w:tc>
        <w:tc>
          <w:tcPr>
            <w:tcW w:w="396" w:type="dxa"/>
          </w:tcPr>
          <w:p w14:paraId="5E2F356E" w14:textId="77777777" w:rsidR="00B2621B" w:rsidRPr="00A217D5" w:rsidRDefault="00B2621B" w:rsidP="00110E1A">
            <w:pPr>
              <w:rPr>
                <w:sz w:val="20"/>
              </w:rPr>
            </w:pPr>
          </w:p>
        </w:tc>
        <w:tc>
          <w:tcPr>
            <w:tcW w:w="397" w:type="dxa"/>
          </w:tcPr>
          <w:p w14:paraId="5421B897" w14:textId="77777777" w:rsidR="00B2621B" w:rsidRPr="00A217D5" w:rsidRDefault="00B2621B" w:rsidP="00110E1A">
            <w:pPr>
              <w:rPr>
                <w:sz w:val="20"/>
              </w:rPr>
            </w:pPr>
          </w:p>
        </w:tc>
        <w:tc>
          <w:tcPr>
            <w:tcW w:w="396" w:type="dxa"/>
          </w:tcPr>
          <w:p w14:paraId="2CB36DD2" w14:textId="77777777" w:rsidR="00B2621B" w:rsidRPr="00A217D5" w:rsidRDefault="00B2621B" w:rsidP="00110E1A">
            <w:pPr>
              <w:rPr>
                <w:sz w:val="20"/>
              </w:rPr>
            </w:pPr>
          </w:p>
        </w:tc>
        <w:tc>
          <w:tcPr>
            <w:tcW w:w="396" w:type="dxa"/>
          </w:tcPr>
          <w:p w14:paraId="7A88D984" w14:textId="77777777" w:rsidR="00B2621B" w:rsidRPr="00A217D5" w:rsidRDefault="00B2621B" w:rsidP="00110E1A">
            <w:pPr>
              <w:rPr>
                <w:sz w:val="20"/>
              </w:rPr>
            </w:pPr>
          </w:p>
        </w:tc>
        <w:tc>
          <w:tcPr>
            <w:tcW w:w="397" w:type="dxa"/>
          </w:tcPr>
          <w:p w14:paraId="6F0DA10D" w14:textId="77777777" w:rsidR="00B2621B" w:rsidRPr="00A217D5" w:rsidRDefault="00B2621B" w:rsidP="00110E1A">
            <w:pPr>
              <w:rPr>
                <w:sz w:val="20"/>
              </w:rPr>
            </w:pPr>
          </w:p>
        </w:tc>
        <w:tc>
          <w:tcPr>
            <w:tcW w:w="396" w:type="dxa"/>
          </w:tcPr>
          <w:p w14:paraId="78E8528D" w14:textId="77777777" w:rsidR="00B2621B" w:rsidRPr="00A217D5" w:rsidRDefault="00B2621B" w:rsidP="00110E1A">
            <w:pPr>
              <w:rPr>
                <w:sz w:val="20"/>
              </w:rPr>
            </w:pPr>
          </w:p>
        </w:tc>
        <w:tc>
          <w:tcPr>
            <w:tcW w:w="396" w:type="dxa"/>
          </w:tcPr>
          <w:p w14:paraId="03B3DB8B" w14:textId="77777777" w:rsidR="00B2621B" w:rsidRPr="00A217D5" w:rsidRDefault="00B2621B" w:rsidP="00110E1A">
            <w:pPr>
              <w:rPr>
                <w:sz w:val="20"/>
              </w:rPr>
            </w:pPr>
          </w:p>
        </w:tc>
        <w:tc>
          <w:tcPr>
            <w:tcW w:w="397" w:type="dxa"/>
          </w:tcPr>
          <w:p w14:paraId="25FA21C3" w14:textId="77777777" w:rsidR="00B2621B" w:rsidRPr="00A217D5" w:rsidRDefault="00B2621B" w:rsidP="00110E1A">
            <w:pPr>
              <w:rPr>
                <w:sz w:val="20"/>
              </w:rPr>
            </w:pPr>
          </w:p>
        </w:tc>
        <w:tc>
          <w:tcPr>
            <w:tcW w:w="396" w:type="dxa"/>
          </w:tcPr>
          <w:p w14:paraId="07EE0D82" w14:textId="77777777" w:rsidR="00B2621B" w:rsidRPr="00A217D5" w:rsidRDefault="00B2621B" w:rsidP="00110E1A">
            <w:pPr>
              <w:rPr>
                <w:sz w:val="20"/>
              </w:rPr>
            </w:pPr>
          </w:p>
        </w:tc>
        <w:tc>
          <w:tcPr>
            <w:tcW w:w="396" w:type="dxa"/>
          </w:tcPr>
          <w:p w14:paraId="5288FBA2" w14:textId="77777777" w:rsidR="00B2621B" w:rsidRPr="00A217D5" w:rsidRDefault="00B2621B" w:rsidP="00110E1A">
            <w:pPr>
              <w:rPr>
                <w:sz w:val="20"/>
              </w:rPr>
            </w:pPr>
          </w:p>
        </w:tc>
        <w:tc>
          <w:tcPr>
            <w:tcW w:w="397" w:type="dxa"/>
          </w:tcPr>
          <w:p w14:paraId="6C2A53A9" w14:textId="77777777" w:rsidR="00B2621B" w:rsidRPr="00A217D5" w:rsidRDefault="00B2621B" w:rsidP="00110E1A">
            <w:pPr>
              <w:rPr>
                <w:sz w:val="20"/>
              </w:rPr>
            </w:pPr>
          </w:p>
        </w:tc>
        <w:tc>
          <w:tcPr>
            <w:tcW w:w="396" w:type="dxa"/>
          </w:tcPr>
          <w:p w14:paraId="2ED8641F" w14:textId="77777777" w:rsidR="00B2621B" w:rsidRDefault="00B2621B" w:rsidP="00110E1A"/>
        </w:tc>
        <w:tc>
          <w:tcPr>
            <w:tcW w:w="397" w:type="dxa"/>
          </w:tcPr>
          <w:p w14:paraId="3E85B821" w14:textId="77777777" w:rsidR="00B2621B" w:rsidRDefault="00B2621B" w:rsidP="00110E1A"/>
        </w:tc>
        <w:tc>
          <w:tcPr>
            <w:tcW w:w="396" w:type="dxa"/>
          </w:tcPr>
          <w:p w14:paraId="2AF58CAD" w14:textId="77777777" w:rsidR="00B2621B" w:rsidRDefault="00B2621B" w:rsidP="00110E1A"/>
        </w:tc>
        <w:tc>
          <w:tcPr>
            <w:tcW w:w="396" w:type="dxa"/>
          </w:tcPr>
          <w:p w14:paraId="292295A7" w14:textId="77777777" w:rsidR="00B2621B" w:rsidRDefault="00B2621B" w:rsidP="00110E1A"/>
        </w:tc>
        <w:tc>
          <w:tcPr>
            <w:tcW w:w="397" w:type="dxa"/>
          </w:tcPr>
          <w:p w14:paraId="2ED3E21D" w14:textId="77777777" w:rsidR="00B2621B" w:rsidRDefault="00B2621B" w:rsidP="00110E1A"/>
        </w:tc>
        <w:tc>
          <w:tcPr>
            <w:tcW w:w="396" w:type="dxa"/>
          </w:tcPr>
          <w:p w14:paraId="11964017" w14:textId="77777777" w:rsidR="00B2621B" w:rsidRDefault="00B2621B" w:rsidP="00110E1A"/>
        </w:tc>
        <w:tc>
          <w:tcPr>
            <w:tcW w:w="396" w:type="dxa"/>
          </w:tcPr>
          <w:p w14:paraId="4C2565C2" w14:textId="77777777" w:rsidR="00B2621B" w:rsidRDefault="00B2621B" w:rsidP="00110E1A"/>
        </w:tc>
        <w:tc>
          <w:tcPr>
            <w:tcW w:w="397" w:type="dxa"/>
          </w:tcPr>
          <w:p w14:paraId="51BD8E2E" w14:textId="77777777" w:rsidR="00B2621B" w:rsidRDefault="00B2621B" w:rsidP="00110E1A"/>
        </w:tc>
        <w:tc>
          <w:tcPr>
            <w:tcW w:w="396" w:type="dxa"/>
          </w:tcPr>
          <w:p w14:paraId="70045838" w14:textId="77777777" w:rsidR="00B2621B" w:rsidRDefault="00B2621B" w:rsidP="00110E1A"/>
        </w:tc>
        <w:tc>
          <w:tcPr>
            <w:tcW w:w="397" w:type="dxa"/>
          </w:tcPr>
          <w:p w14:paraId="71B9508E" w14:textId="77777777" w:rsidR="00B2621B" w:rsidRDefault="00B2621B" w:rsidP="00110E1A"/>
        </w:tc>
        <w:tc>
          <w:tcPr>
            <w:tcW w:w="396" w:type="dxa"/>
          </w:tcPr>
          <w:p w14:paraId="6D544D4C" w14:textId="77777777" w:rsidR="00B2621B" w:rsidRDefault="00B2621B" w:rsidP="00110E1A"/>
        </w:tc>
        <w:tc>
          <w:tcPr>
            <w:tcW w:w="396" w:type="dxa"/>
          </w:tcPr>
          <w:p w14:paraId="5626443C" w14:textId="77777777" w:rsidR="00B2621B" w:rsidRDefault="00B2621B" w:rsidP="00110E1A"/>
        </w:tc>
        <w:tc>
          <w:tcPr>
            <w:tcW w:w="397" w:type="dxa"/>
          </w:tcPr>
          <w:p w14:paraId="151493BB" w14:textId="77777777" w:rsidR="00B2621B" w:rsidRDefault="00B2621B" w:rsidP="00110E1A"/>
        </w:tc>
        <w:tc>
          <w:tcPr>
            <w:tcW w:w="396" w:type="dxa"/>
          </w:tcPr>
          <w:p w14:paraId="51742FEB" w14:textId="77777777" w:rsidR="00B2621B" w:rsidRDefault="00B2621B" w:rsidP="00110E1A"/>
        </w:tc>
        <w:tc>
          <w:tcPr>
            <w:tcW w:w="396" w:type="dxa"/>
          </w:tcPr>
          <w:p w14:paraId="715F330B" w14:textId="77777777" w:rsidR="00B2621B" w:rsidRDefault="00B2621B" w:rsidP="00110E1A"/>
        </w:tc>
        <w:tc>
          <w:tcPr>
            <w:tcW w:w="397" w:type="dxa"/>
          </w:tcPr>
          <w:p w14:paraId="6C3623AE" w14:textId="77777777" w:rsidR="00B2621B" w:rsidRDefault="00B2621B" w:rsidP="00110E1A"/>
        </w:tc>
        <w:tc>
          <w:tcPr>
            <w:tcW w:w="396" w:type="dxa"/>
          </w:tcPr>
          <w:p w14:paraId="7403BF9F" w14:textId="77777777" w:rsidR="00B2621B" w:rsidRDefault="00B2621B" w:rsidP="00110E1A"/>
        </w:tc>
        <w:tc>
          <w:tcPr>
            <w:tcW w:w="397" w:type="dxa"/>
          </w:tcPr>
          <w:p w14:paraId="4EDB28E0" w14:textId="77777777" w:rsidR="00B2621B" w:rsidRDefault="00B2621B" w:rsidP="00110E1A"/>
        </w:tc>
      </w:tr>
      <w:tr w:rsidR="00B2621B" w14:paraId="40220C42" w14:textId="77777777" w:rsidTr="00110E1A">
        <w:tc>
          <w:tcPr>
            <w:tcW w:w="1271" w:type="dxa"/>
          </w:tcPr>
          <w:p w14:paraId="711D2C3B" w14:textId="77777777" w:rsidR="00B2621B" w:rsidRDefault="00B2621B" w:rsidP="00110E1A">
            <w:r>
              <w:t>PRC_T1.1</w:t>
            </w:r>
          </w:p>
        </w:tc>
        <w:tc>
          <w:tcPr>
            <w:tcW w:w="396" w:type="dxa"/>
          </w:tcPr>
          <w:p w14:paraId="0736CA33" w14:textId="77777777" w:rsidR="00B2621B" w:rsidRPr="00A217D5" w:rsidRDefault="00B2621B" w:rsidP="00110E1A">
            <w:pPr>
              <w:rPr>
                <w:sz w:val="20"/>
              </w:rPr>
            </w:pPr>
          </w:p>
        </w:tc>
        <w:tc>
          <w:tcPr>
            <w:tcW w:w="396" w:type="dxa"/>
          </w:tcPr>
          <w:p w14:paraId="5BF7B641" w14:textId="77777777" w:rsidR="00B2621B" w:rsidRPr="00A217D5" w:rsidRDefault="00B2621B" w:rsidP="00110E1A">
            <w:pPr>
              <w:rPr>
                <w:sz w:val="20"/>
              </w:rPr>
            </w:pPr>
          </w:p>
        </w:tc>
        <w:tc>
          <w:tcPr>
            <w:tcW w:w="397" w:type="dxa"/>
          </w:tcPr>
          <w:p w14:paraId="4917D080" w14:textId="77777777" w:rsidR="00B2621B" w:rsidRPr="00A217D5" w:rsidRDefault="00B2621B" w:rsidP="00110E1A">
            <w:pPr>
              <w:rPr>
                <w:sz w:val="20"/>
              </w:rPr>
            </w:pPr>
          </w:p>
        </w:tc>
        <w:tc>
          <w:tcPr>
            <w:tcW w:w="396" w:type="dxa"/>
          </w:tcPr>
          <w:p w14:paraId="31A6A621" w14:textId="77777777" w:rsidR="00B2621B" w:rsidRPr="00A217D5" w:rsidRDefault="00B2621B" w:rsidP="00110E1A">
            <w:pPr>
              <w:rPr>
                <w:sz w:val="20"/>
              </w:rPr>
            </w:pPr>
            <w:r>
              <w:rPr>
                <w:sz w:val="20"/>
              </w:rPr>
              <w:t xml:space="preserve">X </w:t>
            </w:r>
          </w:p>
        </w:tc>
        <w:tc>
          <w:tcPr>
            <w:tcW w:w="397" w:type="dxa"/>
          </w:tcPr>
          <w:p w14:paraId="613FFB7B" w14:textId="77777777" w:rsidR="00B2621B" w:rsidRPr="00A217D5" w:rsidRDefault="00B2621B" w:rsidP="00110E1A">
            <w:pPr>
              <w:rPr>
                <w:sz w:val="20"/>
              </w:rPr>
            </w:pPr>
          </w:p>
        </w:tc>
        <w:tc>
          <w:tcPr>
            <w:tcW w:w="396" w:type="dxa"/>
          </w:tcPr>
          <w:p w14:paraId="6E9F8010" w14:textId="77777777" w:rsidR="00B2621B" w:rsidRPr="00A217D5" w:rsidRDefault="00B2621B" w:rsidP="00110E1A">
            <w:pPr>
              <w:rPr>
                <w:sz w:val="20"/>
              </w:rPr>
            </w:pPr>
          </w:p>
        </w:tc>
        <w:tc>
          <w:tcPr>
            <w:tcW w:w="396" w:type="dxa"/>
          </w:tcPr>
          <w:p w14:paraId="7800D29B" w14:textId="77777777" w:rsidR="00B2621B" w:rsidRPr="00A217D5" w:rsidRDefault="00B2621B" w:rsidP="00110E1A">
            <w:pPr>
              <w:rPr>
                <w:sz w:val="20"/>
              </w:rPr>
            </w:pPr>
          </w:p>
        </w:tc>
        <w:tc>
          <w:tcPr>
            <w:tcW w:w="397" w:type="dxa"/>
          </w:tcPr>
          <w:p w14:paraId="529C7A9F" w14:textId="77777777" w:rsidR="00B2621B" w:rsidRPr="00A217D5" w:rsidRDefault="00B2621B" w:rsidP="00110E1A">
            <w:pPr>
              <w:rPr>
                <w:sz w:val="20"/>
              </w:rPr>
            </w:pPr>
          </w:p>
        </w:tc>
        <w:tc>
          <w:tcPr>
            <w:tcW w:w="396" w:type="dxa"/>
          </w:tcPr>
          <w:p w14:paraId="5818F868" w14:textId="77777777" w:rsidR="00B2621B" w:rsidRPr="00A217D5" w:rsidRDefault="00B2621B" w:rsidP="00110E1A">
            <w:pPr>
              <w:rPr>
                <w:sz w:val="20"/>
              </w:rPr>
            </w:pPr>
          </w:p>
        </w:tc>
        <w:tc>
          <w:tcPr>
            <w:tcW w:w="397" w:type="dxa"/>
          </w:tcPr>
          <w:p w14:paraId="50FE9508" w14:textId="77777777" w:rsidR="00B2621B" w:rsidRPr="00A217D5" w:rsidRDefault="00B2621B" w:rsidP="00110E1A">
            <w:pPr>
              <w:rPr>
                <w:sz w:val="20"/>
              </w:rPr>
            </w:pPr>
          </w:p>
        </w:tc>
        <w:tc>
          <w:tcPr>
            <w:tcW w:w="396" w:type="dxa"/>
          </w:tcPr>
          <w:p w14:paraId="51A83949" w14:textId="77777777" w:rsidR="00B2621B" w:rsidRPr="00A217D5" w:rsidRDefault="00B2621B" w:rsidP="00110E1A">
            <w:pPr>
              <w:rPr>
                <w:sz w:val="20"/>
              </w:rPr>
            </w:pPr>
          </w:p>
        </w:tc>
        <w:tc>
          <w:tcPr>
            <w:tcW w:w="397" w:type="dxa"/>
          </w:tcPr>
          <w:p w14:paraId="3DAA7625" w14:textId="77777777" w:rsidR="00B2621B" w:rsidRPr="00A217D5" w:rsidRDefault="00B2621B" w:rsidP="00110E1A">
            <w:pPr>
              <w:rPr>
                <w:sz w:val="20"/>
              </w:rPr>
            </w:pPr>
          </w:p>
        </w:tc>
        <w:tc>
          <w:tcPr>
            <w:tcW w:w="396" w:type="dxa"/>
          </w:tcPr>
          <w:p w14:paraId="4F832E00" w14:textId="77777777" w:rsidR="00B2621B" w:rsidRPr="00A217D5" w:rsidRDefault="00B2621B" w:rsidP="00110E1A">
            <w:pPr>
              <w:rPr>
                <w:sz w:val="20"/>
              </w:rPr>
            </w:pPr>
          </w:p>
        </w:tc>
        <w:tc>
          <w:tcPr>
            <w:tcW w:w="396" w:type="dxa"/>
          </w:tcPr>
          <w:p w14:paraId="7688978E" w14:textId="77777777" w:rsidR="00B2621B" w:rsidRPr="00A217D5" w:rsidRDefault="00B2621B" w:rsidP="00110E1A">
            <w:pPr>
              <w:rPr>
                <w:sz w:val="20"/>
              </w:rPr>
            </w:pPr>
          </w:p>
        </w:tc>
        <w:tc>
          <w:tcPr>
            <w:tcW w:w="397" w:type="dxa"/>
          </w:tcPr>
          <w:p w14:paraId="712B0F74" w14:textId="77777777" w:rsidR="00B2621B" w:rsidRPr="00A217D5" w:rsidRDefault="00B2621B" w:rsidP="00110E1A">
            <w:pPr>
              <w:rPr>
                <w:sz w:val="20"/>
              </w:rPr>
            </w:pPr>
          </w:p>
        </w:tc>
        <w:tc>
          <w:tcPr>
            <w:tcW w:w="396" w:type="dxa"/>
          </w:tcPr>
          <w:p w14:paraId="1BFCD280" w14:textId="77777777" w:rsidR="00B2621B" w:rsidRPr="00A217D5" w:rsidRDefault="00B2621B" w:rsidP="00110E1A">
            <w:pPr>
              <w:rPr>
                <w:sz w:val="20"/>
              </w:rPr>
            </w:pPr>
          </w:p>
        </w:tc>
        <w:tc>
          <w:tcPr>
            <w:tcW w:w="396" w:type="dxa"/>
          </w:tcPr>
          <w:p w14:paraId="4D2427A1" w14:textId="77777777" w:rsidR="00B2621B" w:rsidRPr="00A217D5" w:rsidRDefault="00B2621B" w:rsidP="00110E1A">
            <w:pPr>
              <w:rPr>
                <w:sz w:val="20"/>
              </w:rPr>
            </w:pPr>
          </w:p>
        </w:tc>
        <w:tc>
          <w:tcPr>
            <w:tcW w:w="397" w:type="dxa"/>
          </w:tcPr>
          <w:p w14:paraId="7F112EFD" w14:textId="77777777" w:rsidR="00B2621B" w:rsidRPr="00A217D5" w:rsidRDefault="00B2621B" w:rsidP="00110E1A">
            <w:pPr>
              <w:rPr>
                <w:sz w:val="20"/>
              </w:rPr>
            </w:pPr>
          </w:p>
        </w:tc>
        <w:tc>
          <w:tcPr>
            <w:tcW w:w="396" w:type="dxa"/>
          </w:tcPr>
          <w:p w14:paraId="5144A881" w14:textId="77777777" w:rsidR="00B2621B" w:rsidRPr="00A217D5" w:rsidRDefault="00B2621B" w:rsidP="00110E1A">
            <w:pPr>
              <w:rPr>
                <w:sz w:val="20"/>
              </w:rPr>
            </w:pPr>
          </w:p>
        </w:tc>
        <w:tc>
          <w:tcPr>
            <w:tcW w:w="396" w:type="dxa"/>
          </w:tcPr>
          <w:p w14:paraId="52013BCC" w14:textId="77777777" w:rsidR="00B2621B" w:rsidRPr="00A217D5" w:rsidRDefault="00B2621B" w:rsidP="00110E1A">
            <w:pPr>
              <w:rPr>
                <w:sz w:val="20"/>
              </w:rPr>
            </w:pPr>
          </w:p>
        </w:tc>
        <w:tc>
          <w:tcPr>
            <w:tcW w:w="397" w:type="dxa"/>
          </w:tcPr>
          <w:p w14:paraId="145FE045" w14:textId="77777777" w:rsidR="00B2621B" w:rsidRPr="00A217D5" w:rsidRDefault="00B2621B" w:rsidP="00110E1A">
            <w:pPr>
              <w:rPr>
                <w:sz w:val="20"/>
              </w:rPr>
            </w:pPr>
          </w:p>
        </w:tc>
        <w:tc>
          <w:tcPr>
            <w:tcW w:w="396" w:type="dxa"/>
          </w:tcPr>
          <w:p w14:paraId="3D2B84C4" w14:textId="77777777" w:rsidR="00B2621B" w:rsidRPr="00A217D5" w:rsidRDefault="00B2621B" w:rsidP="00110E1A">
            <w:pPr>
              <w:rPr>
                <w:sz w:val="20"/>
              </w:rPr>
            </w:pPr>
          </w:p>
        </w:tc>
        <w:tc>
          <w:tcPr>
            <w:tcW w:w="397" w:type="dxa"/>
          </w:tcPr>
          <w:p w14:paraId="49913AE7" w14:textId="77777777" w:rsidR="00B2621B" w:rsidRPr="00A217D5" w:rsidRDefault="00B2621B" w:rsidP="00110E1A">
            <w:pPr>
              <w:rPr>
                <w:sz w:val="20"/>
              </w:rPr>
            </w:pPr>
          </w:p>
        </w:tc>
        <w:tc>
          <w:tcPr>
            <w:tcW w:w="396" w:type="dxa"/>
          </w:tcPr>
          <w:p w14:paraId="638D98BE" w14:textId="77777777" w:rsidR="00B2621B" w:rsidRPr="00A217D5" w:rsidRDefault="00B2621B" w:rsidP="00110E1A">
            <w:pPr>
              <w:rPr>
                <w:sz w:val="20"/>
              </w:rPr>
            </w:pPr>
          </w:p>
        </w:tc>
        <w:tc>
          <w:tcPr>
            <w:tcW w:w="396" w:type="dxa"/>
          </w:tcPr>
          <w:p w14:paraId="4A298F48" w14:textId="77777777" w:rsidR="00B2621B" w:rsidRPr="00A217D5" w:rsidRDefault="00B2621B" w:rsidP="00110E1A">
            <w:pPr>
              <w:rPr>
                <w:sz w:val="20"/>
              </w:rPr>
            </w:pPr>
          </w:p>
        </w:tc>
        <w:tc>
          <w:tcPr>
            <w:tcW w:w="397" w:type="dxa"/>
          </w:tcPr>
          <w:p w14:paraId="376AAA54" w14:textId="77777777" w:rsidR="00B2621B" w:rsidRPr="00A217D5" w:rsidRDefault="00B2621B" w:rsidP="00110E1A">
            <w:pPr>
              <w:rPr>
                <w:sz w:val="20"/>
              </w:rPr>
            </w:pPr>
          </w:p>
        </w:tc>
        <w:tc>
          <w:tcPr>
            <w:tcW w:w="396" w:type="dxa"/>
          </w:tcPr>
          <w:p w14:paraId="121524F2" w14:textId="77777777" w:rsidR="00B2621B" w:rsidRPr="00A217D5" w:rsidRDefault="00B2621B" w:rsidP="00110E1A">
            <w:pPr>
              <w:rPr>
                <w:sz w:val="20"/>
              </w:rPr>
            </w:pPr>
          </w:p>
        </w:tc>
        <w:tc>
          <w:tcPr>
            <w:tcW w:w="396" w:type="dxa"/>
          </w:tcPr>
          <w:p w14:paraId="503715E1" w14:textId="77777777" w:rsidR="00B2621B" w:rsidRPr="00A217D5" w:rsidRDefault="00B2621B" w:rsidP="00110E1A">
            <w:pPr>
              <w:rPr>
                <w:sz w:val="20"/>
              </w:rPr>
            </w:pPr>
          </w:p>
        </w:tc>
        <w:tc>
          <w:tcPr>
            <w:tcW w:w="397" w:type="dxa"/>
          </w:tcPr>
          <w:p w14:paraId="6C4F3AE4" w14:textId="77777777" w:rsidR="00B2621B" w:rsidRPr="00A217D5" w:rsidRDefault="00B2621B" w:rsidP="00110E1A">
            <w:pPr>
              <w:rPr>
                <w:sz w:val="20"/>
              </w:rPr>
            </w:pPr>
          </w:p>
        </w:tc>
        <w:tc>
          <w:tcPr>
            <w:tcW w:w="396" w:type="dxa"/>
          </w:tcPr>
          <w:p w14:paraId="36933B15" w14:textId="77777777" w:rsidR="00B2621B" w:rsidRPr="00A217D5" w:rsidRDefault="00B2621B" w:rsidP="00110E1A">
            <w:pPr>
              <w:rPr>
                <w:sz w:val="20"/>
              </w:rPr>
            </w:pPr>
          </w:p>
        </w:tc>
        <w:tc>
          <w:tcPr>
            <w:tcW w:w="396" w:type="dxa"/>
          </w:tcPr>
          <w:p w14:paraId="494E7104" w14:textId="77777777" w:rsidR="00B2621B" w:rsidRPr="00A217D5" w:rsidRDefault="00B2621B" w:rsidP="00110E1A">
            <w:pPr>
              <w:rPr>
                <w:sz w:val="20"/>
              </w:rPr>
            </w:pPr>
          </w:p>
        </w:tc>
        <w:tc>
          <w:tcPr>
            <w:tcW w:w="397" w:type="dxa"/>
          </w:tcPr>
          <w:p w14:paraId="61527EDE" w14:textId="77777777" w:rsidR="00B2621B" w:rsidRPr="00A217D5" w:rsidRDefault="00B2621B" w:rsidP="00110E1A">
            <w:pPr>
              <w:rPr>
                <w:sz w:val="20"/>
              </w:rPr>
            </w:pPr>
          </w:p>
        </w:tc>
        <w:tc>
          <w:tcPr>
            <w:tcW w:w="396" w:type="dxa"/>
          </w:tcPr>
          <w:p w14:paraId="34D9F160" w14:textId="77777777" w:rsidR="00B2621B" w:rsidRDefault="00B2621B" w:rsidP="00110E1A"/>
        </w:tc>
        <w:tc>
          <w:tcPr>
            <w:tcW w:w="397" w:type="dxa"/>
          </w:tcPr>
          <w:p w14:paraId="280DCAD7" w14:textId="77777777" w:rsidR="00B2621B" w:rsidRDefault="00B2621B" w:rsidP="00110E1A"/>
        </w:tc>
        <w:tc>
          <w:tcPr>
            <w:tcW w:w="396" w:type="dxa"/>
          </w:tcPr>
          <w:p w14:paraId="342B6137" w14:textId="77777777" w:rsidR="00B2621B" w:rsidRDefault="00B2621B" w:rsidP="00110E1A"/>
        </w:tc>
        <w:tc>
          <w:tcPr>
            <w:tcW w:w="396" w:type="dxa"/>
          </w:tcPr>
          <w:p w14:paraId="7F3D3CEA" w14:textId="77777777" w:rsidR="00B2621B" w:rsidRDefault="00B2621B" w:rsidP="00110E1A"/>
        </w:tc>
        <w:tc>
          <w:tcPr>
            <w:tcW w:w="397" w:type="dxa"/>
          </w:tcPr>
          <w:p w14:paraId="6B56D737" w14:textId="77777777" w:rsidR="00B2621B" w:rsidRDefault="00B2621B" w:rsidP="00110E1A"/>
        </w:tc>
        <w:tc>
          <w:tcPr>
            <w:tcW w:w="396" w:type="dxa"/>
          </w:tcPr>
          <w:p w14:paraId="7D8B3CB5" w14:textId="77777777" w:rsidR="00B2621B" w:rsidRDefault="00B2621B" w:rsidP="00110E1A"/>
        </w:tc>
        <w:tc>
          <w:tcPr>
            <w:tcW w:w="396" w:type="dxa"/>
          </w:tcPr>
          <w:p w14:paraId="61A4E2F7" w14:textId="77777777" w:rsidR="00B2621B" w:rsidRDefault="00B2621B" w:rsidP="00110E1A"/>
        </w:tc>
        <w:tc>
          <w:tcPr>
            <w:tcW w:w="397" w:type="dxa"/>
          </w:tcPr>
          <w:p w14:paraId="0DA3F746" w14:textId="77777777" w:rsidR="00B2621B" w:rsidRDefault="00B2621B" w:rsidP="00110E1A"/>
        </w:tc>
        <w:tc>
          <w:tcPr>
            <w:tcW w:w="396" w:type="dxa"/>
          </w:tcPr>
          <w:p w14:paraId="6651EE3A" w14:textId="77777777" w:rsidR="00B2621B" w:rsidRDefault="00B2621B" w:rsidP="00110E1A"/>
        </w:tc>
        <w:tc>
          <w:tcPr>
            <w:tcW w:w="397" w:type="dxa"/>
          </w:tcPr>
          <w:p w14:paraId="702D10F1" w14:textId="77777777" w:rsidR="00B2621B" w:rsidRDefault="00B2621B" w:rsidP="00110E1A"/>
        </w:tc>
        <w:tc>
          <w:tcPr>
            <w:tcW w:w="396" w:type="dxa"/>
          </w:tcPr>
          <w:p w14:paraId="0BEFE0A5" w14:textId="77777777" w:rsidR="00B2621B" w:rsidRDefault="00B2621B" w:rsidP="00110E1A"/>
        </w:tc>
        <w:tc>
          <w:tcPr>
            <w:tcW w:w="396" w:type="dxa"/>
          </w:tcPr>
          <w:p w14:paraId="0C89CD6C" w14:textId="77777777" w:rsidR="00B2621B" w:rsidRDefault="00B2621B" w:rsidP="00110E1A"/>
        </w:tc>
        <w:tc>
          <w:tcPr>
            <w:tcW w:w="397" w:type="dxa"/>
          </w:tcPr>
          <w:p w14:paraId="1D9A538C" w14:textId="77777777" w:rsidR="00B2621B" w:rsidRDefault="00B2621B" w:rsidP="00110E1A"/>
        </w:tc>
        <w:tc>
          <w:tcPr>
            <w:tcW w:w="396" w:type="dxa"/>
          </w:tcPr>
          <w:p w14:paraId="4483D4E3" w14:textId="77777777" w:rsidR="00B2621B" w:rsidRDefault="00B2621B" w:rsidP="00110E1A"/>
        </w:tc>
        <w:tc>
          <w:tcPr>
            <w:tcW w:w="396" w:type="dxa"/>
          </w:tcPr>
          <w:p w14:paraId="108AD6B1" w14:textId="77777777" w:rsidR="00B2621B" w:rsidRDefault="00B2621B" w:rsidP="00110E1A"/>
        </w:tc>
        <w:tc>
          <w:tcPr>
            <w:tcW w:w="397" w:type="dxa"/>
          </w:tcPr>
          <w:p w14:paraId="395B100E" w14:textId="77777777" w:rsidR="00B2621B" w:rsidRDefault="00B2621B" w:rsidP="00110E1A"/>
        </w:tc>
        <w:tc>
          <w:tcPr>
            <w:tcW w:w="396" w:type="dxa"/>
          </w:tcPr>
          <w:p w14:paraId="7583B50F" w14:textId="77777777" w:rsidR="00B2621B" w:rsidRDefault="00B2621B" w:rsidP="00110E1A"/>
        </w:tc>
        <w:tc>
          <w:tcPr>
            <w:tcW w:w="397" w:type="dxa"/>
          </w:tcPr>
          <w:p w14:paraId="58C607B2" w14:textId="77777777" w:rsidR="00B2621B" w:rsidRDefault="00B2621B" w:rsidP="00110E1A"/>
        </w:tc>
      </w:tr>
      <w:tr w:rsidR="00B2621B" w14:paraId="4F265BCA" w14:textId="77777777" w:rsidTr="00110E1A">
        <w:tc>
          <w:tcPr>
            <w:tcW w:w="1271" w:type="dxa"/>
          </w:tcPr>
          <w:p w14:paraId="753D1C96" w14:textId="77777777" w:rsidR="00B2621B" w:rsidRDefault="00B2621B" w:rsidP="00110E1A">
            <w:r>
              <w:t>PRC_T1.2</w:t>
            </w:r>
          </w:p>
        </w:tc>
        <w:tc>
          <w:tcPr>
            <w:tcW w:w="396" w:type="dxa"/>
          </w:tcPr>
          <w:p w14:paraId="447E93D0" w14:textId="77777777" w:rsidR="00B2621B" w:rsidRPr="00A217D5" w:rsidRDefault="00B2621B" w:rsidP="00110E1A">
            <w:pPr>
              <w:rPr>
                <w:sz w:val="20"/>
              </w:rPr>
            </w:pPr>
          </w:p>
        </w:tc>
        <w:tc>
          <w:tcPr>
            <w:tcW w:w="396" w:type="dxa"/>
          </w:tcPr>
          <w:p w14:paraId="46F96D00" w14:textId="77777777" w:rsidR="00B2621B" w:rsidRPr="00A217D5" w:rsidRDefault="00B2621B" w:rsidP="00110E1A">
            <w:pPr>
              <w:rPr>
                <w:sz w:val="20"/>
              </w:rPr>
            </w:pPr>
          </w:p>
        </w:tc>
        <w:tc>
          <w:tcPr>
            <w:tcW w:w="397" w:type="dxa"/>
          </w:tcPr>
          <w:p w14:paraId="69D77C0E" w14:textId="77777777" w:rsidR="00B2621B" w:rsidRPr="00A217D5" w:rsidRDefault="00B2621B" w:rsidP="00110E1A">
            <w:pPr>
              <w:rPr>
                <w:sz w:val="20"/>
              </w:rPr>
            </w:pPr>
          </w:p>
        </w:tc>
        <w:tc>
          <w:tcPr>
            <w:tcW w:w="396" w:type="dxa"/>
          </w:tcPr>
          <w:p w14:paraId="0ABF03E0" w14:textId="77777777" w:rsidR="00B2621B" w:rsidRPr="00A217D5" w:rsidRDefault="00B2621B" w:rsidP="00110E1A">
            <w:pPr>
              <w:rPr>
                <w:sz w:val="20"/>
              </w:rPr>
            </w:pPr>
            <w:r>
              <w:rPr>
                <w:sz w:val="20"/>
              </w:rPr>
              <w:t xml:space="preserve">X </w:t>
            </w:r>
          </w:p>
        </w:tc>
        <w:tc>
          <w:tcPr>
            <w:tcW w:w="397" w:type="dxa"/>
          </w:tcPr>
          <w:p w14:paraId="5D04533C" w14:textId="77777777" w:rsidR="00B2621B" w:rsidRPr="00A217D5" w:rsidRDefault="00B2621B" w:rsidP="00110E1A">
            <w:pPr>
              <w:rPr>
                <w:sz w:val="20"/>
              </w:rPr>
            </w:pPr>
          </w:p>
        </w:tc>
        <w:tc>
          <w:tcPr>
            <w:tcW w:w="396" w:type="dxa"/>
          </w:tcPr>
          <w:p w14:paraId="09F9FABE" w14:textId="77777777" w:rsidR="00B2621B" w:rsidRPr="00A217D5" w:rsidRDefault="00B2621B" w:rsidP="00110E1A">
            <w:pPr>
              <w:rPr>
                <w:sz w:val="20"/>
              </w:rPr>
            </w:pPr>
          </w:p>
        </w:tc>
        <w:tc>
          <w:tcPr>
            <w:tcW w:w="396" w:type="dxa"/>
          </w:tcPr>
          <w:p w14:paraId="56150B9C" w14:textId="77777777" w:rsidR="00B2621B" w:rsidRPr="00A217D5" w:rsidRDefault="00B2621B" w:rsidP="00110E1A">
            <w:pPr>
              <w:rPr>
                <w:sz w:val="20"/>
              </w:rPr>
            </w:pPr>
          </w:p>
        </w:tc>
        <w:tc>
          <w:tcPr>
            <w:tcW w:w="397" w:type="dxa"/>
          </w:tcPr>
          <w:p w14:paraId="006B4F8B" w14:textId="77777777" w:rsidR="00B2621B" w:rsidRPr="00A217D5" w:rsidRDefault="00B2621B" w:rsidP="00110E1A">
            <w:pPr>
              <w:rPr>
                <w:sz w:val="20"/>
              </w:rPr>
            </w:pPr>
          </w:p>
        </w:tc>
        <w:tc>
          <w:tcPr>
            <w:tcW w:w="396" w:type="dxa"/>
          </w:tcPr>
          <w:p w14:paraId="2FD7423E" w14:textId="77777777" w:rsidR="00B2621B" w:rsidRPr="00A217D5" w:rsidRDefault="00B2621B" w:rsidP="00110E1A">
            <w:pPr>
              <w:rPr>
                <w:sz w:val="20"/>
              </w:rPr>
            </w:pPr>
          </w:p>
        </w:tc>
        <w:tc>
          <w:tcPr>
            <w:tcW w:w="397" w:type="dxa"/>
          </w:tcPr>
          <w:p w14:paraId="70150795" w14:textId="77777777" w:rsidR="00B2621B" w:rsidRPr="00A217D5" w:rsidRDefault="00B2621B" w:rsidP="00110E1A">
            <w:pPr>
              <w:rPr>
                <w:sz w:val="20"/>
              </w:rPr>
            </w:pPr>
          </w:p>
        </w:tc>
        <w:tc>
          <w:tcPr>
            <w:tcW w:w="396" w:type="dxa"/>
          </w:tcPr>
          <w:p w14:paraId="71D0DA45" w14:textId="77777777" w:rsidR="00B2621B" w:rsidRPr="00A217D5" w:rsidRDefault="00B2621B" w:rsidP="00110E1A">
            <w:pPr>
              <w:rPr>
                <w:sz w:val="20"/>
              </w:rPr>
            </w:pPr>
          </w:p>
        </w:tc>
        <w:tc>
          <w:tcPr>
            <w:tcW w:w="397" w:type="dxa"/>
          </w:tcPr>
          <w:p w14:paraId="74528A51" w14:textId="77777777" w:rsidR="00B2621B" w:rsidRPr="00A217D5" w:rsidRDefault="00B2621B" w:rsidP="00110E1A">
            <w:pPr>
              <w:rPr>
                <w:sz w:val="20"/>
              </w:rPr>
            </w:pPr>
          </w:p>
        </w:tc>
        <w:tc>
          <w:tcPr>
            <w:tcW w:w="396" w:type="dxa"/>
          </w:tcPr>
          <w:p w14:paraId="1D912C01" w14:textId="77777777" w:rsidR="00B2621B" w:rsidRPr="00A217D5" w:rsidRDefault="00B2621B" w:rsidP="00110E1A">
            <w:pPr>
              <w:rPr>
                <w:sz w:val="20"/>
              </w:rPr>
            </w:pPr>
          </w:p>
        </w:tc>
        <w:tc>
          <w:tcPr>
            <w:tcW w:w="396" w:type="dxa"/>
          </w:tcPr>
          <w:p w14:paraId="6551EF76" w14:textId="77777777" w:rsidR="00B2621B" w:rsidRPr="00A217D5" w:rsidRDefault="00B2621B" w:rsidP="00110E1A">
            <w:pPr>
              <w:rPr>
                <w:sz w:val="20"/>
              </w:rPr>
            </w:pPr>
          </w:p>
        </w:tc>
        <w:tc>
          <w:tcPr>
            <w:tcW w:w="397" w:type="dxa"/>
          </w:tcPr>
          <w:p w14:paraId="135C7E8D" w14:textId="77777777" w:rsidR="00B2621B" w:rsidRPr="00A217D5" w:rsidRDefault="00B2621B" w:rsidP="00110E1A">
            <w:pPr>
              <w:rPr>
                <w:sz w:val="20"/>
              </w:rPr>
            </w:pPr>
          </w:p>
        </w:tc>
        <w:tc>
          <w:tcPr>
            <w:tcW w:w="396" w:type="dxa"/>
          </w:tcPr>
          <w:p w14:paraId="5E6FA44A" w14:textId="77777777" w:rsidR="00B2621B" w:rsidRPr="00A217D5" w:rsidRDefault="00B2621B" w:rsidP="00110E1A">
            <w:pPr>
              <w:rPr>
                <w:sz w:val="20"/>
              </w:rPr>
            </w:pPr>
          </w:p>
        </w:tc>
        <w:tc>
          <w:tcPr>
            <w:tcW w:w="396" w:type="dxa"/>
          </w:tcPr>
          <w:p w14:paraId="7BFE8624" w14:textId="77777777" w:rsidR="00B2621B" w:rsidRPr="00A217D5" w:rsidRDefault="00B2621B" w:rsidP="00110E1A">
            <w:pPr>
              <w:rPr>
                <w:sz w:val="20"/>
              </w:rPr>
            </w:pPr>
          </w:p>
        </w:tc>
        <w:tc>
          <w:tcPr>
            <w:tcW w:w="397" w:type="dxa"/>
          </w:tcPr>
          <w:p w14:paraId="6E6D1C6B" w14:textId="77777777" w:rsidR="00B2621B" w:rsidRPr="00A217D5" w:rsidRDefault="00B2621B" w:rsidP="00110E1A">
            <w:pPr>
              <w:rPr>
                <w:sz w:val="20"/>
              </w:rPr>
            </w:pPr>
          </w:p>
        </w:tc>
        <w:tc>
          <w:tcPr>
            <w:tcW w:w="396" w:type="dxa"/>
          </w:tcPr>
          <w:p w14:paraId="6AE8331F" w14:textId="77777777" w:rsidR="00B2621B" w:rsidRPr="00A217D5" w:rsidRDefault="00B2621B" w:rsidP="00110E1A">
            <w:pPr>
              <w:rPr>
                <w:sz w:val="20"/>
              </w:rPr>
            </w:pPr>
          </w:p>
        </w:tc>
        <w:tc>
          <w:tcPr>
            <w:tcW w:w="396" w:type="dxa"/>
          </w:tcPr>
          <w:p w14:paraId="68FE2F02" w14:textId="77777777" w:rsidR="00B2621B" w:rsidRPr="00A217D5" w:rsidRDefault="00B2621B" w:rsidP="00110E1A">
            <w:pPr>
              <w:rPr>
                <w:sz w:val="20"/>
              </w:rPr>
            </w:pPr>
          </w:p>
        </w:tc>
        <w:tc>
          <w:tcPr>
            <w:tcW w:w="397" w:type="dxa"/>
          </w:tcPr>
          <w:p w14:paraId="7A5E5E94" w14:textId="77777777" w:rsidR="00B2621B" w:rsidRPr="00A217D5" w:rsidRDefault="00B2621B" w:rsidP="00110E1A">
            <w:pPr>
              <w:rPr>
                <w:sz w:val="20"/>
              </w:rPr>
            </w:pPr>
          </w:p>
        </w:tc>
        <w:tc>
          <w:tcPr>
            <w:tcW w:w="396" w:type="dxa"/>
          </w:tcPr>
          <w:p w14:paraId="115F4177" w14:textId="77777777" w:rsidR="00B2621B" w:rsidRPr="00A217D5" w:rsidRDefault="00B2621B" w:rsidP="00110E1A">
            <w:pPr>
              <w:rPr>
                <w:sz w:val="20"/>
              </w:rPr>
            </w:pPr>
          </w:p>
        </w:tc>
        <w:tc>
          <w:tcPr>
            <w:tcW w:w="397" w:type="dxa"/>
          </w:tcPr>
          <w:p w14:paraId="0E5F22B6" w14:textId="77777777" w:rsidR="00B2621B" w:rsidRPr="00A217D5" w:rsidRDefault="00B2621B" w:rsidP="00110E1A">
            <w:pPr>
              <w:rPr>
                <w:sz w:val="20"/>
              </w:rPr>
            </w:pPr>
          </w:p>
        </w:tc>
        <w:tc>
          <w:tcPr>
            <w:tcW w:w="396" w:type="dxa"/>
          </w:tcPr>
          <w:p w14:paraId="72C36799" w14:textId="77777777" w:rsidR="00B2621B" w:rsidRPr="00A217D5" w:rsidRDefault="00B2621B" w:rsidP="00110E1A">
            <w:pPr>
              <w:rPr>
                <w:sz w:val="20"/>
              </w:rPr>
            </w:pPr>
          </w:p>
        </w:tc>
        <w:tc>
          <w:tcPr>
            <w:tcW w:w="396" w:type="dxa"/>
          </w:tcPr>
          <w:p w14:paraId="4D6A3D5C" w14:textId="77777777" w:rsidR="00B2621B" w:rsidRPr="00A217D5" w:rsidRDefault="00B2621B" w:rsidP="00110E1A">
            <w:pPr>
              <w:rPr>
                <w:sz w:val="20"/>
              </w:rPr>
            </w:pPr>
          </w:p>
        </w:tc>
        <w:tc>
          <w:tcPr>
            <w:tcW w:w="397" w:type="dxa"/>
          </w:tcPr>
          <w:p w14:paraId="7FC0D819" w14:textId="77777777" w:rsidR="00B2621B" w:rsidRPr="00A217D5" w:rsidRDefault="00B2621B" w:rsidP="00110E1A">
            <w:pPr>
              <w:rPr>
                <w:sz w:val="20"/>
              </w:rPr>
            </w:pPr>
          </w:p>
        </w:tc>
        <w:tc>
          <w:tcPr>
            <w:tcW w:w="396" w:type="dxa"/>
          </w:tcPr>
          <w:p w14:paraId="242F2395" w14:textId="77777777" w:rsidR="00B2621B" w:rsidRPr="00A217D5" w:rsidRDefault="00B2621B" w:rsidP="00110E1A">
            <w:pPr>
              <w:rPr>
                <w:sz w:val="20"/>
              </w:rPr>
            </w:pPr>
          </w:p>
        </w:tc>
        <w:tc>
          <w:tcPr>
            <w:tcW w:w="396" w:type="dxa"/>
          </w:tcPr>
          <w:p w14:paraId="3F74BF34" w14:textId="77777777" w:rsidR="00B2621B" w:rsidRPr="00A217D5" w:rsidRDefault="00B2621B" w:rsidP="00110E1A">
            <w:pPr>
              <w:rPr>
                <w:sz w:val="20"/>
              </w:rPr>
            </w:pPr>
          </w:p>
        </w:tc>
        <w:tc>
          <w:tcPr>
            <w:tcW w:w="397" w:type="dxa"/>
          </w:tcPr>
          <w:p w14:paraId="7CD810F1" w14:textId="77777777" w:rsidR="00B2621B" w:rsidRPr="00A217D5" w:rsidRDefault="00B2621B" w:rsidP="00110E1A">
            <w:pPr>
              <w:rPr>
                <w:sz w:val="20"/>
              </w:rPr>
            </w:pPr>
          </w:p>
        </w:tc>
        <w:tc>
          <w:tcPr>
            <w:tcW w:w="396" w:type="dxa"/>
          </w:tcPr>
          <w:p w14:paraId="080EF2B4" w14:textId="77777777" w:rsidR="00B2621B" w:rsidRPr="00A217D5" w:rsidRDefault="00B2621B" w:rsidP="00110E1A">
            <w:pPr>
              <w:rPr>
                <w:sz w:val="20"/>
              </w:rPr>
            </w:pPr>
          </w:p>
        </w:tc>
        <w:tc>
          <w:tcPr>
            <w:tcW w:w="396" w:type="dxa"/>
          </w:tcPr>
          <w:p w14:paraId="40818E53" w14:textId="77777777" w:rsidR="00B2621B" w:rsidRPr="00A217D5" w:rsidRDefault="00B2621B" w:rsidP="00110E1A">
            <w:pPr>
              <w:rPr>
                <w:sz w:val="20"/>
              </w:rPr>
            </w:pPr>
          </w:p>
        </w:tc>
        <w:tc>
          <w:tcPr>
            <w:tcW w:w="397" w:type="dxa"/>
          </w:tcPr>
          <w:p w14:paraId="453DE310" w14:textId="77777777" w:rsidR="00B2621B" w:rsidRPr="00A217D5" w:rsidRDefault="00B2621B" w:rsidP="00110E1A">
            <w:pPr>
              <w:rPr>
                <w:sz w:val="20"/>
              </w:rPr>
            </w:pPr>
          </w:p>
        </w:tc>
        <w:tc>
          <w:tcPr>
            <w:tcW w:w="396" w:type="dxa"/>
          </w:tcPr>
          <w:p w14:paraId="723CBFA4" w14:textId="77777777" w:rsidR="00B2621B" w:rsidRDefault="00B2621B" w:rsidP="00110E1A"/>
        </w:tc>
        <w:tc>
          <w:tcPr>
            <w:tcW w:w="397" w:type="dxa"/>
          </w:tcPr>
          <w:p w14:paraId="1F90E6D3" w14:textId="77777777" w:rsidR="00B2621B" w:rsidRDefault="00B2621B" w:rsidP="00110E1A"/>
        </w:tc>
        <w:tc>
          <w:tcPr>
            <w:tcW w:w="396" w:type="dxa"/>
          </w:tcPr>
          <w:p w14:paraId="14F3E407" w14:textId="77777777" w:rsidR="00B2621B" w:rsidRDefault="00B2621B" w:rsidP="00110E1A"/>
        </w:tc>
        <w:tc>
          <w:tcPr>
            <w:tcW w:w="396" w:type="dxa"/>
          </w:tcPr>
          <w:p w14:paraId="6B7F9CEF" w14:textId="77777777" w:rsidR="00B2621B" w:rsidRDefault="00B2621B" w:rsidP="00110E1A"/>
        </w:tc>
        <w:tc>
          <w:tcPr>
            <w:tcW w:w="397" w:type="dxa"/>
          </w:tcPr>
          <w:p w14:paraId="19B4661A" w14:textId="77777777" w:rsidR="00B2621B" w:rsidRDefault="00B2621B" w:rsidP="00110E1A"/>
        </w:tc>
        <w:tc>
          <w:tcPr>
            <w:tcW w:w="396" w:type="dxa"/>
          </w:tcPr>
          <w:p w14:paraId="38BDAEDD" w14:textId="77777777" w:rsidR="00B2621B" w:rsidRDefault="00B2621B" w:rsidP="00110E1A"/>
        </w:tc>
        <w:tc>
          <w:tcPr>
            <w:tcW w:w="396" w:type="dxa"/>
          </w:tcPr>
          <w:p w14:paraId="5FEA2FB2" w14:textId="77777777" w:rsidR="00B2621B" w:rsidRDefault="00B2621B" w:rsidP="00110E1A"/>
        </w:tc>
        <w:tc>
          <w:tcPr>
            <w:tcW w:w="397" w:type="dxa"/>
          </w:tcPr>
          <w:p w14:paraId="3634B095" w14:textId="77777777" w:rsidR="00B2621B" w:rsidRDefault="00B2621B" w:rsidP="00110E1A"/>
        </w:tc>
        <w:tc>
          <w:tcPr>
            <w:tcW w:w="396" w:type="dxa"/>
          </w:tcPr>
          <w:p w14:paraId="1E6713B5" w14:textId="77777777" w:rsidR="00B2621B" w:rsidRDefault="00B2621B" w:rsidP="00110E1A"/>
        </w:tc>
        <w:tc>
          <w:tcPr>
            <w:tcW w:w="397" w:type="dxa"/>
          </w:tcPr>
          <w:p w14:paraId="736BB67B" w14:textId="77777777" w:rsidR="00B2621B" w:rsidRDefault="00B2621B" w:rsidP="00110E1A"/>
        </w:tc>
        <w:tc>
          <w:tcPr>
            <w:tcW w:w="396" w:type="dxa"/>
          </w:tcPr>
          <w:p w14:paraId="06448193" w14:textId="77777777" w:rsidR="00B2621B" w:rsidRDefault="00B2621B" w:rsidP="00110E1A"/>
        </w:tc>
        <w:tc>
          <w:tcPr>
            <w:tcW w:w="396" w:type="dxa"/>
          </w:tcPr>
          <w:p w14:paraId="0D2BA5AB" w14:textId="77777777" w:rsidR="00B2621B" w:rsidRDefault="00B2621B" w:rsidP="00110E1A"/>
        </w:tc>
        <w:tc>
          <w:tcPr>
            <w:tcW w:w="397" w:type="dxa"/>
          </w:tcPr>
          <w:p w14:paraId="5E7F4C9D" w14:textId="77777777" w:rsidR="00B2621B" w:rsidRDefault="00B2621B" w:rsidP="00110E1A"/>
        </w:tc>
        <w:tc>
          <w:tcPr>
            <w:tcW w:w="396" w:type="dxa"/>
          </w:tcPr>
          <w:p w14:paraId="54AB056A" w14:textId="77777777" w:rsidR="00B2621B" w:rsidRDefault="00B2621B" w:rsidP="00110E1A"/>
        </w:tc>
        <w:tc>
          <w:tcPr>
            <w:tcW w:w="396" w:type="dxa"/>
          </w:tcPr>
          <w:p w14:paraId="3FFBA04E" w14:textId="77777777" w:rsidR="00B2621B" w:rsidRDefault="00B2621B" w:rsidP="00110E1A"/>
        </w:tc>
        <w:tc>
          <w:tcPr>
            <w:tcW w:w="397" w:type="dxa"/>
          </w:tcPr>
          <w:p w14:paraId="3341A049" w14:textId="77777777" w:rsidR="00B2621B" w:rsidRDefault="00B2621B" w:rsidP="00110E1A"/>
        </w:tc>
        <w:tc>
          <w:tcPr>
            <w:tcW w:w="396" w:type="dxa"/>
          </w:tcPr>
          <w:p w14:paraId="77AEE316" w14:textId="77777777" w:rsidR="00B2621B" w:rsidRDefault="00B2621B" w:rsidP="00110E1A"/>
        </w:tc>
        <w:tc>
          <w:tcPr>
            <w:tcW w:w="397" w:type="dxa"/>
          </w:tcPr>
          <w:p w14:paraId="0B4AC9A4" w14:textId="77777777" w:rsidR="00B2621B" w:rsidRDefault="00B2621B" w:rsidP="00110E1A"/>
        </w:tc>
      </w:tr>
      <w:tr w:rsidR="00B2621B" w14:paraId="290E8A1C" w14:textId="77777777" w:rsidTr="00110E1A">
        <w:tc>
          <w:tcPr>
            <w:tcW w:w="1271" w:type="dxa"/>
          </w:tcPr>
          <w:p w14:paraId="0D9C2B9A" w14:textId="77777777" w:rsidR="00B2621B" w:rsidRDefault="00B2621B" w:rsidP="00110E1A">
            <w:bookmarkStart w:id="1460" w:name="_Hlk514935671"/>
            <w:r>
              <w:t>PRC_T1.3</w:t>
            </w:r>
            <w:bookmarkEnd w:id="1460"/>
          </w:p>
        </w:tc>
        <w:tc>
          <w:tcPr>
            <w:tcW w:w="396" w:type="dxa"/>
          </w:tcPr>
          <w:p w14:paraId="3B4176E8" w14:textId="77777777" w:rsidR="00B2621B" w:rsidRPr="00A217D5" w:rsidRDefault="00B2621B" w:rsidP="00110E1A">
            <w:pPr>
              <w:rPr>
                <w:sz w:val="20"/>
              </w:rPr>
            </w:pPr>
          </w:p>
        </w:tc>
        <w:tc>
          <w:tcPr>
            <w:tcW w:w="396" w:type="dxa"/>
          </w:tcPr>
          <w:p w14:paraId="597B7274" w14:textId="77777777" w:rsidR="00B2621B" w:rsidRPr="00A217D5" w:rsidRDefault="00B2621B" w:rsidP="00110E1A">
            <w:pPr>
              <w:rPr>
                <w:sz w:val="20"/>
              </w:rPr>
            </w:pPr>
          </w:p>
        </w:tc>
        <w:tc>
          <w:tcPr>
            <w:tcW w:w="397" w:type="dxa"/>
          </w:tcPr>
          <w:p w14:paraId="6FE2B39D" w14:textId="77777777" w:rsidR="00B2621B" w:rsidRPr="00A217D5" w:rsidRDefault="00B2621B" w:rsidP="00110E1A">
            <w:pPr>
              <w:rPr>
                <w:sz w:val="20"/>
              </w:rPr>
            </w:pPr>
          </w:p>
        </w:tc>
        <w:tc>
          <w:tcPr>
            <w:tcW w:w="396" w:type="dxa"/>
          </w:tcPr>
          <w:p w14:paraId="67118851" w14:textId="77777777" w:rsidR="00B2621B" w:rsidRPr="00A217D5" w:rsidRDefault="00B2621B" w:rsidP="00110E1A">
            <w:pPr>
              <w:rPr>
                <w:sz w:val="20"/>
              </w:rPr>
            </w:pPr>
            <w:r>
              <w:rPr>
                <w:sz w:val="20"/>
              </w:rPr>
              <w:t xml:space="preserve">X </w:t>
            </w:r>
          </w:p>
        </w:tc>
        <w:tc>
          <w:tcPr>
            <w:tcW w:w="397" w:type="dxa"/>
          </w:tcPr>
          <w:p w14:paraId="26A7760D" w14:textId="77777777" w:rsidR="00B2621B" w:rsidRPr="00A217D5" w:rsidRDefault="00B2621B" w:rsidP="00110E1A">
            <w:pPr>
              <w:rPr>
                <w:sz w:val="20"/>
              </w:rPr>
            </w:pPr>
          </w:p>
        </w:tc>
        <w:tc>
          <w:tcPr>
            <w:tcW w:w="396" w:type="dxa"/>
          </w:tcPr>
          <w:p w14:paraId="01689669" w14:textId="77777777" w:rsidR="00B2621B" w:rsidRPr="00A217D5" w:rsidRDefault="00B2621B" w:rsidP="00110E1A">
            <w:pPr>
              <w:rPr>
                <w:sz w:val="20"/>
              </w:rPr>
            </w:pPr>
          </w:p>
        </w:tc>
        <w:tc>
          <w:tcPr>
            <w:tcW w:w="396" w:type="dxa"/>
          </w:tcPr>
          <w:p w14:paraId="245EEAC6" w14:textId="77777777" w:rsidR="00B2621B" w:rsidRPr="00A217D5" w:rsidRDefault="00B2621B" w:rsidP="00110E1A">
            <w:pPr>
              <w:rPr>
                <w:sz w:val="20"/>
              </w:rPr>
            </w:pPr>
          </w:p>
        </w:tc>
        <w:tc>
          <w:tcPr>
            <w:tcW w:w="397" w:type="dxa"/>
          </w:tcPr>
          <w:p w14:paraId="68618359" w14:textId="77777777" w:rsidR="00B2621B" w:rsidRPr="00A217D5" w:rsidRDefault="00B2621B" w:rsidP="00110E1A">
            <w:pPr>
              <w:rPr>
                <w:sz w:val="20"/>
              </w:rPr>
            </w:pPr>
          </w:p>
        </w:tc>
        <w:tc>
          <w:tcPr>
            <w:tcW w:w="396" w:type="dxa"/>
          </w:tcPr>
          <w:p w14:paraId="7FF8D55E" w14:textId="77777777" w:rsidR="00B2621B" w:rsidRPr="00A217D5" w:rsidRDefault="00B2621B" w:rsidP="00110E1A">
            <w:pPr>
              <w:rPr>
                <w:sz w:val="20"/>
              </w:rPr>
            </w:pPr>
          </w:p>
        </w:tc>
        <w:tc>
          <w:tcPr>
            <w:tcW w:w="397" w:type="dxa"/>
          </w:tcPr>
          <w:p w14:paraId="081E6C31" w14:textId="77777777" w:rsidR="00B2621B" w:rsidRPr="00A217D5" w:rsidRDefault="00B2621B" w:rsidP="00110E1A">
            <w:pPr>
              <w:rPr>
                <w:sz w:val="20"/>
              </w:rPr>
            </w:pPr>
          </w:p>
        </w:tc>
        <w:tc>
          <w:tcPr>
            <w:tcW w:w="396" w:type="dxa"/>
          </w:tcPr>
          <w:p w14:paraId="12293CCA" w14:textId="77777777" w:rsidR="00B2621B" w:rsidRPr="00A217D5" w:rsidRDefault="00B2621B" w:rsidP="00110E1A">
            <w:pPr>
              <w:rPr>
                <w:sz w:val="20"/>
              </w:rPr>
            </w:pPr>
          </w:p>
        </w:tc>
        <w:tc>
          <w:tcPr>
            <w:tcW w:w="397" w:type="dxa"/>
          </w:tcPr>
          <w:p w14:paraId="530DD292" w14:textId="77777777" w:rsidR="00B2621B" w:rsidRPr="00A217D5" w:rsidRDefault="00B2621B" w:rsidP="00110E1A">
            <w:pPr>
              <w:rPr>
                <w:sz w:val="20"/>
              </w:rPr>
            </w:pPr>
          </w:p>
        </w:tc>
        <w:tc>
          <w:tcPr>
            <w:tcW w:w="396" w:type="dxa"/>
          </w:tcPr>
          <w:p w14:paraId="545405ED" w14:textId="77777777" w:rsidR="00B2621B" w:rsidRPr="00A217D5" w:rsidRDefault="00B2621B" w:rsidP="00110E1A">
            <w:pPr>
              <w:rPr>
                <w:sz w:val="20"/>
              </w:rPr>
            </w:pPr>
          </w:p>
        </w:tc>
        <w:tc>
          <w:tcPr>
            <w:tcW w:w="396" w:type="dxa"/>
          </w:tcPr>
          <w:p w14:paraId="36743B9A" w14:textId="77777777" w:rsidR="00B2621B" w:rsidRPr="00A217D5" w:rsidRDefault="00B2621B" w:rsidP="00110E1A">
            <w:pPr>
              <w:rPr>
                <w:sz w:val="20"/>
              </w:rPr>
            </w:pPr>
          </w:p>
        </w:tc>
        <w:tc>
          <w:tcPr>
            <w:tcW w:w="397" w:type="dxa"/>
          </w:tcPr>
          <w:p w14:paraId="241F4901" w14:textId="77777777" w:rsidR="00B2621B" w:rsidRPr="00A217D5" w:rsidRDefault="00B2621B" w:rsidP="00110E1A">
            <w:pPr>
              <w:rPr>
                <w:sz w:val="20"/>
              </w:rPr>
            </w:pPr>
          </w:p>
        </w:tc>
        <w:tc>
          <w:tcPr>
            <w:tcW w:w="396" w:type="dxa"/>
          </w:tcPr>
          <w:p w14:paraId="5F407ED5" w14:textId="77777777" w:rsidR="00B2621B" w:rsidRPr="00A217D5" w:rsidRDefault="00B2621B" w:rsidP="00110E1A">
            <w:pPr>
              <w:rPr>
                <w:sz w:val="20"/>
              </w:rPr>
            </w:pPr>
          </w:p>
        </w:tc>
        <w:tc>
          <w:tcPr>
            <w:tcW w:w="396" w:type="dxa"/>
          </w:tcPr>
          <w:p w14:paraId="484E988E" w14:textId="77777777" w:rsidR="00B2621B" w:rsidRPr="00A217D5" w:rsidRDefault="00B2621B" w:rsidP="00110E1A">
            <w:pPr>
              <w:rPr>
                <w:sz w:val="20"/>
              </w:rPr>
            </w:pPr>
          </w:p>
        </w:tc>
        <w:tc>
          <w:tcPr>
            <w:tcW w:w="397" w:type="dxa"/>
          </w:tcPr>
          <w:p w14:paraId="0A3F5E00" w14:textId="77777777" w:rsidR="00B2621B" w:rsidRPr="00A217D5" w:rsidRDefault="00B2621B" w:rsidP="00110E1A">
            <w:pPr>
              <w:rPr>
                <w:sz w:val="20"/>
              </w:rPr>
            </w:pPr>
          </w:p>
        </w:tc>
        <w:tc>
          <w:tcPr>
            <w:tcW w:w="396" w:type="dxa"/>
          </w:tcPr>
          <w:p w14:paraId="3C05D462" w14:textId="77777777" w:rsidR="00B2621B" w:rsidRPr="00A217D5" w:rsidRDefault="00B2621B" w:rsidP="00110E1A">
            <w:pPr>
              <w:rPr>
                <w:sz w:val="20"/>
              </w:rPr>
            </w:pPr>
          </w:p>
        </w:tc>
        <w:tc>
          <w:tcPr>
            <w:tcW w:w="396" w:type="dxa"/>
          </w:tcPr>
          <w:p w14:paraId="46B177C9" w14:textId="77777777" w:rsidR="00B2621B" w:rsidRPr="00A217D5" w:rsidRDefault="00B2621B" w:rsidP="00110E1A">
            <w:pPr>
              <w:rPr>
                <w:sz w:val="20"/>
              </w:rPr>
            </w:pPr>
          </w:p>
        </w:tc>
        <w:tc>
          <w:tcPr>
            <w:tcW w:w="397" w:type="dxa"/>
          </w:tcPr>
          <w:p w14:paraId="214D3F1A" w14:textId="77777777" w:rsidR="00B2621B" w:rsidRPr="00A217D5" w:rsidRDefault="00B2621B" w:rsidP="00110E1A">
            <w:pPr>
              <w:rPr>
                <w:sz w:val="20"/>
              </w:rPr>
            </w:pPr>
          </w:p>
        </w:tc>
        <w:tc>
          <w:tcPr>
            <w:tcW w:w="396" w:type="dxa"/>
          </w:tcPr>
          <w:p w14:paraId="2B7A7D32" w14:textId="77777777" w:rsidR="00B2621B" w:rsidRPr="00A217D5" w:rsidRDefault="00B2621B" w:rsidP="00110E1A">
            <w:pPr>
              <w:rPr>
                <w:sz w:val="20"/>
              </w:rPr>
            </w:pPr>
          </w:p>
        </w:tc>
        <w:tc>
          <w:tcPr>
            <w:tcW w:w="397" w:type="dxa"/>
          </w:tcPr>
          <w:p w14:paraId="1521BC36" w14:textId="77777777" w:rsidR="00B2621B" w:rsidRPr="00A217D5" w:rsidRDefault="00B2621B" w:rsidP="00110E1A">
            <w:pPr>
              <w:rPr>
                <w:sz w:val="20"/>
              </w:rPr>
            </w:pPr>
          </w:p>
        </w:tc>
        <w:tc>
          <w:tcPr>
            <w:tcW w:w="396" w:type="dxa"/>
          </w:tcPr>
          <w:p w14:paraId="4A3E1D50" w14:textId="77777777" w:rsidR="00B2621B" w:rsidRPr="00A217D5" w:rsidRDefault="00B2621B" w:rsidP="00110E1A">
            <w:pPr>
              <w:rPr>
                <w:sz w:val="20"/>
              </w:rPr>
            </w:pPr>
          </w:p>
        </w:tc>
        <w:tc>
          <w:tcPr>
            <w:tcW w:w="396" w:type="dxa"/>
          </w:tcPr>
          <w:p w14:paraId="4BF75AA8" w14:textId="77777777" w:rsidR="00B2621B" w:rsidRPr="00A217D5" w:rsidRDefault="00B2621B" w:rsidP="00110E1A">
            <w:pPr>
              <w:rPr>
                <w:sz w:val="20"/>
              </w:rPr>
            </w:pPr>
          </w:p>
        </w:tc>
        <w:tc>
          <w:tcPr>
            <w:tcW w:w="397" w:type="dxa"/>
          </w:tcPr>
          <w:p w14:paraId="6B5DBBA4" w14:textId="77777777" w:rsidR="00B2621B" w:rsidRPr="00A217D5" w:rsidRDefault="00B2621B" w:rsidP="00110E1A">
            <w:pPr>
              <w:rPr>
                <w:sz w:val="20"/>
              </w:rPr>
            </w:pPr>
          </w:p>
        </w:tc>
        <w:tc>
          <w:tcPr>
            <w:tcW w:w="396" w:type="dxa"/>
          </w:tcPr>
          <w:p w14:paraId="05F46FE7" w14:textId="77777777" w:rsidR="00B2621B" w:rsidRPr="00A217D5" w:rsidRDefault="00B2621B" w:rsidP="00110E1A">
            <w:pPr>
              <w:rPr>
                <w:sz w:val="20"/>
              </w:rPr>
            </w:pPr>
          </w:p>
        </w:tc>
        <w:tc>
          <w:tcPr>
            <w:tcW w:w="396" w:type="dxa"/>
          </w:tcPr>
          <w:p w14:paraId="0D75A4FF" w14:textId="77777777" w:rsidR="00B2621B" w:rsidRPr="00A217D5" w:rsidRDefault="00B2621B" w:rsidP="00110E1A">
            <w:pPr>
              <w:rPr>
                <w:sz w:val="20"/>
              </w:rPr>
            </w:pPr>
          </w:p>
        </w:tc>
        <w:tc>
          <w:tcPr>
            <w:tcW w:w="397" w:type="dxa"/>
          </w:tcPr>
          <w:p w14:paraId="75478753" w14:textId="77777777" w:rsidR="00B2621B" w:rsidRPr="00A217D5" w:rsidRDefault="00B2621B" w:rsidP="00110E1A">
            <w:pPr>
              <w:rPr>
                <w:sz w:val="20"/>
              </w:rPr>
            </w:pPr>
          </w:p>
        </w:tc>
        <w:tc>
          <w:tcPr>
            <w:tcW w:w="396" w:type="dxa"/>
          </w:tcPr>
          <w:p w14:paraId="541F804D" w14:textId="77777777" w:rsidR="00B2621B" w:rsidRPr="00A217D5" w:rsidRDefault="00B2621B" w:rsidP="00110E1A">
            <w:pPr>
              <w:rPr>
                <w:sz w:val="20"/>
              </w:rPr>
            </w:pPr>
          </w:p>
        </w:tc>
        <w:tc>
          <w:tcPr>
            <w:tcW w:w="396" w:type="dxa"/>
          </w:tcPr>
          <w:p w14:paraId="5789DB45" w14:textId="77777777" w:rsidR="00B2621B" w:rsidRPr="00A217D5" w:rsidRDefault="00B2621B" w:rsidP="00110E1A">
            <w:pPr>
              <w:rPr>
                <w:sz w:val="20"/>
              </w:rPr>
            </w:pPr>
          </w:p>
        </w:tc>
        <w:tc>
          <w:tcPr>
            <w:tcW w:w="397" w:type="dxa"/>
          </w:tcPr>
          <w:p w14:paraId="5EADC2FA" w14:textId="77777777" w:rsidR="00B2621B" w:rsidRPr="00A217D5" w:rsidRDefault="00B2621B" w:rsidP="00110E1A">
            <w:pPr>
              <w:rPr>
                <w:sz w:val="20"/>
              </w:rPr>
            </w:pPr>
          </w:p>
        </w:tc>
        <w:tc>
          <w:tcPr>
            <w:tcW w:w="396" w:type="dxa"/>
          </w:tcPr>
          <w:p w14:paraId="4B1DD3A6" w14:textId="77777777" w:rsidR="00B2621B" w:rsidRDefault="00B2621B" w:rsidP="00110E1A"/>
        </w:tc>
        <w:tc>
          <w:tcPr>
            <w:tcW w:w="397" w:type="dxa"/>
          </w:tcPr>
          <w:p w14:paraId="524D778C" w14:textId="77777777" w:rsidR="00B2621B" w:rsidRDefault="00B2621B" w:rsidP="00110E1A"/>
        </w:tc>
        <w:tc>
          <w:tcPr>
            <w:tcW w:w="396" w:type="dxa"/>
          </w:tcPr>
          <w:p w14:paraId="00F01373" w14:textId="77777777" w:rsidR="00B2621B" w:rsidRDefault="00B2621B" w:rsidP="00110E1A"/>
        </w:tc>
        <w:tc>
          <w:tcPr>
            <w:tcW w:w="396" w:type="dxa"/>
          </w:tcPr>
          <w:p w14:paraId="1526D13C" w14:textId="77777777" w:rsidR="00B2621B" w:rsidRDefault="00B2621B" w:rsidP="00110E1A"/>
        </w:tc>
        <w:tc>
          <w:tcPr>
            <w:tcW w:w="397" w:type="dxa"/>
          </w:tcPr>
          <w:p w14:paraId="0D35B5F4" w14:textId="77777777" w:rsidR="00B2621B" w:rsidRDefault="00B2621B" w:rsidP="00110E1A"/>
        </w:tc>
        <w:tc>
          <w:tcPr>
            <w:tcW w:w="396" w:type="dxa"/>
          </w:tcPr>
          <w:p w14:paraId="609217BC" w14:textId="77777777" w:rsidR="00B2621B" w:rsidRDefault="00B2621B" w:rsidP="00110E1A"/>
        </w:tc>
        <w:tc>
          <w:tcPr>
            <w:tcW w:w="396" w:type="dxa"/>
          </w:tcPr>
          <w:p w14:paraId="5FA5716E" w14:textId="77777777" w:rsidR="00B2621B" w:rsidRDefault="00B2621B" w:rsidP="00110E1A"/>
        </w:tc>
        <w:tc>
          <w:tcPr>
            <w:tcW w:w="397" w:type="dxa"/>
          </w:tcPr>
          <w:p w14:paraId="68FD814B" w14:textId="77777777" w:rsidR="00B2621B" w:rsidRDefault="00B2621B" w:rsidP="00110E1A"/>
        </w:tc>
        <w:tc>
          <w:tcPr>
            <w:tcW w:w="396" w:type="dxa"/>
          </w:tcPr>
          <w:p w14:paraId="60560F82" w14:textId="77777777" w:rsidR="00B2621B" w:rsidRDefault="00B2621B" w:rsidP="00110E1A"/>
        </w:tc>
        <w:tc>
          <w:tcPr>
            <w:tcW w:w="397" w:type="dxa"/>
          </w:tcPr>
          <w:p w14:paraId="609DD254" w14:textId="77777777" w:rsidR="00B2621B" w:rsidRDefault="00B2621B" w:rsidP="00110E1A"/>
        </w:tc>
        <w:tc>
          <w:tcPr>
            <w:tcW w:w="396" w:type="dxa"/>
          </w:tcPr>
          <w:p w14:paraId="219AD422" w14:textId="77777777" w:rsidR="00B2621B" w:rsidRDefault="00B2621B" w:rsidP="00110E1A"/>
        </w:tc>
        <w:tc>
          <w:tcPr>
            <w:tcW w:w="396" w:type="dxa"/>
          </w:tcPr>
          <w:p w14:paraId="4BC8DA3E" w14:textId="77777777" w:rsidR="00B2621B" w:rsidRDefault="00B2621B" w:rsidP="00110E1A"/>
        </w:tc>
        <w:tc>
          <w:tcPr>
            <w:tcW w:w="397" w:type="dxa"/>
          </w:tcPr>
          <w:p w14:paraId="736957B5" w14:textId="77777777" w:rsidR="00B2621B" w:rsidRDefault="00B2621B" w:rsidP="00110E1A"/>
        </w:tc>
        <w:tc>
          <w:tcPr>
            <w:tcW w:w="396" w:type="dxa"/>
          </w:tcPr>
          <w:p w14:paraId="2B56BD21" w14:textId="77777777" w:rsidR="00B2621B" w:rsidRDefault="00B2621B" w:rsidP="00110E1A"/>
        </w:tc>
        <w:tc>
          <w:tcPr>
            <w:tcW w:w="396" w:type="dxa"/>
          </w:tcPr>
          <w:p w14:paraId="39A276ED" w14:textId="77777777" w:rsidR="00B2621B" w:rsidRDefault="00B2621B" w:rsidP="00110E1A"/>
        </w:tc>
        <w:tc>
          <w:tcPr>
            <w:tcW w:w="397" w:type="dxa"/>
          </w:tcPr>
          <w:p w14:paraId="28B93711" w14:textId="77777777" w:rsidR="00B2621B" w:rsidRDefault="00B2621B" w:rsidP="00110E1A"/>
        </w:tc>
        <w:tc>
          <w:tcPr>
            <w:tcW w:w="396" w:type="dxa"/>
          </w:tcPr>
          <w:p w14:paraId="64826043" w14:textId="77777777" w:rsidR="00B2621B" w:rsidRDefault="00B2621B" w:rsidP="00110E1A"/>
        </w:tc>
        <w:tc>
          <w:tcPr>
            <w:tcW w:w="397" w:type="dxa"/>
          </w:tcPr>
          <w:p w14:paraId="78B3E96A" w14:textId="77777777" w:rsidR="00B2621B" w:rsidRDefault="00B2621B" w:rsidP="00110E1A"/>
        </w:tc>
      </w:tr>
      <w:tr w:rsidR="00B2621B" w14:paraId="5C5C9327" w14:textId="77777777" w:rsidTr="00110E1A">
        <w:tc>
          <w:tcPr>
            <w:tcW w:w="1271" w:type="dxa"/>
          </w:tcPr>
          <w:p w14:paraId="2DD51EBA" w14:textId="77777777" w:rsidR="00B2621B" w:rsidRDefault="00B2621B" w:rsidP="00110E1A">
            <w:r>
              <w:t>PRC_T1.4</w:t>
            </w:r>
          </w:p>
        </w:tc>
        <w:tc>
          <w:tcPr>
            <w:tcW w:w="396" w:type="dxa"/>
          </w:tcPr>
          <w:p w14:paraId="64089524" w14:textId="77777777" w:rsidR="00B2621B" w:rsidRPr="00A217D5" w:rsidRDefault="00B2621B" w:rsidP="00110E1A">
            <w:pPr>
              <w:rPr>
                <w:sz w:val="20"/>
              </w:rPr>
            </w:pPr>
          </w:p>
        </w:tc>
        <w:tc>
          <w:tcPr>
            <w:tcW w:w="396" w:type="dxa"/>
          </w:tcPr>
          <w:p w14:paraId="384E8289" w14:textId="77777777" w:rsidR="00B2621B" w:rsidRPr="00A217D5" w:rsidRDefault="00B2621B" w:rsidP="00110E1A">
            <w:pPr>
              <w:rPr>
                <w:sz w:val="20"/>
              </w:rPr>
            </w:pPr>
          </w:p>
        </w:tc>
        <w:tc>
          <w:tcPr>
            <w:tcW w:w="397" w:type="dxa"/>
          </w:tcPr>
          <w:p w14:paraId="36F2904C" w14:textId="77777777" w:rsidR="00B2621B" w:rsidRPr="00A217D5" w:rsidRDefault="00B2621B" w:rsidP="00110E1A">
            <w:pPr>
              <w:rPr>
                <w:sz w:val="20"/>
              </w:rPr>
            </w:pPr>
          </w:p>
        </w:tc>
        <w:tc>
          <w:tcPr>
            <w:tcW w:w="396" w:type="dxa"/>
          </w:tcPr>
          <w:p w14:paraId="129674E0" w14:textId="77777777" w:rsidR="00B2621B" w:rsidRPr="00A217D5" w:rsidRDefault="00B2621B" w:rsidP="00110E1A">
            <w:pPr>
              <w:rPr>
                <w:sz w:val="20"/>
              </w:rPr>
            </w:pPr>
            <w:r>
              <w:rPr>
                <w:sz w:val="20"/>
              </w:rPr>
              <w:t xml:space="preserve">X </w:t>
            </w:r>
          </w:p>
        </w:tc>
        <w:tc>
          <w:tcPr>
            <w:tcW w:w="397" w:type="dxa"/>
          </w:tcPr>
          <w:p w14:paraId="310E70DF" w14:textId="77777777" w:rsidR="00B2621B" w:rsidRPr="00A217D5" w:rsidRDefault="00B2621B" w:rsidP="00110E1A">
            <w:pPr>
              <w:rPr>
                <w:sz w:val="20"/>
              </w:rPr>
            </w:pPr>
          </w:p>
        </w:tc>
        <w:tc>
          <w:tcPr>
            <w:tcW w:w="396" w:type="dxa"/>
          </w:tcPr>
          <w:p w14:paraId="120CD708" w14:textId="77777777" w:rsidR="00B2621B" w:rsidRPr="00A217D5" w:rsidRDefault="00B2621B" w:rsidP="00110E1A">
            <w:pPr>
              <w:rPr>
                <w:sz w:val="20"/>
              </w:rPr>
            </w:pPr>
          </w:p>
        </w:tc>
        <w:tc>
          <w:tcPr>
            <w:tcW w:w="396" w:type="dxa"/>
          </w:tcPr>
          <w:p w14:paraId="11A21458" w14:textId="77777777" w:rsidR="00B2621B" w:rsidRPr="00A217D5" w:rsidRDefault="00B2621B" w:rsidP="00110E1A">
            <w:pPr>
              <w:rPr>
                <w:sz w:val="20"/>
              </w:rPr>
            </w:pPr>
          </w:p>
        </w:tc>
        <w:tc>
          <w:tcPr>
            <w:tcW w:w="397" w:type="dxa"/>
          </w:tcPr>
          <w:p w14:paraId="11F31D8F" w14:textId="77777777" w:rsidR="00B2621B" w:rsidRPr="00A217D5" w:rsidRDefault="00B2621B" w:rsidP="00110E1A">
            <w:pPr>
              <w:rPr>
                <w:sz w:val="20"/>
              </w:rPr>
            </w:pPr>
          </w:p>
        </w:tc>
        <w:tc>
          <w:tcPr>
            <w:tcW w:w="396" w:type="dxa"/>
          </w:tcPr>
          <w:p w14:paraId="36C1A328" w14:textId="77777777" w:rsidR="00B2621B" w:rsidRPr="00A217D5" w:rsidRDefault="00B2621B" w:rsidP="00110E1A">
            <w:pPr>
              <w:rPr>
                <w:sz w:val="20"/>
              </w:rPr>
            </w:pPr>
          </w:p>
        </w:tc>
        <w:tc>
          <w:tcPr>
            <w:tcW w:w="397" w:type="dxa"/>
          </w:tcPr>
          <w:p w14:paraId="3D9D15D1" w14:textId="77777777" w:rsidR="00B2621B" w:rsidRPr="00A217D5" w:rsidRDefault="00B2621B" w:rsidP="00110E1A">
            <w:pPr>
              <w:rPr>
                <w:sz w:val="20"/>
              </w:rPr>
            </w:pPr>
          </w:p>
        </w:tc>
        <w:tc>
          <w:tcPr>
            <w:tcW w:w="396" w:type="dxa"/>
          </w:tcPr>
          <w:p w14:paraId="4E5AB610" w14:textId="77777777" w:rsidR="00B2621B" w:rsidRPr="00A217D5" w:rsidRDefault="00B2621B" w:rsidP="00110E1A">
            <w:pPr>
              <w:rPr>
                <w:sz w:val="20"/>
              </w:rPr>
            </w:pPr>
          </w:p>
        </w:tc>
        <w:tc>
          <w:tcPr>
            <w:tcW w:w="397" w:type="dxa"/>
          </w:tcPr>
          <w:p w14:paraId="09075410" w14:textId="77777777" w:rsidR="00B2621B" w:rsidRPr="00A217D5" w:rsidRDefault="00B2621B" w:rsidP="00110E1A">
            <w:pPr>
              <w:rPr>
                <w:sz w:val="20"/>
              </w:rPr>
            </w:pPr>
          </w:p>
        </w:tc>
        <w:tc>
          <w:tcPr>
            <w:tcW w:w="396" w:type="dxa"/>
          </w:tcPr>
          <w:p w14:paraId="7930B1E4" w14:textId="77777777" w:rsidR="00B2621B" w:rsidRPr="00A217D5" w:rsidRDefault="00B2621B" w:rsidP="00110E1A">
            <w:pPr>
              <w:rPr>
                <w:sz w:val="20"/>
              </w:rPr>
            </w:pPr>
          </w:p>
        </w:tc>
        <w:tc>
          <w:tcPr>
            <w:tcW w:w="396" w:type="dxa"/>
          </w:tcPr>
          <w:p w14:paraId="5C256DFD" w14:textId="77777777" w:rsidR="00B2621B" w:rsidRPr="00A217D5" w:rsidRDefault="00B2621B" w:rsidP="00110E1A">
            <w:pPr>
              <w:rPr>
                <w:sz w:val="20"/>
              </w:rPr>
            </w:pPr>
          </w:p>
        </w:tc>
        <w:tc>
          <w:tcPr>
            <w:tcW w:w="397" w:type="dxa"/>
          </w:tcPr>
          <w:p w14:paraId="22F96DFC" w14:textId="77777777" w:rsidR="00B2621B" w:rsidRPr="00A217D5" w:rsidRDefault="00B2621B" w:rsidP="00110E1A">
            <w:pPr>
              <w:rPr>
                <w:sz w:val="20"/>
              </w:rPr>
            </w:pPr>
          </w:p>
        </w:tc>
        <w:tc>
          <w:tcPr>
            <w:tcW w:w="396" w:type="dxa"/>
          </w:tcPr>
          <w:p w14:paraId="55FD25AD" w14:textId="77777777" w:rsidR="00B2621B" w:rsidRPr="00A217D5" w:rsidRDefault="00B2621B" w:rsidP="00110E1A">
            <w:pPr>
              <w:rPr>
                <w:sz w:val="20"/>
              </w:rPr>
            </w:pPr>
          </w:p>
        </w:tc>
        <w:tc>
          <w:tcPr>
            <w:tcW w:w="396" w:type="dxa"/>
          </w:tcPr>
          <w:p w14:paraId="6B9B4279" w14:textId="77777777" w:rsidR="00B2621B" w:rsidRPr="00A217D5" w:rsidRDefault="00B2621B" w:rsidP="00110E1A">
            <w:pPr>
              <w:rPr>
                <w:sz w:val="20"/>
              </w:rPr>
            </w:pPr>
          </w:p>
        </w:tc>
        <w:tc>
          <w:tcPr>
            <w:tcW w:w="397" w:type="dxa"/>
          </w:tcPr>
          <w:p w14:paraId="3E5219FD" w14:textId="77777777" w:rsidR="00B2621B" w:rsidRPr="00A217D5" w:rsidRDefault="00B2621B" w:rsidP="00110E1A">
            <w:pPr>
              <w:rPr>
                <w:sz w:val="20"/>
              </w:rPr>
            </w:pPr>
          </w:p>
        </w:tc>
        <w:tc>
          <w:tcPr>
            <w:tcW w:w="396" w:type="dxa"/>
          </w:tcPr>
          <w:p w14:paraId="6EBBC677" w14:textId="77777777" w:rsidR="00B2621B" w:rsidRPr="00A217D5" w:rsidRDefault="00B2621B" w:rsidP="00110E1A">
            <w:pPr>
              <w:rPr>
                <w:sz w:val="20"/>
              </w:rPr>
            </w:pPr>
          </w:p>
        </w:tc>
        <w:tc>
          <w:tcPr>
            <w:tcW w:w="396" w:type="dxa"/>
          </w:tcPr>
          <w:p w14:paraId="34B9AEFA" w14:textId="77777777" w:rsidR="00B2621B" w:rsidRPr="00A217D5" w:rsidRDefault="00B2621B" w:rsidP="00110E1A">
            <w:pPr>
              <w:rPr>
                <w:sz w:val="20"/>
              </w:rPr>
            </w:pPr>
          </w:p>
        </w:tc>
        <w:tc>
          <w:tcPr>
            <w:tcW w:w="397" w:type="dxa"/>
          </w:tcPr>
          <w:p w14:paraId="527A8E73" w14:textId="77777777" w:rsidR="00B2621B" w:rsidRPr="00A217D5" w:rsidRDefault="00B2621B" w:rsidP="00110E1A">
            <w:pPr>
              <w:rPr>
                <w:sz w:val="20"/>
              </w:rPr>
            </w:pPr>
          </w:p>
        </w:tc>
        <w:tc>
          <w:tcPr>
            <w:tcW w:w="396" w:type="dxa"/>
          </w:tcPr>
          <w:p w14:paraId="42B7C59E" w14:textId="77777777" w:rsidR="00B2621B" w:rsidRPr="00A217D5" w:rsidRDefault="00B2621B" w:rsidP="00110E1A">
            <w:pPr>
              <w:rPr>
                <w:sz w:val="20"/>
              </w:rPr>
            </w:pPr>
          </w:p>
        </w:tc>
        <w:tc>
          <w:tcPr>
            <w:tcW w:w="397" w:type="dxa"/>
          </w:tcPr>
          <w:p w14:paraId="1F251132" w14:textId="77777777" w:rsidR="00B2621B" w:rsidRPr="00A217D5" w:rsidRDefault="00B2621B" w:rsidP="00110E1A">
            <w:pPr>
              <w:rPr>
                <w:sz w:val="20"/>
              </w:rPr>
            </w:pPr>
          </w:p>
        </w:tc>
        <w:tc>
          <w:tcPr>
            <w:tcW w:w="396" w:type="dxa"/>
          </w:tcPr>
          <w:p w14:paraId="6C1179FC" w14:textId="77777777" w:rsidR="00B2621B" w:rsidRPr="00A217D5" w:rsidRDefault="00B2621B" w:rsidP="00110E1A">
            <w:pPr>
              <w:rPr>
                <w:sz w:val="20"/>
              </w:rPr>
            </w:pPr>
          </w:p>
        </w:tc>
        <w:tc>
          <w:tcPr>
            <w:tcW w:w="396" w:type="dxa"/>
          </w:tcPr>
          <w:p w14:paraId="7581BC0B" w14:textId="77777777" w:rsidR="00B2621B" w:rsidRPr="00A217D5" w:rsidRDefault="00B2621B" w:rsidP="00110E1A">
            <w:pPr>
              <w:rPr>
                <w:sz w:val="20"/>
              </w:rPr>
            </w:pPr>
          </w:p>
        </w:tc>
        <w:tc>
          <w:tcPr>
            <w:tcW w:w="397" w:type="dxa"/>
          </w:tcPr>
          <w:p w14:paraId="0D17E9CF" w14:textId="77777777" w:rsidR="00B2621B" w:rsidRPr="00A217D5" w:rsidRDefault="00B2621B" w:rsidP="00110E1A">
            <w:pPr>
              <w:rPr>
                <w:sz w:val="20"/>
              </w:rPr>
            </w:pPr>
          </w:p>
        </w:tc>
        <w:tc>
          <w:tcPr>
            <w:tcW w:w="396" w:type="dxa"/>
          </w:tcPr>
          <w:p w14:paraId="69716EC2" w14:textId="77777777" w:rsidR="00B2621B" w:rsidRPr="00A217D5" w:rsidRDefault="00B2621B" w:rsidP="00110E1A">
            <w:pPr>
              <w:rPr>
                <w:sz w:val="20"/>
              </w:rPr>
            </w:pPr>
          </w:p>
        </w:tc>
        <w:tc>
          <w:tcPr>
            <w:tcW w:w="396" w:type="dxa"/>
          </w:tcPr>
          <w:p w14:paraId="3FB2EA09" w14:textId="77777777" w:rsidR="00B2621B" w:rsidRPr="00A217D5" w:rsidRDefault="00B2621B" w:rsidP="00110E1A">
            <w:pPr>
              <w:rPr>
                <w:sz w:val="20"/>
              </w:rPr>
            </w:pPr>
          </w:p>
        </w:tc>
        <w:tc>
          <w:tcPr>
            <w:tcW w:w="397" w:type="dxa"/>
          </w:tcPr>
          <w:p w14:paraId="4DC921C7" w14:textId="77777777" w:rsidR="00B2621B" w:rsidRPr="00A217D5" w:rsidRDefault="00B2621B" w:rsidP="00110E1A">
            <w:pPr>
              <w:rPr>
                <w:sz w:val="20"/>
              </w:rPr>
            </w:pPr>
          </w:p>
        </w:tc>
        <w:tc>
          <w:tcPr>
            <w:tcW w:w="396" w:type="dxa"/>
          </w:tcPr>
          <w:p w14:paraId="3821A636" w14:textId="77777777" w:rsidR="00B2621B" w:rsidRPr="00A217D5" w:rsidRDefault="00B2621B" w:rsidP="00110E1A">
            <w:pPr>
              <w:rPr>
                <w:sz w:val="20"/>
              </w:rPr>
            </w:pPr>
          </w:p>
        </w:tc>
        <w:tc>
          <w:tcPr>
            <w:tcW w:w="396" w:type="dxa"/>
          </w:tcPr>
          <w:p w14:paraId="7DF23410" w14:textId="77777777" w:rsidR="00B2621B" w:rsidRPr="00A217D5" w:rsidRDefault="00B2621B" w:rsidP="00110E1A">
            <w:pPr>
              <w:rPr>
                <w:sz w:val="20"/>
              </w:rPr>
            </w:pPr>
          </w:p>
        </w:tc>
        <w:tc>
          <w:tcPr>
            <w:tcW w:w="397" w:type="dxa"/>
          </w:tcPr>
          <w:p w14:paraId="4FC450D5" w14:textId="77777777" w:rsidR="00B2621B" w:rsidRPr="00A217D5" w:rsidRDefault="00B2621B" w:rsidP="00110E1A">
            <w:pPr>
              <w:rPr>
                <w:sz w:val="20"/>
              </w:rPr>
            </w:pPr>
          </w:p>
        </w:tc>
        <w:tc>
          <w:tcPr>
            <w:tcW w:w="396" w:type="dxa"/>
          </w:tcPr>
          <w:p w14:paraId="395DE182" w14:textId="77777777" w:rsidR="00B2621B" w:rsidRDefault="00B2621B" w:rsidP="00110E1A"/>
        </w:tc>
        <w:tc>
          <w:tcPr>
            <w:tcW w:w="397" w:type="dxa"/>
          </w:tcPr>
          <w:p w14:paraId="61A101CE" w14:textId="77777777" w:rsidR="00B2621B" w:rsidRDefault="00B2621B" w:rsidP="00110E1A"/>
        </w:tc>
        <w:tc>
          <w:tcPr>
            <w:tcW w:w="396" w:type="dxa"/>
          </w:tcPr>
          <w:p w14:paraId="78CF23E8" w14:textId="77777777" w:rsidR="00B2621B" w:rsidRDefault="00B2621B" w:rsidP="00110E1A"/>
        </w:tc>
        <w:tc>
          <w:tcPr>
            <w:tcW w:w="396" w:type="dxa"/>
          </w:tcPr>
          <w:p w14:paraId="3DA186F3" w14:textId="77777777" w:rsidR="00B2621B" w:rsidRDefault="00B2621B" w:rsidP="00110E1A"/>
        </w:tc>
        <w:tc>
          <w:tcPr>
            <w:tcW w:w="397" w:type="dxa"/>
          </w:tcPr>
          <w:p w14:paraId="78C2E1EE" w14:textId="77777777" w:rsidR="00B2621B" w:rsidRDefault="00B2621B" w:rsidP="00110E1A"/>
        </w:tc>
        <w:tc>
          <w:tcPr>
            <w:tcW w:w="396" w:type="dxa"/>
          </w:tcPr>
          <w:p w14:paraId="67625681" w14:textId="77777777" w:rsidR="00B2621B" w:rsidRDefault="00B2621B" w:rsidP="00110E1A"/>
        </w:tc>
        <w:tc>
          <w:tcPr>
            <w:tcW w:w="396" w:type="dxa"/>
          </w:tcPr>
          <w:p w14:paraId="429D7432" w14:textId="77777777" w:rsidR="00B2621B" w:rsidRDefault="00B2621B" w:rsidP="00110E1A"/>
        </w:tc>
        <w:tc>
          <w:tcPr>
            <w:tcW w:w="397" w:type="dxa"/>
          </w:tcPr>
          <w:p w14:paraId="2D7F7A22" w14:textId="77777777" w:rsidR="00B2621B" w:rsidRDefault="00B2621B" w:rsidP="00110E1A"/>
        </w:tc>
        <w:tc>
          <w:tcPr>
            <w:tcW w:w="396" w:type="dxa"/>
          </w:tcPr>
          <w:p w14:paraId="0E7D2746" w14:textId="77777777" w:rsidR="00B2621B" w:rsidRDefault="00B2621B" w:rsidP="00110E1A"/>
        </w:tc>
        <w:tc>
          <w:tcPr>
            <w:tcW w:w="397" w:type="dxa"/>
          </w:tcPr>
          <w:p w14:paraId="72584F64" w14:textId="77777777" w:rsidR="00B2621B" w:rsidRDefault="00B2621B" w:rsidP="00110E1A"/>
        </w:tc>
        <w:tc>
          <w:tcPr>
            <w:tcW w:w="396" w:type="dxa"/>
          </w:tcPr>
          <w:p w14:paraId="40EA9A8D" w14:textId="77777777" w:rsidR="00B2621B" w:rsidRDefault="00B2621B" w:rsidP="00110E1A"/>
        </w:tc>
        <w:tc>
          <w:tcPr>
            <w:tcW w:w="396" w:type="dxa"/>
          </w:tcPr>
          <w:p w14:paraId="0337EA5E" w14:textId="77777777" w:rsidR="00B2621B" w:rsidRDefault="00B2621B" w:rsidP="00110E1A"/>
        </w:tc>
        <w:tc>
          <w:tcPr>
            <w:tcW w:w="397" w:type="dxa"/>
          </w:tcPr>
          <w:p w14:paraId="1326D525" w14:textId="77777777" w:rsidR="00B2621B" w:rsidRDefault="00B2621B" w:rsidP="00110E1A"/>
        </w:tc>
        <w:tc>
          <w:tcPr>
            <w:tcW w:w="396" w:type="dxa"/>
          </w:tcPr>
          <w:p w14:paraId="53CB9A60" w14:textId="77777777" w:rsidR="00B2621B" w:rsidRDefault="00B2621B" w:rsidP="00110E1A"/>
        </w:tc>
        <w:tc>
          <w:tcPr>
            <w:tcW w:w="396" w:type="dxa"/>
          </w:tcPr>
          <w:p w14:paraId="44EE2C9E" w14:textId="77777777" w:rsidR="00B2621B" w:rsidRDefault="00B2621B" w:rsidP="00110E1A"/>
        </w:tc>
        <w:tc>
          <w:tcPr>
            <w:tcW w:w="397" w:type="dxa"/>
          </w:tcPr>
          <w:p w14:paraId="003277C7" w14:textId="77777777" w:rsidR="00B2621B" w:rsidRDefault="00B2621B" w:rsidP="00110E1A"/>
        </w:tc>
        <w:tc>
          <w:tcPr>
            <w:tcW w:w="396" w:type="dxa"/>
          </w:tcPr>
          <w:p w14:paraId="2B29C09F" w14:textId="77777777" w:rsidR="00B2621B" w:rsidRDefault="00B2621B" w:rsidP="00110E1A"/>
        </w:tc>
        <w:tc>
          <w:tcPr>
            <w:tcW w:w="397" w:type="dxa"/>
          </w:tcPr>
          <w:p w14:paraId="7BCF577F" w14:textId="77777777" w:rsidR="00B2621B" w:rsidRDefault="00B2621B" w:rsidP="00110E1A"/>
        </w:tc>
      </w:tr>
      <w:tr w:rsidR="00B2621B" w14:paraId="03A89794" w14:textId="77777777" w:rsidTr="00110E1A">
        <w:tc>
          <w:tcPr>
            <w:tcW w:w="1271" w:type="dxa"/>
          </w:tcPr>
          <w:p w14:paraId="66862E49" w14:textId="77777777" w:rsidR="00B2621B" w:rsidRDefault="00B2621B" w:rsidP="00110E1A">
            <w:r>
              <w:t>PRC_T2</w:t>
            </w:r>
          </w:p>
        </w:tc>
        <w:tc>
          <w:tcPr>
            <w:tcW w:w="396" w:type="dxa"/>
          </w:tcPr>
          <w:p w14:paraId="44AA8EAB" w14:textId="77777777" w:rsidR="00B2621B" w:rsidRPr="00A217D5" w:rsidRDefault="00B2621B" w:rsidP="00110E1A">
            <w:pPr>
              <w:rPr>
                <w:sz w:val="20"/>
              </w:rPr>
            </w:pPr>
          </w:p>
        </w:tc>
        <w:tc>
          <w:tcPr>
            <w:tcW w:w="396" w:type="dxa"/>
          </w:tcPr>
          <w:p w14:paraId="5E302264" w14:textId="77777777" w:rsidR="00B2621B" w:rsidRPr="00A217D5" w:rsidRDefault="00B2621B" w:rsidP="00110E1A">
            <w:pPr>
              <w:rPr>
                <w:sz w:val="20"/>
              </w:rPr>
            </w:pPr>
          </w:p>
        </w:tc>
        <w:tc>
          <w:tcPr>
            <w:tcW w:w="397" w:type="dxa"/>
          </w:tcPr>
          <w:p w14:paraId="77A44239" w14:textId="77777777" w:rsidR="00B2621B" w:rsidRPr="00A217D5" w:rsidRDefault="00B2621B" w:rsidP="00110E1A">
            <w:pPr>
              <w:rPr>
                <w:sz w:val="20"/>
              </w:rPr>
            </w:pPr>
          </w:p>
        </w:tc>
        <w:tc>
          <w:tcPr>
            <w:tcW w:w="396" w:type="dxa"/>
          </w:tcPr>
          <w:p w14:paraId="738D741F" w14:textId="77777777" w:rsidR="00B2621B" w:rsidRPr="00A217D5" w:rsidRDefault="00B2621B" w:rsidP="00110E1A">
            <w:pPr>
              <w:rPr>
                <w:sz w:val="20"/>
              </w:rPr>
            </w:pPr>
          </w:p>
        </w:tc>
        <w:tc>
          <w:tcPr>
            <w:tcW w:w="397" w:type="dxa"/>
          </w:tcPr>
          <w:p w14:paraId="14ACCD5D" w14:textId="77777777" w:rsidR="00B2621B" w:rsidRPr="00A217D5" w:rsidRDefault="00B2621B" w:rsidP="00110E1A">
            <w:pPr>
              <w:rPr>
                <w:sz w:val="20"/>
              </w:rPr>
            </w:pPr>
            <w:r>
              <w:rPr>
                <w:sz w:val="20"/>
              </w:rPr>
              <w:t xml:space="preserve">X </w:t>
            </w:r>
          </w:p>
        </w:tc>
        <w:tc>
          <w:tcPr>
            <w:tcW w:w="396" w:type="dxa"/>
          </w:tcPr>
          <w:p w14:paraId="444F2541" w14:textId="77777777" w:rsidR="00B2621B" w:rsidRPr="00A217D5" w:rsidRDefault="00B2621B" w:rsidP="00110E1A">
            <w:pPr>
              <w:rPr>
                <w:sz w:val="20"/>
              </w:rPr>
            </w:pPr>
          </w:p>
        </w:tc>
        <w:tc>
          <w:tcPr>
            <w:tcW w:w="396" w:type="dxa"/>
          </w:tcPr>
          <w:p w14:paraId="2B54F87F" w14:textId="77777777" w:rsidR="00B2621B" w:rsidRPr="00A217D5" w:rsidRDefault="00B2621B" w:rsidP="00110E1A">
            <w:pPr>
              <w:rPr>
                <w:sz w:val="20"/>
              </w:rPr>
            </w:pPr>
          </w:p>
        </w:tc>
        <w:tc>
          <w:tcPr>
            <w:tcW w:w="397" w:type="dxa"/>
          </w:tcPr>
          <w:p w14:paraId="75CDD75B" w14:textId="77777777" w:rsidR="00B2621B" w:rsidRPr="00A217D5" w:rsidRDefault="00B2621B" w:rsidP="00110E1A">
            <w:pPr>
              <w:rPr>
                <w:sz w:val="20"/>
              </w:rPr>
            </w:pPr>
          </w:p>
        </w:tc>
        <w:tc>
          <w:tcPr>
            <w:tcW w:w="396" w:type="dxa"/>
          </w:tcPr>
          <w:p w14:paraId="74CBB93D" w14:textId="77777777" w:rsidR="00B2621B" w:rsidRPr="00A217D5" w:rsidRDefault="00B2621B" w:rsidP="00110E1A">
            <w:pPr>
              <w:rPr>
                <w:sz w:val="20"/>
              </w:rPr>
            </w:pPr>
          </w:p>
        </w:tc>
        <w:tc>
          <w:tcPr>
            <w:tcW w:w="397" w:type="dxa"/>
          </w:tcPr>
          <w:p w14:paraId="468E4AAD" w14:textId="77777777" w:rsidR="00B2621B" w:rsidRPr="00A217D5" w:rsidRDefault="00B2621B" w:rsidP="00110E1A">
            <w:pPr>
              <w:rPr>
                <w:sz w:val="20"/>
              </w:rPr>
            </w:pPr>
          </w:p>
        </w:tc>
        <w:tc>
          <w:tcPr>
            <w:tcW w:w="396" w:type="dxa"/>
          </w:tcPr>
          <w:p w14:paraId="5BD3AFE1" w14:textId="77777777" w:rsidR="00B2621B" w:rsidRPr="00A217D5" w:rsidRDefault="00B2621B" w:rsidP="00110E1A">
            <w:pPr>
              <w:rPr>
                <w:sz w:val="20"/>
              </w:rPr>
            </w:pPr>
          </w:p>
        </w:tc>
        <w:tc>
          <w:tcPr>
            <w:tcW w:w="397" w:type="dxa"/>
          </w:tcPr>
          <w:p w14:paraId="630F2D31" w14:textId="77777777" w:rsidR="00B2621B" w:rsidRPr="00A217D5" w:rsidRDefault="00B2621B" w:rsidP="00110E1A">
            <w:pPr>
              <w:rPr>
                <w:sz w:val="20"/>
              </w:rPr>
            </w:pPr>
          </w:p>
        </w:tc>
        <w:tc>
          <w:tcPr>
            <w:tcW w:w="396" w:type="dxa"/>
          </w:tcPr>
          <w:p w14:paraId="5845A490" w14:textId="77777777" w:rsidR="00B2621B" w:rsidRPr="00A217D5" w:rsidRDefault="00B2621B" w:rsidP="00110E1A">
            <w:pPr>
              <w:rPr>
                <w:sz w:val="20"/>
              </w:rPr>
            </w:pPr>
          </w:p>
        </w:tc>
        <w:tc>
          <w:tcPr>
            <w:tcW w:w="396" w:type="dxa"/>
          </w:tcPr>
          <w:p w14:paraId="02C71A82" w14:textId="77777777" w:rsidR="00B2621B" w:rsidRPr="00A217D5" w:rsidRDefault="00B2621B" w:rsidP="00110E1A">
            <w:pPr>
              <w:rPr>
                <w:sz w:val="20"/>
              </w:rPr>
            </w:pPr>
          </w:p>
        </w:tc>
        <w:tc>
          <w:tcPr>
            <w:tcW w:w="397" w:type="dxa"/>
          </w:tcPr>
          <w:p w14:paraId="2B5099CF" w14:textId="77777777" w:rsidR="00B2621B" w:rsidRPr="00A217D5" w:rsidRDefault="00B2621B" w:rsidP="00110E1A">
            <w:pPr>
              <w:rPr>
                <w:sz w:val="20"/>
              </w:rPr>
            </w:pPr>
          </w:p>
        </w:tc>
        <w:tc>
          <w:tcPr>
            <w:tcW w:w="396" w:type="dxa"/>
          </w:tcPr>
          <w:p w14:paraId="4E2976F6" w14:textId="77777777" w:rsidR="00B2621B" w:rsidRPr="00A217D5" w:rsidRDefault="00B2621B" w:rsidP="00110E1A">
            <w:pPr>
              <w:rPr>
                <w:sz w:val="20"/>
              </w:rPr>
            </w:pPr>
          </w:p>
        </w:tc>
        <w:tc>
          <w:tcPr>
            <w:tcW w:w="396" w:type="dxa"/>
          </w:tcPr>
          <w:p w14:paraId="27C5A744" w14:textId="77777777" w:rsidR="00B2621B" w:rsidRPr="00A217D5" w:rsidRDefault="00B2621B" w:rsidP="00110E1A">
            <w:pPr>
              <w:rPr>
                <w:sz w:val="20"/>
              </w:rPr>
            </w:pPr>
          </w:p>
        </w:tc>
        <w:tc>
          <w:tcPr>
            <w:tcW w:w="397" w:type="dxa"/>
          </w:tcPr>
          <w:p w14:paraId="64AEA4C2" w14:textId="77777777" w:rsidR="00B2621B" w:rsidRPr="00A217D5" w:rsidRDefault="00B2621B" w:rsidP="00110E1A">
            <w:pPr>
              <w:rPr>
                <w:sz w:val="20"/>
              </w:rPr>
            </w:pPr>
          </w:p>
        </w:tc>
        <w:tc>
          <w:tcPr>
            <w:tcW w:w="396" w:type="dxa"/>
          </w:tcPr>
          <w:p w14:paraId="1AF38424" w14:textId="77777777" w:rsidR="00B2621B" w:rsidRPr="00A217D5" w:rsidRDefault="00B2621B" w:rsidP="00110E1A">
            <w:pPr>
              <w:rPr>
                <w:sz w:val="20"/>
              </w:rPr>
            </w:pPr>
          </w:p>
        </w:tc>
        <w:tc>
          <w:tcPr>
            <w:tcW w:w="396" w:type="dxa"/>
          </w:tcPr>
          <w:p w14:paraId="0B210E81" w14:textId="77777777" w:rsidR="00B2621B" w:rsidRPr="00A217D5" w:rsidRDefault="00B2621B" w:rsidP="00110E1A">
            <w:pPr>
              <w:rPr>
                <w:sz w:val="20"/>
              </w:rPr>
            </w:pPr>
          </w:p>
        </w:tc>
        <w:tc>
          <w:tcPr>
            <w:tcW w:w="397" w:type="dxa"/>
          </w:tcPr>
          <w:p w14:paraId="0E3631E6" w14:textId="77777777" w:rsidR="00B2621B" w:rsidRPr="00A217D5" w:rsidRDefault="00B2621B" w:rsidP="00110E1A">
            <w:pPr>
              <w:rPr>
                <w:sz w:val="20"/>
              </w:rPr>
            </w:pPr>
          </w:p>
        </w:tc>
        <w:tc>
          <w:tcPr>
            <w:tcW w:w="396" w:type="dxa"/>
          </w:tcPr>
          <w:p w14:paraId="5024FF86" w14:textId="77777777" w:rsidR="00B2621B" w:rsidRPr="00A217D5" w:rsidRDefault="00B2621B" w:rsidP="00110E1A">
            <w:pPr>
              <w:rPr>
                <w:sz w:val="20"/>
              </w:rPr>
            </w:pPr>
          </w:p>
        </w:tc>
        <w:tc>
          <w:tcPr>
            <w:tcW w:w="397" w:type="dxa"/>
          </w:tcPr>
          <w:p w14:paraId="366B8FA5" w14:textId="77777777" w:rsidR="00B2621B" w:rsidRPr="00A217D5" w:rsidRDefault="00B2621B" w:rsidP="00110E1A">
            <w:pPr>
              <w:rPr>
                <w:sz w:val="20"/>
              </w:rPr>
            </w:pPr>
          </w:p>
        </w:tc>
        <w:tc>
          <w:tcPr>
            <w:tcW w:w="396" w:type="dxa"/>
          </w:tcPr>
          <w:p w14:paraId="57729038" w14:textId="77777777" w:rsidR="00B2621B" w:rsidRPr="00A217D5" w:rsidRDefault="00B2621B" w:rsidP="00110E1A">
            <w:pPr>
              <w:rPr>
                <w:sz w:val="20"/>
              </w:rPr>
            </w:pPr>
          </w:p>
        </w:tc>
        <w:tc>
          <w:tcPr>
            <w:tcW w:w="396" w:type="dxa"/>
          </w:tcPr>
          <w:p w14:paraId="6113A808" w14:textId="77777777" w:rsidR="00B2621B" w:rsidRPr="00A217D5" w:rsidRDefault="00B2621B" w:rsidP="00110E1A">
            <w:pPr>
              <w:rPr>
                <w:sz w:val="20"/>
              </w:rPr>
            </w:pPr>
          </w:p>
        </w:tc>
        <w:tc>
          <w:tcPr>
            <w:tcW w:w="397" w:type="dxa"/>
          </w:tcPr>
          <w:p w14:paraId="4A222621" w14:textId="77777777" w:rsidR="00B2621B" w:rsidRPr="00A217D5" w:rsidRDefault="00B2621B" w:rsidP="00110E1A">
            <w:pPr>
              <w:rPr>
                <w:sz w:val="20"/>
              </w:rPr>
            </w:pPr>
          </w:p>
        </w:tc>
        <w:tc>
          <w:tcPr>
            <w:tcW w:w="396" w:type="dxa"/>
          </w:tcPr>
          <w:p w14:paraId="1B1D970F" w14:textId="77777777" w:rsidR="00B2621B" w:rsidRPr="00A217D5" w:rsidRDefault="00B2621B" w:rsidP="00110E1A">
            <w:pPr>
              <w:rPr>
                <w:sz w:val="20"/>
              </w:rPr>
            </w:pPr>
          </w:p>
        </w:tc>
        <w:tc>
          <w:tcPr>
            <w:tcW w:w="396" w:type="dxa"/>
          </w:tcPr>
          <w:p w14:paraId="5938D079" w14:textId="77777777" w:rsidR="00B2621B" w:rsidRPr="00A217D5" w:rsidRDefault="00B2621B" w:rsidP="00110E1A">
            <w:pPr>
              <w:rPr>
                <w:sz w:val="20"/>
              </w:rPr>
            </w:pPr>
          </w:p>
        </w:tc>
        <w:tc>
          <w:tcPr>
            <w:tcW w:w="397" w:type="dxa"/>
          </w:tcPr>
          <w:p w14:paraId="73A28A5F" w14:textId="77777777" w:rsidR="00B2621B" w:rsidRPr="00A217D5" w:rsidRDefault="00B2621B" w:rsidP="00110E1A">
            <w:pPr>
              <w:rPr>
                <w:sz w:val="20"/>
              </w:rPr>
            </w:pPr>
          </w:p>
        </w:tc>
        <w:tc>
          <w:tcPr>
            <w:tcW w:w="396" w:type="dxa"/>
          </w:tcPr>
          <w:p w14:paraId="3DA3453D" w14:textId="77777777" w:rsidR="00B2621B" w:rsidRPr="00A217D5" w:rsidRDefault="00B2621B" w:rsidP="00110E1A">
            <w:pPr>
              <w:rPr>
                <w:sz w:val="20"/>
              </w:rPr>
            </w:pPr>
          </w:p>
        </w:tc>
        <w:tc>
          <w:tcPr>
            <w:tcW w:w="396" w:type="dxa"/>
          </w:tcPr>
          <w:p w14:paraId="3BA41033" w14:textId="77777777" w:rsidR="00B2621B" w:rsidRPr="00A217D5" w:rsidRDefault="00B2621B" w:rsidP="00110E1A">
            <w:pPr>
              <w:rPr>
                <w:sz w:val="20"/>
              </w:rPr>
            </w:pPr>
          </w:p>
        </w:tc>
        <w:tc>
          <w:tcPr>
            <w:tcW w:w="397" w:type="dxa"/>
          </w:tcPr>
          <w:p w14:paraId="200E429B" w14:textId="77777777" w:rsidR="00B2621B" w:rsidRPr="00A217D5" w:rsidRDefault="00B2621B" w:rsidP="00110E1A">
            <w:pPr>
              <w:rPr>
                <w:sz w:val="20"/>
              </w:rPr>
            </w:pPr>
          </w:p>
        </w:tc>
        <w:tc>
          <w:tcPr>
            <w:tcW w:w="396" w:type="dxa"/>
          </w:tcPr>
          <w:p w14:paraId="5E1DF21F" w14:textId="77777777" w:rsidR="00B2621B" w:rsidRDefault="00B2621B" w:rsidP="00110E1A"/>
        </w:tc>
        <w:tc>
          <w:tcPr>
            <w:tcW w:w="397" w:type="dxa"/>
          </w:tcPr>
          <w:p w14:paraId="3DDE89D8" w14:textId="77777777" w:rsidR="00B2621B" w:rsidRDefault="00B2621B" w:rsidP="00110E1A"/>
        </w:tc>
        <w:tc>
          <w:tcPr>
            <w:tcW w:w="396" w:type="dxa"/>
          </w:tcPr>
          <w:p w14:paraId="1D5B039B" w14:textId="77777777" w:rsidR="00B2621B" w:rsidRDefault="00B2621B" w:rsidP="00110E1A"/>
        </w:tc>
        <w:tc>
          <w:tcPr>
            <w:tcW w:w="396" w:type="dxa"/>
          </w:tcPr>
          <w:p w14:paraId="47A60682" w14:textId="77777777" w:rsidR="00B2621B" w:rsidRDefault="00B2621B" w:rsidP="00110E1A"/>
        </w:tc>
        <w:tc>
          <w:tcPr>
            <w:tcW w:w="397" w:type="dxa"/>
          </w:tcPr>
          <w:p w14:paraId="475481B7" w14:textId="77777777" w:rsidR="00B2621B" w:rsidRDefault="00B2621B" w:rsidP="00110E1A"/>
        </w:tc>
        <w:tc>
          <w:tcPr>
            <w:tcW w:w="396" w:type="dxa"/>
          </w:tcPr>
          <w:p w14:paraId="1001372E" w14:textId="77777777" w:rsidR="00B2621B" w:rsidRDefault="00B2621B" w:rsidP="00110E1A"/>
        </w:tc>
        <w:tc>
          <w:tcPr>
            <w:tcW w:w="396" w:type="dxa"/>
          </w:tcPr>
          <w:p w14:paraId="19AE9031" w14:textId="77777777" w:rsidR="00B2621B" w:rsidRDefault="00B2621B" w:rsidP="00110E1A"/>
        </w:tc>
        <w:tc>
          <w:tcPr>
            <w:tcW w:w="397" w:type="dxa"/>
          </w:tcPr>
          <w:p w14:paraId="58DE6F48" w14:textId="77777777" w:rsidR="00B2621B" w:rsidRDefault="00B2621B" w:rsidP="00110E1A"/>
        </w:tc>
        <w:tc>
          <w:tcPr>
            <w:tcW w:w="396" w:type="dxa"/>
          </w:tcPr>
          <w:p w14:paraId="686001EF" w14:textId="77777777" w:rsidR="00B2621B" w:rsidRDefault="00B2621B" w:rsidP="00110E1A"/>
        </w:tc>
        <w:tc>
          <w:tcPr>
            <w:tcW w:w="397" w:type="dxa"/>
          </w:tcPr>
          <w:p w14:paraId="4637136D" w14:textId="77777777" w:rsidR="00B2621B" w:rsidRDefault="00B2621B" w:rsidP="00110E1A"/>
        </w:tc>
        <w:tc>
          <w:tcPr>
            <w:tcW w:w="396" w:type="dxa"/>
          </w:tcPr>
          <w:p w14:paraId="49F12220" w14:textId="77777777" w:rsidR="00B2621B" w:rsidRDefault="00B2621B" w:rsidP="00110E1A"/>
        </w:tc>
        <w:tc>
          <w:tcPr>
            <w:tcW w:w="396" w:type="dxa"/>
          </w:tcPr>
          <w:p w14:paraId="42B7042F" w14:textId="77777777" w:rsidR="00B2621B" w:rsidRDefault="00B2621B" w:rsidP="00110E1A"/>
        </w:tc>
        <w:tc>
          <w:tcPr>
            <w:tcW w:w="397" w:type="dxa"/>
          </w:tcPr>
          <w:p w14:paraId="022861C2" w14:textId="77777777" w:rsidR="00B2621B" w:rsidRDefault="00B2621B" w:rsidP="00110E1A"/>
        </w:tc>
        <w:tc>
          <w:tcPr>
            <w:tcW w:w="396" w:type="dxa"/>
          </w:tcPr>
          <w:p w14:paraId="623B0B6B" w14:textId="77777777" w:rsidR="00B2621B" w:rsidRDefault="00B2621B" w:rsidP="00110E1A"/>
        </w:tc>
        <w:tc>
          <w:tcPr>
            <w:tcW w:w="396" w:type="dxa"/>
          </w:tcPr>
          <w:p w14:paraId="0E31EDB4" w14:textId="77777777" w:rsidR="00B2621B" w:rsidRDefault="00B2621B" w:rsidP="00110E1A"/>
        </w:tc>
        <w:tc>
          <w:tcPr>
            <w:tcW w:w="397" w:type="dxa"/>
          </w:tcPr>
          <w:p w14:paraId="2C78D71A" w14:textId="77777777" w:rsidR="00B2621B" w:rsidRDefault="00B2621B" w:rsidP="00110E1A"/>
        </w:tc>
        <w:tc>
          <w:tcPr>
            <w:tcW w:w="396" w:type="dxa"/>
          </w:tcPr>
          <w:p w14:paraId="32E0C994" w14:textId="77777777" w:rsidR="00B2621B" w:rsidRDefault="00B2621B" w:rsidP="00110E1A"/>
        </w:tc>
        <w:tc>
          <w:tcPr>
            <w:tcW w:w="397" w:type="dxa"/>
          </w:tcPr>
          <w:p w14:paraId="74A1F107" w14:textId="77777777" w:rsidR="00B2621B" w:rsidRDefault="00B2621B" w:rsidP="00110E1A"/>
        </w:tc>
      </w:tr>
      <w:tr w:rsidR="00B2621B" w14:paraId="05714AE9" w14:textId="77777777" w:rsidTr="00110E1A">
        <w:tc>
          <w:tcPr>
            <w:tcW w:w="1271" w:type="dxa"/>
          </w:tcPr>
          <w:p w14:paraId="75CBA9F5" w14:textId="77777777" w:rsidR="00B2621B" w:rsidRDefault="00B2621B" w:rsidP="00110E1A">
            <w:r w:rsidRPr="00F9411B">
              <w:t>PRC_</w:t>
            </w:r>
            <w:r>
              <w:t>T3.1</w:t>
            </w:r>
          </w:p>
        </w:tc>
        <w:tc>
          <w:tcPr>
            <w:tcW w:w="396" w:type="dxa"/>
          </w:tcPr>
          <w:p w14:paraId="214407C1" w14:textId="77777777" w:rsidR="00B2621B" w:rsidRPr="00A217D5" w:rsidRDefault="00B2621B" w:rsidP="00110E1A">
            <w:pPr>
              <w:rPr>
                <w:sz w:val="20"/>
              </w:rPr>
            </w:pPr>
          </w:p>
        </w:tc>
        <w:tc>
          <w:tcPr>
            <w:tcW w:w="396" w:type="dxa"/>
          </w:tcPr>
          <w:p w14:paraId="49EA3262" w14:textId="77777777" w:rsidR="00B2621B" w:rsidRPr="00A217D5" w:rsidRDefault="00B2621B" w:rsidP="00110E1A">
            <w:pPr>
              <w:rPr>
                <w:sz w:val="20"/>
              </w:rPr>
            </w:pPr>
          </w:p>
        </w:tc>
        <w:tc>
          <w:tcPr>
            <w:tcW w:w="397" w:type="dxa"/>
          </w:tcPr>
          <w:p w14:paraId="389BA714" w14:textId="77777777" w:rsidR="00B2621B" w:rsidRPr="00A217D5" w:rsidRDefault="00B2621B" w:rsidP="00110E1A">
            <w:pPr>
              <w:rPr>
                <w:sz w:val="20"/>
              </w:rPr>
            </w:pPr>
          </w:p>
        </w:tc>
        <w:tc>
          <w:tcPr>
            <w:tcW w:w="396" w:type="dxa"/>
          </w:tcPr>
          <w:p w14:paraId="46657D10" w14:textId="77777777" w:rsidR="00B2621B" w:rsidRPr="00A217D5" w:rsidRDefault="00B2621B" w:rsidP="00110E1A">
            <w:pPr>
              <w:rPr>
                <w:sz w:val="20"/>
              </w:rPr>
            </w:pPr>
          </w:p>
        </w:tc>
        <w:tc>
          <w:tcPr>
            <w:tcW w:w="397" w:type="dxa"/>
          </w:tcPr>
          <w:p w14:paraId="3E7B9DA3" w14:textId="77777777" w:rsidR="00B2621B" w:rsidRPr="00A217D5" w:rsidRDefault="00B2621B" w:rsidP="00110E1A">
            <w:pPr>
              <w:rPr>
                <w:sz w:val="20"/>
              </w:rPr>
            </w:pPr>
          </w:p>
        </w:tc>
        <w:tc>
          <w:tcPr>
            <w:tcW w:w="396" w:type="dxa"/>
          </w:tcPr>
          <w:p w14:paraId="275B535A" w14:textId="77777777" w:rsidR="00B2621B" w:rsidRPr="00A217D5" w:rsidRDefault="00B2621B" w:rsidP="00110E1A">
            <w:pPr>
              <w:rPr>
                <w:sz w:val="20"/>
              </w:rPr>
            </w:pPr>
            <w:r>
              <w:rPr>
                <w:sz w:val="20"/>
              </w:rPr>
              <w:t>X</w:t>
            </w:r>
          </w:p>
        </w:tc>
        <w:tc>
          <w:tcPr>
            <w:tcW w:w="396" w:type="dxa"/>
          </w:tcPr>
          <w:p w14:paraId="75997511" w14:textId="77777777" w:rsidR="00B2621B" w:rsidRPr="00A217D5" w:rsidRDefault="00B2621B" w:rsidP="00110E1A">
            <w:pPr>
              <w:rPr>
                <w:sz w:val="20"/>
              </w:rPr>
            </w:pPr>
          </w:p>
        </w:tc>
        <w:tc>
          <w:tcPr>
            <w:tcW w:w="397" w:type="dxa"/>
          </w:tcPr>
          <w:p w14:paraId="1B2CF10F" w14:textId="77777777" w:rsidR="00B2621B" w:rsidRPr="00A217D5" w:rsidRDefault="00B2621B" w:rsidP="00110E1A">
            <w:pPr>
              <w:rPr>
                <w:sz w:val="20"/>
              </w:rPr>
            </w:pPr>
          </w:p>
        </w:tc>
        <w:tc>
          <w:tcPr>
            <w:tcW w:w="396" w:type="dxa"/>
          </w:tcPr>
          <w:p w14:paraId="262884DF" w14:textId="77777777" w:rsidR="00B2621B" w:rsidRPr="00A217D5" w:rsidRDefault="00B2621B" w:rsidP="00110E1A">
            <w:pPr>
              <w:rPr>
                <w:sz w:val="20"/>
              </w:rPr>
            </w:pPr>
          </w:p>
        </w:tc>
        <w:tc>
          <w:tcPr>
            <w:tcW w:w="397" w:type="dxa"/>
          </w:tcPr>
          <w:p w14:paraId="7B7E303B" w14:textId="77777777" w:rsidR="00B2621B" w:rsidRPr="00A217D5" w:rsidRDefault="00B2621B" w:rsidP="00110E1A">
            <w:pPr>
              <w:rPr>
                <w:sz w:val="20"/>
              </w:rPr>
            </w:pPr>
          </w:p>
        </w:tc>
        <w:tc>
          <w:tcPr>
            <w:tcW w:w="396" w:type="dxa"/>
          </w:tcPr>
          <w:p w14:paraId="330D43BE" w14:textId="77777777" w:rsidR="00B2621B" w:rsidRPr="00A217D5" w:rsidRDefault="00B2621B" w:rsidP="00110E1A">
            <w:pPr>
              <w:rPr>
                <w:sz w:val="20"/>
              </w:rPr>
            </w:pPr>
          </w:p>
        </w:tc>
        <w:tc>
          <w:tcPr>
            <w:tcW w:w="397" w:type="dxa"/>
          </w:tcPr>
          <w:p w14:paraId="1EEC90B0" w14:textId="77777777" w:rsidR="00B2621B" w:rsidRPr="00A217D5" w:rsidRDefault="00B2621B" w:rsidP="00110E1A">
            <w:pPr>
              <w:rPr>
                <w:sz w:val="20"/>
              </w:rPr>
            </w:pPr>
          </w:p>
        </w:tc>
        <w:tc>
          <w:tcPr>
            <w:tcW w:w="396" w:type="dxa"/>
          </w:tcPr>
          <w:p w14:paraId="74778068" w14:textId="77777777" w:rsidR="00B2621B" w:rsidRPr="00A217D5" w:rsidRDefault="00B2621B" w:rsidP="00110E1A">
            <w:pPr>
              <w:rPr>
                <w:sz w:val="20"/>
              </w:rPr>
            </w:pPr>
          </w:p>
        </w:tc>
        <w:tc>
          <w:tcPr>
            <w:tcW w:w="396" w:type="dxa"/>
          </w:tcPr>
          <w:p w14:paraId="27861922" w14:textId="77777777" w:rsidR="00B2621B" w:rsidRPr="00A217D5" w:rsidRDefault="00B2621B" w:rsidP="00110E1A">
            <w:pPr>
              <w:rPr>
                <w:sz w:val="20"/>
              </w:rPr>
            </w:pPr>
          </w:p>
        </w:tc>
        <w:tc>
          <w:tcPr>
            <w:tcW w:w="397" w:type="dxa"/>
          </w:tcPr>
          <w:p w14:paraId="5E7EF0DC" w14:textId="77777777" w:rsidR="00B2621B" w:rsidRPr="00A217D5" w:rsidRDefault="00B2621B" w:rsidP="00110E1A">
            <w:pPr>
              <w:rPr>
                <w:sz w:val="20"/>
              </w:rPr>
            </w:pPr>
          </w:p>
        </w:tc>
        <w:tc>
          <w:tcPr>
            <w:tcW w:w="396" w:type="dxa"/>
          </w:tcPr>
          <w:p w14:paraId="46EB1B03" w14:textId="77777777" w:rsidR="00B2621B" w:rsidRPr="00A217D5" w:rsidRDefault="00B2621B" w:rsidP="00110E1A">
            <w:pPr>
              <w:rPr>
                <w:sz w:val="20"/>
              </w:rPr>
            </w:pPr>
          </w:p>
        </w:tc>
        <w:tc>
          <w:tcPr>
            <w:tcW w:w="396" w:type="dxa"/>
          </w:tcPr>
          <w:p w14:paraId="44781BEE" w14:textId="77777777" w:rsidR="00B2621B" w:rsidRPr="00A217D5" w:rsidRDefault="00B2621B" w:rsidP="00110E1A">
            <w:pPr>
              <w:rPr>
                <w:sz w:val="20"/>
              </w:rPr>
            </w:pPr>
          </w:p>
        </w:tc>
        <w:tc>
          <w:tcPr>
            <w:tcW w:w="397" w:type="dxa"/>
          </w:tcPr>
          <w:p w14:paraId="4ED44B22" w14:textId="77777777" w:rsidR="00B2621B" w:rsidRPr="00A217D5" w:rsidRDefault="00B2621B" w:rsidP="00110E1A">
            <w:pPr>
              <w:rPr>
                <w:sz w:val="20"/>
              </w:rPr>
            </w:pPr>
          </w:p>
        </w:tc>
        <w:tc>
          <w:tcPr>
            <w:tcW w:w="396" w:type="dxa"/>
          </w:tcPr>
          <w:p w14:paraId="415330BE" w14:textId="77777777" w:rsidR="00B2621B" w:rsidRPr="00A217D5" w:rsidRDefault="00B2621B" w:rsidP="00110E1A">
            <w:pPr>
              <w:rPr>
                <w:sz w:val="20"/>
              </w:rPr>
            </w:pPr>
          </w:p>
        </w:tc>
        <w:tc>
          <w:tcPr>
            <w:tcW w:w="396" w:type="dxa"/>
          </w:tcPr>
          <w:p w14:paraId="2F81B740" w14:textId="77777777" w:rsidR="00B2621B" w:rsidRPr="00A217D5" w:rsidRDefault="00B2621B" w:rsidP="00110E1A">
            <w:pPr>
              <w:rPr>
                <w:sz w:val="20"/>
              </w:rPr>
            </w:pPr>
          </w:p>
        </w:tc>
        <w:tc>
          <w:tcPr>
            <w:tcW w:w="397" w:type="dxa"/>
          </w:tcPr>
          <w:p w14:paraId="1E5FDE01" w14:textId="77777777" w:rsidR="00B2621B" w:rsidRPr="00A217D5" w:rsidRDefault="00B2621B" w:rsidP="00110E1A">
            <w:pPr>
              <w:rPr>
                <w:sz w:val="20"/>
              </w:rPr>
            </w:pPr>
          </w:p>
        </w:tc>
        <w:tc>
          <w:tcPr>
            <w:tcW w:w="396" w:type="dxa"/>
          </w:tcPr>
          <w:p w14:paraId="5ED49857" w14:textId="77777777" w:rsidR="00B2621B" w:rsidRPr="00A217D5" w:rsidRDefault="00B2621B" w:rsidP="00110E1A">
            <w:pPr>
              <w:rPr>
                <w:sz w:val="20"/>
              </w:rPr>
            </w:pPr>
          </w:p>
        </w:tc>
        <w:tc>
          <w:tcPr>
            <w:tcW w:w="397" w:type="dxa"/>
          </w:tcPr>
          <w:p w14:paraId="1CE5227D" w14:textId="77777777" w:rsidR="00B2621B" w:rsidRPr="00A217D5" w:rsidRDefault="00B2621B" w:rsidP="00110E1A">
            <w:pPr>
              <w:rPr>
                <w:sz w:val="20"/>
              </w:rPr>
            </w:pPr>
          </w:p>
        </w:tc>
        <w:tc>
          <w:tcPr>
            <w:tcW w:w="396" w:type="dxa"/>
          </w:tcPr>
          <w:p w14:paraId="1D68E9EF" w14:textId="77777777" w:rsidR="00B2621B" w:rsidRPr="00A217D5" w:rsidRDefault="00B2621B" w:rsidP="00110E1A">
            <w:pPr>
              <w:rPr>
                <w:sz w:val="20"/>
              </w:rPr>
            </w:pPr>
          </w:p>
        </w:tc>
        <w:tc>
          <w:tcPr>
            <w:tcW w:w="396" w:type="dxa"/>
          </w:tcPr>
          <w:p w14:paraId="5CE3251A" w14:textId="77777777" w:rsidR="00B2621B" w:rsidRPr="00A217D5" w:rsidRDefault="00B2621B" w:rsidP="00110E1A">
            <w:pPr>
              <w:rPr>
                <w:sz w:val="20"/>
              </w:rPr>
            </w:pPr>
          </w:p>
        </w:tc>
        <w:tc>
          <w:tcPr>
            <w:tcW w:w="397" w:type="dxa"/>
          </w:tcPr>
          <w:p w14:paraId="111347E4" w14:textId="77777777" w:rsidR="00B2621B" w:rsidRPr="00A217D5" w:rsidRDefault="00B2621B" w:rsidP="00110E1A">
            <w:pPr>
              <w:rPr>
                <w:sz w:val="20"/>
              </w:rPr>
            </w:pPr>
          </w:p>
        </w:tc>
        <w:tc>
          <w:tcPr>
            <w:tcW w:w="396" w:type="dxa"/>
          </w:tcPr>
          <w:p w14:paraId="2BB9A975" w14:textId="77777777" w:rsidR="00B2621B" w:rsidRPr="00A217D5" w:rsidRDefault="00B2621B" w:rsidP="00110E1A">
            <w:pPr>
              <w:rPr>
                <w:sz w:val="20"/>
              </w:rPr>
            </w:pPr>
          </w:p>
        </w:tc>
        <w:tc>
          <w:tcPr>
            <w:tcW w:w="396" w:type="dxa"/>
          </w:tcPr>
          <w:p w14:paraId="0CA6A6C1" w14:textId="77777777" w:rsidR="00B2621B" w:rsidRPr="00A217D5" w:rsidRDefault="00B2621B" w:rsidP="00110E1A">
            <w:pPr>
              <w:rPr>
                <w:sz w:val="20"/>
              </w:rPr>
            </w:pPr>
          </w:p>
        </w:tc>
        <w:tc>
          <w:tcPr>
            <w:tcW w:w="397" w:type="dxa"/>
          </w:tcPr>
          <w:p w14:paraId="7057E4E5" w14:textId="77777777" w:rsidR="00B2621B" w:rsidRPr="00A217D5" w:rsidRDefault="00B2621B" w:rsidP="00110E1A">
            <w:pPr>
              <w:rPr>
                <w:sz w:val="20"/>
              </w:rPr>
            </w:pPr>
          </w:p>
        </w:tc>
        <w:tc>
          <w:tcPr>
            <w:tcW w:w="396" w:type="dxa"/>
          </w:tcPr>
          <w:p w14:paraId="76F51A87" w14:textId="77777777" w:rsidR="00B2621B" w:rsidRPr="00A217D5" w:rsidRDefault="00B2621B" w:rsidP="00110E1A">
            <w:pPr>
              <w:rPr>
                <w:sz w:val="20"/>
              </w:rPr>
            </w:pPr>
          </w:p>
        </w:tc>
        <w:tc>
          <w:tcPr>
            <w:tcW w:w="396" w:type="dxa"/>
          </w:tcPr>
          <w:p w14:paraId="34079844" w14:textId="77777777" w:rsidR="00B2621B" w:rsidRPr="00A217D5" w:rsidRDefault="00B2621B" w:rsidP="00110E1A">
            <w:pPr>
              <w:rPr>
                <w:sz w:val="20"/>
              </w:rPr>
            </w:pPr>
          </w:p>
        </w:tc>
        <w:tc>
          <w:tcPr>
            <w:tcW w:w="397" w:type="dxa"/>
          </w:tcPr>
          <w:p w14:paraId="22693FD9" w14:textId="77777777" w:rsidR="00B2621B" w:rsidRPr="00A217D5" w:rsidRDefault="00B2621B" w:rsidP="00110E1A">
            <w:pPr>
              <w:rPr>
                <w:sz w:val="20"/>
              </w:rPr>
            </w:pPr>
          </w:p>
        </w:tc>
        <w:tc>
          <w:tcPr>
            <w:tcW w:w="396" w:type="dxa"/>
          </w:tcPr>
          <w:p w14:paraId="3AC324D3" w14:textId="77777777" w:rsidR="00B2621B" w:rsidRDefault="00B2621B" w:rsidP="00110E1A"/>
        </w:tc>
        <w:tc>
          <w:tcPr>
            <w:tcW w:w="397" w:type="dxa"/>
          </w:tcPr>
          <w:p w14:paraId="6B6886F2" w14:textId="77777777" w:rsidR="00B2621B" w:rsidRDefault="00B2621B" w:rsidP="00110E1A"/>
        </w:tc>
        <w:tc>
          <w:tcPr>
            <w:tcW w:w="396" w:type="dxa"/>
          </w:tcPr>
          <w:p w14:paraId="240DD904" w14:textId="77777777" w:rsidR="00B2621B" w:rsidRDefault="00B2621B" w:rsidP="00110E1A"/>
        </w:tc>
        <w:tc>
          <w:tcPr>
            <w:tcW w:w="396" w:type="dxa"/>
          </w:tcPr>
          <w:p w14:paraId="424B45E5" w14:textId="77777777" w:rsidR="00B2621B" w:rsidRDefault="00B2621B" w:rsidP="00110E1A"/>
        </w:tc>
        <w:tc>
          <w:tcPr>
            <w:tcW w:w="397" w:type="dxa"/>
          </w:tcPr>
          <w:p w14:paraId="5CC53B0E" w14:textId="77777777" w:rsidR="00B2621B" w:rsidRDefault="00B2621B" w:rsidP="00110E1A"/>
        </w:tc>
        <w:tc>
          <w:tcPr>
            <w:tcW w:w="396" w:type="dxa"/>
          </w:tcPr>
          <w:p w14:paraId="15777243" w14:textId="77777777" w:rsidR="00B2621B" w:rsidRDefault="00B2621B" w:rsidP="00110E1A"/>
        </w:tc>
        <w:tc>
          <w:tcPr>
            <w:tcW w:w="396" w:type="dxa"/>
          </w:tcPr>
          <w:p w14:paraId="22673694" w14:textId="77777777" w:rsidR="00B2621B" w:rsidRDefault="00B2621B" w:rsidP="00110E1A"/>
        </w:tc>
        <w:tc>
          <w:tcPr>
            <w:tcW w:w="397" w:type="dxa"/>
          </w:tcPr>
          <w:p w14:paraId="6CA5951E" w14:textId="77777777" w:rsidR="00B2621B" w:rsidRDefault="00B2621B" w:rsidP="00110E1A"/>
        </w:tc>
        <w:tc>
          <w:tcPr>
            <w:tcW w:w="396" w:type="dxa"/>
          </w:tcPr>
          <w:p w14:paraId="2756996F" w14:textId="77777777" w:rsidR="00B2621B" w:rsidRDefault="00B2621B" w:rsidP="00110E1A"/>
        </w:tc>
        <w:tc>
          <w:tcPr>
            <w:tcW w:w="397" w:type="dxa"/>
          </w:tcPr>
          <w:p w14:paraId="404902C7" w14:textId="77777777" w:rsidR="00B2621B" w:rsidRDefault="00B2621B" w:rsidP="00110E1A"/>
        </w:tc>
        <w:tc>
          <w:tcPr>
            <w:tcW w:w="396" w:type="dxa"/>
          </w:tcPr>
          <w:p w14:paraId="4BFC62C3" w14:textId="77777777" w:rsidR="00B2621B" w:rsidRDefault="00B2621B" w:rsidP="00110E1A"/>
        </w:tc>
        <w:tc>
          <w:tcPr>
            <w:tcW w:w="396" w:type="dxa"/>
          </w:tcPr>
          <w:p w14:paraId="2C659DD8" w14:textId="77777777" w:rsidR="00B2621B" w:rsidRDefault="00B2621B" w:rsidP="00110E1A"/>
        </w:tc>
        <w:tc>
          <w:tcPr>
            <w:tcW w:w="397" w:type="dxa"/>
          </w:tcPr>
          <w:p w14:paraId="51653A7D" w14:textId="77777777" w:rsidR="00B2621B" w:rsidRDefault="00B2621B" w:rsidP="00110E1A"/>
        </w:tc>
        <w:tc>
          <w:tcPr>
            <w:tcW w:w="396" w:type="dxa"/>
          </w:tcPr>
          <w:p w14:paraId="3381B124" w14:textId="77777777" w:rsidR="00B2621B" w:rsidRDefault="00B2621B" w:rsidP="00110E1A"/>
        </w:tc>
        <w:tc>
          <w:tcPr>
            <w:tcW w:w="396" w:type="dxa"/>
          </w:tcPr>
          <w:p w14:paraId="117582DB" w14:textId="77777777" w:rsidR="00B2621B" w:rsidRDefault="00B2621B" w:rsidP="00110E1A"/>
        </w:tc>
        <w:tc>
          <w:tcPr>
            <w:tcW w:w="397" w:type="dxa"/>
          </w:tcPr>
          <w:p w14:paraId="6429B7B1" w14:textId="77777777" w:rsidR="00B2621B" w:rsidRDefault="00B2621B" w:rsidP="00110E1A"/>
        </w:tc>
        <w:tc>
          <w:tcPr>
            <w:tcW w:w="396" w:type="dxa"/>
          </w:tcPr>
          <w:p w14:paraId="2F78DA9E" w14:textId="77777777" w:rsidR="00B2621B" w:rsidRDefault="00B2621B" w:rsidP="00110E1A"/>
        </w:tc>
        <w:tc>
          <w:tcPr>
            <w:tcW w:w="397" w:type="dxa"/>
          </w:tcPr>
          <w:p w14:paraId="4A67A6A8" w14:textId="77777777" w:rsidR="00B2621B" w:rsidRDefault="00B2621B" w:rsidP="00110E1A"/>
        </w:tc>
      </w:tr>
      <w:tr w:rsidR="00B2621B" w14:paraId="5BC17669" w14:textId="77777777" w:rsidTr="00110E1A">
        <w:tc>
          <w:tcPr>
            <w:tcW w:w="1271" w:type="dxa"/>
          </w:tcPr>
          <w:p w14:paraId="665371E2" w14:textId="77777777" w:rsidR="00B2621B" w:rsidRDefault="00B2621B" w:rsidP="00110E1A">
            <w:r w:rsidRPr="00F9411B">
              <w:t>PRC_</w:t>
            </w:r>
            <w:r>
              <w:t>T3.2</w:t>
            </w:r>
          </w:p>
        </w:tc>
        <w:tc>
          <w:tcPr>
            <w:tcW w:w="396" w:type="dxa"/>
          </w:tcPr>
          <w:p w14:paraId="2A44CF82" w14:textId="77777777" w:rsidR="00B2621B" w:rsidRPr="00A217D5" w:rsidRDefault="00B2621B" w:rsidP="00110E1A">
            <w:pPr>
              <w:rPr>
                <w:sz w:val="20"/>
              </w:rPr>
            </w:pPr>
          </w:p>
        </w:tc>
        <w:tc>
          <w:tcPr>
            <w:tcW w:w="396" w:type="dxa"/>
          </w:tcPr>
          <w:p w14:paraId="2CD970FD" w14:textId="77777777" w:rsidR="00B2621B" w:rsidRPr="00A217D5" w:rsidRDefault="00B2621B" w:rsidP="00110E1A">
            <w:pPr>
              <w:rPr>
                <w:sz w:val="20"/>
              </w:rPr>
            </w:pPr>
          </w:p>
        </w:tc>
        <w:tc>
          <w:tcPr>
            <w:tcW w:w="397" w:type="dxa"/>
          </w:tcPr>
          <w:p w14:paraId="2CD06DAE" w14:textId="77777777" w:rsidR="00B2621B" w:rsidRPr="00A217D5" w:rsidRDefault="00B2621B" w:rsidP="00110E1A">
            <w:pPr>
              <w:rPr>
                <w:sz w:val="20"/>
              </w:rPr>
            </w:pPr>
          </w:p>
        </w:tc>
        <w:tc>
          <w:tcPr>
            <w:tcW w:w="396" w:type="dxa"/>
          </w:tcPr>
          <w:p w14:paraId="530C88E5" w14:textId="77777777" w:rsidR="00B2621B" w:rsidRPr="00A217D5" w:rsidRDefault="00B2621B" w:rsidP="00110E1A">
            <w:pPr>
              <w:rPr>
                <w:sz w:val="20"/>
              </w:rPr>
            </w:pPr>
          </w:p>
        </w:tc>
        <w:tc>
          <w:tcPr>
            <w:tcW w:w="397" w:type="dxa"/>
          </w:tcPr>
          <w:p w14:paraId="22ECAD7B" w14:textId="77777777" w:rsidR="00B2621B" w:rsidRPr="00A217D5" w:rsidRDefault="00B2621B" w:rsidP="00110E1A">
            <w:pPr>
              <w:rPr>
                <w:sz w:val="20"/>
              </w:rPr>
            </w:pPr>
          </w:p>
        </w:tc>
        <w:tc>
          <w:tcPr>
            <w:tcW w:w="396" w:type="dxa"/>
          </w:tcPr>
          <w:p w14:paraId="6CC81DEC" w14:textId="77777777" w:rsidR="00B2621B" w:rsidRPr="00A217D5" w:rsidRDefault="00B2621B" w:rsidP="00110E1A">
            <w:pPr>
              <w:rPr>
                <w:sz w:val="20"/>
              </w:rPr>
            </w:pPr>
            <w:r>
              <w:rPr>
                <w:sz w:val="20"/>
              </w:rPr>
              <w:t xml:space="preserve">X </w:t>
            </w:r>
          </w:p>
        </w:tc>
        <w:tc>
          <w:tcPr>
            <w:tcW w:w="396" w:type="dxa"/>
          </w:tcPr>
          <w:p w14:paraId="5430E98F" w14:textId="77777777" w:rsidR="00B2621B" w:rsidRPr="00A217D5" w:rsidRDefault="00B2621B" w:rsidP="00110E1A">
            <w:pPr>
              <w:rPr>
                <w:sz w:val="20"/>
              </w:rPr>
            </w:pPr>
          </w:p>
        </w:tc>
        <w:tc>
          <w:tcPr>
            <w:tcW w:w="397" w:type="dxa"/>
          </w:tcPr>
          <w:p w14:paraId="737CF27B" w14:textId="77777777" w:rsidR="00B2621B" w:rsidRPr="00A217D5" w:rsidRDefault="00B2621B" w:rsidP="00110E1A">
            <w:pPr>
              <w:rPr>
                <w:sz w:val="20"/>
              </w:rPr>
            </w:pPr>
          </w:p>
        </w:tc>
        <w:tc>
          <w:tcPr>
            <w:tcW w:w="396" w:type="dxa"/>
          </w:tcPr>
          <w:p w14:paraId="1B6F493A" w14:textId="77777777" w:rsidR="00B2621B" w:rsidRPr="00A217D5" w:rsidRDefault="00B2621B" w:rsidP="00110E1A">
            <w:pPr>
              <w:rPr>
                <w:sz w:val="20"/>
              </w:rPr>
            </w:pPr>
          </w:p>
        </w:tc>
        <w:tc>
          <w:tcPr>
            <w:tcW w:w="397" w:type="dxa"/>
          </w:tcPr>
          <w:p w14:paraId="17590952" w14:textId="77777777" w:rsidR="00B2621B" w:rsidRPr="00A217D5" w:rsidRDefault="00B2621B" w:rsidP="00110E1A">
            <w:pPr>
              <w:rPr>
                <w:sz w:val="20"/>
              </w:rPr>
            </w:pPr>
          </w:p>
        </w:tc>
        <w:tc>
          <w:tcPr>
            <w:tcW w:w="396" w:type="dxa"/>
          </w:tcPr>
          <w:p w14:paraId="4DC73AB2" w14:textId="77777777" w:rsidR="00B2621B" w:rsidRPr="00A217D5" w:rsidRDefault="00B2621B" w:rsidP="00110E1A">
            <w:pPr>
              <w:rPr>
                <w:sz w:val="20"/>
              </w:rPr>
            </w:pPr>
          </w:p>
        </w:tc>
        <w:tc>
          <w:tcPr>
            <w:tcW w:w="397" w:type="dxa"/>
          </w:tcPr>
          <w:p w14:paraId="6F23A96F" w14:textId="77777777" w:rsidR="00B2621B" w:rsidRPr="00A217D5" w:rsidRDefault="00B2621B" w:rsidP="00110E1A">
            <w:pPr>
              <w:rPr>
                <w:sz w:val="20"/>
              </w:rPr>
            </w:pPr>
          </w:p>
        </w:tc>
        <w:tc>
          <w:tcPr>
            <w:tcW w:w="396" w:type="dxa"/>
          </w:tcPr>
          <w:p w14:paraId="4628014F" w14:textId="77777777" w:rsidR="00B2621B" w:rsidRPr="00A217D5" w:rsidRDefault="00B2621B" w:rsidP="00110E1A">
            <w:pPr>
              <w:rPr>
                <w:sz w:val="20"/>
              </w:rPr>
            </w:pPr>
          </w:p>
        </w:tc>
        <w:tc>
          <w:tcPr>
            <w:tcW w:w="396" w:type="dxa"/>
          </w:tcPr>
          <w:p w14:paraId="07C70274" w14:textId="77777777" w:rsidR="00B2621B" w:rsidRPr="00A217D5" w:rsidRDefault="00B2621B" w:rsidP="00110E1A">
            <w:pPr>
              <w:rPr>
                <w:sz w:val="20"/>
              </w:rPr>
            </w:pPr>
          </w:p>
        </w:tc>
        <w:tc>
          <w:tcPr>
            <w:tcW w:w="397" w:type="dxa"/>
          </w:tcPr>
          <w:p w14:paraId="78B5CBF1" w14:textId="77777777" w:rsidR="00B2621B" w:rsidRPr="00A217D5" w:rsidRDefault="00B2621B" w:rsidP="00110E1A">
            <w:pPr>
              <w:rPr>
                <w:sz w:val="20"/>
              </w:rPr>
            </w:pPr>
          </w:p>
        </w:tc>
        <w:tc>
          <w:tcPr>
            <w:tcW w:w="396" w:type="dxa"/>
          </w:tcPr>
          <w:p w14:paraId="715DD868" w14:textId="77777777" w:rsidR="00B2621B" w:rsidRPr="00A217D5" w:rsidRDefault="00B2621B" w:rsidP="00110E1A">
            <w:pPr>
              <w:rPr>
                <w:sz w:val="20"/>
              </w:rPr>
            </w:pPr>
          </w:p>
        </w:tc>
        <w:tc>
          <w:tcPr>
            <w:tcW w:w="396" w:type="dxa"/>
          </w:tcPr>
          <w:p w14:paraId="3843F15D" w14:textId="77777777" w:rsidR="00B2621B" w:rsidRPr="00A217D5" w:rsidRDefault="00B2621B" w:rsidP="00110E1A">
            <w:pPr>
              <w:rPr>
                <w:sz w:val="20"/>
              </w:rPr>
            </w:pPr>
          </w:p>
        </w:tc>
        <w:tc>
          <w:tcPr>
            <w:tcW w:w="397" w:type="dxa"/>
          </w:tcPr>
          <w:p w14:paraId="218F3FB3" w14:textId="77777777" w:rsidR="00B2621B" w:rsidRPr="00A217D5" w:rsidRDefault="00B2621B" w:rsidP="00110E1A">
            <w:pPr>
              <w:rPr>
                <w:sz w:val="20"/>
              </w:rPr>
            </w:pPr>
          </w:p>
        </w:tc>
        <w:tc>
          <w:tcPr>
            <w:tcW w:w="396" w:type="dxa"/>
          </w:tcPr>
          <w:p w14:paraId="0F8B7160" w14:textId="77777777" w:rsidR="00B2621B" w:rsidRPr="00A217D5" w:rsidRDefault="00B2621B" w:rsidP="00110E1A">
            <w:pPr>
              <w:rPr>
                <w:sz w:val="20"/>
              </w:rPr>
            </w:pPr>
          </w:p>
        </w:tc>
        <w:tc>
          <w:tcPr>
            <w:tcW w:w="396" w:type="dxa"/>
          </w:tcPr>
          <w:p w14:paraId="73891DF4" w14:textId="77777777" w:rsidR="00B2621B" w:rsidRPr="00A217D5" w:rsidRDefault="00B2621B" w:rsidP="00110E1A">
            <w:pPr>
              <w:rPr>
                <w:sz w:val="20"/>
              </w:rPr>
            </w:pPr>
          </w:p>
        </w:tc>
        <w:tc>
          <w:tcPr>
            <w:tcW w:w="397" w:type="dxa"/>
          </w:tcPr>
          <w:p w14:paraId="6E4F0EAD" w14:textId="77777777" w:rsidR="00B2621B" w:rsidRPr="00A217D5" w:rsidRDefault="00B2621B" w:rsidP="00110E1A">
            <w:pPr>
              <w:rPr>
                <w:sz w:val="20"/>
              </w:rPr>
            </w:pPr>
          </w:p>
        </w:tc>
        <w:tc>
          <w:tcPr>
            <w:tcW w:w="396" w:type="dxa"/>
          </w:tcPr>
          <w:p w14:paraId="69F2F88F" w14:textId="77777777" w:rsidR="00B2621B" w:rsidRPr="00A217D5" w:rsidRDefault="00B2621B" w:rsidP="00110E1A">
            <w:pPr>
              <w:rPr>
                <w:sz w:val="20"/>
              </w:rPr>
            </w:pPr>
          </w:p>
        </w:tc>
        <w:tc>
          <w:tcPr>
            <w:tcW w:w="397" w:type="dxa"/>
          </w:tcPr>
          <w:p w14:paraId="29366D94" w14:textId="77777777" w:rsidR="00B2621B" w:rsidRPr="00A217D5" w:rsidRDefault="00B2621B" w:rsidP="00110E1A">
            <w:pPr>
              <w:rPr>
                <w:sz w:val="20"/>
              </w:rPr>
            </w:pPr>
          </w:p>
        </w:tc>
        <w:tc>
          <w:tcPr>
            <w:tcW w:w="396" w:type="dxa"/>
          </w:tcPr>
          <w:p w14:paraId="28168243" w14:textId="77777777" w:rsidR="00B2621B" w:rsidRPr="00A217D5" w:rsidRDefault="00B2621B" w:rsidP="00110E1A">
            <w:pPr>
              <w:rPr>
                <w:sz w:val="20"/>
              </w:rPr>
            </w:pPr>
          </w:p>
        </w:tc>
        <w:tc>
          <w:tcPr>
            <w:tcW w:w="396" w:type="dxa"/>
          </w:tcPr>
          <w:p w14:paraId="0290005D" w14:textId="77777777" w:rsidR="00B2621B" w:rsidRPr="00A217D5" w:rsidRDefault="00B2621B" w:rsidP="00110E1A">
            <w:pPr>
              <w:rPr>
                <w:sz w:val="20"/>
              </w:rPr>
            </w:pPr>
          </w:p>
        </w:tc>
        <w:tc>
          <w:tcPr>
            <w:tcW w:w="397" w:type="dxa"/>
          </w:tcPr>
          <w:p w14:paraId="696A8FDA" w14:textId="77777777" w:rsidR="00B2621B" w:rsidRPr="00A217D5" w:rsidRDefault="00B2621B" w:rsidP="00110E1A">
            <w:pPr>
              <w:rPr>
                <w:sz w:val="20"/>
              </w:rPr>
            </w:pPr>
          </w:p>
        </w:tc>
        <w:tc>
          <w:tcPr>
            <w:tcW w:w="396" w:type="dxa"/>
          </w:tcPr>
          <w:p w14:paraId="381D9483" w14:textId="77777777" w:rsidR="00B2621B" w:rsidRPr="00A217D5" w:rsidRDefault="00B2621B" w:rsidP="00110E1A">
            <w:pPr>
              <w:rPr>
                <w:sz w:val="20"/>
              </w:rPr>
            </w:pPr>
          </w:p>
        </w:tc>
        <w:tc>
          <w:tcPr>
            <w:tcW w:w="396" w:type="dxa"/>
          </w:tcPr>
          <w:p w14:paraId="61D728CC" w14:textId="77777777" w:rsidR="00B2621B" w:rsidRPr="00A217D5" w:rsidRDefault="00B2621B" w:rsidP="00110E1A">
            <w:pPr>
              <w:rPr>
                <w:sz w:val="20"/>
              </w:rPr>
            </w:pPr>
          </w:p>
        </w:tc>
        <w:tc>
          <w:tcPr>
            <w:tcW w:w="397" w:type="dxa"/>
          </w:tcPr>
          <w:p w14:paraId="164517B1" w14:textId="77777777" w:rsidR="00B2621B" w:rsidRPr="00A217D5" w:rsidRDefault="00B2621B" w:rsidP="00110E1A">
            <w:pPr>
              <w:rPr>
                <w:sz w:val="20"/>
              </w:rPr>
            </w:pPr>
          </w:p>
        </w:tc>
        <w:tc>
          <w:tcPr>
            <w:tcW w:w="396" w:type="dxa"/>
          </w:tcPr>
          <w:p w14:paraId="73AAA542" w14:textId="77777777" w:rsidR="00B2621B" w:rsidRPr="00A217D5" w:rsidRDefault="00B2621B" w:rsidP="00110E1A">
            <w:pPr>
              <w:rPr>
                <w:sz w:val="20"/>
              </w:rPr>
            </w:pPr>
          </w:p>
        </w:tc>
        <w:tc>
          <w:tcPr>
            <w:tcW w:w="396" w:type="dxa"/>
          </w:tcPr>
          <w:p w14:paraId="7492CB83" w14:textId="77777777" w:rsidR="00B2621B" w:rsidRPr="00A217D5" w:rsidRDefault="00B2621B" w:rsidP="00110E1A">
            <w:pPr>
              <w:rPr>
                <w:sz w:val="20"/>
              </w:rPr>
            </w:pPr>
          </w:p>
        </w:tc>
        <w:tc>
          <w:tcPr>
            <w:tcW w:w="397" w:type="dxa"/>
          </w:tcPr>
          <w:p w14:paraId="3E964837" w14:textId="77777777" w:rsidR="00B2621B" w:rsidRPr="00A217D5" w:rsidRDefault="00B2621B" w:rsidP="00110E1A">
            <w:pPr>
              <w:rPr>
                <w:sz w:val="20"/>
              </w:rPr>
            </w:pPr>
          </w:p>
        </w:tc>
        <w:tc>
          <w:tcPr>
            <w:tcW w:w="396" w:type="dxa"/>
          </w:tcPr>
          <w:p w14:paraId="265D47EA" w14:textId="77777777" w:rsidR="00B2621B" w:rsidRDefault="00B2621B" w:rsidP="00110E1A"/>
        </w:tc>
        <w:tc>
          <w:tcPr>
            <w:tcW w:w="397" w:type="dxa"/>
          </w:tcPr>
          <w:p w14:paraId="639C9EFE" w14:textId="77777777" w:rsidR="00B2621B" w:rsidRDefault="00B2621B" w:rsidP="00110E1A"/>
        </w:tc>
        <w:tc>
          <w:tcPr>
            <w:tcW w:w="396" w:type="dxa"/>
          </w:tcPr>
          <w:p w14:paraId="0A8C5EF4" w14:textId="77777777" w:rsidR="00B2621B" w:rsidRDefault="00B2621B" w:rsidP="00110E1A"/>
        </w:tc>
        <w:tc>
          <w:tcPr>
            <w:tcW w:w="396" w:type="dxa"/>
          </w:tcPr>
          <w:p w14:paraId="4623609A" w14:textId="77777777" w:rsidR="00B2621B" w:rsidRDefault="00B2621B" w:rsidP="00110E1A"/>
        </w:tc>
        <w:tc>
          <w:tcPr>
            <w:tcW w:w="397" w:type="dxa"/>
          </w:tcPr>
          <w:p w14:paraId="563DC2FE" w14:textId="77777777" w:rsidR="00B2621B" w:rsidRDefault="00B2621B" w:rsidP="00110E1A"/>
        </w:tc>
        <w:tc>
          <w:tcPr>
            <w:tcW w:w="396" w:type="dxa"/>
          </w:tcPr>
          <w:p w14:paraId="1A6E7C51" w14:textId="77777777" w:rsidR="00B2621B" w:rsidRDefault="00B2621B" w:rsidP="00110E1A"/>
        </w:tc>
        <w:tc>
          <w:tcPr>
            <w:tcW w:w="396" w:type="dxa"/>
          </w:tcPr>
          <w:p w14:paraId="1BA3F470" w14:textId="77777777" w:rsidR="00B2621B" w:rsidRDefault="00B2621B" w:rsidP="00110E1A"/>
        </w:tc>
        <w:tc>
          <w:tcPr>
            <w:tcW w:w="397" w:type="dxa"/>
          </w:tcPr>
          <w:p w14:paraId="7BE52B53" w14:textId="77777777" w:rsidR="00B2621B" w:rsidRDefault="00B2621B" w:rsidP="00110E1A"/>
        </w:tc>
        <w:tc>
          <w:tcPr>
            <w:tcW w:w="396" w:type="dxa"/>
          </w:tcPr>
          <w:p w14:paraId="21BC09AA" w14:textId="77777777" w:rsidR="00B2621B" w:rsidRDefault="00B2621B" w:rsidP="00110E1A"/>
        </w:tc>
        <w:tc>
          <w:tcPr>
            <w:tcW w:w="397" w:type="dxa"/>
          </w:tcPr>
          <w:p w14:paraId="45CB71A2" w14:textId="77777777" w:rsidR="00B2621B" w:rsidRDefault="00B2621B" w:rsidP="00110E1A"/>
        </w:tc>
        <w:tc>
          <w:tcPr>
            <w:tcW w:w="396" w:type="dxa"/>
          </w:tcPr>
          <w:p w14:paraId="28D33A81" w14:textId="77777777" w:rsidR="00B2621B" w:rsidRDefault="00B2621B" w:rsidP="00110E1A"/>
        </w:tc>
        <w:tc>
          <w:tcPr>
            <w:tcW w:w="396" w:type="dxa"/>
          </w:tcPr>
          <w:p w14:paraId="4A783ADC" w14:textId="77777777" w:rsidR="00B2621B" w:rsidRDefault="00B2621B" w:rsidP="00110E1A"/>
        </w:tc>
        <w:tc>
          <w:tcPr>
            <w:tcW w:w="397" w:type="dxa"/>
          </w:tcPr>
          <w:p w14:paraId="0176D527" w14:textId="77777777" w:rsidR="00B2621B" w:rsidRDefault="00B2621B" w:rsidP="00110E1A"/>
        </w:tc>
        <w:tc>
          <w:tcPr>
            <w:tcW w:w="396" w:type="dxa"/>
          </w:tcPr>
          <w:p w14:paraId="46DBFABB" w14:textId="77777777" w:rsidR="00B2621B" w:rsidRDefault="00B2621B" w:rsidP="00110E1A"/>
        </w:tc>
        <w:tc>
          <w:tcPr>
            <w:tcW w:w="396" w:type="dxa"/>
          </w:tcPr>
          <w:p w14:paraId="002EAF4E" w14:textId="77777777" w:rsidR="00B2621B" w:rsidRDefault="00B2621B" w:rsidP="00110E1A"/>
        </w:tc>
        <w:tc>
          <w:tcPr>
            <w:tcW w:w="397" w:type="dxa"/>
          </w:tcPr>
          <w:p w14:paraId="1A07FA56" w14:textId="77777777" w:rsidR="00B2621B" w:rsidRDefault="00B2621B" w:rsidP="00110E1A"/>
        </w:tc>
        <w:tc>
          <w:tcPr>
            <w:tcW w:w="396" w:type="dxa"/>
          </w:tcPr>
          <w:p w14:paraId="3F1B7528" w14:textId="77777777" w:rsidR="00B2621B" w:rsidRDefault="00B2621B" w:rsidP="00110E1A"/>
        </w:tc>
        <w:tc>
          <w:tcPr>
            <w:tcW w:w="397" w:type="dxa"/>
          </w:tcPr>
          <w:p w14:paraId="1B6A656B" w14:textId="77777777" w:rsidR="00B2621B" w:rsidRDefault="00B2621B" w:rsidP="00110E1A"/>
        </w:tc>
      </w:tr>
      <w:tr w:rsidR="00B2621B" w14:paraId="6B63EC23" w14:textId="77777777" w:rsidTr="00110E1A">
        <w:tc>
          <w:tcPr>
            <w:tcW w:w="1271" w:type="dxa"/>
          </w:tcPr>
          <w:p w14:paraId="27E8915B" w14:textId="77777777" w:rsidR="00B2621B" w:rsidRDefault="00B2621B" w:rsidP="00110E1A">
            <w:r>
              <w:t>PRC_T4.1</w:t>
            </w:r>
          </w:p>
        </w:tc>
        <w:tc>
          <w:tcPr>
            <w:tcW w:w="396" w:type="dxa"/>
          </w:tcPr>
          <w:p w14:paraId="201D2986" w14:textId="77777777" w:rsidR="00B2621B" w:rsidRPr="00A217D5" w:rsidRDefault="00B2621B" w:rsidP="00110E1A">
            <w:pPr>
              <w:rPr>
                <w:sz w:val="20"/>
              </w:rPr>
            </w:pPr>
          </w:p>
        </w:tc>
        <w:tc>
          <w:tcPr>
            <w:tcW w:w="396" w:type="dxa"/>
          </w:tcPr>
          <w:p w14:paraId="19CECEE0" w14:textId="77777777" w:rsidR="00B2621B" w:rsidRPr="00A217D5" w:rsidRDefault="00B2621B" w:rsidP="00110E1A">
            <w:pPr>
              <w:rPr>
                <w:sz w:val="20"/>
              </w:rPr>
            </w:pPr>
          </w:p>
        </w:tc>
        <w:tc>
          <w:tcPr>
            <w:tcW w:w="397" w:type="dxa"/>
          </w:tcPr>
          <w:p w14:paraId="2DE32F02" w14:textId="77777777" w:rsidR="00B2621B" w:rsidRPr="00A217D5" w:rsidRDefault="00B2621B" w:rsidP="00110E1A">
            <w:pPr>
              <w:rPr>
                <w:sz w:val="20"/>
              </w:rPr>
            </w:pPr>
          </w:p>
        </w:tc>
        <w:tc>
          <w:tcPr>
            <w:tcW w:w="396" w:type="dxa"/>
          </w:tcPr>
          <w:p w14:paraId="7F8F2C13" w14:textId="77777777" w:rsidR="00B2621B" w:rsidRPr="00A217D5" w:rsidRDefault="00B2621B" w:rsidP="00110E1A">
            <w:pPr>
              <w:rPr>
                <w:sz w:val="20"/>
              </w:rPr>
            </w:pPr>
          </w:p>
        </w:tc>
        <w:tc>
          <w:tcPr>
            <w:tcW w:w="397" w:type="dxa"/>
          </w:tcPr>
          <w:p w14:paraId="329AD8A1" w14:textId="77777777" w:rsidR="00B2621B" w:rsidRPr="00A217D5" w:rsidRDefault="00B2621B" w:rsidP="00110E1A">
            <w:pPr>
              <w:rPr>
                <w:sz w:val="20"/>
              </w:rPr>
            </w:pPr>
          </w:p>
        </w:tc>
        <w:tc>
          <w:tcPr>
            <w:tcW w:w="396" w:type="dxa"/>
          </w:tcPr>
          <w:p w14:paraId="7975588C" w14:textId="77777777" w:rsidR="00B2621B" w:rsidRPr="00A217D5" w:rsidRDefault="00B2621B" w:rsidP="00110E1A">
            <w:pPr>
              <w:rPr>
                <w:sz w:val="20"/>
              </w:rPr>
            </w:pPr>
          </w:p>
        </w:tc>
        <w:tc>
          <w:tcPr>
            <w:tcW w:w="396" w:type="dxa"/>
          </w:tcPr>
          <w:p w14:paraId="25D2FEAD" w14:textId="77777777" w:rsidR="00B2621B" w:rsidRPr="00A217D5" w:rsidRDefault="00B2621B" w:rsidP="00110E1A">
            <w:pPr>
              <w:rPr>
                <w:sz w:val="20"/>
              </w:rPr>
            </w:pPr>
            <w:r>
              <w:rPr>
                <w:sz w:val="20"/>
              </w:rPr>
              <w:t>X</w:t>
            </w:r>
          </w:p>
        </w:tc>
        <w:tc>
          <w:tcPr>
            <w:tcW w:w="397" w:type="dxa"/>
          </w:tcPr>
          <w:p w14:paraId="2A810A97" w14:textId="77777777" w:rsidR="00B2621B" w:rsidRPr="00A217D5" w:rsidRDefault="00B2621B" w:rsidP="00110E1A">
            <w:pPr>
              <w:rPr>
                <w:sz w:val="20"/>
              </w:rPr>
            </w:pPr>
          </w:p>
        </w:tc>
        <w:tc>
          <w:tcPr>
            <w:tcW w:w="396" w:type="dxa"/>
          </w:tcPr>
          <w:p w14:paraId="3380113B" w14:textId="77777777" w:rsidR="00B2621B" w:rsidRPr="00A217D5" w:rsidRDefault="00B2621B" w:rsidP="00110E1A">
            <w:pPr>
              <w:rPr>
                <w:sz w:val="20"/>
              </w:rPr>
            </w:pPr>
          </w:p>
        </w:tc>
        <w:tc>
          <w:tcPr>
            <w:tcW w:w="397" w:type="dxa"/>
          </w:tcPr>
          <w:p w14:paraId="5321DE1F" w14:textId="77777777" w:rsidR="00B2621B" w:rsidRPr="00A217D5" w:rsidRDefault="00B2621B" w:rsidP="00110E1A">
            <w:pPr>
              <w:rPr>
                <w:sz w:val="20"/>
              </w:rPr>
            </w:pPr>
          </w:p>
        </w:tc>
        <w:tc>
          <w:tcPr>
            <w:tcW w:w="396" w:type="dxa"/>
          </w:tcPr>
          <w:p w14:paraId="5553355C" w14:textId="77777777" w:rsidR="00B2621B" w:rsidRPr="00A217D5" w:rsidRDefault="00B2621B" w:rsidP="00110E1A">
            <w:pPr>
              <w:rPr>
                <w:sz w:val="20"/>
              </w:rPr>
            </w:pPr>
          </w:p>
        </w:tc>
        <w:tc>
          <w:tcPr>
            <w:tcW w:w="397" w:type="dxa"/>
          </w:tcPr>
          <w:p w14:paraId="7432EC0D" w14:textId="77777777" w:rsidR="00B2621B" w:rsidRPr="00A217D5" w:rsidRDefault="00B2621B" w:rsidP="00110E1A">
            <w:pPr>
              <w:rPr>
                <w:sz w:val="20"/>
              </w:rPr>
            </w:pPr>
          </w:p>
        </w:tc>
        <w:tc>
          <w:tcPr>
            <w:tcW w:w="396" w:type="dxa"/>
          </w:tcPr>
          <w:p w14:paraId="6096A28F" w14:textId="77777777" w:rsidR="00B2621B" w:rsidRPr="00A217D5" w:rsidRDefault="00B2621B" w:rsidP="00110E1A">
            <w:pPr>
              <w:rPr>
                <w:sz w:val="20"/>
              </w:rPr>
            </w:pPr>
          </w:p>
        </w:tc>
        <w:tc>
          <w:tcPr>
            <w:tcW w:w="396" w:type="dxa"/>
          </w:tcPr>
          <w:p w14:paraId="0DE74143" w14:textId="77777777" w:rsidR="00B2621B" w:rsidRPr="00A217D5" w:rsidRDefault="00B2621B" w:rsidP="00110E1A">
            <w:pPr>
              <w:rPr>
                <w:sz w:val="20"/>
              </w:rPr>
            </w:pPr>
          </w:p>
        </w:tc>
        <w:tc>
          <w:tcPr>
            <w:tcW w:w="397" w:type="dxa"/>
          </w:tcPr>
          <w:p w14:paraId="7BBF5DBC" w14:textId="77777777" w:rsidR="00B2621B" w:rsidRPr="00A217D5" w:rsidRDefault="00B2621B" w:rsidP="00110E1A">
            <w:pPr>
              <w:rPr>
                <w:sz w:val="20"/>
              </w:rPr>
            </w:pPr>
          </w:p>
        </w:tc>
        <w:tc>
          <w:tcPr>
            <w:tcW w:w="396" w:type="dxa"/>
          </w:tcPr>
          <w:p w14:paraId="777BF08D" w14:textId="77777777" w:rsidR="00B2621B" w:rsidRPr="00A217D5" w:rsidRDefault="00B2621B" w:rsidP="00110E1A">
            <w:pPr>
              <w:rPr>
                <w:sz w:val="20"/>
              </w:rPr>
            </w:pPr>
          </w:p>
        </w:tc>
        <w:tc>
          <w:tcPr>
            <w:tcW w:w="396" w:type="dxa"/>
          </w:tcPr>
          <w:p w14:paraId="68C849C8" w14:textId="77777777" w:rsidR="00B2621B" w:rsidRPr="00A217D5" w:rsidRDefault="00B2621B" w:rsidP="00110E1A">
            <w:pPr>
              <w:rPr>
                <w:sz w:val="20"/>
              </w:rPr>
            </w:pPr>
          </w:p>
        </w:tc>
        <w:tc>
          <w:tcPr>
            <w:tcW w:w="397" w:type="dxa"/>
          </w:tcPr>
          <w:p w14:paraId="66C36189" w14:textId="77777777" w:rsidR="00B2621B" w:rsidRPr="00A217D5" w:rsidRDefault="00B2621B" w:rsidP="00110E1A">
            <w:pPr>
              <w:rPr>
                <w:sz w:val="20"/>
              </w:rPr>
            </w:pPr>
          </w:p>
        </w:tc>
        <w:tc>
          <w:tcPr>
            <w:tcW w:w="396" w:type="dxa"/>
          </w:tcPr>
          <w:p w14:paraId="7081A37A" w14:textId="77777777" w:rsidR="00B2621B" w:rsidRPr="00A217D5" w:rsidRDefault="00B2621B" w:rsidP="00110E1A">
            <w:pPr>
              <w:rPr>
                <w:sz w:val="20"/>
              </w:rPr>
            </w:pPr>
          </w:p>
        </w:tc>
        <w:tc>
          <w:tcPr>
            <w:tcW w:w="396" w:type="dxa"/>
          </w:tcPr>
          <w:p w14:paraId="38696FF0" w14:textId="77777777" w:rsidR="00B2621B" w:rsidRPr="00A217D5" w:rsidRDefault="00B2621B" w:rsidP="00110E1A">
            <w:pPr>
              <w:rPr>
                <w:sz w:val="20"/>
              </w:rPr>
            </w:pPr>
          </w:p>
        </w:tc>
        <w:tc>
          <w:tcPr>
            <w:tcW w:w="397" w:type="dxa"/>
          </w:tcPr>
          <w:p w14:paraId="3FF82454" w14:textId="77777777" w:rsidR="00B2621B" w:rsidRPr="00A217D5" w:rsidRDefault="00B2621B" w:rsidP="00110E1A">
            <w:pPr>
              <w:rPr>
                <w:sz w:val="20"/>
              </w:rPr>
            </w:pPr>
          </w:p>
        </w:tc>
        <w:tc>
          <w:tcPr>
            <w:tcW w:w="396" w:type="dxa"/>
          </w:tcPr>
          <w:p w14:paraId="2D9671B3" w14:textId="77777777" w:rsidR="00B2621B" w:rsidRPr="00A217D5" w:rsidRDefault="00B2621B" w:rsidP="00110E1A">
            <w:pPr>
              <w:rPr>
                <w:sz w:val="20"/>
              </w:rPr>
            </w:pPr>
          </w:p>
        </w:tc>
        <w:tc>
          <w:tcPr>
            <w:tcW w:w="397" w:type="dxa"/>
          </w:tcPr>
          <w:p w14:paraId="7F94A8EE" w14:textId="77777777" w:rsidR="00B2621B" w:rsidRPr="00A217D5" w:rsidRDefault="00B2621B" w:rsidP="00110E1A">
            <w:pPr>
              <w:rPr>
                <w:sz w:val="20"/>
              </w:rPr>
            </w:pPr>
          </w:p>
        </w:tc>
        <w:tc>
          <w:tcPr>
            <w:tcW w:w="396" w:type="dxa"/>
          </w:tcPr>
          <w:p w14:paraId="0521A88D" w14:textId="77777777" w:rsidR="00B2621B" w:rsidRPr="00A217D5" w:rsidRDefault="00B2621B" w:rsidP="00110E1A">
            <w:pPr>
              <w:rPr>
                <w:sz w:val="20"/>
              </w:rPr>
            </w:pPr>
          </w:p>
        </w:tc>
        <w:tc>
          <w:tcPr>
            <w:tcW w:w="396" w:type="dxa"/>
          </w:tcPr>
          <w:p w14:paraId="774BE6E3" w14:textId="77777777" w:rsidR="00B2621B" w:rsidRPr="00A217D5" w:rsidRDefault="00B2621B" w:rsidP="00110E1A">
            <w:pPr>
              <w:rPr>
                <w:sz w:val="20"/>
              </w:rPr>
            </w:pPr>
          </w:p>
        </w:tc>
        <w:tc>
          <w:tcPr>
            <w:tcW w:w="397" w:type="dxa"/>
          </w:tcPr>
          <w:p w14:paraId="35E57F1D" w14:textId="77777777" w:rsidR="00B2621B" w:rsidRPr="00A217D5" w:rsidRDefault="00B2621B" w:rsidP="00110E1A">
            <w:pPr>
              <w:rPr>
                <w:sz w:val="20"/>
              </w:rPr>
            </w:pPr>
          </w:p>
        </w:tc>
        <w:tc>
          <w:tcPr>
            <w:tcW w:w="396" w:type="dxa"/>
          </w:tcPr>
          <w:p w14:paraId="404A3DB2" w14:textId="77777777" w:rsidR="00B2621B" w:rsidRPr="00A217D5" w:rsidRDefault="00B2621B" w:rsidP="00110E1A">
            <w:pPr>
              <w:rPr>
                <w:sz w:val="20"/>
              </w:rPr>
            </w:pPr>
          </w:p>
        </w:tc>
        <w:tc>
          <w:tcPr>
            <w:tcW w:w="396" w:type="dxa"/>
          </w:tcPr>
          <w:p w14:paraId="7B2DBE69" w14:textId="77777777" w:rsidR="00B2621B" w:rsidRPr="00A217D5" w:rsidRDefault="00B2621B" w:rsidP="00110E1A">
            <w:pPr>
              <w:rPr>
                <w:sz w:val="20"/>
              </w:rPr>
            </w:pPr>
          </w:p>
        </w:tc>
        <w:tc>
          <w:tcPr>
            <w:tcW w:w="397" w:type="dxa"/>
          </w:tcPr>
          <w:p w14:paraId="24EEBFCD" w14:textId="77777777" w:rsidR="00B2621B" w:rsidRPr="00A217D5" w:rsidRDefault="00B2621B" w:rsidP="00110E1A">
            <w:pPr>
              <w:rPr>
                <w:sz w:val="20"/>
              </w:rPr>
            </w:pPr>
          </w:p>
        </w:tc>
        <w:tc>
          <w:tcPr>
            <w:tcW w:w="396" w:type="dxa"/>
          </w:tcPr>
          <w:p w14:paraId="7640E679" w14:textId="77777777" w:rsidR="00B2621B" w:rsidRPr="00A217D5" w:rsidRDefault="00B2621B" w:rsidP="00110E1A">
            <w:pPr>
              <w:rPr>
                <w:sz w:val="20"/>
              </w:rPr>
            </w:pPr>
          </w:p>
        </w:tc>
        <w:tc>
          <w:tcPr>
            <w:tcW w:w="396" w:type="dxa"/>
          </w:tcPr>
          <w:p w14:paraId="32D6A958" w14:textId="77777777" w:rsidR="00B2621B" w:rsidRPr="00A217D5" w:rsidRDefault="00B2621B" w:rsidP="00110E1A">
            <w:pPr>
              <w:rPr>
                <w:sz w:val="20"/>
              </w:rPr>
            </w:pPr>
          </w:p>
        </w:tc>
        <w:tc>
          <w:tcPr>
            <w:tcW w:w="397" w:type="dxa"/>
          </w:tcPr>
          <w:p w14:paraId="702B5255" w14:textId="77777777" w:rsidR="00B2621B" w:rsidRPr="00A217D5" w:rsidRDefault="00B2621B" w:rsidP="00110E1A">
            <w:pPr>
              <w:rPr>
                <w:sz w:val="20"/>
              </w:rPr>
            </w:pPr>
          </w:p>
        </w:tc>
        <w:tc>
          <w:tcPr>
            <w:tcW w:w="396" w:type="dxa"/>
          </w:tcPr>
          <w:p w14:paraId="49027E04" w14:textId="77777777" w:rsidR="00B2621B" w:rsidRDefault="00B2621B" w:rsidP="00110E1A"/>
        </w:tc>
        <w:tc>
          <w:tcPr>
            <w:tcW w:w="397" w:type="dxa"/>
          </w:tcPr>
          <w:p w14:paraId="7FA93218" w14:textId="77777777" w:rsidR="00B2621B" w:rsidRDefault="00B2621B" w:rsidP="00110E1A"/>
        </w:tc>
        <w:tc>
          <w:tcPr>
            <w:tcW w:w="396" w:type="dxa"/>
          </w:tcPr>
          <w:p w14:paraId="18F3D056" w14:textId="77777777" w:rsidR="00B2621B" w:rsidRDefault="00B2621B" w:rsidP="00110E1A"/>
        </w:tc>
        <w:tc>
          <w:tcPr>
            <w:tcW w:w="396" w:type="dxa"/>
          </w:tcPr>
          <w:p w14:paraId="5C8C3268" w14:textId="77777777" w:rsidR="00B2621B" w:rsidRDefault="00B2621B" w:rsidP="00110E1A"/>
        </w:tc>
        <w:tc>
          <w:tcPr>
            <w:tcW w:w="397" w:type="dxa"/>
          </w:tcPr>
          <w:p w14:paraId="09769E58" w14:textId="77777777" w:rsidR="00B2621B" w:rsidRDefault="00B2621B" w:rsidP="00110E1A"/>
        </w:tc>
        <w:tc>
          <w:tcPr>
            <w:tcW w:w="396" w:type="dxa"/>
          </w:tcPr>
          <w:p w14:paraId="26A5524A" w14:textId="77777777" w:rsidR="00B2621B" w:rsidRDefault="00B2621B" w:rsidP="00110E1A"/>
        </w:tc>
        <w:tc>
          <w:tcPr>
            <w:tcW w:w="396" w:type="dxa"/>
          </w:tcPr>
          <w:p w14:paraId="2F529CD4" w14:textId="77777777" w:rsidR="00B2621B" w:rsidRDefault="00B2621B" w:rsidP="00110E1A"/>
        </w:tc>
        <w:tc>
          <w:tcPr>
            <w:tcW w:w="397" w:type="dxa"/>
          </w:tcPr>
          <w:p w14:paraId="0F57307C" w14:textId="77777777" w:rsidR="00B2621B" w:rsidRDefault="00B2621B" w:rsidP="00110E1A"/>
        </w:tc>
        <w:tc>
          <w:tcPr>
            <w:tcW w:w="396" w:type="dxa"/>
          </w:tcPr>
          <w:p w14:paraId="1EEBB2C1" w14:textId="77777777" w:rsidR="00B2621B" w:rsidRDefault="00B2621B" w:rsidP="00110E1A"/>
        </w:tc>
        <w:tc>
          <w:tcPr>
            <w:tcW w:w="397" w:type="dxa"/>
          </w:tcPr>
          <w:p w14:paraId="5335684F" w14:textId="77777777" w:rsidR="00B2621B" w:rsidRDefault="00B2621B" w:rsidP="00110E1A"/>
        </w:tc>
        <w:tc>
          <w:tcPr>
            <w:tcW w:w="396" w:type="dxa"/>
          </w:tcPr>
          <w:p w14:paraId="42EF8281" w14:textId="77777777" w:rsidR="00B2621B" w:rsidRDefault="00B2621B" w:rsidP="00110E1A"/>
        </w:tc>
        <w:tc>
          <w:tcPr>
            <w:tcW w:w="396" w:type="dxa"/>
          </w:tcPr>
          <w:p w14:paraId="796E669A" w14:textId="77777777" w:rsidR="00B2621B" w:rsidRDefault="00B2621B" w:rsidP="00110E1A"/>
        </w:tc>
        <w:tc>
          <w:tcPr>
            <w:tcW w:w="397" w:type="dxa"/>
          </w:tcPr>
          <w:p w14:paraId="1B6316B0" w14:textId="77777777" w:rsidR="00B2621B" w:rsidRDefault="00B2621B" w:rsidP="00110E1A"/>
        </w:tc>
        <w:tc>
          <w:tcPr>
            <w:tcW w:w="396" w:type="dxa"/>
          </w:tcPr>
          <w:p w14:paraId="436A116A" w14:textId="77777777" w:rsidR="00B2621B" w:rsidRDefault="00B2621B" w:rsidP="00110E1A"/>
        </w:tc>
        <w:tc>
          <w:tcPr>
            <w:tcW w:w="396" w:type="dxa"/>
          </w:tcPr>
          <w:p w14:paraId="572AE12E" w14:textId="77777777" w:rsidR="00B2621B" w:rsidRDefault="00B2621B" w:rsidP="00110E1A"/>
        </w:tc>
        <w:tc>
          <w:tcPr>
            <w:tcW w:w="397" w:type="dxa"/>
          </w:tcPr>
          <w:p w14:paraId="230D7B1A" w14:textId="77777777" w:rsidR="00B2621B" w:rsidRDefault="00B2621B" w:rsidP="00110E1A"/>
        </w:tc>
        <w:tc>
          <w:tcPr>
            <w:tcW w:w="396" w:type="dxa"/>
          </w:tcPr>
          <w:p w14:paraId="573862AB" w14:textId="77777777" w:rsidR="00B2621B" w:rsidRDefault="00B2621B" w:rsidP="00110E1A"/>
        </w:tc>
        <w:tc>
          <w:tcPr>
            <w:tcW w:w="397" w:type="dxa"/>
          </w:tcPr>
          <w:p w14:paraId="292E2C3D" w14:textId="77777777" w:rsidR="00B2621B" w:rsidRDefault="00B2621B" w:rsidP="00110E1A"/>
        </w:tc>
      </w:tr>
      <w:tr w:rsidR="00B2621B" w14:paraId="7307BCE0" w14:textId="77777777" w:rsidTr="00110E1A">
        <w:tc>
          <w:tcPr>
            <w:tcW w:w="1271" w:type="dxa"/>
          </w:tcPr>
          <w:p w14:paraId="7366DB98" w14:textId="77777777" w:rsidR="00B2621B" w:rsidRDefault="00B2621B" w:rsidP="00110E1A">
            <w:r>
              <w:t>PRC_T4.2</w:t>
            </w:r>
          </w:p>
        </w:tc>
        <w:tc>
          <w:tcPr>
            <w:tcW w:w="396" w:type="dxa"/>
          </w:tcPr>
          <w:p w14:paraId="4C03512D" w14:textId="77777777" w:rsidR="00B2621B" w:rsidRPr="00A217D5" w:rsidRDefault="00B2621B" w:rsidP="00110E1A">
            <w:pPr>
              <w:rPr>
                <w:sz w:val="20"/>
              </w:rPr>
            </w:pPr>
          </w:p>
        </w:tc>
        <w:tc>
          <w:tcPr>
            <w:tcW w:w="396" w:type="dxa"/>
          </w:tcPr>
          <w:p w14:paraId="364E0809" w14:textId="77777777" w:rsidR="00B2621B" w:rsidRPr="00A217D5" w:rsidRDefault="00B2621B" w:rsidP="00110E1A">
            <w:pPr>
              <w:rPr>
                <w:sz w:val="20"/>
              </w:rPr>
            </w:pPr>
          </w:p>
        </w:tc>
        <w:tc>
          <w:tcPr>
            <w:tcW w:w="397" w:type="dxa"/>
          </w:tcPr>
          <w:p w14:paraId="6A970F31" w14:textId="77777777" w:rsidR="00B2621B" w:rsidRPr="00A217D5" w:rsidRDefault="00B2621B" w:rsidP="00110E1A">
            <w:pPr>
              <w:rPr>
                <w:sz w:val="20"/>
              </w:rPr>
            </w:pPr>
          </w:p>
        </w:tc>
        <w:tc>
          <w:tcPr>
            <w:tcW w:w="396" w:type="dxa"/>
          </w:tcPr>
          <w:p w14:paraId="402EC768" w14:textId="77777777" w:rsidR="00B2621B" w:rsidRPr="00A217D5" w:rsidRDefault="00B2621B" w:rsidP="00110E1A">
            <w:pPr>
              <w:rPr>
                <w:sz w:val="20"/>
              </w:rPr>
            </w:pPr>
          </w:p>
        </w:tc>
        <w:tc>
          <w:tcPr>
            <w:tcW w:w="397" w:type="dxa"/>
          </w:tcPr>
          <w:p w14:paraId="5DA4BD3E" w14:textId="77777777" w:rsidR="00B2621B" w:rsidRPr="00A217D5" w:rsidRDefault="00B2621B" w:rsidP="00110E1A">
            <w:pPr>
              <w:rPr>
                <w:sz w:val="20"/>
              </w:rPr>
            </w:pPr>
          </w:p>
        </w:tc>
        <w:tc>
          <w:tcPr>
            <w:tcW w:w="396" w:type="dxa"/>
          </w:tcPr>
          <w:p w14:paraId="13FCD2E9" w14:textId="77777777" w:rsidR="00B2621B" w:rsidRPr="00A217D5" w:rsidRDefault="00B2621B" w:rsidP="00110E1A">
            <w:pPr>
              <w:rPr>
                <w:sz w:val="20"/>
              </w:rPr>
            </w:pPr>
          </w:p>
        </w:tc>
        <w:tc>
          <w:tcPr>
            <w:tcW w:w="396" w:type="dxa"/>
          </w:tcPr>
          <w:p w14:paraId="6533F0E3" w14:textId="77777777" w:rsidR="00B2621B" w:rsidRPr="00A217D5" w:rsidRDefault="00B2621B" w:rsidP="00110E1A">
            <w:pPr>
              <w:rPr>
                <w:sz w:val="20"/>
              </w:rPr>
            </w:pPr>
            <w:r>
              <w:rPr>
                <w:sz w:val="20"/>
              </w:rPr>
              <w:t xml:space="preserve">X </w:t>
            </w:r>
          </w:p>
        </w:tc>
        <w:tc>
          <w:tcPr>
            <w:tcW w:w="397" w:type="dxa"/>
          </w:tcPr>
          <w:p w14:paraId="14AD0FCE" w14:textId="77777777" w:rsidR="00B2621B" w:rsidRPr="00A217D5" w:rsidRDefault="00B2621B" w:rsidP="00110E1A">
            <w:pPr>
              <w:rPr>
                <w:sz w:val="20"/>
              </w:rPr>
            </w:pPr>
          </w:p>
        </w:tc>
        <w:tc>
          <w:tcPr>
            <w:tcW w:w="396" w:type="dxa"/>
          </w:tcPr>
          <w:p w14:paraId="4E44156C" w14:textId="77777777" w:rsidR="00B2621B" w:rsidRPr="00A217D5" w:rsidRDefault="00B2621B" w:rsidP="00110E1A">
            <w:pPr>
              <w:rPr>
                <w:sz w:val="20"/>
              </w:rPr>
            </w:pPr>
          </w:p>
        </w:tc>
        <w:tc>
          <w:tcPr>
            <w:tcW w:w="397" w:type="dxa"/>
          </w:tcPr>
          <w:p w14:paraId="24F6A3EE" w14:textId="77777777" w:rsidR="00B2621B" w:rsidRPr="00A217D5" w:rsidRDefault="00B2621B" w:rsidP="00110E1A">
            <w:pPr>
              <w:rPr>
                <w:sz w:val="20"/>
              </w:rPr>
            </w:pPr>
          </w:p>
        </w:tc>
        <w:tc>
          <w:tcPr>
            <w:tcW w:w="396" w:type="dxa"/>
          </w:tcPr>
          <w:p w14:paraId="24FBB72E" w14:textId="77777777" w:rsidR="00B2621B" w:rsidRPr="00A217D5" w:rsidRDefault="00B2621B" w:rsidP="00110E1A">
            <w:pPr>
              <w:rPr>
                <w:sz w:val="20"/>
              </w:rPr>
            </w:pPr>
          </w:p>
        </w:tc>
        <w:tc>
          <w:tcPr>
            <w:tcW w:w="397" w:type="dxa"/>
          </w:tcPr>
          <w:p w14:paraId="67AF31C1" w14:textId="77777777" w:rsidR="00B2621B" w:rsidRPr="00A217D5" w:rsidRDefault="00B2621B" w:rsidP="00110E1A">
            <w:pPr>
              <w:rPr>
                <w:sz w:val="20"/>
              </w:rPr>
            </w:pPr>
          </w:p>
        </w:tc>
        <w:tc>
          <w:tcPr>
            <w:tcW w:w="396" w:type="dxa"/>
          </w:tcPr>
          <w:p w14:paraId="4714B558" w14:textId="77777777" w:rsidR="00B2621B" w:rsidRPr="00A217D5" w:rsidRDefault="00B2621B" w:rsidP="00110E1A">
            <w:pPr>
              <w:rPr>
                <w:sz w:val="20"/>
              </w:rPr>
            </w:pPr>
          </w:p>
        </w:tc>
        <w:tc>
          <w:tcPr>
            <w:tcW w:w="396" w:type="dxa"/>
          </w:tcPr>
          <w:p w14:paraId="007DD0F5" w14:textId="77777777" w:rsidR="00B2621B" w:rsidRPr="00A217D5" w:rsidRDefault="00B2621B" w:rsidP="00110E1A">
            <w:pPr>
              <w:rPr>
                <w:sz w:val="20"/>
              </w:rPr>
            </w:pPr>
          </w:p>
        </w:tc>
        <w:tc>
          <w:tcPr>
            <w:tcW w:w="397" w:type="dxa"/>
          </w:tcPr>
          <w:p w14:paraId="75C5EE43" w14:textId="77777777" w:rsidR="00B2621B" w:rsidRPr="00A217D5" w:rsidRDefault="00B2621B" w:rsidP="00110E1A">
            <w:pPr>
              <w:rPr>
                <w:sz w:val="20"/>
              </w:rPr>
            </w:pPr>
          </w:p>
        </w:tc>
        <w:tc>
          <w:tcPr>
            <w:tcW w:w="396" w:type="dxa"/>
          </w:tcPr>
          <w:p w14:paraId="45528770" w14:textId="77777777" w:rsidR="00B2621B" w:rsidRPr="00A217D5" w:rsidRDefault="00B2621B" w:rsidP="00110E1A">
            <w:pPr>
              <w:rPr>
                <w:sz w:val="20"/>
              </w:rPr>
            </w:pPr>
          </w:p>
        </w:tc>
        <w:tc>
          <w:tcPr>
            <w:tcW w:w="396" w:type="dxa"/>
          </w:tcPr>
          <w:p w14:paraId="0A22A5E3" w14:textId="77777777" w:rsidR="00B2621B" w:rsidRPr="00A217D5" w:rsidRDefault="00B2621B" w:rsidP="00110E1A">
            <w:pPr>
              <w:rPr>
                <w:sz w:val="20"/>
              </w:rPr>
            </w:pPr>
          </w:p>
        </w:tc>
        <w:tc>
          <w:tcPr>
            <w:tcW w:w="397" w:type="dxa"/>
          </w:tcPr>
          <w:p w14:paraId="6E42B2E7" w14:textId="77777777" w:rsidR="00B2621B" w:rsidRPr="00A217D5" w:rsidRDefault="00B2621B" w:rsidP="00110E1A">
            <w:pPr>
              <w:rPr>
                <w:sz w:val="20"/>
              </w:rPr>
            </w:pPr>
          </w:p>
        </w:tc>
        <w:tc>
          <w:tcPr>
            <w:tcW w:w="396" w:type="dxa"/>
          </w:tcPr>
          <w:p w14:paraId="0FD64607" w14:textId="77777777" w:rsidR="00B2621B" w:rsidRPr="00A217D5" w:rsidRDefault="00B2621B" w:rsidP="00110E1A">
            <w:pPr>
              <w:rPr>
                <w:sz w:val="20"/>
              </w:rPr>
            </w:pPr>
          </w:p>
        </w:tc>
        <w:tc>
          <w:tcPr>
            <w:tcW w:w="396" w:type="dxa"/>
          </w:tcPr>
          <w:p w14:paraId="2A4922A2" w14:textId="77777777" w:rsidR="00B2621B" w:rsidRPr="00A217D5" w:rsidRDefault="00B2621B" w:rsidP="00110E1A">
            <w:pPr>
              <w:rPr>
                <w:sz w:val="20"/>
              </w:rPr>
            </w:pPr>
          </w:p>
        </w:tc>
        <w:tc>
          <w:tcPr>
            <w:tcW w:w="397" w:type="dxa"/>
          </w:tcPr>
          <w:p w14:paraId="52C25B25" w14:textId="77777777" w:rsidR="00B2621B" w:rsidRPr="00A217D5" w:rsidRDefault="00B2621B" w:rsidP="00110E1A">
            <w:pPr>
              <w:rPr>
                <w:sz w:val="20"/>
              </w:rPr>
            </w:pPr>
          </w:p>
        </w:tc>
        <w:tc>
          <w:tcPr>
            <w:tcW w:w="396" w:type="dxa"/>
          </w:tcPr>
          <w:p w14:paraId="052F806C" w14:textId="77777777" w:rsidR="00B2621B" w:rsidRPr="00A217D5" w:rsidRDefault="00B2621B" w:rsidP="00110E1A">
            <w:pPr>
              <w:rPr>
                <w:sz w:val="20"/>
              </w:rPr>
            </w:pPr>
          </w:p>
        </w:tc>
        <w:tc>
          <w:tcPr>
            <w:tcW w:w="397" w:type="dxa"/>
          </w:tcPr>
          <w:p w14:paraId="0A5E6AE2" w14:textId="77777777" w:rsidR="00B2621B" w:rsidRPr="00A217D5" w:rsidRDefault="00B2621B" w:rsidP="00110E1A">
            <w:pPr>
              <w:rPr>
                <w:sz w:val="20"/>
              </w:rPr>
            </w:pPr>
          </w:p>
        </w:tc>
        <w:tc>
          <w:tcPr>
            <w:tcW w:w="396" w:type="dxa"/>
          </w:tcPr>
          <w:p w14:paraId="633703B1" w14:textId="77777777" w:rsidR="00B2621B" w:rsidRPr="00A217D5" w:rsidRDefault="00B2621B" w:rsidP="00110E1A">
            <w:pPr>
              <w:rPr>
                <w:sz w:val="20"/>
              </w:rPr>
            </w:pPr>
          </w:p>
        </w:tc>
        <w:tc>
          <w:tcPr>
            <w:tcW w:w="396" w:type="dxa"/>
          </w:tcPr>
          <w:p w14:paraId="509581DB" w14:textId="77777777" w:rsidR="00B2621B" w:rsidRPr="00A217D5" w:rsidRDefault="00B2621B" w:rsidP="00110E1A">
            <w:pPr>
              <w:rPr>
                <w:sz w:val="20"/>
              </w:rPr>
            </w:pPr>
          </w:p>
        </w:tc>
        <w:tc>
          <w:tcPr>
            <w:tcW w:w="397" w:type="dxa"/>
          </w:tcPr>
          <w:p w14:paraId="12A37F42" w14:textId="77777777" w:rsidR="00B2621B" w:rsidRPr="00A217D5" w:rsidRDefault="00B2621B" w:rsidP="00110E1A">
            <w:pPr>
              <w:rPr>
                <w:sz w:val="20"/>
              </w:rPr>
            </w:pPr>
          </w:p>
        </w:tc>
        <w:tc>
          <w:tcPr>
            <w:tcW w:w="396" w:type="dxa"/>
          </w:tcPr>
          <w:p w14:paraId="2555D282" w14:textId="77777777" w:rsidR="00B2621B" w:rsidRPr="00A217D5" w:rsidRDefault="00B2621B" w:rsidP="00110E1A">
            <w:pPr>
              <w:rPr>
                <w:sz w:val="20"/>
              </w:rPr>
            </w:pPr>
          </w:p>
        </w:tc>
        <w:tc>
          <w:tcPr>
            <w:tcW w:w="396" w:type="dxa"/>
          </w:tcPr>
          <w:p w14:paraId="68797C4C" w14:textId="77777777" w:rsidR="00B2621B" w:rsidRPr="00A217D5" w:rsidRDefault="00B2621B" w:rsidP="00110E1A">
            <w:pPr>
              <w:rPr>
                <w:sz w:val="20"/>
              </w:rPr>
            </w:pPr>
          </w:p>
        </w:tc>
        <w:tc>
          <w:tcPr>
            <w:tcW w:w="397" w:type="dxa"/>
          </w:tcPr>
          <w:p w14:paraId="17A25CDC" w14:textId="77777777" w:rsidR="00B2621B" w:rsidRPr="00A217D5" w:rsidRDefault="00B2621B" w:rsidP="00110E1A">
            <w:pPr>
              <w:rPr>
                <w:sz w:val="20"/>
              </w:rPr>
            </w:pPr>
          </w:p>
        </w:tc>
        <w:tc>
          <w:tcPr>
            <w:tcW w:w="396" w:type="dxa"/>
          </w:tcPr>
          <w:p w14:paraId="4AD110F4" w14:textId="77777777" w:rsidR="00B2621B" w:rsidRPr="00A217D5" w:rsidRDefault="00B2621B" w:rsidP="00110E1A">
            <w:pPr>
              <w:rPr>
                <w:sz w:val="20"/>
              </w:rPr>
            </w:pPr>
          </w:p>
        </w:tc>
        <w:tc>
          <w:tcPr>
            <w:tcW w:w="396" w:type="dxa"/>
          </w:tcPr>
          <w:p w14:paraId="518440D9" w14:textId="77777777" w:rsidR="00B2621B" w:rsidRPr="00A217D5" w:rsidRDefault="00B2621B" w:rsidP="00110E1A">
            <w:pPr>
              <w:rPr>
                <w:sz w:val="20"/>
              </w:rPr>
            </w:pPr>
          </w:p>
        </w:tc>
        <w:tc>
          <w:tcPr>
            <w:tcW w:w="397" w:type="dxa"/>
          </w:tcPr>
          <w:p w14:paraId="59B8A75D" w14:textId="77777777" w:rsidR="00B2621B" w:rsidRPr="00A217D5" w:rsidRDefault="00B2621B" w:rsidP="00110E1A">
            <w:pPr>
              <w:rPr>
                <w:sz w:val="20"/>
              </w:rPr>
            </w:pPr>
          </w:p>
        </w:tc>
        <w:tc>
          <w:tcPr>
            <w:tcW w:w="396" w:type="dxa"/>
          </w:tcPr>
          <w:p w14:paraId="1BF96F28" w14:textId="77777777" w:rsidR="00B2621B" w:rsidRDefault="00B2621B" w:rsidP="00110E1A"/>
        </w:tc>
        <w:tc>
          <w:tcPr>
            <w:tcW w:w="397" w:type="dxa"/>
          </w:tcPr>
          <w:p w14:paraId="4B2A193D" w14:textId="77777777" w:rsidR="00B2621B" w:rsidRDefault="00B2621B" w:rsidP="00110E1A"/>
        </w:tc>
        <w:tc>
          <w:tcPr>
            <w:tcW w:w="396" w:type="dxa"/>
          </w:tcPr>
          <w:p w14:paraId="29170C7B" w14:textId="77777777" w:rsidR="00B2621B" w:rsidRDefault="00B2621B" w:rsidP="00110E1A"/>
        </w:tc>
        <w:tc>
          <w:tcPr>
            <w:tcW w:w="396" w:type="dxa"/>
          </w:tcPr>
          <w:p w14:paraId="7446A3EC" w14:textId="77777777" w:rsidR="00B2621B" w:rsidRDefault="00B2621B" w:rsidP="00110E1A"/>
        </w:tc>
        <w:tc>
          <w:tcPr>
            <w:tcW w:w="397" w:type="dxa"/>
          </w:tcPr>
          <w:p w14:paraId="550B7B63" w14:textId="77777777" w:rsidR="00B2621B" w:rsidRDefault="00B2621B" w:rsidP="00110E1A"/>
        </w:tc>
        <w:tc>
          <w:tcPr>
            <w:tcW w:w="396" w:type="dxa"/>
          </w:tcPr>
          <w:p w14:paraId="3489591C" w14:textId="77777777" w:rsidR="00B2621B" w:rsidRDefault="00B2621B" w:rsidP="00110E1A"/>
        </w:tc>
        <w:tc>
          <w:tcPr>
            <w:tcW w:w="396" w:type="dxa"/>
          </w:tcPr>
          <w:p w14:paraId="142C6057" w14:textId="77777777" w:rsidR="00B2621B" w:rsidRDefault="00B2621B" w:rsidP="00110E1A"/>
        </w:tc>
        <w:tc>
          <w:tcPr>
            <w:tcW w:w="397" w:type="dxa"/>
          </w:tcPr>
          <w:p w14:paraId="0578A2EE" w14:textId="77777777" w:rsidR="00B2621B" w:rsidRDefault="00B2621B" w:rsidP="00110E1A"/>
        </w:tc>
        <w:tc>
          <w:tcPr>
            <w:tcW w:w="396" w:type="dxa"/>
          </w:tcPr>
          <w:p w14:paraId="000F3638" w14:textId="77777777" w:rsidR="00B2621B" w:rsidRDefault="00B2621B" w:rsidP="00110E1A"/>
        </w:tc>
        <w:tc>
          <w:tcPr>
            <w:tcW w:w="397" w:type="dxa"/>
          </w:tcPr>
          <w:p w14:paraId="629FA6D5" w14:textId="77777777" w:rsidR="00B2621B" w:rsidRDefault="00B2621B" w:rsidP="00110E1A"/>
        </w:tc>
        <w:tc>
          <w:tcPr>
            <w:tcW w:w="396" w:type="dxa"/>
          </w:tcPr>
          <w:p w14:paraId="21D024D4" w14:textId="77777777" w:rsidR="00B2621B" w:rsidRDefault="00B2621B" w:rsidP="00110E1A"/>
        </w:tc>
        <w:tc>
          <w:tcPr>
            <w:tcW w:w="396" w:type="dxa"/>
          </w:tcPr>
          <w:p w14:paraId="4921AC43" w14:textId="77777777" w:rsidR="00B2621B" w:rsidRDefault="00B2621B" w:rsidP="00110E1A"/>
        </w:tc>
        <w:tc>
          <w:tcPr>
            <w:tcW w:w="397" w:type="dxa"/>
          </w:tcPr>
          <w:p w14:paraId="2BDA589D" w14:textId="77777777" w:rsidR="00B2621B" w:rsidRDefault="00B2621B" w:rsidP="00110E1A"/>
        </w:tc>
        <w:tc>
          <w:tcPr>
            <w:tcW w:w="396" w:type="dxa"/>
          </w:tcPr>
          <w:p w14:paraId="72864371" w14:textId="77777777" w:rsidR="00B2621B" w:rsidRDefault="00B2621B" w:rsidP="00110E1A"/>
        </w:tc>
        <w:tc>
          <w:tcPr>
            <w:tcW w:w="396" w:type="dxa"/>
          </w:tcPr>
          <w:p w14:paraId="23D64009" w14:textId="77777777" w:rsidR="00B2621B" w:rsidRDefault="00B2621B" w:rsidP="00110E1A"/>
        </w:tc>
        <w:tc>
          <w:tcPr>
            <w:tcW w:w="397" w:type="dxa"/>
          </w:tcPr>
          <w:p w14:paraId="6D636804" w14:textId="77777777" w:rsidR="00B2621B" w:rsidRDefault="00B2621B" w:rsidP="00110E1A"/>
        </w:tc>
        <w:tc>
          <w:tcPr>
            <w:tcW w:w="396" w:type="dxa"/>
          </w:tcPr>
          <w:p w14:paraId="199A5DFD" w14:textId="77777777" w:rsidR="00B2621B" w:rsidRDefault="00B2621B" w:rsidP="00110E1A"/>
        </w:tc>
        <w:tc>
          <w:tcPr>
            <w:tcW w:w="397" w:type="dxa"/>
          </w:tcPr>
          <w:p w14:paraId="52146230" w14:textId="77777777" w:rsidR="00B2621B" w:rsidRDefault="00B2621B" w:rsidP="00110E1A"/>
        </w:tc>
      </w:tr>
      <w:tr w:rsidR="00B2621B" w14:paraId="146CEAEB" w14:textId="77777777" w:rsidTr="00110E1A">
        <w:tc>
          <w:tcPr>
            <w:tcW w:w="1271" w:type="dxa"/>
          </w:tcPr>
          <w:p w14:paraId="0AE5DDBB" w14:textId="77777777" w:rsidR="00B2621B" w:rsidRDefault="00B2621B" w:rsidP="00110E1A">
            <w:r w:rsidRPr="00F9411B">
              <w:t>PRC_</w:t>
            </w:r>
            <w:r>
              <w:t>T5.1</w:t>
            </w:r>
          </w:p>
        </w:tc>
        <w:tc>
          <w:tcPr>
            <w:tcW w:w="396" w:type="dxa"/>
          </w:tcPr>
          <w:p w14:paraId="2F780841" w14:textId="77777777" w:rsidR="00B2621B" w:rsidRPr="00A217D5" w:rsidRDefault="00B2621B" w:rsidP="00110E1A">
            <w:pPr>
              <w:rPr>
                <w:sz w:val="20"/>
              </w:rPr>
            </w:pPr>
          </w:p>
        </w:tc>
        <w:tc>
          <w:tcPr>
            <w:tcW w:w="396" w:type="dxa"/>
          </w:tcPr>
          <w:p w14:paraId="2AE17DBB" w14:textId="77777777" w:rsidR="00B2621B" w:rsidRPr="00A217D5" w:rsidRDefault="00B2621B" w:rsidP="00110E1A">
            <w:pPr>
              <w:rPr>
                <w:sz w:val="20"/>
              </w:rPr>
            </w:pPr>
          </w:p>
        </w:tc>
        <w:tc>
          <w:tcPr>
            <w:tcW w:w="397" w:type="dxa"/>
          </w:tcPr>
          <w:p w14:paraId="27A139CA" w14:textId="77777777" w:rsidR="00B2621B" w:rsidRPr="00A217D5" w:rsidRDefault="00B2621B" w:rsidP="00110E1A">
            <w:pPr>
              <w:rPr>
                <w:sz w:val="20"/>
              </w:rPr>
            </w:pPr>
          </w:p>
        </w:tc>
        <w:tc>
          <w:tcPr>
            <w:tcW w:w="396" w:type="dxa"/>
          </w:tcPr>
          <w:p w14:paraId="6F32BF77" w14:textId="77777777" w:rsidR="00B2621B" w:rsidRPr="00A217D5" w:rsidRDefault="00B2621B" w:rsidP="00110E1A">
            <w:pPr>
              <w:rPr>
                <w:sz w:val="20"/>
              </w:rPr>
            </w:pPr>
          </w:p>
        </w:tc>
        <w:tc>
          <w:tcPr>
            <w:tcW w:w="397" w:type="dxa"/>
          </w:tcPr>
          <w:p w14:paraId="08E82435" w14:textId="77777777" w:rsidR="00B2621B" w:rsidRPr="00A217D5" w:rsidRDefault="00B2621B" w:rsidP="00110E1A">
            <w:pPr>
              <w:rPr>
                <w:sz w:val="20"/>
              </w:rPr>
            </w:pPr>
          </w:p>
        </w:tc>
        <w:tc>
          <w:tcPr>
            <w:tcW w:w="396" w:type="dxa"/>
          </w:tcPr>
          <w:p w14:paraId="4CC1AEFD" w14:textId="77777777" w:rsidR="00B2621B" w:rsidRPr="00A217D5" w:rsidRDefault="00B2621B" w:rsidP="00110E1A">
            <w:pPr>
              <w:rPr>
                <w:sz w:val="20"/>
              </w:rPr>
            </w:pPr>
          </w:p>
        </w:tc>
        <w:tc>
          <w:tcPr>
            <w:tcW w:w="396" w:type="dxa"/>
          </w:tcPr>
          <w:p w14:paraId="3D63006B" w14:textId="77777777" w:rsidR="00B2621B" w:rsidRPr="00A217D5" w:rsidRDefault="00B2621B" w:rsidP="00110E1A">
            <w:pPr>
              <w:rPr>
                <w:sz w:val="20"/>
              </w:rPr>
            </w:pPr>
          </w:p>
        </w:tc>
        <w:tc>
          <w:tcPr>
            <w:tcW w:w="397" w:type="dxa"/>
          </w:tcPr>
          <w:p w14:paraId="1A13E0EA" w14:textId="77777777" w:rsidR="00B2621B" w:rsidRPr="00A217D5" w:rsidRDefault="00B2621B" w:rsidP="00110E1A">
            <w:pPr>
              <w:rPr>
                <w:sz w:val="20"/>
              </w:rPr>
            </w:pPr>
            <w:r>
              <w:rPr>
                <w:sz w:val="20"/>
              </w:rPr>
              <w:t>X</w:t>
            </w:r>
          </w:p>
        </w:tc>
        <w:tc>
          <w:tcPr>
            <w:tcW w:w="396" w:type="dxa"/>
          </w:tcPr>
          <w:p w14:paraId="07A834E6" w14:textId="77777777" w:rsidR="00B2621B" w:rsidRPr="00A217D5" w:rsidRDefault="00B2621B" w:rsidP="00110E1A">
            <w:pPr>
              <w:rPr>
                <w:sz w:val="20"/>
              </w:rPr>
            </w:pPr>
          </w:p>
        </w:tc>
        <w:tc>
          <w:tcPr>
            <w:tcW w:w="397" w:type="dxa"/>
          </w:tcPr>
          <w:p w14:paraId="5B01FE65" w14:textId="77777777" w:rsidR="00B2621B" w:rsidRPr="00A217D5" w:rsidRDefault="00B2621B" w:rsidP="00110E1A">
            <w:pPr>
              <w:rPr>
                <w:sz w:val="20"/>
              </w:rPr>
            </w:pPr>
          </w:p>
        </w:tc>
        <w:tc>
          <w:tcPr>
            <w:tcW w:w="396" w:type="dxa"/>
          </w:tcPr>
          <w:p w14:paraId="76895449" w14:textId="77777777" w:rsidR="00B2621B" w:rsidRPr="00A217D5" w:rsidRDefault="00B2621B" w:rsidP="00110E1A">
            <w:pPr>
              <w:rPr>
                <w:sz w:val="20"/>
              </w:rPr>
            </w:pPr>
          </w:p>
        </w:tc>
        <w:tc>
          <w:tcPr>
            <w:tcW w:w="397" w:type="dxa"/>
          </w:tcPr>
          <w:p w14:paraId="0D736E6E" w14:textId="77777777" w:rsidR="00B2621B" w:rsidRPr="00A217D5" w:rsidRDefault="00B2621B" w:rsidP="00110E1A">
            <w:pPr>
              <w:rPr>
                <w:sz w:val="20"/>
              </w:rPr>
            </w:pPr>
          </w:p>
        </w:tc>
        <w:tc>
          <w:tcPr>
            <w:tcW w:w="396" w:type="dxa"/>
          </w:tcPr>
          <w:p w14:paraId="206039D2" w14:textId="77777777" w:rsidR="00B2621B" w:rsidRPr="00A217D5" w:rsidRDefault="00B2621B" w:rsidP="00110E1A">
            <w:pPr>
              <w:rPr>
                <w:sz w:val="20"/>
              </w:rPr>
            </w:pPr>
          </w:p>
        </w:tc>
        <w:tc>
          <w:tcPr>
            <w:tcW w:w="396" w:type="dxa"/>
          </w:tcPr>
          <w:p w14:paraId="2696E82F" w14:textId="77777777" w:rsidR="00B2621B" w:rsidRPr="00A217D5" w:rsidRDefault="00B2621B" w:rsidP="00110E1A">
            <w:pPr>
              <w:rPr>
                <w:sz w:val="20"/>
              </w:rPr>
            </w:pPr>
          </w:p>
        </w:tc>
        <w:tc>
          <w:tcPr>
            <w:tcW w:w="397" w:type="dxa"/>
          </w:tcPr>
          <w:p w14:paraId="06562413" w14:textId="77777777" w:rsidR="00B2621B" w:rsidRPr="00A217D5" w:rsidRDefault="00B2621B" w:rsidP="00110E1A">
            <w:pPr>
              <w:rPr>
                <w:sz w:val="20"/>
              </w:rPr>
            </w:pPr>
          </w:p>
        </w:tc>
        <w:tc>
          <w:tcPr>
            <w:tcW w:w="396" w:type="dxa"/>
          </w:tcPr>
          <w:p w14:paraId="31B2ADF1" w14:textId="77777777" w:rsidR="00B2621B" w:rsidRPr="00A217D5" w:rsidRDefault="00B2621B" w:rsidP="00110E1A">
            <w:pPr>
              <w:rPr>
                <w:sz w:val="20"/>
              </w:rPr>
            </w:pPr>
          </w:p>
        </w:tc>
        <w:tc>
          <w:tcPr>
            <w:tcW w:w="396" w:type="dxa"/>
          </w:tcPr>
          <w:p w14:paraId="2EC7C381" w14:textId="77777777" w:rsidR="00B2621B" w:rsidRPr="00A217D5" w:rsidRDefault="00B2621B" w:rsidP="00110E1A">
            <w:pPr>
              <w:rPr>
                <w:sz w:val="20"/>
              </w:rPr>
            </w:pPr>
          </w:p>
        </w:tc>
        <w:tc>
          <w:tcPr>
            <w:tcW w:w="397" w:type="dxa"/>
          </w:tcPr>
          <w:p w14:paraId="40A3F43F" w14:textId="77777777" w:rsidR="00B2621B" w:rsidRPr="00A217D5" w:rsidRDefault="00B2621B" w:rsidP="00110E1A">
            <w:pPr>
              <w:rPr>
                <w:sz w:val="20"/>
              </w:rPr>
            </w:pPr>
          </w:p>
        </w:tc>
        <w:tc>
          <w:tcPr>
            <w:tcW w:w="396" w:type="dxa"/>
          </w:tcPr>
          <w:p w14:paraId="6CDDDA31" w14:textId="77777777" w:rsidR="00B2621B" w:rsidRPr="00A217D5" w:rsidRDefault="00B2621B" w:rsidP="00110E1A">
            <w:pPr>
              <w:rPr>
                <w:sz w:val="20"/>
              </w:rPr>
            </w:pPr>
          </w:p>
        </w:tc>
        <w:tc>
          <w:tcPr>
            <w:tcW w:w="396" w:type="dxa"/>
          </w:tcPr>
          <w:p w14:paraId="16088AAE" w14:textId="77777777" w:rsidR="00B2621B" w:rsidRPr="00A217D5" w:rsidRDefault="00B2621B" w:rsidP="00110E1A">
            <w:pPr>
              <w:rPr>
                <w:sz w:val="20"/>
              </w:rPr>
            </w:pPr>
          </w:p>
        </w:tc>
        <w:tc>
          <w:tcPr>
            <w:tcW w:w="397" w:type="dxa"/>
          </w:tcPr>
          <w:p w14:paraId="60BCF8DF" w14:textId="77777777" w:rsidR="00B2621B" w:rsidRPr="00A217D5" w:rsidRDefault="00B2621B" w:rsidP="00110E1A">
            <w:pPr>
              <w:rPr>
                <w:sz w:val="20"/>
              </w:rPr>
            </w:pPr>
          </w:p>
        </w:tc>
        <w:tc>
          <w:tcPr>
            <w:tcW w:w="396" w:type="dxa"/>
          </w:tcPr>
          <w:p w14:paraId="4CA45DAD" w14:textId="77777777" w:rsidR="00B2621B" w:rsidRPr="00A217D5" w:rsidRDefault="00B2621B" w:rsidP="00110E1A">
            <w:pPr>
              <w:rPr>
                <w:sz w:val="20"/>
              </w:rPr>
            </w:pPr>
          </w:p>
        </w:tc>
        <w:tc>
          <w:tcPr>
            <w:tcW w:w="397" w:type="dxa"/>
          </w:tcPr>
          <w:p w14:paraId="58AA8772" w14:textId="77777777" w:rsidR="00B2621B" w:rsidRPr="00A217D5" w:rsidRDefault="00B2621B" w:rsidP="00110E1A">
            <w:pPr>
              <w:rPr>
                <w:sz w:val="20"/>
              </w:rPr>
            </w:pPr>
          </w:p>
        </w:tc>
        <w:tc>
          <w:tcPr>
            <w:tcW w:w="396" w:type="dxa"/>
          </w:tcPr>
          <w:p w14:paraId="211AF2D6" w14:textId="77777777" w:rsidR="00B2621B" w:rsidRPr="00A217D5" w:rsidRDefault="00B2621B" w:rsidP="00110E1A">
            <w:pPr>
              <w:rPr>
                <w:sz w:val="20"/>
              </w:rPr>
            </w:pPr>
          </w:p>
        </w:tc>
        <w:tc>
          <w:tcPr>
            <w:tcW w:w="396" w:type="dxa"/>
          </w:tcPr>
          <w:p w14:paraId="21E2CE17" w14:textId="77777777" w:rsidR="00B2621B" w:rsidRPr="00A217D5" w:rsidRDefault="00B2621B" w:rsidP="00110E1A">
            <w:pPr>
              <w:rPr>
                <w:sz w:val="20"/>
              </w:rPr>
            </w:pPr>
          </w:p>
        </w:tc>
        <w:tc>
          <w:tcPr>
            <w:tcW w:w="397" w:type="dxa"/>
          </w:tcPr>
          <w:p w14:paraId="150913BC" w14:textId="77777777" w:rsidR="00B2621B" w:rsidRPr="00A217D5" w:rsidRDefault="00B2621B" w:rsidP="00110E1A">
            <w:pPr>
              <w:rPr>
                <w:sz w:val="20"/>
              </w:rPr>
            </w:pPr>
          </w:p>
        </w:tc>
        <w:tc>
          <w:tcPr>
            <w:tcW w:w="396" w:type="dxa"/>
          </w:tcPr>
          <w:p w14:paraId="1846E2CC" w14:textId="77777777" w:rsidR="00B2621B" w:rsidRPr="00A217D5" w:rsidRDefault="00B2621B" w:rsidP="00110E1A">
            <w:pPr>
              <w:rPr>
                <w:sz w:val="20"/>
              </w:rPr>
            </w:pPr>
          </w:p>
        </w:tc>
        <w:tc>
          <w:tcPr>
            <w:tcW w:w="396" w:type="dxa"/>
          </w:tcPr>
          <w:p w14:paraId="72777B3B" w14:textId="77777777" w:rsidR="00B2621B" w:rsidRPr="00A217D5" w:rsidRDefault="00B2621B" w:rsidP="00110E1A">
            <w:pPr>
              <w:rPr>
                <w:sz w:val="20"/>
              </w:rPr>
            </w:pPr>
          </w:p>
        </w:tc>
        <w:tc>
          <w:tcPr>
            <w:tcW w:w="397" w:type="dxa"/>
          </w:tcPr>
          <w:p w14:paraId="6CBF7F71" w14:textId="77777777" w:rsidR="00B2621B" w:rsidRPr="00A217D5" w:rsidRDefault="00B2621B" w:rsidP="00110E1A">
            <w:pPr>
              <w:rPr>
                <w:sz w:val="20"/>
              </w:rPr>
            </w:pPr>
          </w:p>
        </w:tc>
        <w:tc>
          <w:tcPr>
            <w:tcW w:w="396" w:type="dxa"/>
          </w:tcPr>
          <w:p w14:paraId="0988F961" w14:textId="77777777" w:rsidR="00B2621B" w:rsidRPr="00A217D5" w:rsidRDefault="00B2621B" w:rsidP="00110E1A">
            <w:pPr>
              <w:rPr>
                <w:sz w:val="20"/>
              </w:rPr>
            </w:pPr>
          </w:p>
        </w:tc>
        <w:tc>
          <w:tcPr>
            <w:tcW w:w="396" w:type="dxa"/>
          </w:tcPr>
          <w:p w14:paraId="66D3C44B" w14:textId="77777777" w:rsidR="00B2621B" w:rsidRPr="00A217D5" w:rsidRDefault="00B2621B" w:rsidP="00110E1A">
            <w:pPr>
              <w:rPr>
                <w:sz w:val="20"/>
              </w:rPr>
            </w:pPr>
          </w:p>
        </w:tc>
        <w:tc>
          <w:tcPr>
            <w:tcW w:w="397" w:type="dxa"/>
          </w:tcPr>
          <w:p w14:paraId="651E6B14" w14:textId="77777777" w:rsidR="00B2621B" w:rsidRPr="00A217D5" w:rsidRDefault="00B2621B" w:rsidP="00110E1A">
            <w:pPr>
              <w:rPr>
                <w:sz w:val="20"/>
              </w:rPr>
            </w:pPr>
          </w:p>
        </w:tc>
        <w:tc>
          <w:tcPr>
            <w:tcW w:w="396" w:type="dxa"/>
          </w:tcPr>
          <w:p w14:paraId="5AFEC571" w14:textId="77777777" w:rsidR="00B2621B" w:rsidRDefault="00B2621B" w:rsidP="00110E1A"/>
        </w:tc>
        <w:tc>
          <w:tcPr>
            <w:tcW w:w="397" w:type="dxa"/>
          </w:tcPr>
          <w:p w14:paraId="7AE95E75" w14:textId="77777777" w:rsidR="00B2621B" w:rsidRDefault="00B2621B" w:rsidP="00110E1A"/>
        </w:tc>
        <w:tc>
          <w:tcPr>
            <w:tcW w:w="396" w:type="dxa"/>
          </w:tcPr>
          <w:p w14:paraId="65D9A99C" w14:textId="77777777" w:rsidR="00B2621B" w:rsidRDefault="00B2621B" w:rsidP="00110E1A"/>
        </w:tc>
        <w:tc>
          <w:tcPr>
            <w:tcW w:w="396" w:type="dxa"/>
          </w:tcPr>
          <w:p w14:paraId="6A4CB04B" w14:textId="77777777" w:rsidR="00B2621B" w:rsidRDefault="00B2621B" w:rsidP="00110E1A"/>
        </w:tc>
        <w:tc>
          <w:tcPr>
            <w:tcW w:w="397" w:type="dxa"/>
          </w:tcPr>
          <w:p w14:paraId="1B14194C" w14:textId="77777777" w:rsidR="00B2621B" w:rsidRDefault="00B2621B" w:rsidP="00110E1A"/>
        </w:tc>
        <w:tc>
          <w:tcPr>
            <w:tcW w:w="396" w:type="dxa"/>
          </w:tcPr>
          <w:p w14:paraId="6D1B293C" w14:textId="77777777" w:rsidR="00B2621B" w:rsidRDefault="00B2621B" w:rsidP="00110E1A"/>
        </w:tc>
        <w:tc>
          <w:tcPr>
            <w:tcW w:w="396" w:type="dxa"/>
          </w:tcPr>
          <w:p w14:paraId="4609DE94" w14:textId="77777777" w:rsidR="00B2621B" w:rsidRDefault="00B2621B" w:rsidP="00110E1A"/>
        </w:tc>
        <w:tc>
          <w:tcPr>
            <w:tcW w:w="397" w:type="dxa"/>
          </w:tcPr>
          <w:p w14:paraId="03ACB04E" w14:textId="77777777" w:rsidR="00B2621B" w:rsidRDefault="00B2621B" w:rsidP="00110E1A"/>
        </w:tc>
        <w:tc>
          <w:tcPr>
            <w:tcW w:w="396" w:type="dxa"/>
          </w:tcPr>
          <w:p w14:paraId="12F46054" w14:textId="77777777" w:rsidR="00B2621B" w:rsidRDefault="00B2621B" w:rsidP="00110E1A"/>
        </w:tc>
        <w:tc>
          <w:tcPr>
            <w:tcW w:w="397" w:type="dxa"/>
          </w:tcPr>
          <w:p w14:paraId="44202EA3" w14:textId="77777777" w:rsidR="00B2621B" w:rsidRDefault="00B2621B" w:rsidP="00110E1A"/>
        </w:tc>
        <w:tc>
          <w:tcPr>
            <w:tcW w:w="396" w:type="dxa"/>
          </w:tcPr>
          <w:p w14:paraId="21A9FEEE" w14:textId="77777777" w:rsidR="00B2621B" w:rsidRDefault="00B2621B" w:rsidP="00110E1A"/>
        </w:tc>
        <w:tc>
          <w:tcPr>
            <w:tcW w:w="396" w:type="dxa"/>
          </w:tcPr>
          <w:p w14:paraId="11A5B087" w14:textId="77777777" w:rsidR="00B2621B" w:rsidRDefault="00B2621B" w:rsidP="00110E1A"/>
        </w:tc>
        <w:tc>
          <w:tcPr>
            <w:tcW w:w="397" w:type="dxa"/>
          </w:tcPr>
          <w:p w14:paraId="1C71EA23" w14:textId="77777777" w:rsidR="00B2621B" w:rsidRDefault="00B2621B" w:rsidP="00110E1A"/>
        </w:tc>
        <w:tc>
          <w:tcPr>
            <w:tcW w:w="396" w:type="dxa"/>
          </w:tcPr>
          <w:p w14:paraId="592FF1F1" w14:textId="77777777" w:rsidR="00B2621B" w:rsidRDefault="00B2621B" w:rsidP="00110E1A"/>
        </w:tc>
        <w:tc>
          <w:tcPr>
            <w:tcW w:w="396" w:type="dxa"/>
          </w:tcPr>
          <w:p w14:paraId="1F61915B" w14:textId="77777777" w:rsidR="00B2621B" w:rsidRDefault="00B2621B" w:rsidP="00110E1A"/>
        </w:tc>
        <w:tc>
          <w:tcPr>
            <w:tcW w:w="397" w:type="dxa"/>
          </w:tcPr>
          <w:p w14:paraId="7D120BA0" w14:textId="77777777" w:rsidR="00B2621B" w:rsidRDefault="00B2621B" w:rsidP="00110E1A"/>
        </w:tc>
        <w:tc>
          <w:tcPr>
            <w:tcW w:w="396" w:type="dxa"/>
          </w:tcPr>
          <w:p w14:paraId="3854E27A" w14:textId="77777777" w:rsidR="00B2621B" w:rsidRDefault="00B2621B" w:rsidP="00110E1A"/>
        </w:tc>
        <w:tc>
          <w:tcPr>
            <w:tcW w:w="397" w:type="dxa"/>
          </w:tcPr>
          <w:p w14:paraId="2B8124C9" w14:textId="77777777" w:rsidR="00B2621B" w:rsidRDefault="00B2621B" w:rsidP="00110E1A"/>
        </w:tc>
      </w:tr>
      <w:tr w:rsidR="00B2621B" w14:paraId="439CA227" w14:textId="77777777" w:rsidTr="00110E1A">
        <w:tc>
          <w:tcPr>
            <w:tcW w:w="1271" w:type="dxa"/>
          </w:tcPr>
          <w:p w14:paraId="317D002E" w14:textId="77777777" w:rsidR="00B2621B" w:rsidRDefault="00B2621B" w:rsidP="00110E1A">
            <w:r w:rsidRPr="00F9411B">
              <w:t>PRC_</w:t>
            </w:r>
            <w:r>
              <w:t>T5.2</w:t>
            </w:r>
          </w:p>
        </w:tc>
        <w:tc>
          <w:tcPr>
            <w:tcW w:w="396" w:type="dxa"/>
          </w:tcPr>
          <w:p w14:paraId="237CB124" w14:textId="77777777" w:rsidR="00B2621B" w:rsidRPr="00A217D5" w:rsidRDefault="00B2621B" w:rsidP="00110E1A">
            <w:pPr>
              <w:rPr>
                <w:sz w:val="20"/>
              </w:rPr>
            </w:pPr>
          </w:p>
        </w:tc>
        <w:tc>
          <w:tcPr>
            <w:tcW w:w="396" w:type="dxa"/>
          </w:tcPr>
          <w:p w14:paraId="01A4700C" w14:textId="77777777" w:rsidR="00B2621B" w:rsidRPr="00A217D5" w:rsidRDefault="00B2621B" w:rsidP="00110E1A">
            <w:pPr>
              <w:rPr>
                <w:sz w:val="20"/>
              </w:rPr>
            </w:pPr>
          </w:p>
        </w:tc>
        <w:tc>
          <w:tcPr>
            <w:tcW w:w="397" w:type="dxa"/>
          </w:tcPr>
          <w:p w14:paraId="1C6B3828" w14:textId="77777777" w:rsidR="00B2621B" w:rsidRPr="00A217D5" w:rsidRDefault="00B2621B" w:rsidP="00110E1A">
            <w:pPr>
              <w:rPr>
                <w:sz w:val="20"/>
              </w:rPr>
            </w:pPr>
          </w:p>
        </w:tc>
        <w:tc>
          <w:tcPr>
            <w:tcW w:w="396" w:type="dxa"/>
          </w:tcPr>
          <w:p w14:paraId="5856080F" w14:textId="77777777" w:rsidR="00B2621B" w:rsidRPr="00A217D5" w:rsidRDefault="00B2621B" w:rsidP="00110E1A">
            <w:pPr>
              <w:rPr>
                <w:sz w:val="20"/>
              </w:rPr>
            </w:pPr>
          </w:p>
        </w:tc>
        <w:tc>
          <w:tcPr>
            <w:tcW w:w="397" w:type="dxa"/>
          </w:tcPr>
          <w:p w14:paraId="77800F42" w14:textId="77777777" w:rsidR="00B2621B" w:rsidRPr="00A217D5" w:rsidRDefault="00B2621B" w:rsidP="00110E1A">
            <w:pPr>
              <w:rPr>
                <w:sz w:val="20"/>
              </w:rPr>
            </w:pPr>
          </w:p>
        </w:tc>
        <w:tc>
          <w:tcPr>
            <w:tcW w:w="396" w:type="dxa"/>
          </w:tcPr>
          <w:p w14:paraId="06D65D67" w14:textId="77777777" w:rsidR="00B2621B" w:rsidRPr="00A217D5" w:rsidRDefault="00B2621B" w:rsidP="00110E1A">
            <w:pPr>
              <w:rPr>
                <w:sz w:val="20"/>
              </w:rPr>
            </w:pPr>
          </w:p>
        </w:tc>
        <w:tc>
          <w:tcPr>
            <w:tcW w:w="396" w:type="dxa"/>
          </w:tcPr>
          <w:p w14:paraId="68C9E6CC" w14:textId="77777777" w:rsidR="00B2621B" w:rsidRPr="00A217D5" w:rsidRDefault="00B2621B" w:rsidP="00110E1A">
            <w:pPr>
              <w:rPr>
                <w:sz w:val="20"/>
              </w:rPr>
            </w:pPr>
          </w:p>
        </w:tc>
        <w:tc>
          <w:tcPr>
            <w:tcW w:w="397" w:type="dxa"/>
          </w:tcPr>
          <w:p w14:paraId="24A80AA9" w14:textId="77777777" w:rsidR="00B2621B" w:rsidRPr="00A217D5" w:rsidRDefault="00B2621B" w:rsidP="00110E1A">
            <w:pPr>
              <w:rPr>
                <w:sz w:val="20"/>
              </w:rPr>
            </w:pPr>
            <w:r>
              <w:rPr>
                <w:sz w:val="20"/>
              </w:rPr>
              <w:t xml:space="preserve">X </w:t>
            </w:r>
          </w:p>
        </w:tc>
        <w:tc>
          <w:tcPr>
            <w:tcW w:w="396" w:type="dxa"/>
          </w:tcPr>
          <w:p w14:paraId="5DADB41C" w14:textId="77777777" w:rsidR="00B2621B" w:rsidRPr="00A217D5" w:rsidRDefault="00B2621B" w:rsidP="00110E1A">
            <w:pPr>
              <w:rPr>
                <w:sz w:val="20"/>
              </w:rPr>
            </w:pPr>
          </w:p>
        </w:tc>
        <w:tc>
          <w:tcPr>
            <w:tcW w:w="397" w:type="dxa"/>
          </w:tcPr>
          <w:p w14:paraId="6BE37148" w14:textId="77777777" w:rsidR="00B2621B" w:rsidRPr="00A217D5" w:rsidRDefault="00B2621B" w:rsidP="00110E1A">
            <w:pPr>
              <w:rPr>
                <w:sz w:val="20"/>
              </w:rPr>
            </w:pPr>
          </w:p>
        </w:tc>
        <w:tc>
          <w:tcPr>
            <w:tcW w:w="396" w:type="dxa"/>
          </w:tcPr>
          <w:p w14:paraId="0F7DD291" w14:textId="77777777" w:rsidR="00B2621B" w:rsidRPr="00A217D5" w:rsidRDefault="00B2621B" w:rsidP="00110E1A">
            <w:pPr>
              <w:rPr>
                <w:sz w:val="20"/>
              </w:rPr>
            </w:pPr>
          </w:p>
        </w:tc>
        <w:tc>
          <w:tcPr>
            <w:tcW w:w="397" w:type="dxa"/>
          </w:tcPr>
          <w:p w14:paraId="6903BE71" w14:textId="77777777" w:rsidR="00B2621B" w:rsidRPr="00A217D5" w:rsidRDefault="00B2621B" w:rsidP="00110E1A">
            <w:pPr>
              <w:rPr>
                <w:sz w:val="20"/>
              </w:rPr>
            </w:pPr>
          </w:p>
        </w:tc>
        <w:tc>
          <w:tcPr>
            <w:tcW w:w="396" w:type="dxa"/>
          </w:tcPr>
          <w:p w14:paraId="4FADF6FA" w14:textId="77777777" w:rsidR="00B2621B" w:rsidRPr="00A217D5" w:rsidRDefault="00B2621B" w:rsidP="00110E1A">
            <w:pPr>
              <w:rPr>
                <w:sz w:val="20"/>
              </w:rPr>
            </w:pPr>
          </w:p>
        </w:tc>
        <w:tc>
          <w:tcPr>
            <w:tcW w:w="396" w:type="dxa"/>
          </w:tcPr>
          <w:p w14:paraId="5FE8AD4F" w14:textId="77777777" w:rsidR="00B2621B" w:rsidRPr="00A217D5" w:rsidRDefault="00B2621B" w:rsidP="00110E1A">
            <w:pPr>
              <w:rPr>
                <w:sz w:val="20"/>
              </w:rPr>
            </w:pPr>
          </w:p>
        </w:tc>
        <w:tc>
          <w:tcPr>
            <w:tcW w:w="397" w:type="dxa"/>
          </w:tcPr>
          <w:p w14:paraId="7C4D9D64" w14:textId="77777777" w:rsidR="00B2621B" w:rsidRPr="00A217D5" w:rsidRDefault="00B2621B" w:rsidP="00110E1A">
            <w:pPr>
              <w:rPr>
                <w:sz w:val="20"/>
              </w:rPr>
            </w:pPr>
          </w:p>
        </w:tc>
        <w:tc>
          <w:tcPr>
            <w:tcW w:w="396" w:type="dxa"/>
          </w:tcPr>
          <w:p w14:paraId="489C0288" w14:textId="77777777" w:rsidR="00B2621B" w:rsidRPr="00A217D5" w:rsidRDefault="00B2621B" w:rsidP="00110E1A">
            <w:pPr>
              <w:rPr>
                <w:sz w:val="20"/>
              </w:rPr>
            </w:pPr>
          </w:p>
        </w:tc>
        <w:tc>
          <w:tcPr>
            <w:tcW w:w="396" w:type="dxa"/>
          </w:tcPr>
          <w:p w14:paraId="241A0954" w14:textId="77777777" w:rsidR="00B2621B" w:rsidRPr="00A217D5" w:rsidRDefault="00B2621B" w:rsidP="00110E1A">
            <w:pPr>
              <w:rPr>
                <w:sz w:val="20"/>
              </w:rPr>
            </w:pPr>
          </w:p>
        </w:tc>
        <w:tc>
          <w:tcPr>
            <w:tcW w:w="397" w:type="dxa"/>
          </w:tcPr>
          <w:p w14:paraId="15E4A0E7" w14:textId="77777777" w:rsidR="00B2621B" w:rsidRPr="00A217D5" w:rsidRDefault="00B2621B" w:rsidP="00110E1A">
            <w:pPr>
              <w:rPr>
                <w:sz w:val="20"/>
              </w:rPr>
            </w:pPr>
          </w:p>
        </w:tc>
        <w:tc>
          <w:tcPr>
            <w:tcW w:w="396" w:type="dxa"/>
          </w:tcPr>
          <w:p w14:paraId="7EFD7908" w14:textId="77777777" w:rsidR="00B2621B" w:rsidRPr="00A217D5" w:rsidRDefault="00B2621B" w:rsidP="00110E1A">
            <w:pPr>
              <w:rPr>
                <w:sz w:val="20"/>
              </w:rPr>
            </w:pPr>
          </w:p>
        </w:tc>
        <w:tc>
          <w:tcPr>
            <w:tcW w:w="396" w:type="dxa"/>
          </w:tcPr>
          <w:p w14:paraId="5D19342C" w14:textId="77777777" w:rsidR="00B2621B" w:rsidRPr="00A217D5" w:rsidRDefault="00B2621B" w:rsidP="00110E1A">
            <w:pPr>
              <w:rPr>
                <w:sz w:val="20"/>
              </w:rPr>
            </w:pPr>
          </w:p>
        </w:tc>
        <w:tc>
          <w:tcPr>
            <w:tcW w:w="397" w:type="dxa"/>
          </w:tcPr>
          <w:p w14:paraId="2AF35706" w14:textId="77777777" w:rsidR="00B2621B" w:rsidRPr="00A217D5" w:rsidRDefault="00B2621B" w:rsidP="00110E1A">
            <w:pPr>
              <w:rPr>
                <w:sz w:val="20"/>
              </w:rPr>
            </w:pPr>
          </w:p>
        </w:tc>
        <w:tc>
          <w:tcPr>
            <w:tcW w:w="396" w:type="dxa"/>
          </w:tcPr>
          <w:p w14:paraId="545E4F41" w14:textId="77777777" w:rsidR="00B2621B" w:rsidRPr="00A217D5" w:rsidRDefault="00B2621B" w:rsidP="00110E1A">
            <w:pPr>
              <w:rPr>
                <w:sz w:val="20"/>
              </w:rPr>
            </w:pPr>
          </w:p>
        </w:tc>
        <w:tc>
          <w:tcPr>
            <w:tcW w:w="397" w:type="dxa"/>
          </w:tcPr>
          <w:p w14:paraId="411354CB" w14:textId="77777777" w:rsidR="00B2621B" w:rsidRPr="00A217D5" w:rsidRDefault="00B2621B" w:rsidP="00110E1A">
            <w:pPr>
              <w:rPr>
                <w:sz w:val="20"/>
              </w:rPr>
            </w:pPr>
          </w:p>
        </w:tc>
        <w:tc>
          <w:tcPr>
            <w:tcW w:w="396" w:type="dxa"/>
          </w:tcPr>
          <w:p w14:paraId="1DA8C3F8" w14:textId="77777777" w:rsidR="00B2621B" w:rsidRPr="00A217D5" w:rsidRDefault="00B2621B" w:rsidP="00110E1A">
            <w:pPr>
              <w:rPr>
                <w:sz w:val="20"/>
              </w:rPr>
            </w:pPr>
          </w:p>
        </w:tc>
        <w:tc>
          <w:tcPr>
            <w:tcW w:w="396" w:type="dxa"/>
          </w:tcPr>
          <w:p w14:paraId="6E72BADC" w14:textId="77777777" w:rsidR="00B2621B" w:rsidRPr="00A217D5" w:rsidRDefault="00B2621B" w:rsidP="00110E1A">
            <w:pPr>
              <w:rPr>
                <w:sz w:val="20"/>
              </w:rPr>
            </w:pPr>
          </w:p>
        </w:tc>
        <w:tc>
          <w:tcPr>
            <w:tcW w:w="397" w:type="dxa"/>
          </w:tcPr>
          <w:p w14:paraId="42778BD9" w14:textId="77777777" w:rsidR="00B2621B" w:rsidRPr="00A217D5" w:rsidRDefault="00B2621B" w:rsidP="00110E1A">
            <w:pPr>
              <w:rPr>
                <w:sz w:val="20"/>
              </w:rPr>
            </w:pPr>
          </w:p>
        </w:tc>
        <w:tc>
          <w:tcPr>
            <w:tcW w:w="396" w:type="dxa"/>
          </w:tcPr>
          <w:p w14:paraId="7F3CDC78" w14:textId="77777777" w:rsidR="00B2621B" w:rsidRPr="00A217D5" w:rsidRDefault="00B2621B" w:rsidP="00110E1A">
            <w:pPr>
              <w:rPr>
                <w:sz w:val="20"/>
              </w:rPr>
            </w:pPr>
          </w:p>
        </w:tc>
        <w:tc>
          <w:tcPr>
            <w:tcW w:w="396" w:type="dxa"/>
          </w:tcPr>
          <w:p w14:paraId="5CE2E339" w14:textId="77777777" w:rsidR="00B2621B" w:rsidRPr="00A217D5" w:rsidRDefault="00B2621B" w:rsidP="00110E1A">
            <w:pPr>
              <w:rPr>
                <w:sz w:val="20"/>
              </w:rPr>
            </w:pPr>
          </w:p>
        </w:tc>
        <w:tc>
          <w:tcPr>
            <w:tcW w:w="397" w:type="dxa"/>
          </w:tcPr>
          <w:p w14:paraId="0733F6D3" w14:textId="77777777" w:rsidR="00B2621B" w:rsidRPr="00A217D5" w:rsidRDefault="00B2621B" w:rsidP="00110E1A">
            <w:pPr>
              <w:rPr>
                <w:sz w:val="20"/>
              </w:rPr>
            </w:pPr>
          </w:p>
        </w:tc>
        <w:tc>
          <w:tcPr>
            <w:tcW w:w="396" w:type="dxa"/>
          </w:tcPr>
          <w:p w14:paraId="6F90AC74" w14:textId="77777777" w:rsidR="00B2621B" w:rsidRPr="00A217D5" w:rsidRDefault="00B2621B" w:rsidP="00110E1A">
            <w:pPr>
              <w:rPr>
                <w:sz w:val="20"/>
              </w:rPr>
            </w:pPr>
          </w:p>
        </w:tc>
        <w:tc>
          <w:tcPr>
            <w:tcW w:w="396" w:type="dxa"/>
          </w:tcPr>
          <w:p w14:paraId="1C34DA00" w14:textId="77777777" w:rsidR="00B2621B" w:rsidRPr="00A217D5" w:rsidRDefault="00B2621B" w:rsidP="00110E1A">
            <w:pPr>
              <w:rPr>
                <w:sz w:val="20"/>
              </w:rPr>
            </w:pPr>
          </w:p>
        </w:tc>
        <w:tc>
          <w:tcPr>
            <w:tcW w:w="397" w:type="dxa"/>
          </w:tcPr>
          <w:p w14:paraId="329BEF38" w14:textId="77777777" w:rsidR="00B2621B" w:rsidRPr="00A217D5" w:rsidRDefault="00B2621B" w:rsidP="00110E1A">
            <w:pPr>
              <w:rPr>
                <w:sz w:val="20"/>
              </w:rPr>
            </w:pPr>
          </w:p>
        </w:tc>
        <w:tc>
          <w:tcPr>
            <w:tcW w:w="396" w:type="dxa"/>
          </w:tcPr>
          <w:p w14:paraId="2334FA2F" w14:textId="77777777" w:rsidR="00B2621B" w:rsidRDefault="00B2621B" w:rsidP="00110E1A"/>
        </w:tc>
        <w:tc>
          <w:tcPr>
            <w:tcW w:w="397" w:type="dxa"/>
          </w:tcPr>
          <w:p w14:paraId="426E9173" w14:textId="77777777" w:rsidR="00B2621B" w:rsidRDefault="00B2621B" w:rsidP="00110E1A"/>
        </w:tc>
        <w:tc>
          <w:tcPr>
            <w:tcW w:w="396" w:type="dxa"/>
          </w:tcPr>
          <w:p w14:paraId="26CEC158" w14:textId="77777777" w:rsidR="00B2621B" w:rsidRDefault="00B2621B" w:rsidP="00110E1A"/>
        </w:tc>
        <w:tc>
          <w:tcPr>
            <w:tcW w:w="396" w:type="dxa"/>
          </w:tcPr>
          <w:p w14:paraId="64DC1B44" w14:textId="77777777" w:rsidR="00B2621B" w:rsidRDefault="00B2621B" w:rsidP="00110E1A"/>
        </w:tc>
        <w:tc>
          <w:tcPr>
            <w:tcW w:w="397" w:type="dxa"/>
          </w:tcPr>
          <w:p w14:paraId="6B0EF8C9" w14:textId="77777777" w:rsidR="00B2621B" w:rsidRDefault="00B2621B" w:rsidP="00110E1A"/>
        </w:tc>
        <w:tc>
          <w:tcPr>
            <w:tcW w:w="396" w:type="dxa"/>
          </w:tcPr>
          <w:p w14:paraId="386B253D" w14:textId="77777777" w:rsidR="00B2621B" w:rsidRDefault="00B2621B" w:rsidP="00110E1A"/>
        </w:tc>
        <w:tc>
          <w:tcPr>
            <w:tcW w:w="396" w:type="dxa"/>
          </w:tcPr>
          <w:p w14:paraId="0180767F" w14:textId="77777777" w:rsidR="00B2621B" w:rsidRDefault="00B2621B" w:rsidP="00110E1A"/>
        </w:tc>
        <w:tc>
          <w:tcPr>
            <w:tcW w:w="397" w:type="dxa"/>
          </w:tcPr>
          <w:p w14:paraId="384E97BD" w14:textId="77777777" w:rsidR="00B2621B" w:rsidRDefault="00B2621B" w:rsidP="00110E1A"/>
        </w:tc>
        <w:tc>
          <w:tcPr>
            <w:tcW w:w="396" w:type="dxa"/>
          </w:tcPr>
          <w:p w14:paraId="3A2010F1" w14:textId="77777777" w:rsidR="00B2621B" w:rsidRDefault="00B2621B" w:rsidP="00110E1A"/>
        </w:tc>
        <w:tc>
          <w:tcPr>
            <w:tcW w:w="397" w:type="dxa"/>
          </w:tcPr>
          <w:p w14:paraId="7B36C656" w14:textId="77777777" w:rsidR="00B2621B" w:rsidRDefault="00B2621B" w:rsidP="00110E1A"/>
        </w:tc>
        <w:tc>
          <w:tcPr>
            <w:tcW w:w="396" w:type="dxa"/>
          </w:tcPr>
          <w:p w14:paraId="7F63DACF" w14:textId="77777777" w:rsidR="00B2621B" w:rsidRDefault="00B2621B" w:rsidP="00110E1A"/>
        </w:tc>
        <w:tc>
          <w:tcPr>
            <w:tcW w:w="396" w:type="dxa"/>
          </w:tcPr>
          <w:p w14:paraId="34CE23EC" w14:textId="77777777" w:rsidR="00B2621B" w:rsidRDefault="00B2621B" w:rsidP="00110E1A"/>
        </w:tc>
        <w:tc>
          <w:tcPr>
            <w:tcW w:w="397" w:type="dxa"/>
          </w:tcPr>
          <w:p w14:paraId="6344DDCA" w14:textId="77777777" w:rsidR="00B2621B" w:rsidRDefault="00B2621B" w:rsidP="00110E1A"/>
        </w:tc>
        <w:tc>
          <w:tcPr>
            <w:tcW w:w="396" w:type="dxa"/>
          </w:tcPr>
          <w:p w14:paraId="63FD6C0B" w14:textId="77777777" w:rsidR="00B2621B" w:rsidRDefault="00B2621B" w:rsidP="00110E1A"/>
        </w:tc>
        <w:tc>
          <w:tcPr>
            <w:tcW w:w="396" w:type="dxa"/>
          </w:tcPr>
          <w:p w14:paraId="0C26BDC9" w14:textId="77777777" w:rsidR="00B2621B" w:rsidRDefault="00B2621B" w:rsidP="00110E1A"/>
        </w:tc>
        <w:tc>
          <w:tcPr>
            <w:tcW w:w="397" w:type="dxa"/>
          </w:tcPr>
          <w:p w14:paraId="454B8F0D" w14:textId="77777777" w:rsidR="00B2621B" w:rsidRDefault="00B2621B" w:rsidP="00110E1A"/>
        </w:tc>
        <w:tc>
          <w:tcPr>
            <w:tcW w:w="396" w:type="dxa"/>
          </w:tcPr>
          <w:p w14:paraId="7EBBC70D" w14:textId="77777777" w:rsidR="00B2621B" w:rsidRDefault="00B2621B" w:rsidP="00110E1A"/>
        </w:tc>
        <w:tc>
          <w:tcPr>
            <w:tcW w:w="397" w:type="dxa"/>
          </w:tcPr>
          <w:p w14:paraId="04D03C0E" w14:textId="77777777" w:rsidR="00B2621B" w:rsidRDefault="00B2621B" w:rsidP="00110E1A"/>
        </w:tc>
      </w:tr>
      <w:tr w:rsidR="00B2621B" w14:paraId="172D1458" w14:textId="77777777" w:rsidTr="00110E1A">
        <w:tc>
          <w:tcPr>
            <w:tcW w:w="1271" w:type="dxa"/>
          </w:tcPr>
          <w:p w14:paraId="6B058D6E" w14:textId="77777777" w:rsidR="00B2621B" w:rsidRDefault="00B2621B" w:rsidP="00110E1A">
            <w:r>
              <w:t>PRC_T6</w:t>
            </w:r>
          </w:p>
        </w:tc>
        <w:tc>
          <w:tcPr>
            <w:tcW w:w="396" w:type="dxa"/>
          </w:tcPr>
          <w:p w14:paraId="4F0F97F1" w14:textId="77777777" w:rsidR="00B2621B" w:rsidRPr="00A217D5" w:rsidRDefault="00B2621B" w:rsidP="00110E1A">
            <w:pPr>
              <w:rPr>
                <w:sz w:val="20"/>
              </w:rPr>
            </w:pPr>
          </w:p>
        </w:tc>
        <w:tc>
          <w:tcPr>
            <w:tcW w:w="396" w:type="dxa"/>
          </w:tcPr>
          <w:p w14:paraId="2444D072" w14:textId="77777777" w:rsidR="00B2621B" w:rsidRPr="00A217D5" w:rsidRDefault="00B2621B" w:rsidP="00110E1A">
            <w:pPr>
              <w:rPr>
                <w:sz w:val="20"/>
              </w:rPr>
            </w:pPr>
          </w:p>
        </w:tc>
        <w:tc>
          <w:tcPr>
            <w:tcW w:w="397" w:type="dxa"/>
          </w:tcPr>
          <w:p w14:paraId="7EFD5B5C" w14:textId="77777777" w:rsidR="00B2621B" w:rsidRPr="00A217D5" w:rsidRDefault="00B2621B" w:rsidP="00110E1A">
            <w:pPr>
              <w:rPr>
                <w:sz w:val="20"/>
              </w:rPr>
            </w:pPr>
          </w:p>
        </w:tc>
        <w:tc>
          <w:tcPr>
            <w:tcW w:w="396" w:type="dxa"/>
          </w:tcPr>
          <w:p w14:paraId="58A6D03B" w14:textId="77777777" w:rsidR="00B2621B" w:rsidRPr="00A217D5" w:rsidRDefault="00B2621B" w:rsidP="00110E1A">
            <w:pPr>
              <w:rPr>
                <w:sz w:val="20"/>
              </w:rPr>
            </w:pPr>
          </w:p>
        </w:tc>
        <w:tc>
          <w:tcPr>
            <w:tcW w:w="397" w:type="dxa"/>
          </w:tcPr>
          <w:p w14:paraId="128F525C" w14:textId="77777777" w:rsidR="00B2621B" w:rsidRPr="00A217D5" w:rsidRDefault="00B2621B" w:rsidP="00110E1A">
            <w:pPr>
              <w:rPr>
                <w:sz w:val="20"/>
              </w:rPr>
            </w:pPr>
          </w:p>
        </w:tc>
        <w:tc>
          <w:tcPr>
            <w:tcW w:w="396" w:type="dxa"/>
          </w:tcPr>
          <w:p w14:paraId="1F574E9E" w14:textId="77777777" w:rsidR="00B2621B" w:rsidRPr="00A217D5" w:rsidRDefault="00B2621B" w:rsidP="00110E1A">
            <w:pPr>
              <w:rPr>
                <w:sz w:val="20"/>
              </w:rPr>
            </w:pPr>
          </w:p>
        </w:tc>
        <w:tc>
          <w:tcPr>
            <w:tcW w:w="396" w:type="dxa"/>
          </w:tcPr>
          <w:p w14:paraId="736FC9E7" w14:textId="77777777" w:rsidR="00B2621B" w:rsidRPr="00A217D5" w:rsidRDefault="00B2621B" w:rsidP="00110E1A">
            <w:pPr>
              <w:rPr>
                <w:sz w:val="20"/>
              </w:rPr>
            </w:pPr>
          </w:p>
        </w:tc>
        <w:tc>
          <w:tcPr>
            <w:tcW w:w="397" w:type="dxa"/>
          </w:tcPr>
          <w:p w14:paraId="22A1A033" w14:textId="77777777" w:rsidR="00B2621B" w:rsidRPr="00A217D5" w:rsidRDefault="00B2621B" w:rsidP="00110E1A">
            <w:pPr>
              <w:rPr>
                <w:sz w:val="20"/>
              </w:rPr>
            </w:pPr>
          </w:p>
        </w:tc>
        <w:tc>
          <w:tcPr>
            <w:tcW w:w="396" w:type="dxa"/>
          </w:tcPr>
          <w:p w14:paraId="2D8B92FB" w14:textId="77777777" w:rsidR="00B2621B" w:rsidRPr="00A217D5" w:rsidRDefault="00B2621B" w:rsidP="00110E1A">
            <w:pPr>
              <w:rPr>
                <w:sz w:val="20"/>
              </w:rPr>
            </w:pPr>
            <w:r>
              <w:rPr>
                <w:sz w:val="20"/>
              </w:rPr>
              <w:t xml:space="preserve">X </w:t>
            </w:r>
          </w:p>
        </w:tc>
        <w:tc>
          <w:tcPr>
            <w:tcW w:w="397" w:type="dxa"/>
          </w:tcPr>
          <w:p w14:paraId="5E92617A" w14:textId="77777777" w:rsidR="00B2621B" w:rsidRPr="00A217D5" w:rsidRDefault="00B2621B" w:rsidP="00110E1A">
            <w:pPr>
              <w:rPr>
                <w:sz w:val="20"/>
              </w:rPr>
            </w:pPr>
          </w:p>
        </w:tc>
        <w:tc>
          <w:tcPr>
            <w:tcW w:w="396" w:type="dxa"/>
          </w:tcPr>
          <w:p w14:paraId="30B26B4D" w14:textId="77777777" w:rsidR="00B2621B" w:rsidRPr="00A217D5" w:rsidRDefault="00B2621B" w:rsidP="00110E1A">
            <w:pPr>
              <w:rPr>
                <w:sz w:val="20"/>
              </w:rPr>
            </w:pPr>
          </w:p>
        </w:tc>
        <w:tc>
          <w:tcPr>
            <w:tcW w:w="397" w:type="dxa"/>
          </w:tcPr>
          <w:p w14:paraId="47CB249E" w14:textId="77777777" w:rsidR="00B2621B" w:rsidRPr="00A217D5" w:rsidRDefault="00B2621B" w:rsidP="00110E1A">
            <w:pPr>
              <w:rPr>
                <w:sz w:val="20"/>
              </w:rPr>
            </w:pPr>
          </w:p>
        </w:tc>
        <w:tc>
          <w:tcPr>
            <w:tcW w:w="396" w:type="dxa"/>
          </w:tcPr>
          <w:p w14:paraId="57488B5A" w14:textId="77777777" w:rsidR="00B2621B" w:rsidRPr="00A217D5" w:rsidRDefault="00B2621B" w:rsidP="00110E1A">
            <w:pPr>
              <w:rPr>
                <w:sz w:val="20"/>
              </w:rPr>
            </w:pPr>
          </w:p>
        </w:tc>
        <w:tc>
          <w:tcPr>
            <w:tcW w:w="396" w:type="dxa"/>
          </w:tcPr>
          <w:p w14:paraId="1516E041" w14:textId="77777777" w:rsidR="00B2621B" w:rsidRPr="00A217D5" w:rsidRDefault="00B2621B" w:rsidP="00110E1A">
            <w:pPr>
              <w:rPr>
                <w:sz w:val="20"/>
              </w:rPr>
            </w:pPr>
          </w:p>
        </w:tc>
        <w:tc>
          <w:tcPr>
            <w:tcW w:w="397" w:type="dxa"/>
          </w:tcPr>
          <w:p w14:paraId="29A5C7F3" w14:textId="77777777" w:rsidR="00B2621B" w:rsidRPr="00A217D5" w:rsidRDefault="00B2621B" w:rsidP="00110E1A">
            <w:pPr>
              <w:rPr>
                <w:sz w:val="20"/>
              </w:rPr>
            </w:pPr>
          </w:p>
        </w:tc>
        <w:tc>
          <w:tcPr>
            <w:tcW w:w="396" w:type="dxa"/>
          </w:tcPr>
          <w:p w14:paraId="57F480CE" w14:textId="77777777" w:rsidR="00B2621B" w:rsidRPr="00A217D5" w:rsidRDefault="00B2621B" w:rsidP="00110E1A">
            <w:pPr>
              <w:rPr>
                <w:sz w:val="20"/>
              </w:rPr>
            </w:pPr>
          </w:p>
        </w:tc>
        <w:tc>
          <w:tcPr>
            <w:tcW w:w="396" w:type="dxa"/>
          </w:tcPr>
          <w:p w14:paraId="59FE3C45" w14:textId="77777777" w:rsidR="00B2621B" w:rsidRPr="00A217D5" w:rsidRDefault="00B2621B" w:rsidP="00110E1A">
            <w:pPr>
              <w:rPr>
                <w:sz w:val="20"/>
              </w:rPr>
            </w:pPr>
          </w:p>
        </w:tc>
        <w:tc>
          <w:tcPr>
            <w:tcW w:w="397" w:type="dxa"/>
          </w:tcPr>
          <w:p w14:paraId="095B1051" w14:textId="77777777" w:rsidR="00B2621B" w:rsidRPr="00A217D5" w:rsidRDefault="00B2621B" w:rsidP="00110E1A">
            <w:pPr>
              <w:rPr>
                <w:sz w:val="20"/>
              </w:rPr>
            </w:pPr>
          </w:p>
        </w:tc>
        <w:tc>
          <w:tcPr>
            <w:tcW w:w="396" w:type="dxa"/>
          </w:tcPr>
          <w:p w14:paraId="058DA076" w14:textId="77777777" w:rsidR="00B2621B" w:rsidRPr="00A217D5" w:rsidRDefault="00B2621B" w:rsidP="00110E1A">
            <w:pPr>
              <w:rPr>
                <w:sz w:val="20"/>
              </w:rPr>
            </w:pPr>
          </w:p>
        </w:tc>
        <w:tc>
          <w:tcPr>
            <w:tcW w:w="396" w:type="dxa"/>
          </w:tcPr>
          <w:p w14:paraId="255188B7" w14:textId="77777777" w:rsidR="00B2621B" w:rsidRPr="00A217D5" w:rsidRDefault="00B2621B" w:rsidP="00110E1A">
            <w:pPr>
              <w:rPr>
                <w:sz w:val="20"/>
              </w:rPr>
            </w:pPr>
          </w:p>
        </w:tc>
        <w:tc>
          <w:tcPr>
            <w:tcW w:w="397" w:type="dxa"/>
          </w:tcPr>
          <w:p w14:paraId="43F690A6" w14:textId="77777777" w:rsidR="00B2621B" w:rsidRPr="00A217D5" w:rsidRDefault="00B2621B" w:rsidP="00110E1A">
            <w:pPr>
              <w:rPr>
                <w:sz w:val="20"/>
              </w:rPr>
            </w:pPr>
          </w:p>
        </w:tc>
        <w:tc>
          <w:tcPr>
            <w:tcW w:w="396" w:type="dxa"/>
          </w:tcPr>
          <w:p w14:paraId="651804AC" w14:textId="77777777" w:rsidR="00B2621B" w:rsidRPr="00A217D5" w:rsidRDefault="00B2621B" w:rsidP="00110E1A">
            <w:pPr>
              <w:rPr>
                <w:sz w:val="20"/>
              </w:rPr>
            </w:pPr>
          </w:p>
        </w:tc>
        <w:tc>
          <w:tcPr>
            <w:tcW w:w="397" w:type="dxa"/>
          </w:tcPr>
          <w:p w14:paraId="6578288D" w14:textId="77777777" w:rsidR="00B2621B" w:rsidRPr="00A217D5" w:rsidRDefault="00B2621B" w:rsidP="00110E1A">
            <w:pPr>
              <w:rPr>
                <w:sz w:val="20"/>
              </w:rPr>
            </w:pPr>
          </w:p>
        </w:tc>
        <w:tc>
          <w:tcPr>
            <w:tcW w:w="396" w:type="dxa"/>
          </w:tcPr>
          <w:p w14:paraId="4DB8A2E8" w14:textId="77777777" w:rsidR="00B2621B" w:rsidRPr="00A217D5" w:rsidRDefault="00B2621B" w:rsidP="00110E1A">
            <w:pPr>
              <w:rPr>
                <w:sz w:val="20"/>
              </w:rPr>
            </w:pPr>
          </w:p>
        </w:tc>
        <w:tc>
          <w:tcPr>
            <w:tcW w:w="396" w:type="dxa"/>
          </w:tcPr>
          <w:p w14:paraId="3F4E7785" w14:textId="77777777" w:rsidR="00B2621B" w:rsidRPr="00A217D5" w:rsidRDefault="00B2621B" w:rsidP="00110E1A">
            <w:pPr>
              <w:rPr>
                <w:sz w:val="20"/>
              </w:rPr>
            </w:pPr>
          </w:p>
        </w:tc>
        <w:tc>
          <w:tcPr>
            <w:tcW w:w="397" w:type="dxa"/>
          </w:tcPr>
          <w:p w14:paraId="404C0FF8" w14:textId="77777777" w:rsidR="00B2621B" w:rsidRPr="00A217D5" w:rsidRDefault="00B2621B" w:rsidP="00110E1A">
            <w:pPr>
              <w:rPr>
                <w:sz w:val="20"/>
              </w:rPr>
            </w:pPr>
          </w:p>
        </w:tc>
        <w:tc>
          <w:tcPr>
            <w:tcW w:w="396" w:type="dxa"/>
          </w:tcPr>
          <w:p w14:paraId="410D7117" w14:textId="77777777" w:rsidR="00B2621B" w:rsidRPr="00A217D5" w:rsidRDefault="00B2621B" w:rsidP="00110E1A">
            <w:pPr>
              <w:rPr>
                <w:sz w:val="20"/>
              </w:rPr>
            </w:pPr>
          </w:p>
        </w:tc>
        <w:tc>
          <w:tcPr>
            <w:tcW w:w="396" w:type="dxa"/>
          </w:tcPr>
          <w:p w14:paraId="3BB84A96" w14:textId="77777777" w:rsidR="00B2621B" w:rsidRPr="00A217D5" w:rsidRDefault="00B2621B" w:rsidP="00110E1A">
            <w:pPr>
              <w:rPr>
                <w:sz w:val="20"/>
              </w:rPr>
            </w:pPr>
          </w:p>
        </w:tc>
        <w:tc>
          <w:tcPr>
            <w:tcW w:w="397" w:type="dxa"/>
          </w:tcPr>
          <w:p w14:paraId="28121E0E" w14:textId="77777777" w:rsidR="00B2621B" w:rsidRPr="00A217D5" w:rsidRDefault="00B2621B" w:rsidP="00110E1A">
            <w:pPr>
              <w:rPr>
                <w:sz w:val="20"/>
              </w:rPr>
            </w:pPr>
          </w:p>
        </w:tc>
        <w:tc>
          <w:tcPr>
            <w:tcW w:w="396" w:type="dxa"/>
          </w:tcPr>
          <w:p w14:paraId="5A17D673" w14:textId="77777777" w:rsidR="00B2621B" w:rsidRPr="00A217D5" w:rsidRDefault="00B2621B" w:rsidP="00110E1A">
            <w:pPr>
              <w:rPr>
                <w:sz w:val="20"/>
              </w:rPr>
            </w:pPr>
          </w:p>
        </w:tc>
        <w:tc>
          <w:tcPr>
            <w:tcW w:w="396" w:type="dxa"/>
          </w:tcPr>
          <w:p w14:paraId="5F8AF209" w14:textId="77777777" w:rsidR="00B2621B" w:rsidRPr="00A217D5" w:rsidRDefault="00B2621B" w:rsidP="00110E1A">
            <w:pPr>
              <w:rPr>
                <w:sz w:val="20"/>
              </w:rPr>
            </w:pPr>
          </w:p>
        </w:tc>
        <w:tc>
          <w:tcPr>
            <w:tcW w:w="397" w:type="dxa"/>
          </w:tcPr>
          <w:p w14:paraId="70743190" w14:textId="77777777" w:rsidR="00B2621B" w:rsidRPr="00A217D5" w:rsidRDefault="00B2621B" w:rsidP="00110E1A">
            <w:pPr>
              <w:rPr>
                <w:sz w:val="20"/>
              </w:rPr>
            </w:pPr>
          </w:p>
        </w:tc>
        <w:tc>
          <w:tcPr>
            <w:tcW w:w="396" w:type="dxa"/>
          </w:tcPr>
          <w:p w14:paraId="349E498A" w14:textId="77777777" w:rsidR="00B2621B" w:rsidRDefault="00B2621B" w:rsidP="00110E1A"/>
        </w:tc>
        <w:tc>
          <w:tcPr>
            <w:tcW w:w="397" w:type="dxa"/>
          </w:tcPr>
          <w:p w14:paraId="37780016" w14:textId="77777777" w:rsidR="00B2621B" w:rsidRDefault="00B2621B" w:rsidP="00110E1A"/>
        </w:tc>
        <w:tc>
          <w:tcPr>
            <w:tcW w:w="396" w:type="dxa"/>
          </w:tcPr>
          <w:p w14:paraId="11A81460" w14:textId="77777777" w:rsidR="00B2621B" w:rsidRDefault="00B2621B" w:rsidP="00110E1A"/>
        </w:tc>
        <w:tc>
          <w:tcPr>
            <w:tcW w:w="396" w:type="dxa"/>
          </w:tcPr>
          <w:p w14:paraId="78226C2E" w14:textId="77777777" w:rsidR="00B2621B" w:rsidRDefault="00B2621B" w:rsidP="00110E1A"/>
        </w:tc>
        <w:tc>
          <w:tcPr>
            <w:tcW w:w="397" w:type="dxa"/>
          </w:tcPr>
          <w:p w14:paraId="5B9D2196" w14:textId="77777777" w:rsidR="00B2621B" w:rsidRDefault="00B2621B" w:rsidP="00110E1A"/>
        </w:tc>
        <w:tc>
          <w:tcPr>
            <w:tcW w:w="396" w:type="dxa"/>
          </w:tcPr>
          <w:p w14:paraId="361E6184" w14:textId="77777777" w:rsidR="00B2621B" w:rsidRDefault="00B2621B" w:rsidP="00110E1A"/>
        </w:tc>
        <w:tc>
          <w:tcPr>
            <w:tcW w:w="396" w:type="dxa"/>
          </w:tcPr>
          <w:p w14:paraId="468FDF9E" w14:textId="77777777" w:rsidR="00B2621B" w:rsidRDefault="00B2621B" w:rsidP="00110E1A"/>
        </w:tc>
        <w:tc>
          <w:tcPr>
            <w:tcW w:w="397" w:type="dxa"/>
          </w:tcPr>
          <w:p w14:paraId="18828200" w14:textId="77777777" w:rsidR="00B2621B" w:rsidRDefault="00B2621B" w:rsidP="00110E1A"/>
        </w:tc>
        <w:tc>
          <w:tcPr>
            <w:tcW w:w="396" w:type="dxa"/>
          </w:tcPr>
          <w:p w14:paraId="61C1E60E" w14:textId="77777777" w:rsidR="00B2621B" w:rsidRDefault="00B2621B" w:rsidP="00110E1A"/>
        </w:tc>
        <w:tc>
          <w:tcPr>
            <w:tcW w:w="397" w:type="dxa"/>
          </w:tcPr>
          <w:p w14:paraId="66A39FCB" w14:textId="77777777" w:rsidR="00B2621B" w:rsidRDefault="00B2621B" w:rsidP="00110E1A"/>
        </w:tc>
        <w:tc>
          <w:tcPr>
            <w:tcW w:w="396" w:type="dxa"/>
          </w:tcPr>
          <w:p w14:paraId="2E36207D" w14:textId="77777777" w:rsidR="00B2621B" w:rsidRDefault="00B2621B" w:rsidP="00110E1A"/>
        </w:tc>
        <w:tc>
          <w:tcPr>
            <w:tcW w:w="396" w:type="dxa"/>
          </w:tcPr>
          <w:p w14:paraId="6D892AE8" w14:textId="77777777" w:rsidR="00B2621B" w:rsidRDefault="00B2621B" w:rsidP="00110E1A"/>
        </w:tc>
        <w:tc>
          <w:tcPr>
            <w:tcW w:w="397" w:type="dxa"/>
          </w:tcPr>
          <w:p w14:paraId="423FFBC5" w14:textId="77777777" w:rsidR="00B2621B" w:rsidRDefault="00B2621B" w:rsidP="00110E1A"/>
        </w:tc>
        <w:tc>
          <w:tcPr>
            <w:tcW w:w="396" w:type="dxa"/>
          </w:tcPr>
          <w:p w14:paraId="2BAA8737" w14:textId="77777777" w:rsidR="00B2621B" w:rsidRDefault="00B2621B" w:rsidP="00110E1A"/>
        </w:tc>
        <w:tc>
          <w:tcPr>
            <w:tcW w:w="396" w:type="dxa"/>
          </w:tcPr>
          <w:p w14:paraId="481209DE" w14:textId="77777777" w:rsidR="00B2621B" w:rsidRDefault="00B2621B" w:rsidP="00110E1A"/>
        </w:tc>
        <w:tc>
          <w:tcPr>
            <w:tcW w:w="397" w:type="dxa"/>
          </w:tcPr>
          <w:p w14:paraId="77116F06" w14:textId="77777777" w:rsidR="00B2621B" w:rsidRDefault="00B2621B" w:rsidP="00110E1A"/>
        </w:tc>
        <w:tc>
          <w:tcPr>
            <w:tcW w:w="396" w:type="dxa"/>
          </w:tcPr>
          <w:p w14:paraId="72DD302A" w14:textId="77777777" w:rsidR="00B2621B" w:rsidRDefault="00B2621B" w:rsidP="00110E1A"/>
        </w:tc>
        <w:tc>
          <w:tcPr>
            <w:tcW w:w="397" w:type="dxa"/>
          </w:tcPr>
          <w:p w14:paraId="2A8DA62F" w14:textId="77777777" w:rsidR="00B2621B" w:rsidRDefault="00B2621B" w:rsidP="00110E1A"/>
        </w:tc>
      </w:tr>
      <w:tr w:rsidR="00B2621B" w14:paraId="706B8DB6" w14:textId="77777777" w:rsidTr="00110E1A">
        <w:tc>
          <w:tcPr>
            <w:tcW w:w="1271" w:type="dxa"/>
          </w:tcPr>
          <w:p w14:paraId="37724172" w14:textId="77777777" w:rsidR="00B2621B" w:rsidRDefault="00B2621B" w:rsidP="00110E1A">
            <w:r w:rsidRPr="007E2E81">
              <w:t>PRC_T</w:t>
            </w:r>
            <w:r>
              <w:t>7.1</w:t>
            </w:r>
          </w:p>
        </w:tc>
        <w:tc>
          <w:tcPr>
            <w:tcW w:w="396" w:type="dxa"/>
          </w:tcPr>
          <w:p w14:paraId="35458536" w14:textId="77777777" w:rsidR="00B2621B" w:rsidRPr="00A217D5" w:rsidRDefault="00B2621B" w:rsidP="00110E1A">
            <w:pPr>
              <w:rPr>
                <w:sz w:val="20"/>
              </w:rPr>
            </w:pPr>
          </w:p>
        </w:tc>
        <w:tc>
          <w:tcPr>
            <w:tcW w:w="396" w:type="dxa"/>
          </w:tcPr>
          <w:p w14:paraId="47143771" w14:textId="77777777" w:rsidR="00B2621B" w:rsidRPr="00A217D5" w:rsidRDefault="00B2621B" w:rsidP="00110E1A">
            <w:pPr>
              <w:rPr>
                <w:sz w:val="20"/>
              </w:rPr>
            </w:pPr>
          </w:p>
        </w:tc>
        <w:tc>
          <w:tcPr>
            <w:tcW w:w="397" w:type="dxa"/>
          </w:tcPr>
          <w:p w14:paraId="6D9FC72F" w14:textId="77777777" w:rsidR="00B2621B" w:rsidRPr="00A217D5" w:rsidRDefault="00B2621B" w:rsidP="00110E1A">
            <w:pPr>
              <w:rPr>
                <w:sz w:val="20"/>
              </w:rPr>
            </w:pPr>
          </w:p>
        </w:tc>
        <w:tc>
          <w:tcPr>
            <w:tcW w:w="396" w:type="dxa"/>
          </w:tcPr>
          <w:p w14:paraId="25A94DD0" w14:textId="77777777" w:rsidR="00B2621B" w:rsidRPr="00A217D5" w:rsidRDefault="00B2621B" w:rsidP="00110E1A">
            <w:pPr>
              <w:rPr>
                <w:sz w:val="20"/>
              </w:rPr>
            </w:pPr>
          </w:p>
        </w:tc>
        <w:tc>
          <w:tcPr>
            <w:tcW w:w="397" w:type="dxa"/>
          </w:tcPr>
          <w:p w14:paraId="6B1AE23A" w14:textId="77777777" w:rsidR="00B2621B" w:rsidRPr="00A217D5" w:rsidRDefault="00B2621B" w:rsidP="00110E1A">
            <w:pPr>
              <w:rPr>
                <w:sz w:val="20"/>
              </w:rPr>
            </w:pPr>
          </w:p>
        </w:tc>
        <w:tc>
          <w:tcPr>
            <w:tcW w:w="396" w:type="dxa"/>
          </w:tcPr>
          <w:p w14:paraId="0165B7B8" w14:textId="77777777" w:rsidR="00B2621B" w:rsidRPr="00A217D5" w:rsidRDefault="00B2621B" w:rsidP="00110E1A">
            <w:pPr>
              <w:rPr>
                <w:sz w:val="20"/>
              </w:rPr>
            </w:pPr>
          </w:p>
        </w:tc>
        <w:tc>
          <w:tcPr>
            <w:tcW w:w="396" w:type="dxa"/>
          </w:tcPr>
          <w:p w14:paraId="3645D002" w14:textId="77777777" w:rsidR="00B2621B" w:rsidRPr="00A217D5" w:rsidRDefault="00B2621B" w:rsidP="00110E1A">
            <w:pPr>
              <w:rPr>
                <w:sz w:val="20"/>
              </w:rPr>
            </w:pPr>
          </w:p>
        </w:tc>
        <w:tc>
          <w:tcPr>
            <w:tcW w:w="397" w:type="dxa"/>
          </w:tcPr>
          <w:p w14:paraId="2F499F1E" w14:textId="77777777" w:rsidR="00B2621B" w:rsidRPr="00A217D5" w:rsidRDefault="00B2621B" w:rsidP="00110E1A">
            <w:pPr>
              <w:rPr>
                <w:sz w:val="20"/>
              </w:rPr>
            </w:pPr>
          </w:p>
        </w:tc>
        <w:tc>
          <w:tcPr>
            <w:tcW w:w="396" w:type="dxa"/>
          </w:tcPr>
          <w:p w14:paraId="3669FE4B" w14:textId="77777777" w:rsidR="00B2621B" w:rsidRPr="00A217D5" w:rsidRDefault="00B2621B" w:rsidP="00110E1A">
            <w:pPr>
              <w:rPr>
                <w:sz w:val="20"/>
              </w:rPr>
            </w:pPr>
          </w:p>
        </w:tc>
        <w:tc>
          <w:tcPr>
            <w:tcW w:w="397" w:type="dxa"/>
          </w:tcPr>
          <w:p w14:paraId="1B4D4629" w14:textId="77777777" w:rsidR="00B2621B" w:rsidRPr="00A217D5" w:rsidRDefault="00B2621B" w:rsidP="00110E1A">
            <w:pPr>
              <w:rPr>
                <w:sz w:val="20"/>
              </w:rPr>
            </w:pPr>
            <w:r>
              <w:rPr>
                <w:sz w:val="20"/>
              </w:rPr>
              <w:t>X</w:t>
            </w:r>
          </w:p>
        </w:tc>
        <w:tc>
          <w:tcPr>
            <w:tcW w:w="396" w:type="dxa"/>
          </w:tcPr>
          <w:p w14:paraId="7E894E3C" w14:textId="77777777" w:rsidR="00B2621B" w:rsidRPr="00A217D5" w:rsidRDefault="00B2621B" w:rsidP="00110E1A">
            <w:pPr>
              <w:rPr>
                <w:sz w:val="20"/>
              </w:rPr>
            </w:pPr>
          </w:p>
        </w:tc>
        <w:tc>
          <w:tcPr>
            <w:tcW w:w="397" w:type="dxa"/>
          </w:tcPr>
          <w:p w14:paraId="748B4E9A" w14:textId="77777777" w:rsidR="00B2621B" w:rsidRPr="00A217D5" w:rsidRDefault="00B2621B" w:rsidP="00110E1A">
            <w:pPr>
              <w:rPr>
                <w:sz w:val="20"/>
              </w:rPr>
            </w:pPr>
          </w:p>
        </w:tc>
        <w:tc>
          <w:tcPr>
            <w:tcW w:w="396" w:type="dxa"/>
          </w:tcPr>
          <w:p w14:paraId="1F535F10" w14:textId="77777777" w:rsidR="00B2621B" w:rsidRPr="00A217D5" w:rsidRDefault="00B2621B" w:rsidP="00110E1A">
            <w:pPr>
              <w:rPr>
                <w:sz w:val="20"/>
              </w:rPr>
            </w:pPr>
          </w:p>
        </w:tc>
        <w:tc>
          <w:tcPr>
            <w:tcW w:w="396" w:type="dxa"/>
          </w:tcPr>
          <w:p w14:paraId="5C7298B1" w14:textId="77777777" w:rsidR="00B2621B" w:rsidRPr="00A217D5" w:rsidRDefault="00B2621B" w:rsidP="00110E1A">
            <w:pPr>
              <w:rPr>
                <w:sz w:val="20"/>
              </w:rPr>
            </w:pPr>
          </w:p>
        </w:tc>
        <w:tc>
          <w:tcPr>
            <w:tcW w:w="397" w:type="dxa"/>
          </w:tcPr>
          <w:p w14:paraId="33589AC3" w14:textId="77777777" w:rsidR="00B2621B" w:rsidRPr="00A217D5" w:rsidRDefault="00B2621B" w:rsidP="00110E1A">
            <w:pPr>
              <w:rPr>
                <w:sz w:val="20"/>
              </w:rPr>
            </w:pPr>
          </w:p>
        </w:tc>
        <w:tc>
          <w:tcPr>
            <w:tcW w:w="396" w:type="dxa"/>
          </w:tcPr>
          <w:p w14:paraId="69360A39" w14:textId="77777777" w:rsidR="00B2621B" w:rsidRPr="00A217D5" w:rsidRDefault="00B2621B" w:rsidP="00110E1A">
            <w:pPr>
              <w:rPr>
                <w:sz w:val="20"/>
              </w:rPr>
            </w:pPr>
          </w:p>
        </w:tc>
        <w:tc>
          <w:tcPr>
            <w:tcW w:w="396" w:type="dxa"/>
          </w:tcPr>
          <w:p w14:paraId="59330F50" w14:textId="77777777" w:rsidR="00B2621B" w:rsidRPr="00A217D5" w:rsidRDefault="00B2621B" w:rsidP="00110E1A">
            <w:pPr>
              <w:rPr>
                <w:sz w:val="20"/>
              </w:rPr>
            </w:pPr>
          </w:p>
        </w:tc>
        <w:tc>
          <w:tcPr>
            <w:tcW w:w="397" w:type="dxa"/>
          </w:tcPr>
          <w:p w14:paraId="16DF4B67" w14:textId="77777777" w:rsidR="00B2621B" w:rsidRPr="00A217D5" w:rsidRDefault="00B2621B" w:rsidP="00110E1A">
            <w:pPr>
              <w:rPr>
                <w:sz w:val="20"/>
              </w:rPr>
            </w:pPr>
          </w:p>
        </w:tc>
        <w:tc>
          <w:tcPr>
            <w:tcW w:w="396" w:type="dxa"/>
          </w:tcPr>
          <w:p w14:paraId="0F5C7202" w14:textId="77777777" w:rsidR="00B2621B" w:rsidRPr="00A217D5" w:rsidRDefault="00B2621B" w:rsidP="00110E1A">
            <w:pPr>
              <w:rPr>
                <w:sz w:val="20"/>
              </w:rPr>
            </w:pPr>
          </w:p>
        </w:tc>
        <w:tc>
          <w:tcPr>
            <w:tcW w:w="396" w:type="dxa"/>
          </w:tcPr>
          <w:p w14:paraId="688E640E" w14:textId="77777777" w:rsidR="00B2621B" w:rsidRPr="00A217D5" w:rsidRDefault="00B2621B" w:rsidP="00110E1A">
            <w:pPr>
              <w:rPr>
                <w:sz w:val="20"/>
              </w:rPr>
            </w:pPr>
          </w:p>
        </w:tc>
        <w:tc>
          <w:tcPr>
            <w:tcW w:w="397" w:type="dxa"/>
          </w:tcPr>
          <w:p w14:paraId="39A1692B" w14:textId="77777777" w:rsidR="00B2621B" w:rsidRPr="00A217D5" w:rsidRDefault="00B2621B" w:rsidP="00110E1A">
            <w:pPr>
              <w:rPr>
                <w:sz w:val="20"/>
              </w:rPr>
            </w:pPr>
          </w:p>
        </w:tc>
        <w:tc>
          <w:tcPr>
            <w:tcW w:w="396" w:type="dxa"/>
          </w:tcPr>
          <w:p w14:paraId="004C68AC" w14:textId="77777777" w:rsidR="00B2621B" w:rsidRPr="00A217D5" w:rsidRDefault="00B2621B" w:rsidP="00110E1A">
            <w:pPr>
              <w:rPr>
                <w:sz w:val="20"/>
              </w:rPr>
            </w:pPr>
          </w:p>
        </w:tc>
        <w:tc>
          <w:tcPr>
            <w:tcW w:w="397" w:type="dxa"/>
          </w:tcPr>
          <w:p w14:paraId="0E583DFE" w14:textId="77777777" w:rsidR="00B2621B" w:rsidRPr="00A217D5" w:rsidRDefault="00B2621B" w:rsidP="00110E1A">
            <w:pPr>
              <w:rPr>
                <w:sz w:val="20"/>
              </w:rPr>
            </w:pPr>
          </w:p>
        </w:tc>
        <w:tc>
          <w:tcPr>
            <w:tcW w:w="396" w:type="dxa"/>
          </w:tcPr>
          <w:p w14:paraId="6A4EF2E4" w14:textId="77777777" w:rsidR="00B2621B" w:rsidRPr="00A217D5" w:rsidRDefault="00B2621B" w:rsidP="00110E1A">
            <w:pPr>
              <w:rPr>
                <w:sz w:val="20"/>
              </w:rPr>
            </w:pPr>
          </w:p>
        </w:tc>
        <w:tc>
          <w:tcPr>
            <w:tcW w:w="396" w:type="dxa"/>
          </w:tcPr>
          <w:p w14:paraId="71C9172F" w14:textId="77777777" w:rsidR="00B2621B" w:rsidRPr="00A217D5" w:rsidRDefault="00B2621B" w:rsidP="00110E1A">
            <w:pPr>
              <w:rPr>
                <w:sz w:val="20"/>
              </w:rPr>
            </w:pPr>
          </w:p>
        </w:tc>
        <w:tc>
          <w:tcPr>
            <w:tcW w:w="397" w:type="dxa"/>
          </w:tcPr>
          <w:p w14:paraId="4A8B49E1" w14:textId="77777777" w:rsidR="00B2621B" w:rsidRPr="00A217D5" w:rsidRDefault="00B2621B" w:rsidP="00110E1A">
            <w:pPr>
              <w:rPr>
                <w:sz w:val="20"/>
              </w:rPr>
            </w:pPr>
          </w:p>
        </w:tc>
        <w:tc>
          <w:tcPr>
            <w:tcW w:w="396" w:type="dxa"/>
          </w:tcPr>
          <w:p w14:paraId="5C9E147A" w14:textId="77777777" w:rsidR="00B2621B" w:rsidRPr="00A217D5" w:rsidRDefault="00B2621B" w:rsidP="00110E1A">
            <w:pPr>
              <w:rPr>
                <w:sz w:val="20"/>
              </w:rPr>
            </w:pPr>
          </w:p>
        </w:tc>
        <w:tc>
          <w:tcPr>
            <w:tcW w:w="396" w:type="dxa"/>
          </w:tcPr>
          <w:p w14:paraId="3784810F" w14:textId="77777777" w:rsidR="00B2621B" w:rsidRPr="00A217D5" w:rsidRDefault="00B2621B" w:rsidP="00110E1A">
            <w:pPr>
              <w:rPr>
                <w:sz w:val="20"/>
              </w:rPr>
            </w:pPr>
          </w:p>
        </w:tc>
        <w:tc>
          <w:tcPr>
            <w:tcW w:w="397" w:type="dxa"/>
          </w:tcPr>
          <w:p w14:paraId="7157F623" w14:textId="77777777" w:rsidR="00B2621B" w:rsidRPr="00A217D5" w:rsidRDefault="00B2621B" w:rsidP="00110E1A">
            <w:pPr>
              <w:rPr>
                <w:sz w:val="20"/>
              </w:rPr>
            </w:pPr>
          </w:p>
        </w:tc>
        <w:tc>
          <w:tcPr>
            <w:tcW w:w="396" w:type="dxa"/>
          </w:tcPr>
          <w:p w14:paraId="568A86D0" w14:textId="77777777" w:rsidR="00B2621B" w:rsidRPr="00A217D5" w:rsidRDefault="00B2621B" w:rsidP="00110E1A">
            <w:pPr>
              <w:rPr>
                <w:sz w:val="20"/>
              </w:rPr>
            </w:pPr>
          </w:p>
        </w:tc>
        <w:tc>
          <w:tcPr>
            <w:tcW w:w="396" w:type="dxa"/>
          </w:tcPr>
          <w:p w14:paraId="1B62BB32" w14:textId="77777777" w:rsidR="00B2621B" w:rsidRPr="00A217D5" w:rsidRDefault="00B2621B" w:rsidP="00110E1A">
            <w:pPr>
              <w:rPr>
                <w:sz w:val="20"/>
              </w:rPr>
            </w:pPr>
          </w:p>
        </w:tc>
        <w:tc>
          <w:tcPr>
            <w:tcW w:w="397" w:type="dxa"/>
          </w:tcPr>
          <w:p w14:paraId="35B43AA4" w14:textId="77777777" w:rsidR="00B2621B" w:rsidRPr="00A217D5" w:rsidRDefault="00B2621B" w:rsidP="00110E1A">
            <w:pPr>
              <w:rPr>
                <w:sz w:val="20"/>
              </w:rPr>
            </w:pPr>
          </w:p>
        </w:tc>
        <w:tc>
          <w:tcPr>
            <w:tcW w:w="396" w:type="dxa"/>
          </w:tcPr>
          <w:p w14:paraId="5E3A785F" w14:textId="77777777" w:rsidR="00B2621B" w:rsidRDefault="00B2621B" w:rsidP="00110E1A"/>
        </w:tc>
        <w:tc>
          <w:tcPr>
            <w:tcW w:w="397" w:type="dxa"/>
          </w:tcPr>
          <w:p w14:paraId="0428C9B4" w14:textId="77777777" w:rsidR="00B2621B" w:rsidRDefault="00B2621B" w:rsidP="00110E1A"/>
        </w:tc>
        <w:tc>
          <w:tcPr>
            <w:tcW w:w="396" w:type="dxa"/>
          </w:tcPr>
          <w:p w14:paraId="2BCEB52A" w14:textId="77777777" w:rsidR="00B2621B" w:rsidRDefault="00B2621B" w:rsidP="00110E1A"/>
        </w:tc>
        <w:tc>
          <w:tcPr>
            <w:tcW w:w="396" w:type="dxa"/>
          </w:tcPr>
          <w:p w14:paraId="3408DDA2" w14:textId="77777777" w:rsidR="00B2621B" w:rsidRDefault="00B2621B" w:rsidP="00110E1A"/>
        </w:tc>
        <w:tc>
          <w:tcPr>
            <w:tcW w:w="397" w:type="dxa"/>
          </w:tcPr>
          <w:p w14:paraId="532B4D5E" w14:textId="77777777" w:rsidR="00B2621B" w:rsidRDefault="00B2621B" w:rsidP="00110E1A"/>
        </w:tc>
        <w:tc>
          <w:tcPr>
            <w:tcW w:w="396" w:type="dxa"/>
          </w:tcPr>
          <w:p w14:paraId="3F43EDDC" w14:textId="77777777" w:rsidR="00B2621B" w:rsidRDefault="00B2621B" w:rsidP="00110E1A"/>
        </w:tc>
        <w:tc>
          <w:tcPr>
            <w:tcW w:w="396" w:type="dxa"/>
          </w:tcPr>
          <w:p w14:paraId="2C08DB2D" w14:textId="77777777" w:rsidR="00B2621B" w:rsidRDefault="00B2621B" w:rsidP="00110E1A"/>
        </w:tc>
        <w:tc>
          <w:tcPr>
            <w:tcW w:w="397" w:type="dxa"/>
          </w:tcPr>
          <w:p w14:paraId="6ACD2769" w14:textId="77777777" w:rsidR="00B2621B" w:rsidRDefault="00B2621B" w:rsidP="00110E1A"/>
        </w:tc>
        <w:tc>
          <w:tcPr>
            <w:tcW w:w="396" w:type="dxa"/>
          </w:tcPr>
          <w:p w14:paraId="5B6DCDB8" w14:textId="77777777" w:rsidR="00B2621B" w:rsidRDefault="00B2621B" w:rsidP="00110E1A"/>
        </w:tc>
        <w:tc>
          <w:tcPr>
            <w:tcW w:w="397" w:type="dxa"/>
          </w:tcPr>
          <w:p w14:paraId="1E79FF50" w14:textId="77777777" w:rsidR="00B2621B" w:rsidRDefault="00B2621B" w:rsidP="00110E1A"/>
        </w:tc>
        <w:tc>
          <w:tcPr>
            <w:tcW w:w="396" w:type="dxa"/>
          </w:tcPr>
          <w:p w14:paraId="49445004" w14:textId="77777777" w:rsidR="00B2621B" w:rsidRDefault="00B2621B" w:rsidP="00110E1A"/>
        </w:tc>
        <w:tc>
          <w:tcPr>
            <w:tcW w:w="396" w:type="dxa"/>
          </w:tcPr>
          <w:p w14:paraId="5CBE8CE2" w14:textId="77777777" w:rsidR="00B2621B" w:rsidRDefault="00B2621B" w:rsidP="00110E1A"/>
        </w:tc>
        <w:tc>
          <w:tcPr>
            <w:tcW w:w="397" w:type="dxa"/>
          </w:tcPr>
          <w:p w14:paraId="152F955E" w14:textId="77777777" w:rsidR="00B2621B" w:rsidRDefault="00B2621B" w:rsidP="00110E1A"/>
        </w:tc>
        <w:tc>
          <w:tcPr>
            <w:tcW w:w="396" w:type="dxa"/>
          </w:tcPr>
          <w:p w14:paraId="5D81F3C4" w14:textId="77777777" w:rsidR="00B2621B" w:rsidRDefault="00B2621B" w:rsidP="00110E1A"/>
        </w:tc>
        <w:tc>
          <w:tcPr>
            <w:tcW w:w="396" w:type="dxa"/>
          </w:tcPr>
          <w:p w14:paraId="5D717E05" w14:textId="77777777" w:rsidR="00B2621B" w:rsidRDefault="00B2621B" w:rsidP="00110E1A"/>
        </w:tc>
        <w:tc>
          <w:tcPr>
            <w:tcW w:w="397" w:type="dxa"/>
          </w:tcPr>
          <w:p w14:paraId="65FC5B28" w14:textId="77777777" w:rsidR="00B2621B" w:rsidRDefault="00B2621B" w:rsidP="00110E1A"/>
        </w:tc>
        <w:tc>
          <w:tcPr>
            <w:tcW w:w="396" w:type="dxa"/>
          </w:tcPr>
          <w:p w14:paraId="1D420977" w14:textId="77777777" w:rsidR="00B2621B" w:rsidRDefault="00B2621B" w:rsidP="00110E1A"/>
        </w:tc>
        <w:tc>
          <w:tcPr>
            <w:tcW w:w="397" w:type="dxa"/>
          </w:tcPr>
          <w:p w14:paraId="0971DE58" w14:textId="77777777" w:rsidR="00B2621B" w:rsidRDefault="00B2621B" w:rsidP="00110E1A"/>
        </w:tc>
      </w:tr>
      <w:tr w:rsidR="00B2621B" w14:paraId="4ABE56F3" w14:textId="77777777" w:rsidTr="00110E1A">
        <w:tc>
          <w:tcPr>
            <w:tcW w:w="1271" w:type="dxa"/>
          </w:tcPr>
          <w:p w14:paraId="692884B6" w14:textId="77777777" w:rsidR="00B2621B" w:rsidRDefault="00B2621B" w:rsidP="00110E1A">
            <w:r w:rsidRPr="007E2E81">
              <w:t>PRC_T</w:t>
            </w:r>
            <w:r>
              <w:t>7.2</w:t>
            </w:r>
          </w:p>
        </w:tc>
        <w:tc>
          <w:tcPr>
            <w:tcW w:w="396" w:type="dxa"/>
          </w:tcPr>
          <w:p w14:paraId="52783539" w14:textId="77777777" w:rsidR="00B2621B" w:rsidRPr="00A217D5" w:rsidRDefault="00B2621B" w:rsidP="00110E1A">
            <w:pPr>
              <w:rPr>
                <w:sz w:val="20"/>
              </w:rPr>
            </w:pPr>
          </w:p>
        </w:tc>
        <w:tc>
          <w:tcPr>
            <w:tcW w:w="396" w:type="dxa"/>
          </w:tcPr>
          <w:p w14:paraId="689EB641" w14:textId="77777777" w:rsidR="00B2621B" w:rsidRPr="00A217D5" w:rsidRDefault="00B2621B" w:rsidP="00110E1A">
            <w:pPr>
              <w:rPr>
                <w:sz w:val="20"/>
              </w:rPr>
            </w:pPr>
          </w:p>
        </w:tc>
        <w:tc>
          <w:tcPr>
            <w:tcW w:w="397" w:type="dxa"/>
          </w:tcPr>
          <w:p w14:paraId="2BC2C0B1" w14:textId="77777777" w:rsidR="00B2621B" w:rsidRPr="00A217D5" w:rsidRDefault="00B2621B" w:rsidP="00110E1A">
            <w:pPr>
              <w:rPr>
                <w:sz w:val="20"/>
              </w:rPr>
            </w:pPr>
          </w:p>
        </w:tc>
        <w:tc>
          <w:tcPr>
            <w:tcW w:w="396" w:type="dxa"/>
          </w:tcPr>
          <w:p w14:paraId="69672169" w14:textId="77777777" w:rsidR="00B2621B" w:rsidRPr="00A217D5" w:rsidRDefault="00B2621B" w:rsidP="00110E1A">
            <w:pPr>
              <w:rPr>
                <w:sz w:val="20"/>
              </w:rPr>
            </w:pPr>
          </w:p>
        </w:tc>
        <w:tc>
          <w:tcPr>
            <w:tcW w:w="397" w:type="dxa"/>
          </w:tcPr>
          <w:p w14:paraId="3479B48D" w14:textId="77777777" w:rsidR="00B2621B" w:rsidRPr="00A217D5" w:rsidRDefault="00B2621B" w:rsidP="00110E1A">
            <w:pPr>
              <w:rPr>
                <w:sz w:val="20"/>
              </w:rPr>
            </w:pPr>
          </w:p>
        </w:tc>
        <w:tc>
          <w:tcPr>
            <w:tcW w:w="396" w:type="dxa"/>
          </w:tcPr>
          <w:p w14:paraId="3C106548" w14:textId="77777777" w:rsidR="00B2621B" w:rsidRPr="00A217D5" w:rsidRDefault="00B2621B" w:rsidP="00110E1A">
            <w:pPr>
              <w:rPr>
                <w:sz w:val="20"/>
              </w:rPr>
            </w:pPr>
          </w:p>
        </w:tc>
        <w:tc>
          <w:tcPr>
            <w:tcW w:w="396" w:type="dxa"/>
          </w:tcPr>
          <w:p w14:paraId="5C0A4FC0" w14:textId="77777777" w:rsidR="00B2621B" w:rsidRPr="00A217D5" w:rsidRDefault="00B2621B" w:rsidP="00110E1A">
            <w:pPr>
              <w:rPr>
                <w:sz w:val="20"/>
              </w:rPr>
            </w:pPr>
          </w:p>
        </w:tc>
        <w:tc>
          <w:tcPr>
            <w:tcW w:w="397" w:type="dxa"/>
          </w:tcPr>
          <w:p w14:paraId="12A2555D" w14:textId="77777777" w:rsidR="00B2621B" w:rsidRPr="00A217D5" w:rsidRDefault="00B2621B" w:rsidP="00110E1A">
            <w:pPr>
              <w:rPr>
                <w:sz w:val="20"/>
              </w:rPr>
            </w:pPr>
          </w:p>
        </w:tc>
        <w:tc>
          <w:tcPr>
            <w:tcW w:w="396" w:type="dxa"/>
          </w:tcPr>
          <w:p w14:paraId="78B197BD" w14:textId="77777777" w:rsidR="00B2621B" w:rsidRPr="00A217D5" w:rsidRDefault="00B2621B" w:rsidP="00110E1A">
            <w:pPr>
              <w:rPr>
                <w:sz w:val="20"/>
              </w:rPr>
            </w:pPr>
          </w:p>
        </w:tc>
        <w:tc>
          <w:tcPr>
            <w:tcW w:w="397" w:type="dxa"/>
          </w:tcPr>
          <w:p w14:paraId="50172E63" w14:textId="77777777" w:rsidR="00B2621B" w:rsidRPr="00A217D5" w:rsidRDefault="00B2621B" w:rsidP="00110E1A">
            <w:pPr>
              <w:rPr>
                <w:sz w:val="20"/>
              </w:rPr>
            </w:pPr>
            <w:r>
              <w:rPr>
                <w:sz w:val="20"/>
              </w:rPr>
              <w:t xml:space="preserve">X </w:t>
            </w:r>
          </w:p>
        </w:tc>
        <w:tc>
          <w:tcPr>
            <w:tcW w:w="396" w:type="dxa"/>
          </w:tcPr>
          <w:p w14:paraId="245B6834" w14:textId="77777777" w:rsidR="00B2621B" w:rsidRPr="00A217D5" w:rsidRDefault="00B2621B" w:rsidP="00110E1A">
            <w:pPr>
              <w:rPr>
                <w:sz w:val="20"/>
              </w:rPr>
            </w:pPr>
          </w:p>
        </w:tc>
        <w:tc>
          <w:tcPr>
            <w:tcW w:w="397" w:type="dxa"/>
          </w:tcPr>
          <w:p w14:paraId="61B95D5E" w14:textId="77777777" w:rsidR="00B2621B" w:rsidRPr="00A217D5" w:rsidRDefault="00B2621B" w:rsidP="00110E1A">
            <w:pPr>
              <w:rPr>
                <w:sz w:val="20"/>
              </w:rPr>
            </w:pPr>
          </w:p>
        </w:tc>
        <w:tc>
          <w:tcPr>
            <w:tcW w:w="396" w:type="dxa"/>
          </w:tcPr>
          <w:p w14:paraId="1F3FCE1F" w14:textId="77777777" w:rsidR="00B2621B" w:rsidRPr="00A217D5" w:rsidRDefault="00B2621B" w:rsidP="00110E1A">
            <w:pPr>
              <w:rPr>
                <w:sz w:val="20"/>
              </w:rPr>
            </w:pPr>
          </w:p>
        </w:tc>
        <w:tc>
          <w:tcPr>
            <w:tcW w:w="396" w:type="dxa"/>
          </w:tcPr>
          <w:p w14:paraId="6DD32F1C" w14:textId="77777777" w:rsidR="00B2621B" w:rsidRPr="00A217D5" w:rsidRDefault="00B2621B" w:rsidP="00110E1A">
            <w:pPr>
              <w:rPr>
                <w:sz w:val="20"/>
              </w:rPr>
            </w:pPr>
          </w:p>
        </w:tc>
        <w:tc>
          <w:tcPr>
            <w:tcW w:w="397" w:type="dxa"/>
          </w:tcPr>
          <w:p w14:paraId="59C339AF" w14:textId="77777777" w:rsidR="00B2621B" w:rsidRPr="00A217D5" w:rsidRDefault="00B2621B" w:rsidP="00110E1A">
            <w:pPr>
              <w:rPr>
                <w:sz w:val="20"/>
              </w:rPr>
            </w:pPr>
          </w:p>
        </w:tc>
        <w:tc>
          <w:tcPr>
            <w:tcW w:w="396" w:type="dxa"/>
          </w:tcPr>
          <w:p w14:paraId="3188D9CC" w14:textId="77777777" w:rsidR="00B2621B" w:rsidRPr="00A217D5" w:rsidRDefault="00B2621B" w:rsidP="00110E1A">
            <w:pPr>
              <w:rPr>
                <w:sz w:val="20"/>
              </w:rPr>
            </w:pPr>
          </w:p>
        </w:tc>
        <w:tc>
          <w:tcPr>
            <w:tcW w:w="396" w:type="dxa"/>
          </w:tcPr>
          <w:p w14:paraId="6A183E2C" w14:textId="77777777" w:rsidR="00B2621B" w:rsidRPr="00A217D5" w:rsidRDefault="00B2621B" w:rsidP="00110E1A">
            <w:pPr>
              <w:rPr>
                <w:sz w:val="20"/>
              </w:rPr>
            </w:pPr>
          </w:p>
        </w:tc>
        <w:tc>
          <w:tcPr>
            <w:tcW w:w="397" w:type="dxa"/>
          </w:tcPr>
          <w:p w14:paraId="3F1620BC" w14:textId="77777777" w:rsidR="00B2621B" w:rsidRPr="00A217D5" w:rsidRDefault="00B2621B" w:rsidP="00110E1A">
            <w:pPr>
              <w:rPr>
                <w:sz w:val="20"/>
              </w:rPr>
            </w:pPr>
          </w:p>
        </w:tc>
        <w:tc>
          <w:tcPr>
            <w:tcW w:w="396" w:type="dxa"/>
          </w:tcPr>
          <w:p w14:paraId="4EF2A4B6" w14:textId="77777777" w:rsidR="00B2621B" w:rsidRPr="00A217D5" w:rsidRDefault="00B2621B" w:rsidP="00110E1A">
            <w:pPr>
              <w:rPr>
                <w:sz w:val="20"/>
              </w:rPr>
            </w:pPr>
          </w:p>
        </w:tc>
        <w:tc>
          <w:tcPr>
            <w:tcW w:w="396" w:type="dxa"/>
          </w:tcPr>
          <w:p w14:paraId="4DA5C0D8" w14:textId="77777777" w:rsidR="00B2621B" w:rsidRPr="00A217D5" w:rsidRDefault="00B2621B" w:rsidP="00110E1A">
            <w:pPr>
              <w:rPr>
                <w:sz w:val="20"/>
              </w:rPr>
            </w:pPr>
          </w:p>
        </w:tc>
        <w:tc>
          <w:tcPr>
            <w:tcW w:w="397" w:type="dxa"/>
          </w:tcPr>
          <w:p w14:paraId="6AE3F96E" w14:textId="77777777" w:rsidR="00B2621B" w:rsidRPr="00A217D5" w:rsidRDefault="00B2621B" w:rsidP="00110E1A">
            <w:pPr>
              <w:rPr>
                <w:sz w:val="20"/>
              </w:rPr>
            </w:pPr>
          </w:p>
        </w:tc>
        <w:tc>
          <w:tcPr>
            <w:tcW w:w="396" w:type="dxa"/>
          </w:tcPr>
          <w:p w14:paraId="46E4DE6E" w14:textId="77777777" w:rsidR="00B2621B" w:rsidRPr="00A217D5" w:rsidRDefault="00B2621B" w:rsidP="00110E1A">
            <w:pPr>
              <w:rPr>
                <w:sz w:val="20"/>
              </w:rPr>
            </w:pPr>
          </w:p>
        </w:tc>
        <w:tc>
          <w:tcPr>
            <w:tcW w:w="397" w:type="dxa"/>
          </w:tcPr>
          <w:p w14:paraId="55360A56" w14:textId="77777777" w:rsidR="00B2621B" w:rsidRPr="00A217D5" w:rsidRDefault="00B2621B" w:rsidP="00110E1A">
            <w:pPr>
              <w:rPr>
                <w:sz w:val="20"/>
              </w:rPr>
            </w:pPr>
          </w:p>
        </w:tc>
        <w:tc>
          <w:tcPr>
            <w:tcW w:w="396" w:type="dxa"/>
          </w:tcPr>
          <w:p w14:paraId="1537600F" w14:textId="77777777" w:rsidR="00B2621B" w:rsidRPr="00A217D5" w:rsidRDefault="00B2621B" w:rsidP="00110E1A">
            <w:pPr>
              <w:rPr>
                <w:sz w:val="20"/>
              </w:rPr>
            </w:pPr>
          </w:p>
        </w:tc>
        <w:tc>
          <w:tcPr>
            <w:tcW w:w="396" w:type="dxa"/>
          </w:tcPr>
          <w:p w14:paraId="086CD8A0" w14:textId="77777777" w:rsidR="00B2621B" w:rsidRPr="00A217D5" w:rsidRDefault="00B2621B" w:rsidP="00110E1A">
            <w:pPr>
              <w:rPr>
                <w:sz w:val="20"/>
              </w:rPr>
            </w:pPr>
          </w:p>
        </w:tc>
        <w:tc>
          <w:tcPr>
            <w:tcW w:w="397" w:type="dxa"/>
          </w:tcPr>
          <w:p w14:paraId="52BF15F1" w14:textId="77777777" w:rsidR="00B2621B" w:rsidRPr="00A217D5" w:rsidRDefault="00B2621B" w:rsidP="00110E1A">
            <w:pPr>
              <w:rPr>
                <w:sz w:val="20"/>
              </w:rPr>
            </w:pPr>
          </w:p>
        </w:tc>
        <w:tc>
          <w:tcPr>
            <w:tcW w:w="396" w:type="dxa"/>
          </w:tcPr>
          <w:p w14:paraId="07B991A6" w14:textId="77777777" w:rsidR="00B2621B" w:rsidRPr="00A217D5" w:rsidRDefault="00B2621B" w:rsidP="00110E1A">
            <w:pPr>
              <w:rPr>
                <w:sz w:val="20"/>
              </w:rPr>
            </w:pPr>
          </w:p>
        </w:tc>
        <w:tc>
          <w:tcPr>
            <w:tcW w:w="396" w:type="dxa"/>
          </w:tcPr>
          <w:p w14:paraId="751551A3" w14:textId="77777777" w:rsidR="00B2621B" w:rsidRPr="00A217D5" w:rsidRDefault="00B2621B" w:rsidP="00110E1A">
            <w:pPr>
              <w:rPr>
                <w:sz w:val="20"/>
              </w:rPr>
            </w:pPr>
          </w:p>
        </w:tc>
        <w:tc>
          <w:tcPr>
            <w:tcW w:w="397" w:type="dxa"/>
          </w:tcPr>
          <w:p w14:paraId="4DE9CD3B" w14:textId="77777777" w:rsidR="00B2621B" w:rsidRPr="00A217D5" w:rsidRDefault="00B2621B" w:rsidP="00110E1A">
            <w:pPr>
              <w:rPr>
                <w:sz w:val="20"/>
              </w:rPr>
            </w:pPr>
          </w:p>
        </w:tc>
        <w:tc>
          <w:tcPr>
            <w:tcW w:w="396" w:type="dxa"/>
          </w:tcPr>
          <w:p w14:paraId="1D732362" w14:textId="77777777" w:rsidR="00B2621B" w:rsidRPr="00A217D5" w:rsidRDefault="00B2621B" w:rsidP="00110E1A">
            <w:pPr>
              <w:rPr>
                <w:sz w:val="20"/>
              </w:rPr>
            </w:pPr>
          </w:p>
        </w:tc>
        <w:tc>
          <w:tcPr>
            <w:tcW w:w="396" w:type="dxa"/>
          </w:tcPr>
          <w:p w14:paraId="65211CFF" w14:textId="77777777" w:rsidR="00B2621B" w:rsidRPr="00A217D5" w:rsidRDefault="00B2621B" w:rsidP="00110E1A">
            <w:pPr>
              <w:rPr>
                <w:sz w:val="20"/>
              </w:rPr>
            </w:pPr>
          </w:p>
        </w:tc>
        <w:tc>
          <w:tcPr>
            <w:tcW w:w="397" w:type="dxa"/>
          </w:tcPr>
          <w:p w14:paraId="42625DE5" w14:textId="77777777" w:rsidR="00B2621B" w:rsidRPr="00A217D5" w:rsidRDefault="00B2621B" w:rsidP="00110E1A">
            <w:pPr>
              <w:rPr>
                <w:sz w:val="20"/>
              </w:rPr>
            </w:pPr>
          </w:p>
        </w:tc>
        <w:tc>
          <w:tcPr>
            <w:tcW w:w="396" w:type="dxa"/>
          </w:tcPr>
          <w:p w14:paraId="52B8EC50" w14:textId="77777777" w:rsidR="00B2621B" w:rsidRDefault="00B2621B" w:rsidP="00110E1A"/>
        </w:tc>
        <w:tc>
          <w:tcPr>
            <w:tcW w:w="397" w:type="dxa"/>
          </w:tcPr>
          <w:p w14:paraId="1B4E95E7" w14:textId="77777777" w:rsidR="00B2621B" w:rsidRDefault="00B2621B" w:rsidP="00110E1A"/>
        </w:tc>
        <w:tc>
          <w:tcPr>
            <w:tcW w:w="396" w:type="dxa"/>
          </w:tcPr>
          <w:p w14:paraId="30D9746B" w14:textId="77777777" w:rsidR="00B2621B" w:rsidRDefault="00B2621B" w:rsidP="00110E1A"/>
        </w:tc>
        <w:tc>
          <w:tcPr>
            <w:tcW w:w="396" w:type="dxa"/>
          </w:tcPr>
          <w:p w14:paraId="2153FAE0" w14:textId="77777777" w:rsidR="00B2621B" w:rsidRDefault="00B2621B" w:rsidP="00110E1A"/>
        </w:tc>
        <w:tc>
          <w:tcPr>
            <w:tcW w:w="397" w:type="dxa"/>
          </w:tcPr>
          <w:p w14:paraId="2DCC1A39" w14:textId="77777777" w:rsidR="00B2621B" w:rsidRDefault="00B2621B" w:rsidP="00110E1A"/>
        </w:tc>
        <w:tc>
          <w:tcPr>
            <w:tcW w:w="396" w:type="dxa"/>
          </w:tcPr>
          <w:p w14:paraId="0A16D50D" w14:textId="77777777" w:rsidR="00B2621B" w:rsidRDefault="00B2621B" w:rsidP="00110E1A"/>
        </w:tc>
        <w:tc>
          <w:tcPr>
            <w:tcW w:w="396" w:type="dxa"/>
          </w:tcPr>
          <w:p w14:paraId="28F80D1F" w14:textId="77777777" w:rsidR="00B2621B" w:rsidRDefault="00B2621B" w:rsidP="00110E1A"/>
        </w:tc>
        <w:tc>
          <w:tcPr>
            <w:tcW w:w="397" w:type="dxa"/>
          </w:tcPr>
          <w:p w14:paraId="4F1C16FB" w14:textId="77777777" w:rsidR="00B2621B" w:rsidRDefault="00B2621B" w:rsidP="00110E1A"/>
        </w:tc>
        <w:tc>
          <w:tcPr>
            <w:tcW w:w="396" w:type="dxa"/>
          </w:tcPr>
          <w:p w14:paraId="03AA8848" w14:textId="77777777" w:rsidR="00B2621B" w:rsidRDefault="00B2621B" w:rsidP="00110E1A"/>
        </w:tc>
        <w:tc>
          <w:tcPr>
            <w:tcW w:w="397" w:type="dxa"/>
          </w:tcPr>
          <w:p w14:paraId="403AF79D" w14:textId="77777777" w:rsidR="00B2621B" w:rsidRDefault="00B2621B" w:rsidP="00110E1A"/>
        </w:tc>
        <w:tc>
          <w:tcPr>
            <w:tcW w:w="396" w:type="dxa"/>
          </w:tcPr>
          <w:p w14:paraId="313A2A7D" w14:textId="77777777" w:rsidR="00B2621B" w:rsidRDefault="00B2621B" w:rsidP="00110E1A"/>
        </w:tc>
        <w:tc>
          <w:tcPr>
            <w:tcW w:w="396" w:type="dxa"/>
          </w:tcPr>
          <w:p w14:paraId="1F7CB8D5" w14:textId="77777777" w:rsidR="00B2621B" w:rsidRDefault="00B2621B" w:rsidP="00110E1A"/>
        </w:tc>
        <w:tc>
          <w:tcPr>
            <w:tcW w:w="397" w:type="dxa"/>
          </w:tcPr>
          <w:p w14:paraId="0ECB786E" w14:textId="77777777" w:rsidR="00B2621B" w:rsidRDefault="00B2621B" w:rsidP="00110E1A"/>
        </w:tc>
        <w:tc>
          <w:tcPr>
            <w:tcW w:w="396" w:type="dxa"/>
          </w:tcPr>
          <w:p w14:paraId="2ED7DE84" w14:textId="77777777" w:rsidR="00B2621B" w:rsidRDefault="00B2621B" w:rsidP="00110E1A"/>
        </w:tc>
        <w:tc>
          <w:tcPr>
            <w:tcW w:w="396" w:type="dxa"/>
          </w:tcPr>
          <w:p w14:paraId="2A803D87" w14:textId="77777777" w:rsidR="00B2621B" w:rsidRDefault="00B2621B" w:rsidP="00110E1A"/>
        </w:tc>
        <w:tc>
          <w:tcPr>
            <w:tcW w:w="397" w:type="dxa"/>
          </w:tcPr>
          <w:p w14:paraId="14C53A23" w14:textId="77777777" w:rsidR="00B2621B" w:rsidRDefault="00B2621B" w:rsidP="00110E1A"/>
        </w:tc>
        <w:tc>
          <w:tcPr>
            <w:tcW w:w="396" w:type="dxa"/>
          </w:tcPr>
          <w:p w14:paraId="6D541F3D" w14:textId="77777777" w:rsidR="00B2621B" w:rsidRDefault="00B2621B" w:rsidP="00110E1A"/>
        </w:tc>
        <w:tc>
          <w:tcPr>
            <w:tcW w:w="397" w:type="dxa"/>
          </w:tcPr>
          <w:p w14:paraId="4F3F4EC9" w14:textId="77777777" w:rsidR="00B2621B" w:rsidRDefault="00B2621B" w:rsidP="00110E1A"/>
        </w:tc>
      </w:tr>
      <w:tr w:rsidR="00B2621B" w14:paraId="75E62192" w14:textId="77777777" w:rsidTr="00110E1A">
        <w:tc>
          <w:tcPr>
            <w:tcW w:w="1271" w:type="dxa"/>
          </w:tcPr>
          <w:p w14:paraId="031A91A1" w14:textId="77777777" w:rsidR="00B2621B" w:rsidRDefault="00B2621B" w:rsidP="00110E1A">
            <w:r>
              <w:t>PRC_T8.1</w:t>
            </w:r>
          </w:p>
        </w:tc>
        <w:tc>
          <w:tcPr>
            <w:tcW w:w="396" w:type="dxa"/>
          </w:tcPr>
          <w:p w14:paraId="2D518FCD" w14:textId="77777777" w:rsidR="00B2621B" w:rsidRPr="00A217D5" w:rsidRDefault="00B2621B" w:rsidP="00110E1A">
            <w:pPr>
              <w:rPr>
                <w:sz w:val="20"/>
              </w:rPr>
            </w:pPr>
          </w:p>
        </w:tc>
        <w:tc>
          <w:tcPr>
            <w:tcW w:w="396" w:type="dxa"/>
          </w:tcPr>
          <w:p w14:paraId="2D067BCD" w14:textId="77777777" w:rsidR="00B2621B" w:rsidRPr="00A217D5" w:rsidRDefault="00B2621B" w:rsidP="00110E1A">
            <w:pPr>
              <w:rPr>
                <w:sz w:val="20"/>
              </w:rPr>
            </w:pPr>
          </w:p>
        </w:tc>
        <w:tc>
          <w:tcPr>
            <w:tcW w:w="397" w:type="dxa"/>
          </w:tcPr>
          <w:p w14:paraId="6CC82729" w14:textId="77777777" w:rsidR="00B2621B" w:rsidRPr="00A217D5" w:rsidRDefault="00B2621B" w:rsidP="00110E1A">
            <w:pPr>
              <w:rPr>
                <w:sz w:val="20"/>
              </w:rPr>
            </w:pPr>
          </w:p>
        </w:tc>
        <w:tc>
          <w:tcPr>
            <w:tcW w:w="396" w:type="dxa"/>
          </w:tcPr>
          <w:p w14:paraId="559338DE" w14:textId="77777777" w:rsidR="00B2621B" w:rsidRPr="00A217D5" w:rsidRDefault="00B2621B" w:rsidP="00110E1A">
            <w:pPr>
              <w:rPr>
                <w:sz w:val="20"/>
              </w:rPr>
            </w:pPr>
          </w:p>
        </w:tc>
        <w:tc>
          <w:tcPr>
            <w:tcW w:w="397" w:type="dxa"/>
          </w:tcPr>
          <w:p w14:paraId="0BF988EC" w14:textId="77777777" w:rsidR="00B2621B" w:rsidRPr="00A217D5" w:rsidRDefault="00B2621B" w:rsidP="00110E1A">
            <w:pPr>
              <w:rPr>
                <w:sz w:val="20"/>
              </w:rPr>
            </w:pPr>
          </w:p>
        </w:tc>
        <w:tc>
          <w:tcPr>
            <w:tcW w:w="396" w:type="dxa"/>
          </w:tcPr>
          <w:p w14:paraId="7F068B44" w14:textId="77777777" w:rsidR="00B2621B" w:rsidRPr="00A217D5" w:rsidRDefault="00B2621B" w:rsidP="00110E1A">
            <w:pPr>
              <w:rPr>
                <w:sz w:val="20"/>
              </w:rPr>
            </w:pPr>
          </w:p>
        </w:tc>
        <w:tc>
          <w:tcPr>
            <w:tcW w:w="396" w:type="dxa"/>
          </w:tcPr>
          <w:p w14:paraId="39199F1F" w14:textId="77777777" w:rsidR="00B2621B" w:rsidRPr="00A217D5" w:rsidRDefault="00B2621B" w:rsidP="00110E1A">
            <w:pPr>
              <w:rPr>
                <w:sz w:val="20"/>
              </w:rPr>
            </w:pPr>
          </w:p>
        </w:tc>
        <w:tc>
          <w:tcPr>
            <w:tcW w:w="397" w:type="dxa"/>
          </w:tcPr>
          <w:p w14:paraId="26FA4600" w14:textId="77777777" w:rsidR="00B2621B" w:rsidRPr="00A217D5" w:rsidRDefault="00B2621B" w:rsidP="00110E1A">
            <w:pPr>
              <w:rPr>
                <w:sz w:val="20"/>
              </w:rPr>
            </w:pPr>
          </w:p>
        </w:tc>
        <w:tc>
          <w:tcPr>
            <w:tcW w:w="396" w:type="dxa"/>
          </w:tcPr>
          <w:p w14:paraId="6A5C2A64" w14:textId="77777777" w:rsidR="00B2621B" w:rsidRPr="00A217D5" w:rsidRDefault="00B2621B" w:rsidP="00110E1A">
            <w:pPr>
              <w:rPr>
                <w:sz w:val="20"/>
              </w:rPr>
            </w:pPr>
          </w:p>
        </w:tc>
        <w:tc>
          <w:tcPr>
            <w:tcW w:w="397" w:type="dxa"/>
          </w:tcPr>
          <w:p w14:paraId="6CD3279A" w14:textId="77777777" w:rsidR="00B2621B" w:rsidRPr="00A217D5" w:rsidRDefault="00B2621B" w:rsidP="00110E1A">
            <w:pPr>
              <w:rPr>
                <w:sz w:val="20"/>
              </w:rPr>
            </w:pPr>
          </w:p>
        </w:tc>
        <w:tc>
          <w:tcPr>
            <w:tcW w:w="396" w:type="dxa"/>
          </w:tcPr>
          <w:p w14:paraId="7BA320A6" w14:textId="77777777" w:rsidR="00B2621B" w:rsidRPr="00A217D5" w:rsidRDefault="00B2621B" w:rsidP="00110E1A">
            <w:pPr>
              <w:rPr>
                <w:sz w:val="20"/>
              </w:rPr>
            </w:pPr>
            <w:r>
              <w:rPr>
                <w:sz w:val="20"/>
              </w:rPr>
              <w:t>X</w:t>
            </w:r>
          </w:p>
        </w:tc>
        <w:tc>
          <w:tcPr>
            <w:tcW w:w="397" w:type="dxa"/>
          </w:tcPr>
          <w:p w14:paraId="3C287B1D" w14:textId="77777777" w:rsidR="00B2621B" w:rsidRPr="00A217D5" w:rsidRDefault="00B2621B" w:rsidP="00110E1A">
            <w:pPr>
              <w:rPr>
                <w:sz w:val="20"/>
              </w:rPr>
            </w:pPr>
          </w:p>
        </w:tc>
        <w:tc>
          <w:tcPr>
            <w:tcW w:w="396" w:type="dxa"/>
          </w:tcPr>
          <w:p w14:paraId="7807D648" w14:textId="77777777" w:rsidR="00B2621B" w:rsidRPr="00A217D5" w:rsidRDefault="00B2621B" w:rsidP="00110E1A">
            <w:pPr>
              <w:rPr>
                <w:sz w:val="20"/>
              </w:rPr>
            </w:pPr>
          </w:p>
        </w:tc>
        <w:tc>
          <w:tcPr>
            <w:tcW w:w="396" w:type="dxa"/>
          </w:tcPr>
          <w:p w14:paraId="5FB484AF" w14:textId="77777777" w:rsidR="00B2621B" w:rsidRPr="00A217D5" w:rsidRDefault="00B2621B" w:rsidP="00110E1A">
            <w:pPr>
              <w:rPr>
                <w:sz w:val="20"/>
              </w:rPr>
            </w:pPr>
          </w:p>
        </w:tc>
        <w:tc>
          <w:tcPr>
            <w:tcW w:w="397" w:type="dxa"/>
          </w:tcPr>
          <w:p w14:paraId="2B532995" w14:textId="77777777" w:rsidR="00B2621B" w:rsidRPr="00A217D5" w:rsidRDefault="00B2621B" w:rsidP="00110E1A">
            <w:pPr>
              <w:rPr>
                <w:sz w:val="20"/>
              </w:rPr>
            </w:pPr>
          </w:p>
        </w:tc>
        <w:tc>
          <w:tcPr>
            <w:tcW w:w="396" w:type="dxa"/>
          </w:tcPr>
          <w:p w14:paraId="306F0435" w14:textId="77777777" w:rsidR="00B2621B" w:rsidRPr="00A217D5" w:rsidRDefault="00B2621B" w:rsidP="00110E1A">
            <w:pPr>
              <w:rPr>
                <w:sz w:val="20"/>
              </w:rPr>
            </w:pPr>
          </w:p>
        </w:tc>
        <w:tc>
          <w:tcPr>
            <w:tcW w:w="396" w:type="dxa"/>
          </w:tcPr>
          <w:p w14:paraId="2E013F3F" w14:textId="77777777" w:rsidR="00B2621B" w:rsidRPr="00A217D5" w:rsidRDefault="00B2621B" w:rsidP="00110E1A">
            <w:pPr>
              <w:rPr>
                <w:sz w:val="20"/>
              </w:rPr>
            </w:pPr>
          </w:p>
        </w:tc>
        <w:tc>
          <w:tcPr>
            <w:tcW w:w="397" w:type="dxa"/>
          </w:tcPr>
          <w:p w14:paraId="00E40D23" w14:textId="77777777" w:rsidR="00B2621B" w:rsidRPr="00A217D5" w:rsidRDefault="00B2621B" w:rsidP="00110E1A">
            <w:pPr>
              <w:rPr>
                <w:sz w:val="20"/>
              </w:rPr>
            </w:pPr>
          </w:p>
        </w:tc>
        <w:tc>
          <w:tcPr>
            <w:tcW w:w="396" w:type="dxa"/>
          </w:tcPr>
          <w:p w14:paraId="47D8A280" w14:textId="77777777" w:rsidR="00B2621B" w:rsidRPr="00A217D5" w:rsidRDefault="00B2621B" w:rsidP="00110E1A">
            <w:pPr>
              <w:rPr>
                <w:sz w:val="20"/>
              </w:rPr>
            </w:pPr>
          </w:p>
        </w:tc>
        <w:tc>
          <w:tcPr>
            <w:tcW w:w="396" w:type="dxa"/>
          </w:tcPr>
          <w:p w14:paraId="5CDED779" w14:textId="77777777" w:rsidR="00B2621B" w:rsidRPr="00A217D5" w:rsidRDefault="00B2621B" w:rsidP="00110E1A">
            <w:pPr>
              <w:rPr>
                <w:sz w:val="20"/>
              </w:rPr>
            </w:pPr>
          </w:p>
        </w:tc>
        <w:tc>
          <w:tcPr>
            <w:tcW w:w="397" w:type="dxa"/>
          </w:tcPr>
          <w:p w14:paraId="6BFD337E" w14:textId="77777777" w:rsidR="00B2621B" w:rsidRPr="00A217D5" w:rsidRDefault="00B2621B" w:rsidP="00110E1A">
            <w:pPr>
              <w:rPr>
                <w:sz w:val="20"/>
              </w:rPr>
            </w:pPr>
          </w:p>
        </w:tc>
        <w:tc>
          <w:tcPr>
            <w:tcW w:w="396" w:type="dxa"/>
          </w:tcPr>
          <w:p w14:paraId="6BAD503F" w14:textId="77777777" w:rsidR="00B2621B" w:rsidRPr="00A217D5" w:rsidRDefault="00B2621B" w:rsidP="00110E1A">
            <w:pPr>
              <w:rPr>
                <w:sz w:val="20"/>
              </w:rPr>
            </w:pPr>
          </w:p>
        </w:tc>
        <w:tc>
          <w:tcPr>
            <w:tcW w:w="397" w:type="dxa"/>
          </w:tcPr>
          <w:p w14:paraId="72EC7B3E" w14:textId="77777777" w:rsidR="00B2621B" w:rsidRPr="00A217D5" w:rsidRDefault="00B2621B" w:rsidP="00110E1A">
            <w:pPr>
              <w:rPr>
                <w:sz w:val="20"/>
              </w:rPr>
            </w:pPr>
          </w:p>
        </w:tc>
        <w:tc>
          <w:tcPr>
            <w:tcW w:w="396" w:type="dxa"/>
          </w:tcPr>
          <w:p w14:paraId="7540EB30" w14:textId="77777777" w:rsidR="00B2621B" w:rsidRPr="00A217D5" w:rsidRDefault="00B2621B" w:rsidP="00110E1A">
            <w:pPr>
              <w:rPr>
                <w:sz w:val="20"/>
              </w:rPr>
            </w:pPr>
          </w:p>
        </w:tc>
        <w:tc>
          <w:tcPr>
            <w:tcW w:w="396" w:type="dxa"/>
          </w:tcPr>
          <w:p w14:paraId="568B7F68" w14:textId="77777777" w:rsidR="00B2621B" w:rsidRPr="00A217D5" w:rsidRDefault="00B2621B" w:rsidP="00110E1A">
            <w:pPr>
              <w:rPr>
                <w:sz w:val="20"/>
              </w:rPr>
            </w:pPr>
          </w:p>
        </w:tc>
        <w:tc>
          <w:tcPr>
            <w:tcW w:w="397" w:type="dxa"/>
          </w:tcPr>
          <w:p w14:paraId="40A39312" w14:textId="77777777" w:rsidR="00B2621B" w:rsidRPr="00A217D5" w:rsidRDefault="00B2621B" w:rsidP="00110E1A">
            <w:pPr>
              <w:rPr>
                <w:sz w:val="20"/>
              </w:rPr>
            </w:pPr>
          </w:p>
        </w:tc>
        <w:tc>
          <w:tcPr>
            <w:tcW w:w="396" w:type="dxa"/>
          </w:tcPr>
          <w:p w14:paraId="5E4DEEA8" w14:textId="77777777" w:rsidR="00B2621B" w:rsidRPr="00A217D5" w:rsidRDefault="00B2621B" w:rsidP="00110E1A">
            <w:pPr>
              <w:rPr>
                <w:sz w:val="20"/>
              </w:rPr>
            </w:pPr>
          </w:p>
        </w:tc>
        <w:tc>
          <w:tcPr>
            <w:tcW w:w="396" w:type="dxa"/>
          </w:tcPr>
          <w:p w14:paraId="6EC98A0E" w14:textId="77777777" w:rsidR="00B2621B" w:rsidRPr="00A217D5" w:rsidRDefault="00B2621B" w:rsidP="00110E1A">
            <w:pPr>
              <w:rPr>
                <w:sz w:val="20"/>
              </w:rPr>
            </w:pPr>
          </w:p>
        </w:tc>
        <w:tc>
          <w:tcPr>
            <w:tcW w:w="397" w:type="dxa"/>
          </w:tcPr>
          <w:p w14:paraId="44C231EC" w14:textId="77777777" w:rsidR="00B2621B" w:rsidRPr="00A217D5" w:rsidRDefault="00B2621B" w:rsidP="00110E1A">
            <w:pPr>
              <w:rPr>
                <w:sz w:val="20"/>
              </w:rPr>
            </w:pPr>
          </w:p>
        </w:tc>
        <w:tc>
          <w:tcPr>
            <w:tcW w:w="396" w:type="dxa"/>
          </w:tcPr>
          <w:p w14:paraId="690207DE" w14:textId="77777777" w:rsidR="00B2621B" w:rsidRPr="00A217D5" w:rsidRDefault="00B2621B" w:rsidP="00110E1A">
            <w:pPr>
              <w:rPr>
                <w:sz w:val="20"/>
              </w:rPr>
            </w:pPr>
          </w:p>
        </w:tc>
        <w:tc>
          <w:tcPr>
            <w:tcW w:w="396" w:type="dxa"/>
          </w:tcPr>
          <w:p w14:paraId="0DF4C763" w14:textId="77777777" w:rsidR="00B2621B" w:rsidRPr="00A217D5" w:rsidRDefault="00B2621B" w:rsidP="00110E1A">
            <w:pPr>
              <w:rPr>
                <w:sz w:val="20"/>
              </w:rPr>
            </w:pPr>
          </w:p>
        </w:tc>
        <w:tc>
          <w:tcPr>
            <w:tcW w:w="397" w:type="dxa"/>
          </w:tcPr>
          <w:p w14:paraId="0291DE7C" w14:textId="77777777" w:rsidR="00B2621B" w:rsidRPr="00A217D5" w:rsidRDefault="00B2621B" w:rsidP="00110E1A">
            <w:pPr>
              <w:rPr>
                <w:sz w:val="20"/>
              </w:rPr>
            </w:pPr>
          </w:p>
        </w:tc>
        <w:tc>
          <w:tcPr>
            <w:tcW w:w="396" w:type="dxa"/>
          </w:tcPr>
          <w:p w14:paraId="3110F365" w14:textId="77777777" w:rsidR="00B2621B" w:rsidRDefault="00B2621B" w:rsidP="00110E1A"/>
        </w:tc>
        <w:tc>
          <w:tcPr>
            <w:tcW w:w="397" w:type="dxa"/>
          </w:tcPr>
          <w:p w14:paraId="725633F2" w14:textId="77777777" w:rsidR="00B2621B" w:rsidRDefault="00B2621B" w:rsidP="00110E1A"/>
        </w:tc>
        <w:tc>
          <w:tcPr>
            <w:tcW w:w="396" w:type="dxa"/>
          </w:tcPr>
          <w:p w14:paraId="7013BBFA" w14:textId="77777777" w:rsidR="00B2621B" w:rsidRDefault="00B2621B" w:rsidP="00110E1A"/>
        </w:tc>
        <w:tc>
          <w:tcPr>
            <w:tcW w:w="396" w:type="dxa"/>
          </w:tcPr>
          <w:p w14:paraId="401F69C5" w14:textId="77777777" w:rsidR="00B2621B" w:rsidRDefault="00B2621B" w:rsidP="00110E1A"/>
        </w:tc>
        <w:tc>
          <w:tcPr>
            <w:tcW w:w="397" w:type="dxa"/>
          </w:tcPr>
          <w:p w14:paraId="10297F77" w14:textId="77777777" w:rsidR="00B2621B" w:rsidRDefault="00B2621B" w:rsidP="00110E1A"/>
        </w:tc>
        <w:tc>
          <w:tcPr>
            <w:tcW w:w="396" w:type="dxa"/>
          </w:tcPr>
          <w:p w14:paraId="230BA3FE" w14:textId="77777777" w:rsidR="00B2621B" w:rsidRDefault="00B2621B" w:rsidP="00110E1A"/>
        </w:tc>
        <w:tc>
          <w:tcPr>
            <w:tcW w:w="396" w:type="dxa"/>
          </w:tcPr>
          <w:p w14:paraId="109EFDC0" w14:textId="77777777" w:rsidR="00B2621B" w:rsidRDefault="00B2621B" w:rsidP="00110E1A"/>
        </w:tc>
        <w:tc>
          <w:tcPr>
            <w:tcW w:w="397" w:type="dxa"/>
          </w:tcPr>
          <w:p w14:paraId="3E796440" w14:textId="77777777" w:rsidR="00B2621B" w:rsidRDefault="00B2621B" w:rsidP="00110E1A"/>
        </w:tc>
        <w:tc>
          <w:tcPr>
            <w:tcW w:w="396" w:type="dxa"/>
          </w:tcPr>
          <w:p w14:paraId="5207B940" w14:textId="77777777" w:rsidR="00B2621B" w:rsidRDefault="00B2621B" w:rsidP="00110E1A"/>
        </w:tc>
        <w:tc>
          <w:tcPr>
            <w:tcW w:w="397" w:type="dxa"/>
          </w:tcPr>
          <w:p w14:paraId="0D5AA977" w14:textId="77777777" w:rsidR="00B2621B" w:rsidRDefault="00B2621B" w:rsidP="00110E1A"/>
        </w:tc>
        <w:tc>
          <w:tcPr>
            <w:tcW w:w="396" w:type="dxa"/>
          </w:tcPr>
          <w:p w14:paraId="6A23EC35" w14:textId="77777777" w:rsidR="00B2621B" w:rsidRDefault="00B2621B" w:rsidP="00110E1A"/>
        </w:tc>
        <w:tc>
          <w:tcPr>
            <w:tcW w:w="396" w:type="dxa"/>
          </w:tcPr>
          <w:p w14:paraId="7F298D02" w14:textId="77777777" w:rsidR="00B2621B" w:rsidRDefault="00B2621B" w:rsidP="00110E1A"/>
        </w:tc>
        <w:tc>
          <w:tcPr>
            <w:tcW w:w="397" w:type="dxa"/>
          </w:tcPr>
          <w:p w14:paraId="78138B2C" w14:textId="77777777" w:rsidR="00B2621B" w:rsidRDefault="00B2621B" w:rsidP="00110E1A"/>
        </w:tc>
        <w:tc>
          <w:tcPr>
            <w:tcW w:w="396" w:type="dxa"/>
          </w:tcPr>
          <w:p w14:paraId="20CF0428" w14:textId="77777777" w:rsidR="00B2621B" w:rsidRDefault="00B2621B" w:rsidP="00110E1A"/>
        </w:tc>
        <w:tc>
          <w:tcPr>
            <w:tcW w:w="396" w:type="dxa"/>
          </w:tcPr>
          <w:p w14:paraId="40DF3F09" w14:textId="77777777" w:rsidR="00B2621B" w:rsidRDefault="00B2621B" w:rsidP="00110E1A"/>
        </w:tc>
        <w:tc>
          <w:tcPr>
            <w:tcW w:w="397" w:type="dxa"/>
          </w:tcPr>
          <w:p w14:paraId="4F820134" w14:textId="77777777" w:rsidR="00B2621B" w:rsidRDefault="00B2621B" w:rsidP="00110E1A"/>
        </w:tc>
        <w:tc>
          <w:tcPr>
            <w:tcW w:w="396" w:type="dxa"/>
          </w:tcPr>
          <w:p w14:paraId="497505ED" w14:textId="77777777" w:rsidR="00B2621B" w:rsidRDefault="00B2621B" w:rsidP="00110E1A"/>
        </w:tc>
        <w:tc>
          <w:tcPr>
            <w:tcW w:w="397" w:type="dxa"/>
          </w:tcPr>
          <w:p w14:paraId="29712D5D" w14:textId="77777777" w:rsidR="00B2621B" w:rsidRDefault="00B2621B" w:rsidP="00110E1A"/>
        </w:tc>
      </w:tr>
      <w:tr w:rsidR="00B2621B" w14:paraId="74205756" w14:textId="77777777" w:rsidTr="00110E1A">
        <w:tc>
          <w:tcPr>
            <w:tcW w:w="1271" w:type="dxa"/>
          </w:tcPr>
          <w:p w14:paraId="18A2E79C" w14:textId="77777777" w:rsidR="00B2621B" w:rsidRDefault="00B2621B" w:rsidP="00110E1A">
            <w:r>
              <w:t>PRC_T8.2</w:t>
            </w:r>
          </w:p>
        </w:tc>
        <w:tc>
          <w:tcPr>
            <w:tcW w:w="396" w:type="dxa"/>
          </w:tcPr>
          <w:p w14:paraId="3C9C1208" w14:textId="77777777" w:rsidR="00B2621B" w:rsidRPr="00A217D5" w:rsidRDefault="00B2621B" w:rsidP="00110E1A">
            <w:pPr>
              <w:rPr>
                <w:sz w:val="20"/>
              </w:rPr>
            </w:pPr>
          </w:p>
        </w:tc>
        <w:tc>
          <w:tcPr>
            <w:tcW w:w="396" w:type="dxa"/>
          </w:tcPr>
          <w:p w14:paraId="4A6C85E3" w14:textId="77777777" w:rsidR="00B2621B" w:rsidRPr="00A217D5" w:rsidRDefault="00B2621B" w:rsidP="00110E1A">
            <w:pPr>
              <w:rPr>
                <w:sz w:val="20"/>
              </w:rPr>
            </w:pPr>
          </w:p>
        </w:tc>
        <w:tc>
          <w:tcPr>
            <w:tcW w:w="397" w:type="dxa"/>
          </w:tcPr>
          <w:p w14:paraId="40592C28" w14:textId="77777777" w:rsidR="00B2621B" w:rsidRPr="00A217D5" w:rsidRDefault="00B2621B" w:rsidP="00110E1A">
            <w:pPr>
              <w:rPr>
                <w:sz w:val="20"/>
              </w:rPr>
            </w:pPr>
          </w:p>
        </w:tc>
        <w:tc>
          <w:tcPr>
            <w:tcW w:w="396" w:type="dxa"/>
          </w:tcPr>
          <w:p w14:paraId="37FFDA71" w14:textId="77777777" w:rsidR="00B2621B" w:rsidRPr="00A217D5" w:rsidRDefault="00B2621B" w:rsidP="00110E1A">
            <w:pPr>
              <w:rPr>
                <w:sz w:val="20"/>
              </w:rPr>
            </w:pPr>
          </w:p>
        </w:tc>
        <w:tc>
          <w:tcPr>
            <w:tcW w:w="397" w:type="dxa"/>
          </w:tcPr>
          <w:p w14:paraId="6D6BE7B5" w14:textId="77777777" w:rsidR="00B2621B" w:rsidRPr="00A217D5" w:rsidRDefault="00B2621B" w:rsidP="00110E1A">
            <w:pPr>
              <w:rPr>
                <w:sz w:val="20"/>
              </w:rPr>
            </w:pPr>
          </w:p>
        </w:tc>
        <w:tc>
          <w:tcPr>
            <w:tcW w:w="396" w:type="dxa"/>
          </w:tcPr>
          <w:p w14:paraId="5FA4EF9B" w14:textId="77777777" w:rsidR="00B2621B" w:rsidRPr="00A217D5" w:rsidRDefault="00B2621B" w:rsidP="00110E1A">
            <w:pPr>
              <w:rPr>
                <w:sz w:val="20"/>
              </w:rPr>
            </w:pPr>
          </w:p>
        </w:tc>
        <w:tc>
          <w:tcPr>
            <w:tcW w:w="396" w:type="dxa"/>
          </w:tcPr>
          <w:p w14:paraId="5588FA07" w14:textId="77777777" w:rsidR="00B2621B" w:rsidRPr="00A217D5" w:rsidRDefault="00B2621B" w:rsidP="00110E1A">
            <w:pPr>
              <w:rPr>
                <w:sz w:val="20"/>
              </w:rPr>
            </w:pPr>
          </w:p>
        </w:tc>
        <w:tc>
          <w:tcPr>
            <w:tcW w:w="397" w:type="dxa"/>
          </w:tcPr>
          <w:p w14:paraId="02ECCDE4" w14:textId="77777777" w:rsidR="00B2621B" w:rsidRPr="00A217D5" w:rsidRDefault="00B2621B" w:rsidP="00110E1A">
            <w:pPr>
              <w:rPr>
                <w:sz w:val="20"/>
              </w:rPr>
            </w:pPr>
          </w:p>
        </w:tc>
        <w:tc>
          <w:tcPr>
            <w:tcW w:w="396" w:type="dxa"/>
          </w:tcPr>
          <w:p w14:paraId="51A35428" w14:textId="77777777" w:rsidR="00B2621B" w:rsidRPr="00A217D5" w:rsidRDefault="00B2621B" w:rsidP="00110E1A">
            <w:pPr>
              <w:rPr>
                <w:sz w:val="20"/>
              </w:rPr>
            </w:pPr>
          </w:p>
        </w:tc>
        <w:tc>
          <w:tcPr>
            <w:tcW w:w="397" w:type="dxa"/>
          </w:tcPr>
          <w:p w14:paraId="01E06272" w14:textId="77777777" w:rsidR="00B2621B" w:rsidRPr="00A217D5" w:rsidRDefault="00B2621B" w:rsidP="00110E1A">
            <w:pPr>
              <w:rPr>
                <w:sz w:val="20"/>
              </w:rPr>
            </w:pPr>
          </w:p>
        </w:tc>
        <w:tc>
          <w:tcPr>
            <w:tcW w:w="396" w:type="dxa"/>
          </w:tcPr>
          <w:p w14:paraId="182D66B7" w14:textId="77777777" w:rsidR="00B2621B" w:rsidRPr="00A217D5" w:rsidRDefault="00B2621B" w:rsidP="00110E1A">
            <w:pPr>
              <w:rPr>
                <w:sz w:val="20"/>
              </w:rPr>
            </w:pPr>
            <w:r>
              <w:rPr>
                <w:sz w:val="20"/>
              </w:rPr>
              <w:t xml:space="preserve">X </w:t>
            </w:r>
          </w:p>
        </w:tc>
        <w:tc>
          <w:tcPr>
            <w:tcW w:w="397" w:type="dxa"/>
          </w:tcPr>
          <w:p w14:paraId="20CA2FE9" w14:textId="77777777" w:rsidR="00B2621B" w:rsidRPr="00A217D5" w:rsidRDefault="00B2621B" w:rsidP="00110E1A">
            <w:pPr>
              <w:rPr>
                <w:sz w:val="20"/>
              </w:rPr>
            </w:pPr>
          </w:p>
        </w:tc>
        <w:tc>
          <w:tcPr>
            <w:tcW w:w="396" w:type="dxa"/>
          </w:tcPr>
          <w:p w14:paraId="079CB552" w14:textId="77777777" w:rsidR="00B2621B" w:rsidRPr="00A217D5" w:rsidRDefault="00B2621B" w:rsidP="00110E1A">
            <w:pPr>
              <w:rPr>
                <w:sz w:val="20"/>
              </w:rPr>
            </w:pPr>
          </w:p>
        </w:tc>
        <w:tc>
          <w:tcPr>
            <w:tcW w:w="396" w:type="dxa"/>
          </w:tcPr>
          <w:p w14:paraId="21E4BCB2" w14:textId="77777777" w:rsidR="00B2621B" w:rsidRPr="00A217D5" w:rsidRDefault="00B2621B" w:rsidP="00110E1A">
            <w:pPr>
              <w:rPr>
                <w:sz w:val="20"/>
              </w:rPr>
            </w:pPr>
          </w:p>
        </w:tc>
        <w:tc>
          <w:tcPr>
            <w:tcW w:w="397" w:type="dxa"/>
          </w:tcPr>
          <w:p w14:paraId="5F27AB17" w14:textId="77777777" w:rsidR="00B2621B" w:rsidRPr="00A217D5" w:rsidRDefault="00B2621B" w:rsidP="00110E1A">
            <w:pPr>
              <w:rPr>
                <w:sz w:val="20"/>
              </w:rPr>
            </w:pPr>
          </w:p>
        </w:tc>
        <w:tc>
          <w:tcPr>
            <w:tcW w:w="396" w:type="dxa"/>
          </w:tcPr>
          <w:p w14:paraId="0FDB7490" w14:textId="77777777" w:rsidR="00B2621B" w:rsidRPr="00A217D5" w:rsidRDefault="00B2621B" w:rsidP="00110E1A">
            <w:pPr>
              <w:rPr>
                <w:sz w:val="20"/>
              </w:rPr>
            </w:pPr>
          </w:p>
        </w:tc>
        <w:tc>
          <w:tcPr>
            <w:tcW w:w="396" w:type="dxa"/>
          </w:tcPr>
          <w:p w14:paraId="71137EAB" w14:textId="77777777" w:rsidR="00B2621B" w:rsidRPr="00A217D5" w:rsidRDefault="00B2621B" w:rsidP="00110E1A">
            <w:pPr>
              <w:rPr>
                <w:sz w:val="20"/>
              </w:rPr>
            </w:pPr>
          </w:p>
        </w:tc>
        <w:tc>
          <w:tcPr>
            <w:tcW w:w="397" w:type="dxa"/>
          </w:tcPr>
          <w:p w14:paraId="13EF5578" w14:textId="77777777" w:rsidR="00B2621B" w:rsidRPr="00A217D5" w:rsidRDefault="00B2621B" w:rsidP="00110E1A">
            <w:pPr>
              <w:rPr>
                <w:sz w:val="20"/>
              </w:rPr>
            </w:pPr>
          </w:p>
        </w:tc>
        <w:tc>
          <w:tcPr>
            <w:tcW w:w="396" w:type="dxa"/>
          </w:tcPr>
          <w:p w14:paraId="5FAE8D12" w14:textId="77777777" w:rsidR="00B2621B" w:rsidRPr="00A217D5" w:rsidRDefault="00B2621B" w:rsidP="00110E1A">
            <w:pPr>
              <w:rPr>
                <w:sz w:val="20"/>
              </w:rPr>
            </w:pPr>
          </w:p>
        </w:tc>
        <w:tc>
          <w:tcPr>
            <w:tcW w:w="396" w:type="dxa"/>
          </w:tcPr>
          <w:p w14:paraId="4666D962" w14:textId="77777777" w:rsidR="00B2621B" w:rsidRPr="00A217D5" w:rsidRDefault="00B2621B" w:rsidP="00110E1A">
            <w:pPr>
              <w:rPr>
                <w:sz w:val="20"/>
              </w:rPr>
            </w:pPr>
          </w:p>
        </w:tc>
        <w:tc>
          <w:tcPr>
            <w:tcW w:w="397" w:type="dxa"/>
          </w:tcPr>
          <w:p w14:paraId="72AE6961" w14:textId="77777777" w:rsidR="00B2621B" w:rsidRPr="00A217D5" w:rsidRDefault="00B2621B" w:rsidP="00110E1A">
            <w:pPr>
              <w:rPr>
                <w:sz w:val="20"/>
              </w:rPr>
            </w:pPr>
          </w:p>
        </w:tc>
        <w:tc>
          <w:tcPr>
            <w:tcW w:w="396" w:type="dxa"/>
          </w:tcPr>
          <w:p w14:paraId="280D93D8" w14:textId="77777777" w:rsidR="00B2621B" w:rsidRPr="00A217D5" w:rsidRDefault="00B2621B" w:rsidP="00110E1A">
            <w:pPr>
              <w:rPr>
                <w:sz w:val="20"/>
              </w:rPr>
            </w:pPr>
          </w:p>
        </w:tc>
        <w:tc>
          <w:tcPr>
            <w:tcW w:w="397" w:type="dxa"/>
          </w:tcPr>
          <w:p w14:paraId="2BED84A3" w14:textId="77777777" w:rsidR="00B2621B" w:rsidRPr="00A217D5" w:rsidRDefault="00B2621B" w:rsidP="00110E1A">
            <w:pPr>
              <w:rPr>
                <w:sz w:val="20"/>
              </w:rPr>
            </w:pPr>
          </w:p>
        </w:tc>
        <w:tc>
          <w:tcPr>
            <w:tcW w:w="396" w:type="dxa"/>
          </w:tcPr>
          <w:p w14:paraId="52061969" w14:textId="77777777" w:rsidR="00B2621B" w:rsidRPr="00A217D5" w:rsidRDefault="00B2621B" w:rsidP="00110E1A">
            <w:pPr>
              <w:rPr>
                <w:sz w:val="20"/>
              </w:rPr>
            </w:pPr>
          </w:p>
        </w:tc>
        <w:tc>
          <w:tcPr>
            <w:tcW w:w="396" w:type="dxa"/>
          </w:tcPr>
          <w:p w14:paraId="4F09B3D3" w14:textId="77777777" w:rsidR="00B2621B" w:rsidRPr="00A217D5" w:rsidRDefault="00B2621B" w:rsidP="00110E1A">
            <w:pPr>
              <w:rPr>
                <w:sz w:val="20"/>
              </w:rPr>
            </w:pPr>
          </w:p>
        </w:tc>
        <w:tc>
          <w:tcPr>
            <w:tcW w:w="397" w:type="dxa"/>
          </w:tcPr>
          <w:p w14:paraId="424487F5" w14:textId="77777777" w:rsidR="00B2621B" w:rsidRPr="00A217D5" w:rsidRDefault="00B2621B" w:rsidP="00110E1A">
            <w:pPr>
              <w:rPr>
                <w:sz w:val="20"/>
              </w:rPr>
            </w:pPr>
          </w:p>
        </w:tc>
        <w:tc>
          <w:tcPr>
            <w:tcW w:w="396" w:type="dxa"/>
          </w:tcPr>
          <w:p w14:paraId="5A20A7D5" w14:textId="77777777" w:rsidR="00B2621B" w:rsidRPr="00A217D5" w:rsidRDefault="00B2621B" w:rsidP="00110E1A">
            <w:pPr>
              <w:rPr>
                <w:sz w:val="20"/>
              </w:rPr>
            </w:pPr>
          </w:p>
        </w:tc>
        <w:tc>
          <w:tcPr>
            <w:tcW w:w="396" w:type="dxa"/>
          </w:tcPr>
          <w:p w14:paraId="31D36A73" w14:textId="77777777" w:rsidR="00B2621B" w:rsidRPr="00A217D5" w:rsidRDefault="00B2621B" w:rsidP="00110E1A">
            <w:pPr>
              <w:rPr>
                <w:sz w:val="20"/>
              </w:rPr>
            </w:pPr>
          </w:p>
        </w:tc>
        <w:tc>
          <w:tcPr>
            <w:tcW w:w="397" w:type="dxa"/>
          </w:tcPr>
          <w:p w14:paraId="16A78FFA" w14:textId="77777777" w:rsidR="00B2621B" w:rsidRPr="00A217D5" w:rsidRDefault="00B2621B" w:rsidP="00110E1A">
            <w:pPr>
              <w:rPr>
                <w:sz w:val="20"/>
              </w:rPr>
            </w:pPr>
          </w:p>
        </w:tc>
        <w:tc>
          <w:tcPr>
            <w:tcW w:w="396" w:type="dxa"/>
          </w:tcPr>
          <w:p w14:paraId="354B2743" w14:textId="77777777" w:rsidR="00B2621B" w:rsidRPr="00A217D5" w:rsidRDefault="00B2621B" w:rsidP="00110E1A">
            <w:pPr>
              <w:rPr>
                <w:sz w:val="20"/>
              </w:rPr>
            </w:pPr>
          </w:p>
        </w:tc>
        <w:tc>
          <w:tcPr>
            <w:tcW w:w="396" w:type="dxa"/>
          </w:tcPr>
          <w:p w14:paraId="1F2E0D15" w14:textId="77777777" w:rsidR="00B2621B" w:rsidRPr="00A217D5" w:rsidRDefault="00B2621B" w:rsidP="00110E1A">
            <w:pPr>
              <w:rPr>
                <w:sz w:val="20"/>
              </w:rPr>
            </w:pPr>
          </w:p>
        </w:tc>
        <w:tc>
          <w:tcPr>
            <w:tcW w:w="397" w:type="dxa"/>
          </w:tcPr>
          <w:p w14:paraId="44B8AD01" w14:textId="77777777" w:rsidR="00B2621B" w:rsidRPr="00A217D5" w:rsidRDefault="00B2621B" w:rsidP="00110E1A">
            <w:pPr>
              <w:rPr>
                <w:sz w:val="20"/>
              </w:rPr>
            </w:pPr>
          </w:p>
        </w:tc>
        <w:tc>
          <w:tcPr>
            <w:tcW w:w="396" w:type="dxa"/>
          </w:tcPr>
          <w:p w14:paraId="7BD1D90D" w14:textId="77777777" w:rsidR="00B2621B" w:rsidRDefault="00B2621B" w:rsidP="00110E1A"/>
        </w:tc>
        <w:tc>
          <w:tcPr>
            <w:tcW w:w="397" w:type="dxa"/>
          </w:tcPr>
          <w:p w14:paraId="3C80B1D2" w14:textId="77777777" w:rsidR="00B2621B" w:rsidRDefault="00B2621B" w:rsidP="00110E1A"/>
        </w:tc>
        <w:tc>
          <w:tcPr>
            <w:tcW w:w="396" w:type="dxa"/>
          </w:tcPr>
          <w:p w14:paraId="3032A6EC" w14:textId="77777777" w:rsidR="00B2621B" w:rsidRDefault="00B2621B" w:rsidP="00110E1A"/>
        </w:tc>
        <w:tc>
          <w:tcPr>
            <w:tcW w:w="396" w:type="dxa"/>
          </w:tcPr>
          <w:p w14:paraId="223A7936" w14:textId="77777777" w:rsidR="00B2621B" w:rsidRDefault="00B2621B" w:rsidP="00110E1A"/>
        </w:tc>
        <w:tc>
          <w:tcPr>
            <w:tcW w:w="397" w:type="dxa"/>
          </w:tcPr>
          <w:p w14:paraId="3848DF6A" w14:textId="77777777" w:rsidR="00B2621B" w:rsidRDefault="00B2621B" w:rsidP="00110E1A"/>
        </w:tc>
        <w:tc>
          <w:tcPr>
            <w:tcW w:w="396" w:type="dxa"/>
          </w:tcPr>
          <w:p w14:paraId="5EAFB455" w14:textId="77777777" w:rsidR="00B2621B" w:rsidRDefault="00B2621B" w:rsidP="00110E1A"/>
        </w:tc>
        <w:tc>
          <w:tcPr>
            <w:tcW w:w="396" w:type="dxa"/>
          </w:tcPr>
          <w:p w14:paraId="15A5FE05" w14:textId="77777777" w:rsidR="00B2621B" w:rsidRDefault="00B2621B" w:rsidP="00110E1A"/>
        </w:tc>
        <w:tc>
          <w:tcPr>
            <w:tcW w:w="397" w:type="dxa"/>
          </w:tcPr>
          <w:p w14:paraId="1C0EB0D4" w14:textId="77777777" w:rsidR="00B2621B" w:rsidRDefault="00B2621B" w:rsidP="00110E1A"/>
        </w:tc>
        <w:tc>
          <w:tcPr>
            <w:tcW w:w="396" w:type="dxa"/>
          </w:tcPr>
          <w:p w14:paraId="7AA27287" w14:textId="77777777" w:rsidR="00B2621B" w:rsidRDefault="00B2621B" w:rsidP="00110E1A"/>
        </w:tc>
        <w:tc>
          <w:tcPr>
            <w:tcW w:w="397" w:type="dxa"/>
          </w:tcPr>
          <w:p w14:paraId="4510AA1E" w14:textId="77777777" w:rsidR="00B2621B" w:rsidRDefault="00B2621B" w:rsidP="00110E1A"/>
        </w:tc>
        <w:tc>
          <w:tcPr>
            <w:tcW w:w="396" w:type="dxa"/>
          </w:tcPr>
          <w:p w14:paraId="2B5B0B27" w14:textId="77777777" w:rsidR="00B2621B" w:rsidRDefault="00B2621B" w:rsidP="00110E1A"/>
        </w:tc>
        <w:tc>
          <w:tcPr>
            <w:tcW w:w="396" w:type="dxa"/>
          </w:tcPr>
          <w:p w14:paraId="5EC7B13B" w14:textId="77777777" w:rsidR="00B2621B" w:rsidRDefault="00B2621B" w:rsidP="00110E1A"/>
        </w:tc>
        <w:tc>
          <w:tcPr>
            <w:tcW w:w="397" w:type="dxa"/>
          </w:tcPr>
          <w:p w14:paraId="2DE70B03" w14:textId="77777777" w:rsidR="00B2621B" w:rsidRDefault="00B2621B" w:rsidP="00110E1A"/>
        </w:tc>
        <w:tc>
          <w:tcPr>
            <w:tcW w:w="396" w:type="dxa"/>
          </w:tcPr>
          <w:p w14:paraId="139E3F1F" w14:textId="77777777" w:rsidR="00B2621B" w:rsidRDefault="00B2621B" w:rsidP="00110E1A"/>
        </w:tc>
        <w:tc>
          <w:tcPr>
            <w:tcW w:w="396" w:type="dxa"/>
          </w:tcPr>
          <w:p w14:paraId="38E83140" w14:textId="77777777" w:rsidR="00B2621B" w:rsidRDefault="00B2621B" w:rsidP="00110E1A"/>
        </w:tc>
        <w:tc>
          <w:tcPr>
            <w:tcW w:w="397" w:type="dxa"/>
          </w:tcPr>
          <w:p w14:paraId="3EB62570" w14:textId="77777777" w:rsidR="00B2621B" w:rsidRDefault="00B2621B" w:rsidP="00110E1A"/>
        </w:tc>
        <w:tc>
          <w:tcPr>
            <w:tcW w:w="396" w:type="dxa"/>
          </w:tcPr>
          <w:p w14:paraId="6CC71493" w14:textId="77777777" w:rsidR="00B2621B" w:rsidRDefault="00B2621B" w:rsidP="00110E1A"/>
        </w:tc>
        <w:tc>
          <w:tcPr>
            <w:tcW w:w="397" w:type="dxa"/>
          </w:tcPr>
          <w:p w14:paraId="2C6D31E8" w14:textId="77777777" w:rsidR="00B2621B" w:rsidRDefault="00B2621B" w:rsidP="00110E1A"/>
        </w:tc>
      </w:tr>
      <w:tr w:rsidR="00B2621B" w14:paraId="7348BF8B" w14:textId="77777777" w:rsidTr="00110E1A">
        <w:tc>
          <w:tcPr>
            <w:tcW w:w="1271" w:type="dxa"/>
          </w:tcPr>
          <w:p w14:paraId="17C37814" w14:textId="77777777" w:rsidR="00B2621B" w:rsidRDefault="00B2621B" w:rsidP="00110E1A">
            <w:r>
              <w:t>ROT_T1.1</w:t>
            </w:r>
          </w:p>
        </w:tc>
        <w:tc>
          <w:tcPr>
            <w:tcW w:w="396" w:type="dxa"/>
          </w:tcPr>
          <w:p w14:paraId="40E2583B" w14:textId="77777777" w:rsidR="00B2621B" w:rsidRPr="00A217D5" w:rsidRDefault="00B2621B" w:rsidP="00110E1A">
            <w:pPr>
              <w:rPr>
                <w:sz w:val="20"/>
              </w:rPr>
            </w:pPr>
          </w:p>
        </w:tc>
        <w:tc>
          <w:tcPr>
            <w:tcW w:w="396" w:type="dxa"/>
          </w:tcPr>
          <w:p w14:paraId="465F956B" w14:textId="77777777" w:rsidR="00B2621B" w:rsidRPr="00A217D5" w:rsidRDefault="00B2621B" w:rsidP="00110E1A">
            <w:pPr>
              <w:rPr>
                <w:sz w:val="20"/>
              </w:rPr>
            </w:pPr>
          </w:p>
        </w:tc>
        <w:tc>
          <w:tcPr>
            <w:tcW w:w="397" w:type="dxa"/>
          </w:tcPr>
          <w:p w14:paraId="5BF3F65F" w14:textId="77777777" w:rsidR="00B2621B" w:rsidRPr="00A217D5" w:rsidRDefault="00B2621B" w:rsidP="00110E1A">
            <w:pPr>
              <w:rPr>
                <w:sz w:val="20"/>
              </w:rPr>
            </w:pPr>
          </w:p>
        </w:tc>
        <w:tc>
          <w:tcPr>
            <w:tcW w:w="396" w:type="dxa"/>
          </w:tcPr>
          <w:p w14:paraId="393F85CF" w14:textId="77777777" w:rsidR="00B2621B" w:rsidRPr="00A217D5" w:rsidRDefault="00B2621B" w:rsidP="00110E1A">
            <w:pPr>
              <w:rPr>
                <w:sz w:val="20"/>
              </w:rPr>
            </w:pPr>
          </w:p>
        </w:tc>
        <w:tc>
          <w:tcPr>
            <w:tcW w:w="397" w:type="dxa"/>
          </w:tcPr>
          <w:p w14:paraId="54FD343C" w14:textId="77777777" w:rsidR="00B2621B" w:rsidRPr="00A217D5" w:rsidRDefault="00B2621B" w:rsidP="00110E1A">
            <w:pPr>
              <w:rPr>
                <w:sz w:val="20"/>
              </w:rPr>
            </w:pPr>
          </w:p>
        </w:tc>
        <w:tc>
          <w:tcPr>
            <w:tcW w:w="396" w:type="dxa"/>
          </w:tcPr>
          <w:p w14:paraId="10C9BA11" w14:textId="77777777" w:rsidR="00B2621B" w:rsidRPr="00A217D5" w:rsidRDefault="00B2621B" w:rsidP="00110E1A">
            <w:pPr>
              <w:rPr>
                <w:sz w:val="20"/>
              </w:rPr>
            </w:pPr>
          </w:p>
        </w:tc>
        <w:tc>
          <w:tcPr>
            <w:tcW w:w="396" w:type="dxa"/>
          </w:tcPr>
          <w:p w14:paraId="25F3D09B" w14:textId="77777777" w:rsidR="00B2621B" w:rsidRPr="00A217D5" w:rsidRDefault="00B2621B" w:rsidP="00110E1A">
            <w:pPr>
              <w:rPr>
                <w:sz w:val="20"/>
              </w:rPr>
            </w:pPr>
          </w:p>
        </w:tc>
        <w:tc>
          <w:tcPr>
            <w:tcW w:w="397" w:type="dxa"/>
          </w:tcPr>
          <w:p w14:paraId="15968727" w14:textId="77777777" w:rsidR="00B2621B" w:rsidRPr="00A217D5" w:rsidRDefault="00B2621B" w:rsidP="00110E1A">
            <w:pPr>
              <w:rPr>
                <w:sz w:val="20"/>
              </w:rPr>
            </w:pPr>
          </w:p>
        </w:tc>
        <w:tc>
          <w:tcPr>
            <w:tcW w:w="396" w:type="dxa"/>
          </w:tcPr>
          <w:p w14:paraId="4ACBA986" w14:textId="77777777" w:rsidR="00B2621B" w:rsidRPr="00A217D5" w:rsidRDefault="00B2621B" w:rsidP="00110E1A">
            <w:pPr>
              <w:rPr>
                <w:sz w:val="20"/>
              </w:rPr>
            </w:pPr>
          </w:p>
        </w:tc>
        <w:tc>
          <w:tcPr>
            <w:tcW w:w="397" w:type="dxa"/>
          </w:tcPr>
          <w:p w14:paraId="02336907" w14:textId="77777777" w:rsidR="00B2621B" w:rsidRPr="00A217D5" w:rsidRDefault="00B2621B" w:rsidP="00110E1A">
            <w:pPr>
              <w:rPr>
                <w:sz w:val="20"/>
              </w:rPr>
            </w:pPr>
          </w:p>
        </w:tc>
        <w:tc>
          <w:tcPr>
            <w:tcW w:w="396" w:type="dxa"/>
          </w:tcPr>
          <w:p w14:paraId="0950E1E0" w14:textId="77777777" w:rsidR="00B2621B" w:rsidRPr="00A217D5" w:rsidRDefault="00B2621B" w:rsidP="00110E1A">
            <w:pPr>
              <w:rPr>
                <w:sz w:val="20"/>
              </w:rPr>
            </w:pPr>
          </w:p>
        </w:tc>
        <w:tc>
          <w:tcPr>
            <w:tcW w:w="397" w:type="dxa"/>
          </w:tcPr>
          <w:p w14:paraId="7EF607EB" w14:textId="77777777" w:rsidR="00B2621B" w:rsidRPr="00A217D5" w:rsidRDefault="00B2621B" w:rsidP="00110E1A">
            <w:pPr>
              <w:rPr>
                <w:sz w:val="20"/>
              </w:rPr>
            </w:pPr>
            <w:r>
              <w:rPr>
                <w:sz w:val="20"/>
              </w:rPr>
              <w:t xml:space="preserve">X </w:t>
            </w:r>
          </w:p>
        </w:tc>
        <w:tc>
          <w:tcPr>
            <w:tcW w:w="396" w:type="dxa"/>
          </w:tcPr>
          <w:p w14:paraId="3F9AC663" w14:textId="77777777" w:rsidR="00B2621B" w:rsidRPr="00A217D5" w:rsidRDefault="00B2621B" w:rsidP="00110E1A">
            <w:pPr>
              <w:rPr>
                <w:sz w:val="20"/>
              </w:rPr>
            </w:pPr>
          </w:p>
        </w:tc>
        <w:tc>
          <w:tcPr>
            <w:tcW w:w="396" w:type="dxa"/>
          </w:tcPr>
          <w:p w14:paraId="2FB9909E" w14:textId="77777777" w:rsidR="00B2621B" w:rsidRPr="00A217D5" w:rsidRDefault="00B2621B" w:rsidP="00110E1A">
            <w:pPr>
              <w:rPr>
                <w:sz w:val="20"/>
              </w:rPr>
            </w:pPr>
          </w:p>
        </w:tc>
        <w:tc>
          <w:tcPr>
            <w:tcW w:w="397" w:type="dxa"/>
          </w:tcPr>
          <w:p w14:paraId="7CEDD044" w14:textId="77777777" w:rsidR="00B2621B" w:rsidRPr="00A217D5" w:rsidRDefault="00B2621B" w:rsidP="00110E1A">
            <w:pPr>
              <w:rPr>
                <w:sz w:val="20"/>
              </w:rPr>
            </w:pPr>
          </w:p>
        </w:tc>
        <w:tc>
          <w:tcPr>
            <w:tcW w:w="396" w:type="dxa"/>
          </w:tcPr>
          <w:p w14:paraId="4A5BBCDC" w14:textId="77777777" w:rsidR="00B2621B" w:rsidRPr="00A217D5" w:rsidRDefault="00B2621B" w:rsidP="00110E1A">
            <w:pPr>
              <w:rPr>
                <w:sz w:val="20"/>
              </w:rPr>
            </w:pPr>
          </w:p>
        </w:tc>
        <w:tc>
          <w:tcPr>
            <w:tcW w:w="396" w:type="dxa"/>
          </w:tcPr>
          <w:p w14:paraId="3C691D03" w14:textId="77777777" w:rsidR="00B2621B" w:rsidRPr="00A217D5" w:rsidRDefault="00B2621B" w:rsidP="00110E1A">
            <w:pPr>
              <w:rPr>
                <w:sz w:val="20"/>
              </w:rPr>
            </w:pPr>
          </w:p>
        </w:tc>
        <w:tc>
          <w:tcPr>
            <w:tcW w:w="397" w:type="dxa"/>
          </w:tcPr>
          <w:p w14:paraId="278AD4CF" w14:textId="77777777" w:rsidR="00B2621B" w:rsidRPr="00A217D5" w:rsidRDefault="00B2621B" w:rsidP="00110E1A">
            <w:pPr>
              <w:rPr>
                <w:sz w:val="20"/>
              </w:rPr>
            </w:pPr>
          </w:p>
        </w:tc>
        <w:tc>
          <w:tcPr>
            <w:tcW w:w="396" w:type="dxa"/>
          </w:tcPr>
          <w:p w14:paraId="1412BF13" w14:textId="77777777" w:rsidR="00B2621B" w:rsidRPr="00A217D5" w:rsidRDefault="00B2621B" w:rsidP="00110E1A">
            <w:pPr>
              <w:rPr>
                <w:sz w:val="20"/>
              </w:rPr>
            </w:pPr>
          </w:p>
        </w:tc>
        <w:tc>
          <w:tcPr>
            <w:tcW w:w="396" w:type="dxa"/>
          </w:tcPr>
          <w:p w14:paraId="2E390662" w14:textId="77777777" w:rsidR="00B2621B" w:rsidRPr="00A217D5" w:rsidRDefault="00B2621B" w:rsidP="00110E1A">
            <w:pPr>
              <w:rPr>
                <w:sz w:val="20"/>
              </w:rPr>
            </w:pPr>
          </w:p>
        </w:tc>
        <w:tc>
          <w:tcPr>
            <w:tcW w:w="397" w:type="dxa"/>
          </w:tcPr>
          <w:p w14:paraId="5CB6A635" w14:textId="77777777" w:rsidR="00B2621B" w:rsidRPr="00A217D5" w:rsidRDefault="00B2621B" w:rsidP="00110E1A">
            <w:pPr>
              <w:rPr>
                <w:sz w:val="20"/>
              </w:rPr>
            </w:pPr>
          </w:p>
        </w:tc>
        <w:tc>
          <w:tcPr>
            <w:tcW w:w="396" w:type="dxa"/>
          </w:tcPr>
          <w:p w14:paraId="66131977" w14:textId="77777777" w:rsidR="00B2621B" w:rsidRPr="00A217D5" w:rsidRDefault="00B2621B" w:rsidP="00110E1A">
            <w:pPr>
              <w:rPr>
                <w:sz w:val="20"/>
              </w:rPr>
            </w:pPr>
          </w:p>
        </w:tc>
        <w:tc>
          <w:tcPr>
            <w:tcW w:w="397" w:type="dxa"/>
          </w:tcPr>
          <w:p w14:paraId="05C4DEBF" w14:textId="77777777" w:rsidR="00B2621B" w:rsidRPr="00A217D5" w:rsidRDefault="00B2621B" w:rsidP="00110E1A">
            <w:pPr>
              <w:rPr>
                <w:sz w:val="20"/>
              </w:rPr>
            </w:pPr>
          </w:p>
        </w:tc>
        <w:tc>
          <w:tcPr>
            <w:tcW w:w="396" w:type="dxa"/>
          </w:tcPr>
          <w:p w14:paraId="6CA20A2B" w14:textId="77777777" w:rsidR="00B2621B" w:rsidRPr="00A217D5" w:rsidRDefault="00B2621B" w:rsidP="00110E1A">
            <w:pPr>
              <w:rPr>
                <w:sz w:val="20"/>
              </w:rPr>
            </w:pPr>
          </w:p>
        </w:tc>
        <w:tc>
          <w:tcPr>
            <w:tcW w:w="396" w:type="dxa"/>
          </w:tcPr>
          <w:p w14:paraId="1F6D0A16" w14:textId="77777777" w:rsidR="00B2621B" w:rsidRPr="00A217D5" w:rsidRDefault="00B2621B" w:rsidP="00110E1A">
            <w:pPr>
              <w:rPr>
                <w:sz w:val="20"/>
              </w:rPr>
            </w:pPr>
          </w:p>
        </w:tc>
        <w:tc>
          <w:tcPr>
            <w:tcW w:w="397" w:type="dxa"/>
          </w:tcPr>
          <w:p w14:paraId="3528A836" w14:textId="77777777" w:rsidR="00B2621B" w:rsidRPr="00A217D5" w:rsidRDefault="00B2621B" w:rsidP="00110E1A">
            <w:pPr>
              <w:rPr>
                <w:sz w:val="20"/>
              </w:rPr>
            </w:pPr>
          </w:p>
        </w:tc>
        <w:tc>
          <w:tcPr>
            <w:tcW w:w="396" w:type="dxa"/>
          </w:tcPr>
          <w:p w14:paraId="73C9FEA0" w14:textId="77777777" w:rsidR="00B2621B" w:rsidRPr="00A217D5" w:rsidRDefault="00B2621B" w:rsidP="00110E1A">
            <w:pPr>
              <w:rPr>
                <w:sz w:val="20"/>
              </w:rPr>
            </w:pPr>
          </w:p>
        </w:tc>
        <w:tc>
          <w:tcPr>
            <w:tcW w:w="396" w:type="dxa"/>
          </w:tcPr>
          <w:p w14:paraId="273A2641" w14:textId="77777777" w:rsidR="00B2621B" w:rsidRPr="00A217D5" w:rsidRDefault="00B2621B" w:rsidP="00110E1A">
            <w:pPr>
              <w:rPr>
                <w:sz w:val="20"/>
              </w:rPr>
            </w:pPr>
          </w:p>
        </w:tc>
        <w:tc>
          <w:tcPr>
            <w:tcW w:w="397" w:type="dxa"/>
          </w:tcPr>
          <w:p w14:paraId="7CDA5544" w14:textId="77777777" w:rsidR="00B2621B" w:rsidRPr="00A217D5" w:rsidRDefault="00B2621B" w:rsidP="00110E1A">
            <w:pPr>
              <w:rPr>
                <w:sz w:val="20"/>
              </w:rPr>
            </w:pPr>
          </w:p>
        </w:tc>
        <w:tc>
          <w:tcPr>
            <w:tcW w:w="396" w:type="dxa"/>
          </w:tcPr>
          <w:p w14:paraId="5F0600BF" w14:textId="77777777" w:rsidR="00B2621B" w:rsidRPr="00A217D5" w:rsidRDefault="00B2621B" w:rsidP="00110E1A">
            <w:pPr>
              <w:rPr>
                <w:sz w:val="20"/>
              </w:rPr>
            </w:pPr>
          </w:p>
        </w:tc>
        <w:tc>
          <w:tcPr>
            <w:tcW w:w="396" w:type="dxa"/>
          </w:tcPr>
          <w:p w14:paraId="045780B9" w14:textId="77777777" w:rsidR="00B2621B" w:rsidRPr="00A217D5" w:rsidRDefault="00B2621B" w:rsidP="00110E1A">
            <w:pPr>
              <w:rPr>
                <w:sz w:val="20"/>
              </w:rPr>
            </w:pPr>
          </w:p>
        </w:tc>
        <w:tc>
          <w:tcPr>
            <w:tcW w:w="397" w:type="dxa"/>
          </w:tcPr>
          <w:p w14:paraId="2BF1EAD0" w14:textId="77777777" w:rsidR="00B2621B" w:rsidRPr="00A217D5" w:rsidRDefault="00B2621B" w:rsidP="00110E1A">
            <w:pPr>
              <w:rPr>
                <w:sz w:val="20"/>
              </w:rPr>
            </w:pPr>
          </w:p>
        </w:tc>
        <w:tc>
          <w:tcPr>
            <w:tcW w:w="396" w:type="dxa"/>
          </w:tcPr>
          <w:p w14:paraId="7AC9EA7A" w14:textId="77777777" w:rsidR="00B2621B" w:rsidRDefault="00B2621B" w:rsidP="00110E1A"/>
        </w:tc>
        <w:tc>
          <w:tcPr>
            <w:tcW w:w="397" w:type="dxa"/>
          </w:tcPr>
          <w:p w14:paraId="2F353E03" w14:textId="77777777" w:rsidR="00B2621B" w:rsidRDefault="00B2621B" w:rsidP="00110E1A"/>
        </w:tc>
        <w:tc>
          <w:tcPr>
            <w:tcW w:w="396" w:type="dxa"/>
          </w:tcPr>
          <w:p w14:paraId="2898BDF3" w14:textId="77777777" w:rsidR="00B2621B" w:rsidRDefault="00B2621B" w:rsidP="00110E1A"/>
        </w:tc>
        <w:tc>
          <w:tcPr>
            <w:tcW w:w="396" w:type="dxa"/>
          </w:tcPr>
          <w:p w14:paraId="06BBEA59" w14:textId="77777777" w:rsidR="00B2621B" w:rsidRDefault="00B2621B" w:rsidP="00110E1A"/>
        </w:tc>
        <w:tc>
          <w:tcPr>
            <w:tcW w:w="397" w:type="dxa"/>
          </w:tcPr>
          <w:p w14:paraId="721A0E5A" w14:textId="77777777" w:rsidR="00B2621B" w:rsidRDefault="00B2621B" w:rsidP="00110E1A"/>
        </w:tc>
        <w:tc>
          <w:tcPr>
            <w:tcW w:w="396" w:type="dxa"/>
          </w:tcPr>
          <w:p w14:paraId="6CA59179" w14:textId="77777777" w:rsidR="00B2621B" w:rsidRDefault="00B2621B" w:rsidP="00110E1A"/>
        </w:tc>
        <w:tc>
          <w:tcPr>
            <w:tcW w:w="396" w:type="dxa"/>
          </w:tcPr>
          <w:p w14:paraId="26CAB5B0" w14:textId="77777777" w:rsidR="00B2621B" w:rsidRDefault="00B2621B" w:rsidP="00110E1A"/>
        </w:tc>
        <w:tc>
          <w:tcPr>
            <w:tcW w:w="397" w:type="dxa"/>
          </w:tcPr>
          <w:p w14:paraId="49A8D59D" w14:textId="77777777" w:rsidR="00B2621B" w:rsidRDefault="00B2621B" w:rsidP="00110E1A"/>
        </w:tc>
        <w:tc>
          <w:tcPr>
            <w:tcW w:w="396" w:type="dxa"/>
          </w:tcPr>
          <w:p w14:paraId="6D17B61C" w14:textId="77777777" w:rsidR="00B2621B" w:rsidRDefault="00B2621B" w:rsidP="00110E1A"/>
        </w:tc>
        <w:tc>
          <w:tcPr>
            <w:tcW w:w="397" w:type="dxa"/>
          </w:tcPr>
          <w:p w14:paraId="41B2345A" w14:textId="77777777" w:rsidR="00B2621B" w:rsidRDefault="00B2621B" w:rsidP="00110E1A"/>
        </w:tc>
        <w:tc>
          <w:tcPr>
            <w:tcW w:w="396" w:type="dxa"/>
          </w:tcPr>
          <w:p w14:paraId="6C8F34FD" w14:textId="77777777" w:rsidR="00B2621B" w:rsidRDefault="00B2621B" w:rsidP="00110E1A"/>
        </w:tc>
        <w:tc>
          <w:tcPr>
            <w:tcW w:w="396" w:type="dxa"/>
          </w:tcPr>
          <w:p w14:paraId="4CF0B503" w14:textId="77777777" w:rsidR="00B2621B" w:rsidRDefault="00B2621B" w:rsidP="00110E1A"/>
        </w:tc>
        <w:tc>
          <w:tcPr>
            <w:tcW w:w="397" w:type="dxa"/>
          </w:tcPr>
          <w:p w14:paraId="495D0B88" w14:textId="77777777" w:rsidR="00B2621B" w:rsidRDefault="00B2621B" w:rsidP="00110E1A"/>
        </w:tc>
        <w:tc>
          <w:tcPr>
            <w:tcW w:w="396" w:type="dxa"/>
          </w:tcPr>
          <w:p w14:paraId="11903946" w14:textId="77777777" w:rsidR="00B2621B" w:rsidRDefault="00B2621B" w:rsidP="00110E1A"/>
        </w:tc>
        <w:tc>
          <w:tcPr>
            <w:tcW w:w="396" w:type="dxa"/>
          </w:tcPr>
          <w:p w14:paraId="64F1F63D" w14:textId="77777777" w:rsidR="00B2621B" w:rsidRDefault="00B2621B" w:rsidP="00110E1A"/>
        </w:tc>
        <w:tc>
          <w:tcPr>
            <w:tcW w:w="397" w:type="dxa"/>
          </w:tcPr>
          <w:p w14:paraId="31806AC3" w14:textId="77777777" w:rsidR="00B2621B" w:rsidRDefault="00B2621B" w:rsidP="00110E1A"/>
        </w:tc>
        <w:tc>
          <w:tcPr>
            <w:tcW w:w="396" w:type="dxa"/>
          </w:tcPr>
          <w:p w14:paraId="268C8432" w14:textId="77777777" w:rsidR="00B2621B" w:rsidRDefault="00B2621B" w:rsidP="00110E1A"/>
        </w:tc>
        <w:tc>
          <w:tcPr>
            <w:tcW w:w="397" w:type="dxa"/>
          </w:tcPr>
          <w:p w14:paraId="77B84555" w14:textId="77777777" w:rsidR="00B2621B" w:rsidRDefault="00B2621B" w:rsidP="00110E1A"/>
        </w:tc>
      </w:tr>
      <w:tr w:rsidR="00B2621B" w14:paraId="0F134106" w14:textId="77777777" w:rsidTr="00110E1A">
        <w:tc>
          <w:tcPr>
            <w:tcW w:w="1271" w:type="dxa"/>
          </w:tcPr>
          <w:p w14:paraId="48E92677" w14:textId="77777777" w:rsidR="00B2621B" w:rsidRDefault="00B2621B" w:rsidP="00110E1A">
            <w:r>
              <w:t>ROT_T2.1</w:t>
            </w:r>
          </w:p>
        </w:tc>
        <w:tc>
          <w:tcPr>
            <w:tcW w:w="396" w:type="dxa"/>
          </w:tcPr>
          <w:p w14:paraId="33757D85" w14:textId="77777777" w:rsidR="00B2621B" w:rsidRPr="00A217D5" w:rsidRDefault="00B2621B" w:rsidP="00110E1A">
            <w:pPr>
              <w:rPr>
                <w:sz w:val="20"/>
              </w:rPr>
            </w:pPr>
          </w:p>
        </w:tc>
        <w:tc>
          <w:tcPr>
            <w:tcW w:w="396" w:type="dxa"/>
          </w:tcPr>
          <w:p w14:paraId="3D5D2C6F" w14:textId="77777777" w:rsidR="00B2621B" w:rsidRPr="00A217D5" w:rsidRDefault="00B2621B" w:rsidP="00110E1A">
            <w:pPr>
              <w:rPr>
                <w:sz w:val="20"/>
              </w:rPr>
            </w:pPr>
          </w:p>
        </w:tc>
        <w:tc>
          <w:tcPr>
            <w:tcW w:w="397" w:type="dxa"/>
          </w:tcPr>
          <w:p w14:paraId="3A7E855A" w14:textId="77777777" w:rsidR="00B2621B" w:rsidRPr="00A217D5" w:rsidRDefault="00B2621B" w:rsidP="00110E1A">
            <w:pPr>
              <w:rPr>
                <w:sz w:val="20"/>
              </w:rPr>
            </w:pPr>
          </w:p>
        </w:tc>
        <w:tc>
          <w:tcPr>
            <w:tcW w:w="396" w:type="dxa"/>
          </w:tcPr>
          <w:p w14:paraId="22CE9E2C" w14:textId="77777777" w:rsidR="00B2621B" w:rsidRPr="00A217D5" w:rsidRDefault="00B2621B" w:rsidP="00110E1A">
            <w:pPr>
              <w:rPr>
                <w:sz w:val="20"/>
              </w:rPr>
            </w:pPr>
          </w:p>
        </w:tc>
        <w:tc>
          <w:tcPr>
            <w:tcW w:w="397" w:type="dxa"/>
          </w:tcPr>
          <w:p w14:paraId="6B96B49B" w14:textId="77777777" w:rsidR="00B2621B" w:rsidRPr="00A217D5" w:rsidRDefault="00B2621B" w:rsidP="00110E1A">
            <w:pPr>
              <w:rPr>
                <w:sz w:val="20"/>
              </w:rPr>
            </w:pPr>
          </w:p>
        </w:tc>
        <w:tc>
          <w:tcPr>
            <w:tcW w:w="396" w:type="dxa"/>
          </w:tcPr>
          <w:p w14:paraId="0F9B881C" w14:textId="77777777" w:rsidR="00B2621B" w:rsidRPr="00A217D5" w:rsidRDefault="00B2621B" w:rsidP="00110E1A">
            <w:pPr>
              <w:rPr>
                <w:sz w:val="20"/>
              </w:rPr>
            </w:pPr>
          </w:p>
        </w:tc>
        <w:tc>
          <w:tcPr>
            <w:tcW w:w="396" w:type="dxa"/>
          </w:tcPr>
          <w:p w14:paraId="5CC15FEE" w14:textId="77777777" w:rsidR="00B2621B" w:rsidRPr="00A217D5" w:rsidRDefault="00B2621B" w:rsidP="00110E1A">
            <w:pPr>
              <w:rPr>
                <w:sz w:val="20"/>
              </w:rPr>
            </w:pPr>
          </w:p>
        </w:tc>
        <w:tc>
          <w:tcPr>
            <w:tcW w:w="397" w:type="dxa"/>
          </w:tcPr>
          <w:p w14:paraId="018A0B6D" w14:textId="77777777" w:rsidR="00B2621B" w:rsidRPr="00A217D5" w:rsidRDefault="00B2621B" w:rsidP="00110E1A">
            <w:pPr>
              <w:rPr>
                <w:sz w:val="20"/>
              </w:rPr>
            </w:pPr>
          </w:p>
        </w:tc>
        <w:tc>
          <w:tcPr>
            <w:tcW w:w="396" w:type="dxa"/>
          </w:tcPr>
          <w:p w14:paraId="27E4FF89" w14:textId="77777777" w:rsidR="00B2621B" w:rsidRPr="00A217D5" w:rsidRDefault="00B2621B" w:rsidP="00110E1A">
            <w:pPr>
              <w:rPr>
                <w:sz w:val="20"/>
              </w:rPr>
            </w:pPr>
          </w:p>
        </w:tc>
        <w:tc>
          <w:tcPr>
            <w:tcW w:w="397" w:type="dxa"/>
          </w:tcPr>
          <w:p w14:paraId="172BE152" w14:textId="77777777" w:rsidR="00B2621B" w:rsidRPr="00A217D5" w:rsidRDefault="00B2621B" w:rsidP="00110E1A">
            <w:pPr>
              <w:rPr>
                <w:sz w:val="20"/>
              </w:rPr>
            </w:pPr>
          </w:p>
        </w:tc>
        <w:tc>
          <w:tcPr>
            <w:tcW w:w="396" w:type="dxa"/>
          </w:tcPr>
          <w:p w14:paraId="096FCEC3" w14:textId="77777777" w:rsidR="00B2621B" w:rsidRPr="00A217D5" w:rsidRDefault="00B2621B" w:rsidP="00110E1A">
            <w:pPr>
              <w:rPr>
                <w:sz w:val="20"/>
              </w:rPr>
            </w:pPr>
          </w:p>
        </w:tc>
        <w:tc>
          <w:tcPr>
            <w:tcW w:w="397" w:type="dxa"/>
          </w:tcPr>
          <w:p w14:paraId="215BC102" w14:textId="77777777" w:rsidR="00B2621B" w:rsidRPr="00A217D5" w:rsidRDefault="00B2621B" w:rsidP="00110E1A">
            <w:pPr>
              <w:rPr>
                <w:sz w:val="20"/>
              </w:rPr>
            </w:pPr>
          </w:p>
        </w:tc>
        <w:tc>
          <w:tcPr>
            <w:tcW w:w="396" w:type="dxa"/>
          </w:tcPr>
          <w:p w14:paraId="5808215C" w14:textId="77777777" w:rsidR="00B2621B" w:rsidRPr="00A217D5" w:rsidRDefault="00B2621B" w:rsidP="00110E1A">
            <w:pPr>
              <w:rPr>
                <w:sz w:val="20"/>
              </w:rPr>
            </w:pPr>
            <w:r>
              <w:rPr>
                <w:sz w:val="20"/>
              </w:rPr>
              <w:t xml:space="preserve">X </w:t>
            </w:r>
          </w:p>
        </w:tc>
        <w:tc>
          <w:tcPr>
            <w:tcW w:w="396" w:type="dxa"/>
          </w:tcPr>
          <w:p w14:paraId="4AF4AE62" w14:textId="77777777" w:rsidR="00B2621B" w:rsidRPr="00A217D5" w:rsidRDefault="00B2621B" w:rsidP="00110E1A">
            <w:pPr>
              <w:rPr>
                <w:sz w:val="20"/>
              </w:rPr>
            </w:pPr>
          </w:p>
        </w:tc>
        <w:tc>
          <w:tcPr>
            <w:tcW w:w="397" w:type="dxa"/>
          </w:tcPr>
          <w:p w14:paraId="27D2D399" w14:textId="77777777" w:rsidR="00B2621B" w:rsidRPr="00A217D5" w:rsidRDefault="00B2621B" w:rsidP="00110E1A">
            <w:pPr>
              <w:rPr>
                <w:sz w:val="20"/>
              </w:rPr>
            </w:pPr>
          </w:p>
        </w:tc>
        <w:tc>
          <w:tcPr>
            <w:tcW w:w="396" w:type="dxa"/>
          </w:tcPr>
          <w:p w14:paraId="5E0C60EF" w14:textId="77777777" w:rsidR="00B2621B" w:rsidRPr="00A217D5" w:rsidRDefault="00B2621B" w:rsidP="00110E1A">
            <w:pPr>
              <w:rPr>
                <w:sz w:val="20"/>
              </w:rPr>
            </w:pPr>
          </w:p>
        </w:tc>
        <w:tc>
          <w:tcPr>
            <w:tcW w:w="396" w:type="dxa"/>
          </w:tcPr>
          <w:p w14:paraId="1BEF8E30" w14:textId="77777777" w:rsidR="00B2621B" w:rsidRPr="00A217D5" w:rsidRDefault="00B2621B" w:rsidP="00110E1A">
            <w:pPr>
              <w:rPr>
                <w:sz w:val="20"/>
              </w:rPr>
            </w:pPr>
          </w:p>
        </w:tc>
        <w:tc>
          <w:tcPr>
            <w:tcW w:w="397" w:type="dxa"/>
          </w:tcPr>
          <w:p w14:paraId="502E875A" w14:textId="77777777" w:rsidR="00B2621B" w:rsidRPr="00A217D5" w:rsidRDefault="00B2621B" w:rsidP="00110E1A">
            <w:pPr>
              <w:rPr>
                <w:sz w:val="20"/>
              </w:rPr>
            </w:pPr>
          </w:p>
        </w:tc>
        <w:tc>
          <w:tcPr>
            <w:tcW w:w="396" w:type="dxa"/>
          </w:tcPr>
          <w:p w14:paraId="240B5F37" w14:textId="77777777" w:rsidR="00B2621B" w:rsidRPr="00A217D5" w:rsidRDefault="00B2621B" w:rsidP="00110E1A">
            <w:pPr>
              <w:rPr>
                <w:sz w:val="20"/>
              </w:rPr>
            </w:pPr>
          </w:p>
        </w:tc>
        <w:tc>
          <w:tcPr>
            <w:tcW w:w="396" w:type="dxa"/>
          </w:tcPr>
          <w:p w14:paraId="63507A73" w14:textId="77777777" w:rsidR="00B2621B" w:rsidRPr="00A217D5" w:rsidRDefault="00B2621B" w:rsidP="00110E1A">
            <w:pPr>
              <w:rPr>
                <w:sz w:val="20"/>
              </w:rPr>
            </w:pPr>
          </w:p>
        </w:tc>
        <w:tc>
          <w:tcPr>
            <w:tcW w:w="397" w:type="dxa"/>
          </w:tcPr>
          <w:p w14:paraId="217673D5" w14:textId="77777777" w:rsidR="00B2621B" w:rsidRPr="00A217D5" w:rsidRDefault="00B2621B" w:rsidP="00110E1A">
            <w:pPr>
              <w:rPr>
                <w:sz w:val="20"/>
              </w:rPr>
            </w:pPr>
          </w:p>
        </w:tc>
        <w:tc>
          <w:tcPr>
            <w:tcW w:w="396" w:type="dxa"/>
          </w:tcPr>
          <w:p w14:paraId="584674FD" w14:textId="77777777" w:rsidR="00B2621B" w:rsidRPr="00A217D5" w:rsidRDefault="00B2621B" w:rsidP="00110E1A">
            <w:pPr>
              <w:rPr>
                <w:sz w:val="20"/>
              </w:rPr>
            </w:pPr>
          </w:p>
        </w:tc>
        <w:tc>
          <w:tcPr>
            <w:tcW w:w="397" w:type="dxa"/>
          </w:tcPr>
          <w:p w14:paraId="2202FA1C" w14:textId="77777777" w:rsidR="00B2621B" w:rsidRPr="00A217D5" w:rsidRDefault="00B2621B" w:rsidP="00110E1A">
            <w:pPr>
              <w:rPr>
                <w:sz w:val="20"/>
              </w:rPr>
            </w:pPr>
          </w:p>
        </w:tc>
        <w:tc>
          <w:tcPr>
            <w:tcW w:w="396" w:type="dxa"/>
          </w:tcPr>
          <w:p w14:paraId="6741C2BC" w14:textId="77777777" w:rsidR="00B2621B" w:rsidRPr="00A217D5" w:rsidRDefault="00B2621B" w:rsidP="00110E1A">
            <w:pPr>
              <w:rPr>
                <w:sz w:val="20"/>
              </w:rPr>
            </w:pPr>
          </w:p>
        </w:tc>
        <w:tc>
          <w:tcPr>
            <w:tcW w:w="396" w:type="dxa"/>
          </w:tcPr>
          <w:p w14:paraId="60D899D6" w14:textId="77777777" w:rsidR="00B2621B" w:rsidRPr="00A217D5" w:rsidRDefault="00B2621B" w:rsidP="00110E1A">
            <w:pPr>
              <w:rPr>
                <w:sz w:val="20"/>
              </w:rPr>
            </w:pPr>
          </w:p>
        </w:tc>
        <w:tc>
          <w:tcPr>
            <w:tcW w:w="397" w:type="dxa"/>
          </w:tcPr>
          <w:p w14:paraId="70928406" w14:textId="77777777" w:rsidR="00B2621B" w:rsidRPr="00A217D5" w:rsidRDefault="00B2621B" w:rsidP="00110E1A">
            <w:pPr>
              <w:rPr>
                <w:sz w:val="20"/>
              </w:rPr>
            </w:pPr>
          </w:p>
        </w:tc>
        <w:tc>
          <w:tcPr>
            <w:tcW w:w="396" w:type="dxa"/>
          </w:tcPr>
          <w:p w14:paraId="3FDFDFDA" w14:textId="77777777" w:rsidR="00B2621B" w:rsidRPr="00A217D5" w:rsidRDefault="00B2621B" w:rsidP="00110E1A">
            <w:pPr>
              <w:rPr>
                <w:sz w:val="20"/>
              </w:rPr>
            </w:pPr>
          </w:p>
        </w:tc>
        <w:tc>
          <w:tcPr>
            <w:tcW w:w="396" w:type="dxa"/>
          </w:tcPr>
          <w:p w14:paraId="0A9B89D6" w14:textId="77777777" w:rsidR="00B2621B" w:rsidRPr="00A217D5" w:rsidRDefault="00B2621B" w:rsidP="00110E1A">
            <w:pPr>
              <w:rPr>
                <w:sz w:val="20"/>
              </w:rPr>
            </w:pPr>
          </w:p>
        </w:tc>
        <w:tc>
          <w:tcPr>
            <w:tcW w:w="397" w:type="dxa"/>
          </w:tcPr>
          <w:p w14:paraId="0C038FD7" w14:textId="77777777" w:rsidR="00B2621B" w:rsidRPr="00A217D5" w:rsidRDefault="00B2621B" w:rsidP="00110E1A">
            <w:pPr>
              <w:rPr>
                <w:sz w:val="20"/>
              </w:rPr>
            </w:pPr>
          </w:p>
        </w:tc>
        <w:tc>
          <w:tcPr>
            <w:tcW w:w="396" w:type="dxa"/>
          </w:tcPr>
          <w:p w14:paraId="7FB1EE50" w14:textId="77777777" w:rsidR="00B2621B" w:rsidRPr="00A217D5" w:rsidRDefault="00B2621B" w:rsidP="00110E1A">
            <w:pPr>
              <w:rPr>
                <w:sz w:val="20"/>
              </w:rPr>
            </w:pPr>
          </w:p>
        </w:tc>
        <w:tc>
          <w:tcPr>
            <w:tcW w:w="396" w:type="dxa"/>
          </w:tcPr>
          <w:p w14:paraId="681070A4" w14:textId="77777777" w:rsidR="00B2621B" w:rsidRPr="00A217D5" w:rsidRDefault="00B2621B" w:rsidP="00110E1A">
            <w:pPr>
              <w:rPr>
                <w:sz w:val="20"/>
              </w:rPr>
            </w:pPr>
          </w:p>
        </w:tc>
        <w:tc>
          <w:tcPr>
            <w:tcW w:w="397" w:type="dxa"/>
          </w:tcPr>
          <w:p w14:paraId="59BE2DE6" w14:textId="77777777" w:rsidR="00B2621B" w:rsidRPr="00A217D5" w:rsidRDefault="00B2621B" w:rsidP="00110E1A">
            <w:pPr>
              <w:rPr>
                <w:sz w:val="20"/>
              </w:rPr>
            </w:pPr>
          </w:p>
        </w:tc>
        <w:tc>
          <w:tcPr>
            <w:tcW w:w="396" w:type="dxa"/>
          </w:tcPr>
          <w:p w14:paraId="6FF3C717" w14:textId="77777777" w:rsidR="00B2621B" w:rsidRDefault="00B2621B" w:rsidP="00110E1A"/>
        </w:tc>
        <w:tc>
          <w:tcPr>
            <w:tcW w:w="397" w:type="dxa"/>
          </w:tcPr>
          <w:p w14:paraId="7629A4D4" w14:textId="77777777" w:rsidR="00B2621B" w:rsidRDefault="00B2621B" w:rsidP="00110E1A"/>
        </w:tc>
        <w:tc>
          <w:tcPr>
            <w:tcW w:w="396" w:type="dxa"/>
          </w:tcPr>
          <w:p w14:paraId="36A55360" w14:textId="77777777" w:rsidR="00B2621B" w:rsidRDefault="00B2621B" w:rsidP="00110E1A"/>
        </w:tc>
        <w:tc>
          <w:tcPr>
            <w:tcW w:w="396" w:type="dxa"/>
          </w:tcPr>
          <w:p w14:paraId="7F7C552D" w14:textId="77777777" w:rsidR="00B2621B" w:rsidRDefault="00B2621B" w:rsidP="00110E1A"/>
        </w:tc>
        <w:tc>
          <w:tcPr>
            <w:tcW w:w="397" w:type="dxa"/>
          </w:tcPr>
          <w:p w14:paraId="5FDC8E3D" w14:textId="77777777" w:rsidR="00B2621B" w:rsidRDefault="00B2621B" w:rsidP="00110E1A"/>
        </w:tc>
        <w:tc>
          <w:tcPr>
            <w:tcW w:w="396" w:type="dxa"/>
          </w:tcPr>
          <w:p w14:paraId="2B49B3C5" w14:textId="77777777" w:rsidR="00B2621B" w:rsidRDefault="00B2621B" w:rsidP="00110E1A"/>
        </w:tc>
        <w:tc>
          <w:tcPr>
            <w:tcW w:w="396" w:type="dxa"/>
          </w:tcPr>
          <w:p w14:paraId="45825ED6" w14:textId="77777777" w:rsidR="00B2621B" w:rsidRDefault="00B2621B" w:rsidP="00110E1A"/>
        </w:tc>
        <w:tc>
          <w:tcPr>
            <w:tcW w:w="397" w:type="dxa"/>
          </w:tcPr>
          <w:p w14:paraId="357D2284" w14:textId="77777777" w:rsidR="00B2621B" w:rsidRDefault="00B2621B" w:rsidP="00110E1A"/>
        </w:tc>
        <w:tc>
          <w:tcPr>
            <w:tcW w:w="396" w:type="dxa"/>
          </w:tcPr>
          <w:p w14:paraId="1CA1F593" w14:textId="77777777" w:rsidR="00B2621B" w:rsidRDefault="00B2621B" w:rsidP="00110E1A"/>
        </w:tc>
        <w:tc>
          <w:tcPr>
            <w:tcW w:w="397" w:type="dxa"/>
          </w:tcPr>
          <w:p w14:paraId="0C56D728" w14:textId="77777777" w:rsidR="00B2621B" w:rsidRDefault="00B2621B" w:rsidP="00110E1A"/>
        </w:tc>
        <w:tc>
          <w:tcPr>
            <w:tcW w:w="396" w:type="dxa"/>
          </w:tcPr>
          <w:p w14:paraId="7A88C955" w14:textId="77777777" w:rsidR="00B2621B" w:rsidRDefault="00B2621B" w:rsidP="00110E1A"/>
        </w:tc>
        <w:tc>
          <w:tcPr>
            <w:tcW w:w="396" w:type="dxa"/>
          </w:tcPr>
          <w:p w14:paraId="6CA0BDBC" w14:textId="77777777" w:rsidR="00B2621B" w:rsidRDefault="00B2621B" w:rsidP="00110E1A"/>
        </w:tc>
        <w:tc>
          <w:tcPr>
            <w:tcW w:w="397" w:type="dxa"/>
          </w:tcPr>
          <w:p w14:paraId="6D9BB8E0" w14:textId="77777777" w:rsidR="00B2621B" w:rsidRDefault="00B2621B" w:rsidP="00110E1A"/>
        </w:tc>
        <w:tc>
          <w:tcPr>
            <w:tcW w:w="396" w:type="dxa"/>
          </w:tcPr>
          <w:p w14:paraId="0A1052A7" w14:textId="77777777" w:rsidR="00B2621B" w:rsidRDefault="00B2621B" w:rsidP="00110E1A"/>
        </w:tc>
        <w:tc>
          <w:tcPr>
            <w:tcW w:w="396" w:type="dxa"/>
          </w:tcPr>
          <w:p w14:paraId="2F3F8C16" w14:textId="77777777" w:rsidR="00B2621B" w:rsidRDefault="00B2621B" w:rsidP="00110E1A"/>
        </w:tc>
        <w:tc>
          <w:tcPr>
            <w:tcW w:w="397" w:type="dxa"/>
          </w:tcPr>
          <w:p w14:paraId="33EE0368" w14:textId="77777777" w:rsidR="00B2621B" w:rsidRDefault="00B2621B" w:rsidP="00110E1A"/>
        </w:tc>
        <w:tc>
          <w:tcPr>
            <w:tcW w:w="396" w:type="dxa"/>
          </w:tcPr>
          <w:p w14:paraId="4D057756" w14:textId="77777777" w:rsidR="00B2621B" w:rsidRDefault="00B2621B" w:rsidP="00110E1A"/>
        </w:tc>
        <w:tc>
          <w:tcPr>
            <w:tcW w:w="397" w:type="dxa"/>
          </w:tcPr>
          <w:p w14:paraId="65BFEDD0" w14:textId="77777777" w:rsidR="00B2621B" w:rsidRDefault="00B2621B" w:rsidP="00110E1A"/>
        </w:tc>
      </w:tr>
      <w:tr w:rsidR="00B2621B" w14:paraId="5D54B682" w14:textId="77777777" w:rsidTr="00110E1A">
        <w:tc>
          <w:tcPr>
            <w:tcW w:w="1271" w:type="dxa"/>
          </w:tcPr>
          <w:p w14:paraId="70B22B57" w14:textId="77777777" w:rsidR="00B2621B" w:rsidRDefault="00B2621B" w:rsidP="00110E1A">
            <w:r>
              <w:t>ROT_T2.2</w:t>
            </w:r>
          </w:p>
        </w:tc>
        <w:tc>
          <w:tcPr>
            <w:tcW w:w="396" w:type="dxa"/>
          </w:tcPr>
          <w:p w14:paraId="7E35903A" w14:textId="77777777" w:rsidR="00B2621B" w:rsidRPr="00A217D5" w:rsidRDefault="00B2621B" w:rsidP="00110E1A">
            <w:pPr>
              <w:rPr>
                <w:sz w:val="20"/>
              </w:rPr>
            </w:pPr>
          </w:p>
        </w:tc>
        <w:tc>
          <w:tcPr>
            <w:tcW w:w="396" w:type="dxa"/>
          </w:tcPr>
          <w:p w14:paraId="67EB095D" w14:textId="77777777" w:rsidR="00B2621B" w:rsidRPr="00A217D5" w:rsidRDefault="00B2621B" w:rsidP="00110E1A">
            <w:pPr>
              <w:rPr>
                <w:sz w:val="20"/>
              </w:rPr>
            </w:pPr>
          </w:p>
        </w:tc>
        <w:tc>
          <w:tcPr>
            <w:tcW w:w="397" w:type="dxa"/>
          </w:tcPr>
          <w:p w14:paraId="3ED31E36" w14:textId="77777777" w:rsidR="00B2621B" w:rsidRPr="00A217D5" w:rsidRDefault="00B2621B" w:rsidP="00110E1A">
            <w:pPr>
              <w:rPr>
                <w:sz w:val="20"/>
              </w:rPr>
            </w:pPr>
          </w:p>
        </w:tc>
        <w:tc>
          <w:tcPr>
            <w:tcW w:w="396" w:type="dxa"/>
          </w:tcPr>
          <w:p w14:paraId="443AC6E6" w14:textId="77777777" w:rsidR="00B2621B" w:rsidRPr="00A217D5" w:rsidRDefault="00B2621B" w:rsidP="00110E1A">
            <w:pPr>
              <w:rPr>
                <w:sz w:val="20"/>
              </w:rPr>
            </w:pPr>
          </w:p>
        </w:tc>
        <w:tc>
          <w:tcPr>
            <w:tcW w:w="397" w:type="dxa"/>
          </w:tcPr>
          <w:p w14:paraId="1DED31C2" w14:textId="77777777" w:rsidR="00B2621B" w:rsidRPr="00A217D5" w:rsidRDefault="00B2621B" w:rsidP="00110E1A">
            <w:pPr>
              <w:rPr>
                <w:sz w:val="20"/>
              </w:rPr>
            </w:pPr>
          </w:p>
        </w:tc>
        <w:tc>
          <w:tcPr>
            <w:tcW w:w="396" w:type="dxa"/>
          </w:tcPr>
          <w:p w14:paraId="2F9AAEE7" w14:textId="77777777" w:rsidR="00B2621B" w:rsidRPr="00A217D5" w:rsidRDefault="00B2621B" w:rsidP="00110E1A">
            <w:pPr>
              <w:rPr>
                <w:sz w:val="20"/>
              </w:rPr>
            </w:pPr>
          </w:p>
        </w:tc>
        <w:tc>
          <w:tcPr>
            <w:tcW w:w="396" w:type="dxa"/>
          </w:tcPr>
          <w:p w14:paraId="5C349C13" w14:textId="77777777" w:rsidR="00B2621B" w:rsidRPr="00A217D5" w:rsidRDefault="00B2621B" w:rsidP="00110E1A">
            <w:pPr>
              <w:rPr>
                <w:sz w:val="20"/>
              </w:rPr>
            </w:pPr>
          </w:p>
        </w:tc>
        <w:tc>
          <w:tcPr>
            <w:tcW w:w="397" w:type="dxa"/>
          </w:tcPr>
          <w:p w14:paraId="69545BAB" w14:textId="77777777" w:rsidR="00B2621B" w:rsidRPr="00A217D5" w:rsidRDefault="00B2621B" w:rsidP="00110E1A">
            <w:pPr>
              <w:rPr>
                <w:sz w:val="20"/>
              </w:rPr>
            </w:pPr>
          </w:p>
        </w:tc>
        <w:tc>
          <w:tcPr>
            <w:tcW w:w="396" w:type="dxa"/>
          </w:tcPr>
          <w:p w14:paraId="644D95FF" w14:textId="77777777" w:rsidR="00B2621B" w:rsidRPr="00A217D5" w:rsidRDefault="00B2621B" w:rsidP="00110E1A">
            <w:pPr>
              <w:rPr>
                <w:sz w:val="20"/>
              </w:rPr>
            </w:pPr>
          </w:p>
        </w:tc>
        <w:tc>
          <w:tcPr>
            <w:tcW w:w="397" w:type="dxa"/>
          </w:tcPr>
          <w:p w14:paraId="0F80408A" w14:textId="77777777" w:rsidR="00B2621B" w:rsidRPr="00A217D5" w:rsidRDefault="00B2621B" w:rsidP="00110E1A">
            <w:pPr>
              <w:rPr>
                <w:sz w:val="20"/>
              </w:rPr>
            </w:pPr>
          </w:p>
        </w:tc>
        <w:tc>
          <w:tcPr>
            <w:tcW w:w="396" w:type="dxa"/>
          </w:tcPr>
          <w:p w14:paraId="4638ACFF" w14:textId="77777777" w:rsidR="00B2621B" w:rsidRPr="00A217D5" w:rsidRDefault="00B2621B" w:rsidP="00110E1A">
            <w:pPr>
              <w:rPr>
                <w:sz w:val="20"/>
              </w:rPr>
            </w:pPr>
          </w:p>
        </w:tc>
        <w:tc>
          <w:tcPr>
            <w:tcW w:w="397" w:type="dxa"/>
          </w:tcPr>
          <w:p w14:paraId="07519BB1" w14:textId="77777777" w:rsidR="00B2621B" w:rsidRPr="00A217D5" w:rsidRDefault="00B2621B" w:rsidP="00110E1A">
            <w:pPr>
              <w:rPr>
                <w:sz w:val="20"/>
              </w:rPr>
            </w:pPr>
          </w:p>
        </w:tc>
        <w:tc>
          <w:tcPr>
            <w:tcW w:w="396" w:type="dxa"/>
          </w:tcPr>
          <w:p w14:paraId="60CE7BBD" w14:textId="77777777" w:rsidR="00B2621B" w:rsidRPr="00A217D5" w:rsidRDefault="00B2621B" w:rsidP="00110E1A">
            <w:pPr>
              <w:rPr>
                <w:sz w:val="20"/>
              </w:rPr>
            </w:pPr>
            <w:r>
              <w:rPr>
                <w:sz w:val="20"/>
              </w:rPr>
              <w:t xml:space="preserve">X </w:t>
            </w:r>
          </w:p>
        </w:tc>
        <w:tc>
          <w:tcPr>
            <w:tcW w:w="396" w:type="dxa"/>
          </w:tcPr>
          <w:p w14:paraId="6C6DE277" w14:textId="77777777" w:rsidR="00B2621B" w:rsidRPr="00A217D5" w:rsidRDefault="00B2621B" w:rsidP="00110E1A">
            <w:pPr>
              <w:rPr>
                <w:sz w:val="20"/>
              </w:rPr>
            </w:pPr>
          </w:p>
        </w:tc>
        <w:tc>
          <w:tcPr>
            <w:tcW w:w="397" w:type="dxa"/>
          </w:tcPr>
          <w:p w14:paraId="4E95E325" w14:textId="77777777" w:rsidR="00B2621B" w:rsidRPr="00A217D5" w:rsidRDefault="00B2621B" w:rsidP="00110E1A">
            <w:pPr>
              <w:rPr>
                <w:sz w:val="20"/>
              </w:rPr>
            </w:pPr>
          </w:p>
        </w:tc>
        <w:tc>
          <w:tcPr>
            <w:tcW w:w="396" w:type="dxa"/>
          </w:tcPr>
          <w:p w14:paraId="6737DC47" w14:textId="77777777" w:rsidR="00B2621B" w:rsidRPr="00A217D5" w:rsidRDefault="00B2621B" w:rsidP="00110E1A">
            <w:pPr>
              <w:rPr>
                <w:sz w:val="20"/>
              </w:rPr>
            </w:pPr>
          </w:p>
        </w:tc>
        <w:tc>
          <w:tcPr>
            <w:tcW w:w="396" w:type="dxa"/>
          </w:tcPr>
          <w:p w14:paraId="650A87D3" w14:textId="77777777" w:rsidR="00B2621B" w:rsidRPr="00A217D5" w:rsidRDefault="00B2621B" w:rsidP="00110E1A">
            <w:pPr>
              <w:rPr>
                <w:sz w:val="20"/>
              </w:rPr>
            </w:pPr>
          </w:p>
        </w:tc>
        <w:tc>
          <w:tcPr>
            <w:tcW w:w="397" w:type="dxa"/>
          </w:tcPr>
          <w:p w14:paraId="6009A967" w14:textId="77777777" w:rsidR="00B2621B" w:rsidRPr="00A217D5" w:rsidRDefault="00B2621B" w:rsidP="00110E1A">
            <w:pPr>
              <w:rPr>
                <w:sz w:val="20"/>
              </w:rPr>
            </w:pPr>
          </w:p>
        </w:tc>
        <w:tc>
          <w:tcPr>
            <w:tcW w:w="396" w:type="dxa"/>
          </w:tcPr>
          <w:p w14:paraId="6DB4C901" w14:textId="77777777" w:rsidR="00B2621B" w:rsidRPr="00A217D5" w:rsidRDefault="00B2621B" w:rsidP="00110E1A">
            <w:pPr>
              <w:rPr>
                <w:sz w:val="20"/>
              </w:rPr>
            </w:pPr>
          </w:p>
        </w:tc>
        <w:tc>
          <w:tcPr>
            <w:tcW w:w="396" w:type="dxa"/>
          </w:tcPr>
          <w:p w14:paraId="4B901D7B" w14:textId="77777777" w:rsidR="00B2621B" w:rsidRPr="00A217D5" w:rsidRDefault="00B2621B" w:rsidP="00110E1A">
            <w:pPr>
              <w:rPr>
                <w:sz w:val="20"/>
              </w:rPr>
            </w:pPr>
          </w:p>
        </w:tc>
        <w:tc>
          <w:tcPr>
            <w:tcW w:w="397" w:type="dxa"/>
          </w:tcPr>
          <w:p w14:paraId="72C7C3BC" w14:textId="77777777" w:rsidR="00B2621B" w:rsidRPr="00A217D5" w:rsidRDefault="00B2621B" w:rsidP="00110E1A">
            <w:pPr>
              <w:rPr>
                <w:sz w:val="20"/>
              </w:rPr>
            </w:pPr>
          </w:p>
        </w:tc>
        <w:tc>
          <w:tcPr>
            <w:tcW w:w="396" w:type="dxa"/>
          </w:tcPr>
          <w:p w14:paraId="74ACEB25" w14:textId="77777777" w:rsidR="00B2621B" w:rsidRPr="00A217D5" w:rsidRDefault="00B2621B" w:rsidP="00110E1A">
            <w:pPr>
              <w:rPr>
                <w:sz w:val="20"/>
              </w:rPr>
            </w:pPr>
          </w:p>
        </w:tc>
        <w:tc>
          <w:tcPr>
            <w:tcW w:w="397" w:type="dxa"/>
          </w:tcPr>
          <w:p w14:paraId="28C5E15B" w14:textId="77777777" w:rsidR="00B2621B" w:rsidRPr="00A217D5" w:rsidRDefault="00B2621B" w:rsidP="00110E1A">
            <w:pPr>
              <w:rPr>
                <w:sz w:val="20"/>
              </w:rPr>
            </w:pPr>
          </w:p>
        </w:tc>
        <w:tc>
          <w:tcPr>
            <w:tcW w:w="396" w:type="dxa"/>
          </w:tcPr>
          <w:p w14:paraId="4A631DB9" w14:textId="77777777" w:rsidR="00B2621B" w:rsidRPr="00A217D5" w:rsidRDefault="00B2621B" w:rsidP="00110E1A">
            <w:pPr>
              <w:rPr>
                <w:sz w:val="20"/>
              </w:rPr>
            </w:pPr>
          </w:p>
        </w:tc>
        <w:tc>
          <w:tcPr>
            <w:tcW w:w="396" w:type="dxa"/>
          </w:tcPr>
          <w:p w14:paraId="57782EDA" w14:textId="77777777" w:rsidR="00B2621B" w:rsidRPr="00A217D5" w:rsidRDefault="00B2621B" w:rsidP="00110E1A">
            <w:pPr>
              <w:rPr>
                <w:sz w:val="20"/>
              </w:rPr>
            </w:pPr>
          </w:p>
        </w:tc>
        <w:tc>
          <w:tcPr>
            <w:tcW w:w="397" w:type="dxa"/>
          </w:tcPr>
          <w:p w14:paraId="38AA4992" w14:textId="77777777" w:rsidR="00B2621B" w:rsidRPr="00A217D5" w:rsidRDefault="00B2621B" w:rsidP="00110E1A">
            <w:pPr>
              <w:rPr>
                <w:sz w:val="20"/>
              </w:rPr>
            </w:pPr>
          </w:p>
        </w:tc>
        <w:tc>
          <w:tcPr>
            <w:tcW w:w="396" w:type="dxa"/>
          </w:tcPr>
          <w:p w14:paraId="77D540D9" w14:textId="77777777" w:rsidR="00B2621B" w:rsidRPr="00A217D5" w:rsidRDefault="00B2621B" w:rsidP="00110E1A">
            <w:pPr>
              <w:rPr>
                <w:sz w:val="20"/>
              </w:rPr>
            </w:pPr>
          </w:p>
        </w:tc>
        <w:tc>
          <w:tcPr>
            <w:tcW w:w="396" w:type="dxa"/>
          </w:tcPr>
          <w:p w14:paraId="4B25CABB" w14:textId="77777777" w:rsidR="00B2621B" w:rsidRPr="00A217D5" w:rsidRDefault="00B2621B" w:rsidP="00110E1A">
            <w:pPr>
              <w:rPr>
                <w:sz w:val="20"/>
              </w:rPr>
            </w:pPr>
          </w:p>
        </w:tc>
        <w:tc>
          <w:tcPr>
            <w:tcW w:w="397" w:type="dxa"/>
          </w:tcPr>
          <w:p w14:paraId="03DF3231" w14:textId="77777777" w:rsidR="00B2621B" w:rsidRPr="00A217D5" w:rsidRDefault="00B2621B" w:rsidP="00110E1A">
            <w:pPr>
              <w:rPr>
                <w:sz w:val="20"/>
              </w:rPr>
            </w:pPr>
          </w:p>
        </w:tc>
        <w:tc>
          <w:tcPr>
            <w:tcW w:w="396" w:type="dxa"/>
          </w:tcPr>
          <w:p w14:paraId="24953581" w14:textId="77777777" w:rsidR="00B2621B" w:rsidRPr="00A217D5" w:rsidRDefault="00B2621B" w:rsidP="00110E1A">
            <w:pPr>
              <w:rPr>
                <w:sz w:val="20"/>
              </w:rPr>
            </w:pPr>
          </w:p>
        </w:tc>
        <w:tc>
          <w:tcPr>
            <w:tcW w:w="396" w:type="dxa"/>
          </w:tcPr>
          <w:p w14:paraId="0B325615" w14:textId="77777777" w:rsidR="00B2621B" w:rsidRPr="00A217D5" w:rsidRDefault="00B2621B" w:rsidP="00110E1A">
            <w:pPr>
              <w:rPr>
                <w:sz w:val="20"/>
              </w:rPr>
            </w:pPr>
          </w:p>
        </w:tc>
        <w:tc>
          <w:tcPr>
            <w:tcW w:w="397" w:type="dxa"/>
          </w:tcPr>
          <w:p w14:paraId="251D0A4B" w14:textId="77777777" w:rsidR="00B2621B" w:rsidRPr="00A217D5" w:rsidRDefault="00B2621B" w:rsidP="00110E1A">
            <w:pPr>
              <w:rPr>
                <w:sz w:val="20"/>
              </w:rPr>
            </w:pPr>
          </w:p>
        </w:tc>
        <w:tc>
          <w:tcPr>
            <w:tcW w:w="396" w:type="dxa"/>
          </w:tcPr>
          <w:p w14:paraId="6620AE98" w14:textId="77777777" w:rsidR="00B2621B" w:rsidRDefault="00B2621B" w:rsidP="00110E1A"/>
        </w:tc>
        <w:tc>
          <w:tcPr>
            <w:tcW w:w="397" w:type="dxa"/>
          </w:tcPr>
          <w:p w14:paraId="0ED6E4C6" w14:textId="77777777" w:rsidR="00B2621B" w:rsidRDefault="00B2621B" w:rsidP="00110E1A"/>
        </w:tc>
        <w:tc>
          <w:tcPr>
            <w:tcW w:w="396" w:type="dxa"/>
          </w:tcPr>
          <w:p w14:paraId="65133474" w14:textId="77777777" w:rsidR="00B2621B" w:rsidRDefault="00B2621B" w:rsidP="00110E1A"/>
        </w:tc>
        <w:tc>
          <w:tcPr>
            <w:tcW w:w="396" w:type="dxa"/>
          </w:tcPr>
          <w:p w14:paraId="2CD02CA5" w14:textId="77777777" w:rsidR="00B2621B" w:rsidRDefault="00B2621B" w:rsidP="00110E1A"/>
        </w:tc>
        <w:tc>
          <w:tcPr>
            <w:tcW w:w="397" w:type="dxa"/>
          </w:tcPr>
          <w:p w14:paraId="494D7C00" w14:textId="77777777" w:rsidR="00B2621B" w:rsidRDefault="00B2621B" w:rsidP="00110E1A"/>
        </w:tc>
        <w:tc>
          <w:tcPr>
            <w:tcW w:w="396" w:type="dxa"/>
          </w:tcPr>
          <w:p w14:paraId="3C9ADF78" w14:textId="77777777" w:rsidR="00B2621B" w:rsidRDefault="00B2621B" w:rsidP="00110E1A"/>
        </w:tc>
        <w:tc>
          <w:tcPr>
            <w:tcW w:w="396" w:type="dxa"/>
          </w:tcPr>
          <w:p w14:paraId="1C7BE5C6" w14:textId="77777777" w:rsidR="00B2621B" w:rsidRDefault="00B2621B" w:rsidP="00110E1A"/>
        </w:tc>
        <w:tc>
          <w:tcPr>
            <w:tcW w:w="397" w:type="dxa"/>
          </w:tcPr>
          <w:p w14:paraId="582A94FA" w14:textId="77777777" w:rsidR="00B2621B" w:rsidRDefault="00B2621B" w:rsidP="00110E1A"/>
        </w:tc>
        <w:tc>
          <w:tcPr>
            <w:tcW w:w="396" w:type="dxa"/>
          </w:tcPr>
          <w:p w14:paraId="74A20F90" w14:textId="77777777" w:rsidR="00B2621B" w:rsidRDefault="00B2621B" w:rsidP="00110E1A"/>
        </w:tc>
        <w:tc>
          <w:tcPr>
            <w:tcW w:w="397" w:type="dxa"/>
          </w:tcPr>
          <w:p w14:paraId="083BF1DD" w14:textId="77777777" w:rsidR="00B2621B" w:rsidRDefault="00B2621B" w:rsidP="00110E1A"/>
        </w:tc>
        <w:tc>
          <w:tcPr>
            <w:tcW w:w="396" w:type="dxa"/>
          </w:tcPr>
          <w:p w14:paraId="7EBA6A26" w14:textId="77777777" w:rsidR="00B2621B" w:rsidRDefault="00B2621B" w:rsidP="00110E1A"/>
        </w:tc>
        <w:tc>
          <w:tcPr>
            <w:tcW w:w="396" w:type="dxa"/>
          </w:tcPr>
          <w:p w14:paraId="50871CDA" w14:textId="77777777" w:rsidR="00B2621B" w:rsidRDefault="00B2621B" w:rsidP="00110E1A"/>
        </w:tc>
        <w:tc>
          <w:tcPr>
            <w:tcW w:w="397" w:type="dxa"/>
          </w:tcPr>
          <w:p w14:paraId="6A6ACA82" w14:textId="77777777" w:rsidR="00B2621B" w:rsidRDefault="00B2621B" w:rsidP="00110E1A"/>
        </w:tc>
        <w:tc>
          <w:tcPr>
            <w:tcW w:w="396" w:type="dxa"/>
          </w:tcPr>
          <w:p w14:paraId="1DE7CBF9" w14:textId="77777777" w:rsidR="00B2621B" w:rsidRDefault="00B2621B" w:rsidP="00110E1A"/>
        </w:tc>
        <w:tc>
          <w:tcPr>
            <w:tcW w:w="396" w:type="dxa"/>
          </w:tcPr>
          <w:p w14:paraId="6088D4C4" w14:textId="77777777" w:rsidR="00B2621B" w:rsidRDefault="00B2621B" w:rsidP="00110E1A"/>
        </w:tc>
        <w:tc>
          <w:tcPr>
            <w:tcW w:w="397" w:type="dxa"/>
          </w:tcPr>
          <w:p w14:paraId="7C573DB7" w14:textId="77777777" w:rsidR="00B2621B" w:rsidRDefault="00B2621B" w:rsidP="00110E1A"/>
        </w:tc>
        <w:tc>
          <w:tcPr>
            <w:tcW w:w="396" w:type="dxa"/>
          </w:tcPr>
          <w:p w14:paraId="39E77F81" w14:textId="77777777" w:rsidR="00B2621B" w:rsidRDefault="00B2621B" w:rsidP="00110E1A"/>
        </w:tc>
        <w:tc>
          <w:tcPr>
            <w:tcW w:w="397" w:type="dxa"/>
          </w:tcPr>
          <w:p w14:paraId="0113529B" w14:textId="77777777" w:rsidR="00B2621B" w:rsidRDefault="00B2621B" w:rsidP="00110E1A"/>
        </w:tc>
      </w:tr>
      <w:tr w:rsidR="00B2621B" w14:paraId="0534890F" w14:textId="77777777" w:rsidTr="00110E1A">
        <w:tc>
          <w:tcPr>
            <w:tcW w:w="1271" w:type="dxa"/>
          </w:tcPr>
          <w:p w14:paraId="15EA8DE5" w14:textId="77777777" w:rsidR="00B2621B" w:rsidRDefault="00B2621B" w:rsidP="00110E1A">
            <w:r>
              <w:t>ROT_T3</w:t>
            </w:r>
          </w:p>
        </w:tc>
        <w:tc>
          <w:tcPr>
            <w:tcW w:w="396" w:type="dxa"/>
          </w:tcPr>
          <w:p w14:paraId="62524203" w14:textId="77777777" w:rsidR="00B2621B" w:rsidRPr="00A217D5" w:rsidRDefault="00B2621B" w:rsidP="00110E1A">
            <w:pPr>
              <w:rPr>
                <w:sz w:val="20"/>
              </w:rPr>
            </w:pPr>
          </w:p>
        </w:tc>
        <w:tc>
          <w:tcPr>
            <w:tcW w:w="396" w:type="dxa"/>
          </w:tcPr>
          <w:p w14:paraId="08BB534C" w14:textId="77777777" w:rsidR="00B2621B" w:rsidRPr="00A217D5" w:rsidRDefault="00B2621B" w:rsidP="00110E1A">
            <w:pPr>
              <w:rPr>
                <w:sz w:val="20"/>
              </w:rPr>
            </w:pPr>
          </w:p>
        </w:tc>
        <w:tc>
          <w:tcPr>
            <w:tcW w:w="397" w:type="dxa"/>
          </w:tcPr>
          <w:p w14:paraId="157734CC" w14:textId="77777777" w:rsidR="00B2621B" w:rsidRPr="00A217D5" w:rsidRDefault="00B2621B" w:rsidP="00110E1A">
            <w:pPr>
              <w:rPr>
                <w:sz w:val="20"/>
              </w:rPr>
            </w:pPr>
          </w:p>
        </w:tc>
        <w:tc>
          <w:tcPr>
            <w:tcW w:w="396" w:type="dxa"/>
          </w:tcPr>
          <w:p w14:paraId="193133B4" w14:textId="77777777" w:rsidR="00B2621B" w:rsidRPr="00A217D5" w:rsidRDefault="00B2621B" w:rsidP="00110E1A">
            <w:pPr>
              <w:rPr>
                <w:sz w:val="20"/>
              </w:rPr>
            </w:pPr>
          </w:p>
        </w:tc>
        <w:tc>
          <w:tcPr>
            <w:tcW w:w="397" w:type="dxa"/>
          </w:tcPr>
          <w:p w14:paraId="0F993FB5" w14:textId="77777777" w:rsidR="00B2621B" w:rsidRPr="00A217D5" w:rsidRDefault="00B2621B" w:rsidP="00110E1A">
            <w:pPr>
              <w:rPr>
                <w:sz w:val="20"/>
              </w:rPr>
            </w:pPr>
          </w:p>
        </w:tc>
        <w:tc>
          <w:tcPr>
            <w:tcW w:w="396" w:type="dxa"/>
          </w:tcPr>
          <w:p w14:paraId="052DC8E4" w14:textId="77777777" w:rsidR="00B2621B" w:rsidRPr="00A217D5" w:rsidRDefault="00B2621B" w:rsidP="00110E1A">
            <w:pPr>
              <w:rPr>
                <w:sz w:val="20"/>
              </w:rPr>
            </w:pPr>
          </w:p>
        </w:tc>
        <w:tc>
          <w:tcPr>
            <w:tcW w:w="396" w:type="dxa"/>
          </w:tcPr>
          <w:p w14:paraId="488086E7" w14:textId="77777777" w:rsidR="00B2621B" w:rsidRPr="00A217D5" w:rsidRDefault="00B2621B" w:rsidP="00110E1A">
            <w:pPr>
              <w:rPr>
                <w:sz w:val="20"/>
              </w:rPr>
            </w:pPr>
          </w:p>
        </w:tc>
        <w:tc>
          <w:tcPr>
            <w:tcW w:w="397" w:type="dxa"/>
          </w:tcPr>
          <w:p w14:paraId="05C42EFA" w14:textId="77777777" w:rsidR="00B2621B" w:rsidRPr="00A217D5" w:rsidRDefault="00B2621B" w:rsidP="00110E1A">
            <w:pPr>
              <w:rPr>
                <w:sz w:val="20"/>
              </w:rPr>
            </w:pPr>
          </w:p>
        </w:tc>
        <w:tc>
          <w:tcPr>
            <w:tcW w:w="396" w:type="dxa"/>
          </w:tcPr>
          <w:p w14:paraId="524AE53E" w14:textId="77777777" w:rsidR="00B2621B" w:rsidRPr="00A217D5" w:rsidRDefault="00B2621B" w:rsidP="00110E1A">
            <w:pPr>
              <w:rPr>
                <w:sz w:val="20"/>
              </w:rPr>
            </w:pPr>
          </w:p>
        </w:tc>
        <w:tc>
          <w:tcPr>
            <w:tcW w:w="397" w:type="dxa"/>
          </w:tcPr>
          <w:p w14:paraId="1E494CC0" w14:textId="77777777" w:rsidR="00B2621B" w:rsidRPr="00A217D5" w:rsidRDefault="00B2621B" w:rsidP="00110E1A">
            <w:pPr>
              <w:rPr>
                <w:sz w:val="20"/>
              </w:rPr>
            </w:pPr>
          </w:p>
        </w:tc>
        <w:tc>
          <w:tcPr>
            <w:tcW w:w="396" w:type="dxa"/>
          </w:tcPr>
          <w:p w14:paraId="7D121153" w14:textId="77777777" w:rsidR="00B2621B" w:rsidRPr="00A217D5" w:rsidRDefault="00B2621B" w:rsidP="00110E1A">
            <w:pPr>
              <w:rPr>
                <w:sz w:val="20"/>
              </w:rPr>
            </w:pPr>
          </w:p>
        </w:tc>
        <w:tc>
          <w:tcPr>
            <w:tcW w:w="397" w:type="dxa"/>
          </w:tcPr>
          <w:p w14:paraId="392FAA78" w14:textId="77777777" w:rsidR="00B2621B" w:rsidRPr="00A217D5" w:rsidRDefault="00B2621B" w:rsidP="00110E1A">
            <w:pPr>
              <w:rPr>
                <w:sz w:val="20"/>
              </w:rPr>
            </w:pPr>
          </w:p>
        </w:tc>
        <w:tc>
          <w:tcPr>
            <w:tcW w:w="396" w:type="dxa"/>
          </w:tcPr>
          <w:p w14:paraId="74AB873F" w14:textId="77777777" w:rsidR="00B2621B" w:rsidRPr="00A217D5" w:rsidRDefault="00B2621B" w:rsidP="00110E1A">
            <w:pPr>
              <w:rPr>
                <w:sz w:val="20"/>
              </w:rPr>
            </w:pPr>
          </w:p>
        </w:tc>
        <w:tc>
          <w:tcPr>
            <w:tcW w:w="396" w:type="dxa"/>
          </w:tcPr>
          <w:p w14:paraId="73706AED" w14:textId="77777777" w:rsidR="00B2621B" w:rsidRPr="00A217D5" w:rsidRDefault="00B2621B" w:rsidP="00110E1A">
            <w:pPr>
              <w:rPr>
                <w:sz w:val="20"/>
              </w:rPr>
            </w:pPr>
            <w:r>
              <w:rPr>
                <w:sz w:val="20"/>
              </w:rPr>
              <w:t xml:space="preserve">X </w:t>
            </w:r>
          </w:p>
        </w:tc>
        <w:tc>
          <w:tcPr>
            <w:tcW w:w="397" w:type="dxa"/>
          </w:tcPr>
          <w:p w14:paraId="3AC30DCB" w14:textId="77777777" w:rsidR="00B2621B" w:rsidRPr="00A217D5" w:rsidRDefault="00B2621B" w:rsidP="00110E1A">
            <w:pPr>
              <w:rPr>
                <w:sz w:val="20"/>
              </w:rPr>
            </w:pPr>
          </w:p>
        </w:tc>
        <w:tc>
          <w:tcPr>
            <w:tcW w:w="396" w:type="dxa"/>
          </w:tcPr>
          <w:p w14:paraId="67F4FCC9" w14:textId="77777777" w:rsidR="00B2621B" w:rsidRPr="00A217D5" w:rsidRDefault="00B2621B" w:rsidP="00110E1A">
            <w:pPr>
              <w:rPr>
                <w:sz w:val="20"/>
              </w:rPr>
            </w:pPr>
          </w:p>
        </w:tc>
        <w:tc>
          <w:tcPr>
            <w:tcW w:w="396" w:type="dxa"/>
          </w:tcPr>
          <w:p w14:paraId="3C929545" w14:textId="77777777" w:rsidR="00B2621B" w:rsidRPr="00A217D5" w:rsidRDefault="00B2621B" w:rsidP="00110E1A">
            <w:pPr>
              <w:rPr>
                <w:sz w:val="20"/>
              </w:rPr>
            </w:pPr>
          </w:p>
        </w:tc>
        <w:tc>
          <w:tcPr>
            <w:tcW w:w="397" w:type="dxa"/>
          </w:tcPr>
          <w:p w14:paraId="5E754145" w14:textId="77777777" w:rsidR="00B2621B" w:rsidRPr="00A217D5" w:rsidRDefault="00B2621B" w:rsidP="00110E1A">
            <w:pPr>
              <w:rPr>
                <w:sz w:val="20"/>
              </w:rPr>
            </w:pPr>
          </w:p>
        </w:tc>
        <w:tc>
          <w:tcPr>
            <w:tcW w:w="396" w:type="dxa"/>
          </w:tcPr>
          <w:p w14:paraId="5355DFAA" w14:textId="77777777" w:rsidR="00B2621B" w:rsidRPr="00A217D5" w:rsidRDefault="00B2621B" w:rsidP="00110E1A">
            <w:pPr>
              <w:rPr>
                <w:sz w:val="20"/>
              </w:rPr>
            </w:pPr>
          </w:p>
        </w:tc>
        <w:tc>
          <w:tcPr>
            <w:tcW w:w="396" w:type="dxa"/>
          </w:tcPr>
          <w:p w14:paraId="2072504E" w14:textId="77777777" w:rsidR="00B2621B" w:rsidRPr="00A217D5" w:rsidRDefault="00B2621B" w:rsidP="00110E1A">
            <w:pPr>
              <w:rPr>
                <w:sz w:val="20"/>
              </w:rPr>
            </w:pPr>
          </w:p>
        </w:tc>
        <w:tc>
          <w:tcPr>
            <w:tcW w:w="397" w:type="dxa"/>
          </w:tcPr>
          <w:p w14:paraId="5C7F881E" w14:textId="77777777" w:rsidR="00B2621B" w:rsidRPr="00A217D5" w:rsidRDefault="00B2621B" w:rsidP="00110E1A">
            <w:pPr>
              <w:rPr>
                <w:sz w:val="20"/>
              </w:rPr>
            </w:pPr>
          </w:p>
        </w:tc>
        <w:tc>
          <w:tcPr>
            <w:tcW w:w="396" w:type="dxa"/>
          </w:tcPr>
          <w:p w14:paraId="2395C130" w14:textId="77777777" w:rsidR="00B2621B" w:rsidRPr="00A217D5" w:rsidRDefault="00B2621B" w:rsidP="00110E1A">
            <w:pPr>
              <w:rPr>
                <w:sz w:val="20"/>
              </w:rPr>
            </w:pPr>
          </w:p>
        </w:tc>
        <w:tc>
          <w:tcPr>
            <w:tcW w:w="397" w:type="dxa"/>
          </w:tcPr>
          <w:p w14:paraId="4321238E" w14:textId="77777777" w:rsidR="00B2621B" w:rsidRPr="00A217D5" w:rsidRDefault="00B2621B" w:rsidP="00110E1A">
            <w:pPr>
              <w:rPr>
                <w:sz w:val="20"/>
              </w:rPr>
            </w:pPr>
          </w:p>
        </w:tc>
        <w:tc>
          <w:tcPr>
            <w:tcW w:w="396" w:type="dxa"/>
          </w:tcPr>
          <w:p w14:paraId="695DE59C" w14:textId="77777777" w:rsidR="00B2621B" w:rsidRPr="00A217D5" w:rsidRDefault="00B2621B" w:rsidP="00110E1A">
            <w:pPr>
              <w:rPr>
                <w:sz w:val="20"/>
              </w:rPr>
            </w:pPr>
          </w:p>
        </w:tc>
        <w:tc>
          <w:tcPr>
            <w:tcW w:w="396" w:type="dxa"/>
          </w:tcPr>
          <w:p w14:paraId="523E8882" w14:textId="77777777" w:rsidR="00B2621B" w:rsidRPr="00A217D5" w:rsidRDefault="00B2621B" w:rsidP="00110E1A">
            <w:pPr>
              <w:rPr>
                <w:sz w:val="20"/>
              </w:rPr>
            </w:pPr>
          </w:p>
        </w:tc>
        <w:tc>
          <w:tcPr>
            <w:tcW w:w="397" w:type="dxa"/>
          </w:tcPr>
          <w:p w14:paraId="4407C036" w14:textId="77777777" w:rsidR="00B2621B" w:rsidRPr="00A217D5" w:rsidRDefault="00B2621B" w:rsidP="00110E1A">
            <w:pPr>
              <w:rPr>
                <w:sz w:val="20"/>
              </w:rPr>
            </w:pPr>
          </w:p>
        </w:tc>
        <w:tc>
          <w:tcPr>
            <w:tcW w:w="396" w:type="dxa"/>
          </w:tcPr>
          <w:p w14:paraId="7865C16A" w14:textId="77777777" w:rsidR="00B2621B" w:rsidRPr="00A217D5" w:rsidRDefault="00B2621B" w:rsidP="00110E1A">
            <w:pPr>
              <w:rPr>
                <w:sz w:val="20"/>
              </w:rPr>
            </w:pPr>
          </w:p>
        </w:tc>
        <w:tc>
          <w:tcPr>
            <w:tcW w:w="396" w:type="dxa"/>
          </w:tcPr>
          <w:p w14:paraId="72B9EBA0" w14:textId="77777777" w:rsidR="00B2621B" w:rsidRPr="00A217D5" w:rsidRDefault="00B2621B" w:rsidP="00110E1A">
            <w:pPr>
              <w:rPr>
                <w:sz w:val="20"/>
              </w:rPr>
            </w:pPr>
          </w:p>
        </w:tc>
        <w:tc>
          <w:tcPr>
            <w:tcW w:w="397" w:type="dxa"/>
          </w:tcPr>
          <w:p w14:paraId="61915D86" w14:textId="77777777" w:rsidR="00B2621B" w:rsidRPr="00A217D5" w:rsidRDefault="00B2621B" w:rsidP="00110E1A">
            <w:pPr>
              <w:rPr>
                <w:sz w:val="20"/>
              </w:rPr>
            </w:pPr>
          </w:p>
        </w:tc>
        <w:tc>
          <w:tcPr>
            <w:tcW w:w="396" w:type="dxa"/>
          </w:tcPr>
          <w:p w14:paraId="20BDB606" w14:textId="77777777" w:rsidR="00B2621B" w:rsidRPr="00A217D5" w:rsidRDefault="00B2621B" w:rsidP="00110E1A">
            <w:pPr>
              <w:rPr>
                <w:sz w:val="20"/>
              </w:rPr>
            </w:pPr>
          </w:p>
        </w:tc>
        <w:tc>
          <w:tcPr>
            <w:tcW w:w="396" w:type="dxa"/>
          </w:tcPr>
          <w:p w14:paraId="28FCBD94" w14:textId="77777777" w:rsidR="00B2621B" w:rsidRPr="00A217D5" w:rsidRDefault="00B2621B" w:rsidP="00110E1A">
            <w:pPr>
              <w:rPr>
                <w:sz w:val="20"/>
              </w:rPr>
            </w:pPr>
          </w:p>
        </w:tc>
        <w:tc>
          <w:tcPr>
            <w:tcW w:w="397" w:type="dxa"/>
          </w:tcPr>
          <w:p w14:paraId="03018F7E" w14:textId="77777777" w:rsidR="00B2621B" w:rsidRPr="00A217D5" w:rsidRDefault="00B2621B" w:rsidP="00110E1A">
            <w:pPr>
              <w:rPr>
                <w:sz w:val="20"/>
              </w:rPr>
            </w:pPr>
          </w:p>
        </w:tc>
        <w:tc>
          <w:tcPr>
            <w:tcW w:w="396" w:type="dxa"/>
          </w:tcPr>
          <w:p w14:paraId="6DEA7524" w14:textId="77777777" w:rsidR="00B2621B" w:rsidRDefault="00B2621B" w:rsidP="00110E1A"/>
        </w:tc>
        <w:tc>
          <w:tcPr>
            <w:tcW w:w="397" w:type="dxa"/>
          </w:tcPr>
          <w:p w14:paraId="569CD1E7" w14:textId="77777777" w:rsidR="00B2621B" w:rsidRDefault="00B2621B" w:rsidP="00110E1A"/>
        </w:tc>
        <w:tc>
          <w:tcPr>
            <w:tcW w:w="396" w:type="dxa"/>
          </w:tcPr>
          <w:p w14:paraId="592D6402" w14:textId="77777777" w:rsidR="00B2621B" w:rsidRDefault="00B2621B" w:rsidP="00110E1A"/>
        </w:tc>
        <w:tc>
          <w:tcPr>
            <w:tcW w:w="396" w:type="dxa"/>
          </w:tcPr>
          <w:p w14:paraId="3D627971" w14:textId="77777777" w:rsidR="00B2621B" w:rsidRDefault="00B2621B" w:rsidP="00110E1A"/>
        </w:tc>
        <w:tc>
          <w:tcPr>
            <w:tcW w:w="397" w:type="dxa"/>
          </w:tcPr>
          <w:p w14:paraId="05D9C04B" w14:textId="77777777" w:rsidR="00B2621B" w:rsidRDefault="00B2621B" w:rsidP="00110E1A"/>
        </w:tc>
        <w:tc>
          <w:tcPr>
            <w:tcW w:w="396" w:type="dxa"/>
          </w:tcPr>
          <w:p w14:paraId="0DB2A15D" w14:textId="77777777" w:rsidR="00B2621B" w:rsidRDefault="00B2621B" w:rsidP="00110E1A"/>
        </w:tc>
        <w:tc>
          <w:tcPr>
            <w:tcW w:w="396" w:type="dxa"/>
          </w:tcPr>
          <w:p w14:paraId="18E53565" w14:textId="77777777" w:rsidR="00B2621B" w:rsidRDefault="00B2621B" w:rsidP="00110E1A"/>
        </w:tc>
        <w:tc>
          <w:tcPr>
            <w:tcW w:w="397" w:type="dxa"/>
          </w:tcPr>
          <w:p w14:paraId="2C3E178B" w14:textId="77777777" w:rsidR="00B2621B" w:rsidRDefault="00B2621B" w:rsidP="00110E1A"/>
        </w:tc>
        <w:tc>
          <w:tcPr>
            <w:tcW w:w="396" w:type="dxa"/>
          </w:tcPr>
          <w:p w14:paraId="6519FDA5" w14:textId="77777777" w:rsidR="00B2621B" w:rsidRDefault="00B2621B" w:rsidP="00110E1A"/>
        </w:tc>
        <w:tc>
          <w:tcPr>
            <w:tcW w:w="397" w:type="dxa"/>
          </w:tcPr>
          <w:p w14:paraId="31248E17" w14:textId="77777777" w:rsidR="00B2621B" w:rsidRDefault="00B2621B" w:rsidP="00110E1A"/>
        </w:tc>
        <w:tc>
          <w:tcPr>
            <w:tcW w:w="396" w:type="dxa"/>
          </w:tcPr>
          <w:p w14:paraId="626BD874" w14:textId="77777777" w:rsidR="00B2621B" w:rsidRDefault="00B2621B" w:rsidP="00110E1A"/>
        </w:tc>
        <w:tc>
          <w:tcPr>
            <w:tcW w:w="396" w:type="dxa"/>
          </w:tcPr>
          <w:p w14:paraId="5E5BBAA6" w14:textId="77777777" w:rsidR="00B2621B" w:rsidRDefault="00B2621B" w:rsidP="00110E1A"/>
        </w:tc>
        <w:tc>
          <w:tcPr>
            <w:tcW w:w="397" w:type="dxa"/>
          </w:tcPr>
          <w:p w14:paraId="00144A5A" w14:textId="77777777" w:rsidR="00B2621B" w:rsidRDefault="00B2621B" w:rsidP="00110E1A"/>
        </w:tc>
        <w:tc>
          <w:tcPr>
            <w:tcW w:w="396" w:type="dxa"/>
          </w:tcPr>
          <w:p w14:paraId="2574FC38" w14:textId="77777777" w:rsidR="00B2621B" w:rsidRDefault="00B2621B" w:rsidP="00110E1A"/>
        </w:tc>
        <w:tc>
          <w:tcPr>
            <w:tcW w:w="396" w:type="dxa"/>
          </w:tcPr>
          <w:p w14:paraId="13FCB98E" w14:textId="77777777" w:rsidR="00B2621B" w:rsidRDefault="00B2621B" w:rsidP="00110E1A"/>
        </w:tc>
        <w:tc>
          <w:tcPr>
            <w:tcW w:w="397" w:type="dxa"/>
          </w:tcPr>
          <w:p w14:paraId="61672917" w14:textId="77777777" w:rsidR="00B2621B" w:rsidRDefault="00B2621B" w:rsidP="00110E1A"/>
        </w:tc>
        <w:tc>
          <w:tcPr>
            <w:tcW w:w="396" w:type="dxa"/>
          </w:tcPr>
          <w:p w14:paraId="4DA05383" w14:textId="77777777" w:rsidR="00B2621B" w:rsidRDefault="00B2621B" w:rsidP="00110E1A"/>
        </w:tc>
        <w:tc>
          <w:tcPr>
            <w:tcW w:w="397" w:type="dxa"/>
          </w:tcPr>
          <w:p w14:paraId="1AB0A19B" w14:textId="77777777" w:rsidR="00B2621B" w:rsidRDefault="00B2621B" w:rsidP="00110E1A"/>
        </w:tc>
      </w:tr>
      <w:tr w:rsidR="00B2621B" w14:paraId="166997D7" w14:textId="77777777" w:rsidTr="00110E1A">
        <w:tc>
          <w:tcPr>
            <w:tcW w:w="1271" w:type="dxa"/>
          </w:tcPr>
          <w:p w14:paraId="4B7ABE71" w14:textId="77777777" w:rsidR="00B2621B" w:rsidRDefault="00B2621B" w:rsidP="00110E1A">
            <w:r>
              <w:t>ROT_T4</w:t>
            </w:r>
          </w:p>
        </w:tc>
        <w:tc>
          <w:tcPr>
            <w:tcW w:w="396" w:type="dxa"/>
          </w:tcPr>
          <w:p w14:paraId="3EE8E585" w14:textId="77777777" w:rsidR="00B2621B" w:rsidRPr="00A217D5" w:rsidRDefault="00B2621B" w:rsidP="00110E1A">
            <w:pPr>
              <w:rPr>
                <w:sz w:val="20"/>
              </w:rPr>
            </w:pPr>
          </w:p>
        </w:tc>
        <w:tc>
          <w:tcPr>
            <w:tcW w:w="396" w:type="dxa"/>
          </w:tcPr>
          <w:p w14:paraId="07B9EB73" w14:textId="77777777" w:rsidR="00B2621B" w:rsidRPr="00A217D5" w:rsidRDefault="00B2621B" w:rsidP="00110E1A">
            <w:pPr>
              <w:rPr>
                <w:sz w:val="20"/>
              </w:rPr>
            </w:pPr>
          </w:p>
        </w:tc>
        <w:tc>
          <w:tcPr>
            <w:tcW w:w="397" w:type="dxa"/>
          </w:tcPr>
          <w:p w14:paraId="028A3CE0" w14:textId="77777777" w:rsidR="00B2621B" w:rsidRPr="00A217D5" w:rsidRDefault="00B2621B" w:rsidP="00110E1A">
            <w:pPr>
              <w:rPr>
                <w:sz w:val="20"/>
              </w:rPr>
            </w:pPr>
          </w:p>
        </w:tc>
        <w:tc>
          <w:tcPr>
            <w:tcW w:w="396" w:type="dxa"/>
          </w:tcPr>
          <w:p w14:paraId="0C4E034B" w14:textId="77777777" w:rsidR="00B2621B" w:rsidRPr="00A217D5" w:rsidRDefault="00B2621B" w:rsidP="00110E1A">
            <w:pPr>
              <w:rPr>
                <w:sz w:val="20"/>
              </w:rPr>
            </w:pPr>
          </w:p>
        </w:tc>
        <w:tc>
          <w:tcPr>
            <w:tcW w:w="397" w:type="dxa"/>
          </w:tcPr>
          <w:p w14:paraId="27E10447" w14:textId="77777777" w:rsidR="00B2621B" w:rsidRPr="00A217D5" w:rsidRDefault="00B2621B" w:rsidP="00110E1A">
            <w:pPr>
              <w:rPr>
                <w:sz w:val="20"/>
              </w:rPr>
            </w:pPr>
          </w:p>
        </w:tc>
        <w:tc>
          <w:tcPr>
            <w:tcW w:w="396" w:type="dxa"/>
          </w:tcPr>
          <w:p w14:paraId="7E6DF2D1" w14:textId="77777777" w:rsidR="00B2621B" w:rsidRPr="00A217D5" w:rsidRDefault="00B2621B" w:rsidP="00110E1A">
            <w:pPr>
              <w:rPr>
                <w:sz w:val="20"/>
              </w:rPr>
            </w:pPr>
          </w:p>
        </w:tc>
        <w:tc>
          <w:tcPr>
            <w:tcW w:w="396" w:type="dxa"/>
          </w:tcPr>
          <w:p w14:paraId="5B09477A" w14:textId="77777777" w:rsidR="00B2621B" w:rsidRPr="00A217D5" w:rsidRDefault="00B2621B" w:rsidP="00110E1A">
            <w:pPr>
              <w:rPr>
                <w:sz w:val="20"/>
              </w:rPr>
            </w:pPr>
          </w:p>
        </w:tc>
        <w:tc>
          <w:tcPr>
            <w:tcW w:w="397" w:type="dxa"/>
          </w:tcPr>
          <w:p w14:paraId="0E080C2F" w14:textId="77777777" w:rsidR="00B2621B" w:rsidRPr="00A217D5" w:rsidRDefault="00B2621B" w:rsidP="00110E1A">
            <w:pPr>
              <w:rPr>
                <w:sz w:val="20"/>
              </w:rPr>
            </w:pPr>
          </w:p>
        </w:tc>
        <w:tc>
          <w:tcPr>
            <w:tcW w:w="396" w:type="dxa"/>
          </w:tcPr>
          <w:p w14:paraId="65C81A06" w14:textId="77777777" w:rsidR="00B2621B" w:rsidRPr="00A217D5" w:rsidRDefault="00B2621B" w:rsidP="00110E1A">
            <w:pPr>
              <w:rPr>
                <w:sz w:val="20"/>
              </w:rPr>
            </w:pPr>
          </w:p>
        </w:tc>
        <w:tc>
          <w:tcPr>
            <w:tcW w:w="397" w:type="dxa"/>
          </w:tcPr>
          <w:p w14:paraId="489B45CD" w14:textId="77777777" w:rsidR="00B2621B" w:rsidRPr="00A217D5" w:rsidRDefault="00B2621B" w:rsidP="00110E1A">
            <w:pPr>
              <w:rPr>
                <w:sz w:val="20"/>
              </w:rPr>
            </w:pPr>
          </w:p>
        </w:tc>
        <w:tc>
          <w:tcPr>
            <w:tcW w:w="396" w:type="dxa"/>
          </w:tcPr>
          <w:p w14:paraId="07D1995A" w14:textId="77777777" w:rsidR="00B2621B" w:rsidRPr="00A217D5" w:rsidRDefault="00B2621B" w:rsidP="00110E1A">
            <w:pPr>
              <w:rPr>
                <w:sz w:val="20"/>
              </w:rPr>
            </w:pPr>
          </w:p>
        </w:tc>
        <w:tc>
          <w:tcPr>
            <w:tcW w:w="397" w:type="dxa"/>
          </w:tcPr>
          <w:p w14:paraId="0EF4B6F0" w14:textId="77777777" w:rsidR="00B2621B" w:rsidRPr="00A217D5" w:rsidRDefault="00B2621B" w:rsidP="00110E1A">
            <w:pPr>
              <w:rPr>
                <w:sz w:val="20"/>
              </w:rPr>
            </w:pPr>
          </w:p>
        </w:tc>
        <w:tc>
          <w:tcPr>
            <w:tcW w:w="396" w:type="dxa"/>
          </w:tcPr>
          <w:p w14:paraId="5D1AD33A" w14:textId="77777777" w:rsidR="00B2621B" w:rsidRPr="00A217D5" w:rsidRDefault="00B2621B" w:rsidP="00110E1A">
            <w:pPr>
              <w:rPr>
                <w:sz w:val="20"/>
              </w:rPr>
            </w:pPr>
          </w:p>
        </w:tc>
        <w:tc>
          <w:tcPr>
            <w:tcW w:w="396" w:type="dxa"/>
          </w:tcPr>
          <w:p w14:paraId="69264131" w14:textId="77777777" w:rsidR="00B2621B" w:rsidRPr="00A217D5" w:rsidRDefault="00B2621B" w:rsidP="00110E1A">
            <w:pPr>
              <w:rPr>
                <w:sz w:val="20"/>
              </w:rPr>
            </w:pPr>
          </w:p>
        </w:tc>
        <w:tc>
          <w:tcPr>
            <w:tcW w:w="397" w:type="dxa"/>
          </w:tcPr>
          <w:p w14:paraId="7B9FEEEE" w14:textId="77777777" w:rsidR="00B2621B" w:rsidRPr="00A217D5" w:rsidRDefault="00B2621B" w:rsidP="00110E1A">
            <w:pPr>
              <w:rPr>
                <w:sz w:val="20"/>
              </w:rPr>
            </w:pPr>
            <w:r>
              <w:rPr>
                <w:sz w:val="20"/>
              </w:rPr>
              <w:t xml:space="preserve">X </w:t>
            </w:r>
          </w:p>
        </w:tc>
        <w:tc>
          <w:tcPr>
            <w:tcW w:w="396" w:type="dxa"/>
          </w:tcPr>
          <w:p w14:paraId="419E2383" w14:textId="77777777" w:rsidR="00B2621B" w:rsidRPr="00A217D5" w:rsidRDefault="00B2621B" w:rsidP="00110E1A">
            <w:pPr>
              <w:rPr>
                <w:sz w:val="20"/>
              </w:rPr>
            </w:pPr>
          </w:p>
        </w:tc>
        <w:tc>
          <w:tcPr>
            <w:tcW w:w="396" w:type="dxa"/>
          </w:tcPr>
          <w:p w14:paraId="6AC52697" w14:textId="77777777" w:rsidR="00B2621B" w:rsidRPr="00A217D5" w:rsidRDefault="00B2621B" w:rsidP="00110E1A">
            <w:pPr>
              <w:rPr>
                <w:sz w:val="20"/>
              </w:rPr>
            </w:pPr>
          </w:p>
        </w:tc>
        <w:tc>
          <w:tcPr>
            <w:tcW w:w="397" w:type="dxa"/>
          </w:tcPr>
          <w:p w14:paraId="28664C11" w14:textId="77777777" w:rsidR="00B2621B" w:rsidRPr="00A217D5" w:rsidRDefault="00B2621B" w:rsidP="00110E1A">
            <w:pPr>
              <w:rPr>
                <w:sz w:val="20"/>
              </w:rPr>
            </w:pPr>
          </w:p>
        </w:tc>
        <w:tc>
          <w:tcPr>
            <w:tcW w:w="396" w:type="dxa"/>
          </w:tcPr>
          <w:p w14:paraId="77810083" w14:textId="77777777" w:rsidR="00B2621B" w:rsidRPr="00A217D5" w:rsidRDefault="00B2621B" w:rsidP="00110E1A">
            <w:pPr>
              <w:rPr>
                <w:sz w:val="20"/>
              </w:rPr>
            </w:pPr>
          </w:p>
        </w:tc>
        <w:tc>
          <w:tcPr>
            <w:tcW w:w="396" w:type="dxa"/>
          </w:tcPr>
          <w:p w14:paraId="2AFDA7B7" w14:textId="77777777" w:rsidR="00B2621B" w:rsidRPr="00A217D5" w:rsidRDefault="00B2621B" w:rsidP="00110E1A">
            <w:pPr>
              <w:rPr>
                <w:sz w:val="20"/>
              </w:rPr>
            </w:pPr>
          </w:p>
        </w:tc>
        <w:tc>
          <w:tcPr>
            <w:tcW w:w="397" w:type="dxa"/>
          </w:tcPr>
          <w:p w14:paraId="6017D059" w14:textId="77777777" w:rsidR="00B2621B" w:rsidRPr="00A217D5" w:rsidRDefault="00B2621B" w:rsidP="00110E1A">
            <w:pPr>
              <w:rPr>
                <w:sz w:val="20"/>
              </w:rPr>
            </w:pPr>
          </w:p>
        </w:tc>
        <w:tc>
          <w:tcPr>
            <w:tcW w:w="396" w:type="dxa"/>
          </w:tcPr>
          <w:p w14:paraId="0CA0E15E" w14:textId="77777777" w:rsidR="00B2621B" w:rsidRPr="00A217D5" w:rsidRDefault="00B2621B" w:rsidP="00110E1A">
            <w:pPr>
              <w:rPr>
                <w:sz w:val="20"/>
              </w:rPr>
            </w:pPr>
          </w:p>
        </w:tc>
        <w:tc>
          <w:tcPr>
            <w:tcW w:w="397" w:type="dxa"/>
          </w:tcPr>
          <w:p w14:paraId="12F2905E" w14:textId="77777777" w:rsidR="00B2621B" w:rsidRPr="00A217D5" w:rsidRDefault="00B2621B" w:rsidP="00110E1A">
            <w:pPr>
              <w:rPr>
                <w:sz w:val="20"/>
              </w:rPr>
            </w:pPr>
          </w:p>
        </w:tc>
        <w:tc>
          <w:tcPr>
            <w:tcW w:w="396" w:type="dxa"/>
          </w:tcPr>
          <w:p w14:paraId="7E9928FB" w14:textId="77777777" w:rsidR="00B2621B" w:rsidRPr="00A217D5" w:rsidRDefault="00B2621B" w:rsidP="00110E1A">
            <w:pPr>
              <w:rPr>
                <w:sz w:val="20"/>
              </w:rPr>
            </w:pPr>
          </w:p>
        </w:tc>
        <w:tc>
          <w:tcPr>
            <w:tcW w:w="396" w:type="dxa"/>
          </w:tcPr>
          <w:p w14:paraId="54C62649" w14:textId="77777777" w:rsidR="00B2621B" w:rsidRPr="00A217D5" w:rsidRDefault="00B2621B" w:rsidP="00110E1A">
            <w:pPr>
              <w:rPr>
                <w:sz w:val="20"/>
              </w:rPr>
            </w:pPr>
          </w:p>
        </w:tc>
        <w:tc>
          <w:tcPr>
            <w:tcW w:w="397" w:type="dxa"/>
          </w:tcPr>
          <w:p w14:paraId="50B79729" w14:textId="77777777" w:rsidR="00B2621B" w:rsidRPr="00A217D5" w:rsidRDefault="00B2621B" w:rsidP="00110E1A">
            <w:pPr>
              <w:rPr>
                <w:sz w:val="20"/>
              </w:rPr>
            </w:pPr>
          </w:p>
        </w:tc>
        <w:tc>
          <w:tcPr>
            <w:tcW w:w="396" w:type="dxa"/>
          </w:tcPr>
          <w:p w14:paraId="2E2ED52A" w14:textId="77777777" w:rsidR="00B2621B" w:rsidRPr="00A217D5" w:rsidRDefault="00B2621B" w:rsidP="00110E1A">
            <w:pPr>
              <w:rPr>
                <w:sz w:val="20"/>
              </w:rPr>
            </w:pPr>
          </w:p>
        </w:tc>
        <w:tc>
          <w:tcPr>
            <w:tcW w:w="396" w:type="dxa"/>
          </w:tcPr>
          <w:p w14:paraId="55B47ADB" w14:textId="77777777" w:rsidR="00B2621B" w:rsidRPr="00A217D5" w:rsidRDefault="00B2621B" w:rsidP="00110E1A">
            <w:pPr>
              <w:rPr>
                <w:sz w:val="20"/>
              </w:rPr>
            </w:pPr>
          </w:p>
        </w:tc>
        <w:tc>
          <w:tcPr>
            <w:tcW w:w="397" w:type="dxa"/>
          </w:tcPr>
          <w:p w14:paraId="07DA1228" w14:textId="77777777" w:rsidR="00B2621B" w:rsidRPr="00A217D5" w:rsidRDefault="00B2621B" w:rsidP="00110E1A">
            <w:pPr>
              <w:rPr>
                <w:sz w:val="20"/>
              </w:rPr>
            </w:pPr>
          </w:p>
        </w:tc>
        <w:tc>
          <w:tcPr>
            <w:tcW w:w="396" w:type="dxa"/>
          </w:tcPr>
          <w:p w14:paraId="53F73FE7" w14:textId="77777777" w:rsidR="00B2621B" w:rsidRPr="00A217D5" w:rsidRDefault="00B2621B" w:rsidP="00110E1A">
            <w:pPr>
              <w:rPr>
                <w:sz w:val="20"/>
              </w:rPr>
            </w:pPr>
          </w:p>
        </w:tc>
        <w:tc>
          <w:tcPr>
            <w:tcW w:w="396" w:type="dxa"/>
          </w:tcPr>
          <w:p w14:paraId="4F5B63AC" w14:textId="77777777" w:rsidR="00B2621B" w:rsidRPr="00A217D5" w:rsidRDefault="00B2621B" w:rsidP="00110E1A">
            <w:pPr>
              <w:rPr>
                <w:sz w:val="20"/>
              </w:rPr>
            </w:pPr>
          </w:p>
        </w:tc>
        <w:tc>
          <w:tcPr>
            <w:tcW w:w="397" w:type="dxa"/>
          </w:tcPr>
          <w:p w14:paraId="000BA6C3" w14:textId="77777777" w:rsidR="00B2621B" w:rsidRPr="00A217D5" w:rsidRDefault="00B2621B" w:rsidP="00110E1A">
            <w:pPr>
              <w:rPr>
                <w:sz w:val="20"/>
              </w:rPr>
            </w:pPr>
          </w:p>
        </w:tc>
        <w:tc>
          <w:tcPr>
            <w:tcW w:w="396" w:type="dxa"/>
          </w:tcPr>
          <w:p w14:paraId="5A09422F" w14:textId="77777777" w:rsidR="00B2621B" w:rsidRDefault="00B2621B" w:rsidP="00110E1A"/>
        </w:tc>
        <w:tc>
          <w:tcPr>
            <w:tcW w:w="397" w:type="dxa"/>
          </w:tcPr>
          <w:p w14:paraId="303CD985" w14:textId="77777777" w:rsidR="00B2621B" w:rsidRDefault="00B2621B" w:rsidP="00110E1A"/>
        </w:tc>
        <w:tc>
          <w:tcPr>
            <w:tcW w:w="396" w:type="dxa"/>
          </w:tcPr>
          <w:p w14:paraId="29719FA1" w14:textId="77777777" w:rsidR="00B2621B" w:rsidRDefault="00B2621B" w:rsidP="00110E1A"/>
        </w:tc>
        <w:tc>
          <w:tcPr>
            <w:tcW w:w="396" w:type="dxa"/>
          </w:tcPr>
          <w:p w14:paraId="0705B4F0" w14:textId="77777777" w:rsidR="00B2621B" w:rsidRDefault="00B2621B" w:rsidP="00110E1A"/>
        </w:tc>
        <w:tc>
          <w:tcPr>
            <w:tcW w:w="397" w:type="dxa"/>
          </w:tcPr>
          <w:p w14:paraId="00FB1FAD" w14:textId="77777777" w:rsidR="00B2621B" w:rsidRDefault="00B2621B" w:rsidP="00110E1A"/>
        </w:tc>
        <w:tc>
          <w:tcPr>
            <w:tcW w:w="396" w:type="dxa"/>
          </w:tcPr>
          <w:p w14:paraId="3CFAE413" w14:textId="77777777" w:rsidR="00B2621B" w:rsidRDefault="00B2621B" w:rsidP="00110E1A"/>
        </w:tc>
        <w:tc>
          <w:tcPr>
            <w:tcW w:w="396" w:type="dxa"/>
          </w:tcPr>
          <w:p w14:paraId="000C7789" w14:textId="77777777" w:rsidR="00B2621B" w:rsidRDefault="00B2621B" w:rsidP="00110E1A"/>
        </w:tc>
        <w:tc>
          <w:tcPr>
            <w:tcW w:w="397" w:type="dxa"/>
          </w:tcPr>
          <w:p w14:paraId="79527E69" w14:textId="77777777" w:rsidR="00B2621B" w:rsidRDefault="00B2621B" w:rsidP="00110E1A"/>
        </w:tc>
        <w:tc>
          <w:tcPr>
            <w:tcW w:w="396" w:type="dxa"/>
          </w:tcPr>
          <w:p w14:paraId="6CC87276" w14:textId="77777777" w:rsidR="00B2621B" w:rsidRDefault="00B2621B" w:rsidP="00110E1A"/>
        </w:tc>
        <w:tc>
          <w:tcPr>
            <w:tcW w:w="397" w:type="dxa"/>
          </w:tcPr>
          <w:p w14:paraId="60DC0B22" w14:textId="77777777" w:rsidR="00B2621B" w:rsidRDefault="00B2621B" w:rsidP="00110E1A"/>
        </w:tc>
        <w:tc>
          <w:tcPr>
            <w:tcW w:w="396" w:type="dxa"/>
          </w:tcPr>
          <w:p w14:paraId="74A3F156" w14:textId="77777777" w:rsidR="00B2621B" w:rsidRDefault="00B2621B" w:rsidP="00110E1A"/>
        </w:tc>
        <w:tc>
          <w:tcPr>
            <w:tcW w:w="396" w:type="dxa"/>
          </w:tcPr>
          <w:p w14:paraId="506E7637" w14:textId="77777777" w:rsidR="00B2621B" w:rsidRDefault="00B2621B" w:rsidP="00110E1A"/>
        </w:tc>
        <w:tc>
          <w:tcPr>
            <w:tcW w:w="397" w:type="dxa"/>
          </w:tcPr>
          <w:p w14:paraId="38B9ED21" w14:textId="77777777" w:rsidR="00B2621B" w:rsidRDefault="00B2621B" w:rsidP="00110E1A"/>
        </w:tc>
        <w:tc>
          <w:tcPr>
            <w:tcW w:w="396" w:type="dxa"/>
          </w:tcPr>
          <w:p w14:paraId="4FCAD9F6" w14:textId="77777777" w:rsidR="00B2621B" w:rsidRDefault="00B2621B" w:rsidP="00110E1A"/>
        </w:tc>
        <w:tc>
          <w:tcPr>
            <w:tcW w:w="396" w:type="dxa"/>
          </w:tcPr>
          <w:p w14:paraId="34189D71" w14:textId="77777777" w:rsidR="00B2621B" w:rsidRDefault="00B2621B" w:rsidP="00110E1A"/>
        </w:tc>
        <w:tc>
          <w:tcPr>
            <w:tcW w:w="397" w:type="dxa"/>
          </w:tcPr>
          <w:p w14:paraId="2F5CC12F" w14:textId="77777777" w:rsidR="00B2621B" w:rsidRDefault="00B2621B" w:rsidP="00110E1A"/>
        </w:tc>
        <w:tc>
          <w:tcPr>
            <w:tcW w:w="396" w:type="dxa"/>
          </w:tcPr>
          <w:p w14:paraId="146BE658" w14:textId="77777777" w:rsidR="00B2621B" w:rsidRDefault="00B2621B" w:rsidP="00110E1A"/>
        </w:tc>
        <w:tc>
          <w:tcPr>
            <w:tcW w:w="397" w:type="dxa"/>
          </w:tcPr>
          <w:p w14:paraId="0A706F46" w14:textId="77777777" w:rsidR="00B2621B" w:rsidRDefault="00B2621B" w:rsidP="00110E1A"/>
        </w:tc>
      </w:tr>
      <w:tr w:rsidR="00B2621B" w14:paraId="38A1F509" w14:textId="77777777" w:rsidTr="00110E1A">
        <w:tc>
          <w:tcPr>
            <w:tcW w:w="1271" w:type="dxa"/>
          </w:tcPr>
          <w:p w14:paraId="6BF2CA8D" w14:textId="77777777" w:rsidR="00B2621B" w:rsidRDefault="00B2621B" w:rsidP="00110E1A">
            <w:r>
              <w:t>SUR_T1.1</w:t>
            </w:r>
          </w:p>
        </w:tc>
        <w:tc>
          <w:tcPr>
            <w:tcW w:w="396" w:type="dxa"/>
          </w:tcPr>
          <w:p w14:paraId="5C516CF2" w14:textId="77777777" w:rsidR="00B2621B" w:rsidRPr="00A217D5" w:rsidRDefault="00B2621B" w:rsidP="00110E1A">
            <w:pPr>
              <w:rPr>
                <w:sz w:val="20"/>
              </w:rPr>
            </w:pPr>
          </w:p>
        </w:tc>
        <w:tc>
          <w:tcPr>
            <w:tcW w:w="396" w:type="dxa"/>
          </w:tcPr>
          <w:p w14:paraId="3ACD6525" w14:textId="77777777" w:rsidR="00B2621B" w:rsidRPr="00A217D5" w:rsidRDefault="00B2621B" w:rsidP="00110E1A">
            <w:pPr>
              <w:rPr>
                <w:sz w:val="20"/>
              </w:rPr>
            </w:pPr>
          </w:p>
        </w:tc>
        <w:tc>
          <w:tcPr>
            <w:tcW w:w="397" w:type="dxa"/>
          </w:tcPr>
          <w:p w14:paraId="74ADFF20" w14:textId="77777777" w:rsidR="00B2621B" w:rsidRPr="00A217D5" w:rsidRDefault="00B2621B" w:rsidP="00110E1A">
            <w:pPr>
              <w:rPr>
                <w:sz w:val="20"/>
              </w:rPr>
            </w:pPr>
          </w:p>
        </w:tc>
        <w:tc>
          <w:tcPr>
            <w:tcW w:w="396" w:type="dxa"/>
          </w:tcPr>
          <w:p w14:paraId="522161CA" w14:textId="77777777" w:rsidR="00B2621B" w:rsidRPr="00A217D5" w:rsidRDefault="00B2621B" w:rsidP="00110E1A">
            <w:pPr>
              <w:rPr>
                <w:sz w:val="20"/>
              </w:rPr>
            </w:pPr>
          </w:p>
        </w:tc>
        <w:tc>
          <w:tcPr>
            <w:tcW w:w="397" w:type="dxa"/>
          </w:tcPr>
          <w:p w14:paraId="65B16343" w14:textId="77777777" w:rsidR="00B2621B" w:rsidRPr="00A217D5" w:rsidRDefault="00B2621B" w:rsidP="00110E1A">
            <w:pPr>
              <w:rPr>
                <w:sz w:val="20"/>
              </w:rPr>
            </w:pPr>
          </w:p>
        </w:tc>
        <w:tc>
          <w:tcPr>
            <w:tcW w:w="396" w:type="dxa"/>
          </w:tcPr>
          <w:p w14:paraId="6139FC38" w14:textId="77777777" w:rsidR="00B2621B" w:rsidRPr="00A217D5" w:rsidRDefault="00B2621B" w:rsidP="00110E1A">
            <w:pPr>
              <w:rPr>
                <w:sz w:val="20"/>
              </w:rPr>
            </w:pPr>
          </w:p>
        </w:tc>
        <w:tc>
          <w:tcPr>
            <w:tcW w:w="396" w:type="dxa"/>
          </w:tcPr>
          <w:p w14:paraId="088DEC5B" w14:textId="77777777" w:rsidR="00B2621B" w:rsidRPr="00A217D5" w:rsidRDefault="00B2621B" w:rsidP="00110E1A">
            <w:pPr>
              <w:rPr>
                <w:sz w:val="20"/>
              </w:rPr>
            </w:pPr>
          </w:p>
        </w:tc>
        <w:tc>
          <w:tcPr>
            <w:tcW w:w="397" w:type="dxa"/>
          </w:tcPr>
          <w:p w14:paraId="47B103C6" w14:textId="77777777" w:rsidR="00B2621B" w:rsidRPr="00A217D5" w:rsidRDefault="00B2621B" w:rsidP="00110E1A">
            <w:pPr>
              <w:rPr>
                <w:sz w:val="20"/>
              </w:rPr>
            </w:pPr>
          </w:p>
        </w:tc>
        <w:tc>
          <w:tcPr>
            <w:tcW w:w="396" w:type="dxa"/>
          </w:tcPr>
          <w:p w14:paraId="6CEA9CEB" w14:textId="77777777" w:rsidR="00B2621B" w:rsidRPr="00A217D5" w:rsidRDefault="00B2621B" w:rsidP="00110E1A">
            <w:pPr>
              <w:rPr>
                <w:sz w:val="20"/>
              </w:rPr>
            </w:pPr>
          </w:p>
        </w:tc>
        <w:tc>
          <w:tcPr>
            <w:tcW w:w="397" w:type="dxa"/>
          </w:tcPr>
          <w:p w14:paraId="7F92C2FA" w14:textId="77777777" w:rsidR="00B2621B" w:rsidRPr="00A217D5" w:rsidRDefault="00B2621B" w:rsidP="00110E1A">
            <w:pPr>
              <w:rPr>
                <w:sz w:val="20"/>
              </w:rPr>
            </w:pPr>
          </w:p>
        </w:tc>
        <w:tc>
          <w:tcPr>
            <w:tcW w:w="396" w:type="dxa"/>
          </w:tcPr>
          <w:p w14:paraId="3C4EE855" w14:textId="77777777" w:rsidR="00B2621B" w:rsidRPr="00A217D5" w:rsidRDefault="00B2621B" w:rsidP="00110E1A">
            <w:pPr>
              <w:rPr>
                <w:sz w:val="20"/>
              </w:rPr>
            </w:pPr>
          </w:p>
        </w:tc>
        <w:tc>
          <w:tcPr>
            <w:tcW w:w="397" w:type="dxa"/>
          </w:tcPr>
          <w:p w14:paraId="3A33D3EE" w14:textId="77777777" w:rsidR="00B2621B" w:rsidRPr="00A217D5" w:rsidRDefault="00B2621B" w:rsidP="00110E1A">
            <w:pPr>
              <w:rPr>
                <w:sz w:val="20"/>
              </w:rPr>
            </w:pPr>
          </w:p>
        </w:tc>
        <w:tc>
          <w:tcPr>
            <w:tcW w:w="396" w:type="dxa"/>
          </w:tcPr>
          <w:p w14:paraId="71561D23" w14:textId="77777777" w:rsidR="00B2621B" w:rsidRPr="00A217D5" w:rsidRDefault="00B2621B" w:rsidP="00110E1A">
            <w:pPr>
              <w:rPr>
                <w:sz w:val="20"/>
              </w:rPr>
            </w:pPr>
          </w:p>
        </w:tc>
        <w:tc>
          <w:tcPr>
            <w:tcW w:w="396" w:type="dxa"/>
          </w:tcPr>
          <w:p w14:paraId="0FA8B317" w14:textId="77777777" w:rsidR="00B2621B" w:rsidRPr="00A217D5" w:rsidRDefault="00B2621B" w:rsidP="00110E1A">
            <w:pPr>
              <w:rPr>
                <w:sz w:val="20"/>
              </w:rPr>
            </w:pPr>
          </w:p>
        </w:tc>
        <w:tc>
          <w:tcPr>
            <w:tcW w:w="397" w:type="dxa"/>
          </w:tcPr>
          <w:p w14:paraId="55EB3812" w14:textId="77777777" w:rsidR="00B2621B" w:rsidRPr="00A217D5" w:rsidRDefault="00B2621B" w:rsidP="00110E1A">
            <w:pPr>
              <w:rPr>
                <w:sz w:val="20"/>
              </w:rPr>
            </w:pPr>
          </w:p>
        </w:tc>
        <w:tc>
          <w:tcPr>
            <w:tcW w:w="396" w:type="dxa"/>
          </w:tcPr>
          <w:p w14:paraId="3BD2E5A7" w14:textId="77777777" w:rsidR="00B2621B" w:rsidRPr="00A217D5" w:rsidRDefault="00B2621B" w:rsidP="00110E1A">
            <w:pPr>
              <w:rPr>
                <w:sz w:val="20"/>
              </w:rPr>
            </w:pPr>
            <w:r>
              <w:rPr>
                <w:sz w:val="20"/>
              </w:rPr>
              <w:t xml:space="preserve">X </w:t>
            </w:r>
          </w:p>
        </w:tc>
        <w:tc>
          <w:tcPr>
            <w:tcW w:w="396" w:type="dxa"/>
          </w:tcPr>
          <w:p w14:paraId="24C10CB7" w14:textId="77777777" w:rsidR="00B2621B" w:rsidRPr="00A217D5" w:rsidRDefault="00B2621B" w:rsidP="00110E1A">
            <w:pPr>
              <w:rPr>
                <w:sz w:val="20"/>
              </w:rPr>
            </w:pPr>
          </w:p>
        </w:tc>
        <w:tc>
          <w:tcPr>
            <w:tcW w:w="397" w:type="dxa"/>
          </w:tcPr>
          <w:p w14:paraId="1D11822D" w14:textId="77777777" w:rsidR="00B2621B" w:rsidRPr="00A217D5" w:rsidRDefault="00B2621B" w:rsidP="00110E1A">
            <w:pPr>
              <w:rPr>
                <w:sz w:val="20"/>
              </w:rPr>
            </w:pPr>
          </w:p>
        </w:tc>
        <w:tc>
          <w:tcPr>
            <w:tcW w:w="396" w:type="dxa"/>
          </w:tcPr>
          <w:p w14:paraId="43BBCCF1" w14:textId="77777777" w:rsidR="00B2621B" w:rsidRPr="00A217D5" w:rsidRDefault="00B2621B" w:rsidP="00110E1A">
            <w:pPr>
              <w:rPr>
                <w:sz w:val="20"/>
              </w:rPr>
            </w:pPr>
          </w:p>
        </w:tc>
        <w:tc>
          <w:tcPr>
            <w:tcW w:w="396" w:type="dxa"/>
          </w:tcPr>
          <w:p w14:paraId="16B2162A" w14:textId="77777777" w:rsidR="00B2621B" w:rsidRPr="00A217D5" w:rsidRDefault="00B2621B" w:rsidP="00110E1A">
            <w:pPr>
              <w:rPr>
                <w:sz w:val="20"/>
              </w:rPr>
            </w:pPr>
          </w:p>
        </w:tc>
        <w:tc>
          <w:tcPr>
            <w:tcW w:w="397" w:type="dxa"/>
          </w:tcPr>
          <w:p w14:paraId="49091037" w14:textId="77777777" w:rsidR="00B2621B" w:rsidRPr="00A217D5" w:rsidRDefault="00B2621B" w:rsidP="00110E1A">
            <w:pPr>
              <w:rPr>
                <w:sz w:val="20"/>
              </w:rPr>
            </w:pPr>
          </w:p>
        </w:tc>
        <w:tc>
          <w:tcPr>
            <w:tcW w:w="396" w:type="dxa"/>
          </w:tcPr>
          <w:p w14:paraId="7BBFE857" w14:textId="77777777" w:rsidR="00B2621B" w:rsidRPr="00A217D5" w:rsidRDefault="00B2621B" w:rsidP="00110E1A">
            <w:pPr>
              <w:rPr>
                <w:sz w:val="20"/>
              </w:rPr>
            </w:pPr>
          </w:p>
        </w:tc>
        <w:tc>
          <w:tcPr>
            <w:tcW w:w="397" w:type="dxa"/>
          </w:tcPr>
          <w:p w14:paraId="0C41540F" w14:textId="77777777" w:rsidR="00B2621B" w:rsidRPr="00A217D5" w:rsidRDefault="00B2621B" w:rsidP="00110E1A">
            <w:pPr>
              <w:rPr>
                <w:sz w:val="20"/>
              </w:rPr>
            </w:pPr>
          </w:p>
        </w:tc>
        <w:tc>
          <w:tcPr>
            <w:tcW w:w="396" w:type="dxa"/>
          </w:tcPr>
          <w:p w14:paraId="41428011" w14:textId="77777777" w:rsidR="00B2621B" w:rsidRPr="00A217D5" w:rsidRDefault="00B2621B" w:rsidP="00110E1A">
            <w:pPr>
              <w:rPr>
                <w:sz w:val="20"/>
              </w:rPr>
            </w:pPr>
          </w:p>
        </w:tc>
        <w:tc>
          <w:tcPr>
            <w:tcW w:w="396" w:type="dxa"/>
          </w:tcPr>
          <w:p w14:paraId="2F37E3FE" w14:textId="77777777" w:rsidR="00B2621B" w:rsidRPr="00A217D5" w:rsidRDefault="00B2621B" w:rsidP="00110E1A">
            <w:pPr>
              <w:rPr>
                <w:sz w:val="20"/>
              </w:rPr>
            </w:pPr>
          </w:p>
        </w:tc>
        <w:tc>
          <w:tcPr>
            <w:tcW w:w="397" w:type="dxa"/>
          </w:tcPr>
          <w:p w14:paraId="0E325C9F" w14:textId="77777777" w:rsidR="00B2621B" w:rsidRPr="00A217D5" w:rsidRDefault="00B2621B" w:rsidP="00110E1A">
            <w:pPr>
              <w:rPr>
                <w:sz w:val="20"/>
              </w:rPr>
            </w:pPr>
          </w:p>
        </w:tc>
        <w:tc>
          <w:tcPr>
            <w:tcW w:w="396" w:type="dxa"/>
          </w:tcPr>
          <w:p w14:paraId="3D17EEF8" w14:textId="77777777" w:rsidR="00B2621B" w:rsidRPr="00A217D5" w:rsidRDefault="00B2621B" w:rsidP="00110E1A">
            <w:pPr>
              <w:rPr>
                <w:sz w:val="20"/>
              </w:rPr>
            </w:pPr>
          </w:p>
        </w:tc>
        <w:tc>
          <w:tcPr>
            <w:tcW w:w="396" w:type="dxa"/>
          </w:tcPr>
          <w:p w14:paraId="5A376434" w14:textId="77777777" w:rsidR="00B2621B" w:rsidRPr="00A217D5" w:rsidRDefault="00B2621B" w:rsidP="00110E1A">
            <w:pPr>
              <w:rPr>
                <w:sz w:val="20"/>
              </w:rPr>
            </w:pPr>
          </w:p>
        </w:tc>
        <w:tc>
          <w:tcPr>
            <w:tcW w:w="397" w:type="dxa"/>
          </w:tcPr>
          <w:p w14:paraId="1A0BFD01" w14:textId="77777777" w:rsidR="00B2621B" w:rsidRPr="00A217D5" w:rsidRDefault="00B2621B" w:rsidP="00110E1A">
            <w:pPr>
              <w:rPr>
                <w:sz w:val="20"/>
              </w:rPr>
            </w:pPr>
          </w:p>
        </w:tc>
        <w:tc>
          <w:tcPr>
            <w:tcW w:w="396" w:type="dxa"/>
          </w:tcPr>
          <w:p w14:paraId="58F5C83C" w14:textId="77777777" w:rsidR="00B2621B" w:rsidRPr="00A217D5" w:rsidRDefault="00B2621B" w:rsidP="00110E1A">
            <w:pPr>
              <w:rPr>
                <w:sz w:val="20"/>
              </w:rPr>
            </w:pPr>
          </w:p>
        </w:tc>
        <w:tc>
          <w:tcPr>
            <w:tcW w:w="396" w:type="dxa"/>
          </w:tcPr>
          <w:p w14:paraId="680F7A77" w14:textId="77777777" w:rsidR="00B2621B" w:rsidRPr="00A217D5" w:rsidRDefault="00B2621B" w:rsidP="00110E1A">
            <w:pPr>
              <w:rPr>
                <w:sz w:val="20"/>
              </w:rPr>
            </w:pPr>
          </w:p>
        </w:tc>
        <w:tc>
          <w:tcPr>
            <w:tcW w:w="397" w:type="dxa"/>
          </w:tcPr>
          <w:p w14:paraId="34DA0AD0" w14:textId="77777777" w:rsidR="00B2621B" w:rsidRPr="00A217D5" w:rsidRDefault="00B2621B" w:rsidP="00110E1A">
            <w:pPr>
              <w:rPr>
                <w:sz w:val="20"/>
              </w:rPr>
            </w:pPr>
          </w:p>
        </w:tc>
        <w:tc>
          <w:tcPr>
            <w:tcW w:w="396" w:type="dxa"/>
          </w:tcPr>
          <w:p w14:paraId="2BDD9066" w14:textId="77777777" w:rsidR="00B2621B" w:rsidRDefault="00B2621B" w:rsidP="00110E1A"/>
        </w:tc>
        <w:tc>
          <w:tcPr>
            <w:tcW w:w="397" w:type="dxa"/>
          </w:tcPr>
          <w:p w14:paraId="6DF973CA" w14:textId="77777777" w:rsidR="00B2621B" w:rsidRDefault="00B2621B" w:rsidP="00110E1A"/>
        </w:tc>
        <w:tc>
          <w:tcPr>
            <w:tcW w:w="396" w:type="dxa"/>
          </w:tcPr>
          <w:p w14:paraId="15DC0B50" w14:textId="77777777" w:rsidR="00B2621B" w:rsidRDefault="00B2621B" w:rsidP="00110E1A"/>
        </w:tc>
        <w:tc>
          <w:tcPr>
            <w:tcW w:w="396" w:type="dxa"/>
          </w:tcPr>
          <w:p w14:paraId="35AACA83" w14:textId="77777777" w:rsidR="00B2621B" w:rsidRDefault="00B2621B" w:rsidP="00110E1A"/>
        </w:tc>
        <w:tc>
          <w:tcPr>
            <w:tcW w:w="397" w:type="dxa"/>
          </w:tcPr>
          <w:p w14:paraId="7427E43F" w14:textId="77777777" w:rsidR="00B2621B" w:rsidRDefault="00B2621B" w:rsidP="00110E1A"/>
        </w:tc>
        <w:tc>
          <w:tcPr>
            <w:tcW w:w="396" w:type="dxa"/>
          </w:tcPr>
          <w:p w14:paraId="396C2ADD" w14:textId="77777777" w:rsidR="00B2621B" w:rsidRDefault="00B2621B" w:rsidP="00110E1A"/>
        </w:tc>
        <w:tc>
          <w:tcPr>
            <w:tcW w:w="396" w:type="dxa"/>
          </w:tcPr>
          <w:p w14:paraId="05B5425F" w14:textId="77777777" w:rsidR="00B2621B" w:rsidRDefault="00B2621B" w:rsidP="00110E1A"/>
        </w:tc>
        <w:tc>
          <w:tcPr>
            <w:tcW w:w="397" w:type="dxa"/>
          </w:tcPr>
          <w:p w14:paraId="15BFE113" w14:textId="77777777" w:rsidR="00B2621B" w:rsidRDefault="00B2621B" w:rsidP="00110E1A"/>
        </w:tc>
        <w:tc>
          <w:tcPr>
            <w:tcW w:w="396" w:type="dxa"/>
          </w:tcPr>
          <w:p w14:paraId="7D2A4FF8" w14:textId="77777777" w:rsidR="00B2621B" w:rsidRDefault="00B2621B" w:rsidP="00110E1A"/>
        </w:tc>
        <w:tc>
          <w:tcPr>
            <w:tcW w:w="397" w:type="dxa"/>
          </w:tcPr>
          <w:p w14:paraId="5B4AD487" w14:textId="77777777" w:rsidR="00B2621B" w:rsidRDefault="00B2621B" w:rsidP="00110E1A"/>
        </w:tc>
        <w:tc>
          <w:tcPr>
            <w:tcW w:w="396" w:type="dxa"/>
          </w:tcPr>
          <w:p w14:paraId="60C82D8F" w14:textId="77777777" w:rsidR="00B2621B" w:rsidRDefault="00B2621B" w:rsidP="00110E1A"/>
        </w:tc>
        <w:tc>
          <w:tcPr>
            <w:tcW w:w="396" w:type="dxa"/>
          </w:tcPr>
          <w:p w14:paraId="7A88C414" w14:textId="77777777" w:rsidR="00B2621B" w:rsidRDefault="00B2621B" w:rsidP="00110E1A"/>
        </w:tc>
        <w:tc>
          <w:tcPr>
            <w:tcW w:w="397" w:type="dxa"/>
          </w:tcPr>
          <w:p w14:paraId="6BD71A24" w14:textId="77777777" w:rsidR="00B2621B" w:rsidRDefault="00B2621B" w:rsidP="00110E1A"/>
        </w:tc>
        <w:tc>
          <w:tcPr>
            <w:tcW w:w="396" w:type="dxa"/>
          </w:tcPr>
          <w:p w14:paraId="3612C00E" w14:textId="77777777" w:rsidR="00B2621B" w:rsidRDefault="00B2621B" w:rsidP="00110E1A"/>
        </w:tc>
        <w:tc>
          <w:tcPr>
            <w:tcW w:w="396" w:type="dxa"/>
          </w:tcPr>
          <w:p w14:paraId="085E9EFF" w14:textId="77777777" w:rsidR="00B2621B" w:rsidRDefault="00B2621B" w:rsidP="00110E1A"/>
        </w:tc>
        <w:tc>
          <w:tcPr>
            <w:tcW w:w="397" w:type="dxa"/>
          </w:tcPr>
          <w:p w14:paraId="3106622C" w14:textId="77777777" w:rsidR="00B2621B" w:rsidRDefault="00B2621B" w:rsidP="00110E1A"/>
        </w:tc>
        <w:tc>
          <w:tcPr>
            <w:tcW w:w="396" w:type="dxa"/>
          </w:tcPr>
          <w:p w14:paraId="5CF0FB0A" w14:textId="77777777" w:rsidR="00B2621B" w:rsidRDefault="00B2621B" w:rsidP="00110E1A"/>
        </w:tc>
        <w:tc>
          <w:tcPr>
            <w:tcW w:w="397" w:type="dxa"/>
          </w:tcPr>
          <w:p w14:paraId="23DB8C4C" w14:textId="77777777" w:rsidR="00B2621B" w:rsidRDefault="00B2621B" w:rsidP="00110E1A"/>
        </w:tc>
      </w:tr>
      <w:tr w:rsidR="00B2621B" w14:paraId="6CB261B2" w14:textId="77777777" w:rsidTr="00110E1A">
        <w:tc>
          <w:tcPr>
            <w:tcW w:w="1271" w:type="dxa"/>
          </w:tcPr>
          <w:p w14:paraId="3842214D" w14:textId="77777777" w:rsidR="00B2621B" w:rsidRDefault="00B2621B" w:rsidP="00110E1A">
            <w:r>
              <w:t>SUR_T1.2</w:t>
            </w:r>
          </w:p>
        </w:tc>
        <w:tc>
          <w:tcPr>
            <w:tcW w:w="396" w:type="dxa"/>
          </w:tcPr>
          <w:p w14:paraId="5C04684E" w14:textId="77777777" w:rsidR="00B2621B" w:rsidRPr="00A217D5" w:rsidRDefault="00B2621B" w:rsidP="00110E1A">
            <w:pPr>
              <w:rPr>
                <w:sz w:val="20"/>
              </w:rPr>
            </w:pPr>
          </w:p>
        </w:tc>
        <w:tc>
          <w:tcPr>
            <w:tcW w:w="396" w:type="dxa"/>
          </w:tcPr>
          <w:p w14:paraId="3022504E" w14:textId="77777777" w:rsidR="00B2621B" w:rsidRPr="00A217D5" w:rsidRDefault="00B2621B" w:rsidP="00110E1A">
            <w:pPr>
              <w:rPr>
                <w:sz w:val="20"/>
              </w:rPr>
            </w:pPr>
          </w:p>
        </w:tc>
        <w:tc>
          <w:tcPr>
            <w:tcW w:w="397" w:type="dxa"/>
          </w:tcPr>
          <w:p w14:paraId="2F6F7D41" w14:textId="77777777" w:rsidR="00B2621B" w:rsidRPr="00A217D5" w:rsidRDefault="00B2621B" w:rsidP="00110E1A">
            <w:pPr>
              <w:rPr>
                <w:sz w:val="20"/>
              </w:rPr>
            </w:pPr>
          </w:p>
        </w:tc>
        <w:tc>
          <w:tcPr>
            <w:tcW w:w="396" w:type="dxa"/>
          </w:tcPr>
          <w:p w14:paraId="6324F3F0" w14:textId="77777777" w:rsidR="00B2621B" w:rsidRPr="00A217D5" w:rsidRDefault="00B2621B" w:rsidP="00110E1A">
            <w:pPr>
              <w:rPr>
                <w:sz w:val="20"/>
              </w:rPr>
            </w:pPr>
          </w:p>
        </w:tc>
        <w:tc>
          <w:tcPr>
            <w:tcW w:w="397" w:type="dxa"/>
          </w:tcPr>
          <w:p w14:paraId="1BAF296A" w14:textId="77777777" w:rsidR="00B2621B" w:rsidRPr="00A217D5" w:rsidRDefault="00B2621B" w:rsidP="00110E1A">
            <w:pPr>
              <w:rPr>
                <w:sz w:val="20"/>
              </w:rPr>
            </w:pPr>
          </w:p>
        </w:tc>
        <w:tc>
          <w:tcPr>
            <w:tcW w:w="396" w:type="dxa"/>
          </w:tcPr>
          <w:p w14:paraId="29D47836" w14:textId="77777777" w:rsidR="00B2621B" w:rsidRPr="00A217D5" w:rsidRDefault="00B2621B" w:rsidP="00110E1A">
            <w:pPr>
              <w:rPr>
                <w:sz w:val="20"/>
              </w:rPr>
            </w:pPr>
          </w:p>
        </w:tc>
        <w:tc>
          <w:tcPr>
            <w:tcW w:w="396" w:type="dxa"/>
          </w:tcPr>
          <w:p w14:paraId="57148C01" w14:textId="77777777" w:rsidR="00B2621B" w:rsidRPr="00A217D5" w:rsidRDefault="00B2621B" w:rsidP="00110E1A">
            <w:pPr>
              <w:rPr>
                <w:sz w:val="20"/>
              </w:rPr>
            </w:pPr>
          </w:p>
        </w:tc>
        <w:tc>
          <w:tcPr>
            <w:tcW w:w="397" w:type="dxa"/>
          </w:tcPr>
          <w:p w14:paraId="4A4BDAC7" w14:textId="77777777" w:rsidR="00B2621B" w:rsidRPr="00A217D5" w:rsidRDefault="00B2621B" w:rsidP="00110E1A">
            <w:pPr>
              <w:rPr>
                <w:sz w:val="20"/>
              </w:rPr>
            </w:pPr>
          </w:p>
        </w:tc>
        <w:tc>
          <w:tcPr>
            <w:tcW w:w="396" w:type="dxa"/>
          </w:tcPr>
          <w:p w14:paraId="5B14EB05" w14:textId="77777777" w:rsidR="00B2621B" w:rsidRPr="00A217D5" w:rsidRDefault="00B2621B" w:rsidP="00110E1A">
            <w:pPr>
              <w:rPr>
                <w:sz w:val="20"/>
              </w:rPr>
            </w:pPr>
          </w:p>
        </w:tc>
        <w:tc>
          <w:tcPr>
            <w:tcW w:w="397" w:type="dxa"/>
          </w:tcPr>
          <w:p w14:paraId="4C88F9C7" w14:textId="77777777" w:rsidR="00B2621B" w:rsidRPr="00A217D5" w:rsidRDefault="00B2621B" w:rsidP="00110E1A">
            <w:pPr>
              <w:rPr>
                <w:sz w:val="20"/>
              </w:rPr>
            </w:pPr>
          </w:p>
        </w:tc>
        <w:tc>
          <w:tcPr>
            <w:tcW w:w="396" w:type="dxa"/>
          </w:tcPr>
          <w:p w14:paraId="3DE334C3" w14:textId="77777777" w:rsidR="00B2621B" w:rsidRPr="00A217D5" w:rsidRDefault="00B2621B" w:rsidP="00110E1A">
            <w:pPr>
              <w:rPr>
                <w:sz w:val="20"/>
              </w:rPr>
            </w:pPr>
          </w:p>
        </w:tc>
        <w:tc>
          <w:tcPr>
            <w:tcW w:w="397" w:type="dxa"/>
          </w:tcPr>
          <w:p w14:paraId="506C0524" w14:textId="77777777" w:rsidR="00B2621B" w:rsidRPr="00A217D5" w:rsidRDefault="00B2621B" w:rsidP="00110E1A">
            <w:pPr>
              <w:rPr>
                <w:sz w:val="20"/>
              </w:rPr>
            </w:pPr>
          </w:p>
        </w:tc>
        <w:tc>
          <w:tcPr>
            <w:tcW w:w="396" w:type="dxa"/>
          </w:tcPr>
          <w:p w14:paraId="5B0E09EC" w14:textId="77777777" w:rsidR="00B2621B" w:rsidRPr="00A217D5" w:rsidRDefault="00B2621B" w:rsidP="00110E1A">
            <w:pPr>
              <w:rPr>
                <w:sz w:val="20"/>
              </w:rPr>
            </w:pPr>
          </w:p>
        </w:tc>
        <w:tc>
          <w:tcPr>
            <w:tcW w:w="396" w:type="dxa"/>
          </w:tcPr>
          <w:p w14:paraId="449F8664" w14:textId="77777777" w:rsidR="00B2621B" w:rsidRPr="00A217D5" w:rsidRDefault="00B2621B" w:rsidP="00110E1A">
            <w:pPr>
              <w:rPr>
                <w:sz w:val="20"/>
              </w:rPr>
            </w:pPr>
          </w:p>
        </w:tc>
        <w:tc>
          <w:tcPr>
            <w:tcW w:w="397" w:type="dxa"/>
          </w:tcPr>
          <w:p w14:paraId="36F37422" w14:textId="77777777" w:rsidR="00B2621B" w:rsidRPr="00A217D5" w:rsidRDefault="00B2621B" w:rsidP="00110E1A">
            <w:pPr>
              <w:rPr>
                <w:sz w:val="20"/>
              </w:rPr>
            </w:pPr>
          </w:p>
        </w:tc>
        <w:tc>
          <w:tcPr>
            <w:tcW w:w="396" w:type="dxa"/>
          </w:tcPr>
          <w:p w14:paraId="34BB12F8" w14:textId="77777777" w:rsidR="00B2621B" w:rsidRPr="00A217D5" w:rsidRDefault="00B2621B" w:rsidP="00110E1A">
            <w:pPr>
              <w:rPr>
                <w:sz w:val="20"/>
              </w:rPr>
            </w:pPr>
            <w:r>
              <w:rPr>
                <w:sz w:val="20"/>
              </w:rPr>
              <w:t xml:space="preserve">X </w:t>
            </w:r>
          </w:p>
        </w:tc>
        <w:tc>
          <w:tcPr>
            <w:tcW w:w="396" w:type="dxa"/>
          </w:tcPr>
          <w:p w14:paraId="07D38D0A" w14:textId="77777777" w:rsidR="00B2621B" w:rsidRPr="00A217D5" w:rsidRDefault="00B2621B" w:rsidP="00110E1A">
            <w:pPr>
              <w:rPr>
                <w:sz w:val="20"/>
              </w:rPr>
            </w:pPr>
          </w:p>
        </w:tc>
        <w:tc>
          <w:tcPr>
            <w:tcW w:w="397" w:type="dxa"/>
          </w:tcPr>
          <w:p w14:paraId="59D65D0C" w14:textId="77777777" w:rsidR="00B2621B" w:rsidRPr="00A217D5" w:rsidRDefault="00B2621B" w:rsidP="00110E1A">
            <w:pPr>
              <w:rPr>
                <w:sz w:val="20"/>
              </w:rPr>
            </w:pPr>
          </w:p>
        </w:tc>
        <w:tc>
          <w:tcPr>
            <w:tcW w:w="396" w:type="dxa"/>
          </w:tcPr>
          <w:p w14:paraId="0FBC79D7" w14:textId="77777777" w:rsidR="00B2621B" w:rsidRPr="00A217D5" w:rsidRDefault="00B2621B" w:rsidP="00110E1A">
            <w:pPr>
              <w:rPr>
                <w:sz w:val="20"/>
              </w:rPr>
            </w:pPr>
          </w:p>
        </w:tc>
        <w:tc>
          <w:tcPr>
            <w:tcW w:w="396" w:type="dxa"/>
          </w:tcPr>
          <w:p w14:paraId="4C9AF6D6" w14:textId="77777777" w:rsidR="00B2621B" w:rsidRPr="00A217D5" w:rsidRDefault="00B2621B" w:rsidP="00110E1A">
            <w:pPr>
              <w:rPr>
                <w:sz w:val="20"/>
              </w:rPr>
            </w:pPr>
          </w:p>
        </w:tc>
        <w:tc>
          <w:tcPr>
            <w:tcW w:w="397" w:type="dxa"/>
          </w:tcPr>
          <w:p w14:paraId="6FFC3F63" w14:textId="77777777" w:rsidR="00B2621B" w:rsidRPr="00A217D5" w:rsidRDefault="00B2621B" w:rsidP="00110E1A">
            <w:pPr>
              <w:rPr>
                <w:sz w:val="20"/>
              </w:rPr>
            </w:pPr>
          </w:p>
        </w:tc>
        <w:tc>
          <w:tcPr>
            <w:tcW w:w="396" w:type="dxa"/>
          </w:tcPr>
          <w:p w14:paraId="3B18BC64" w14:textId="77777777" w:rsidR="00B2621B" w:rsidRPr="00A217D5" w:rsidRDefault="00B2621B" w:rsidP="00110E1A">
            <w:pPr>
              <w:rPr>
                <w:sz w:val="20"/>
              </w:rPr>
            </w:pPr>
          </w:p>
        </w:tc>
        <w:tc>
          <w:tcPr>
            <w:tcW w:w="397" w:type="dxa"/>
          </w:tcPr>
          <w:p w14:paraId="3F0012E2" w14:textId="77777777" w:rsidR="00B2621B" w:rsidRPr="00A217D5" w:rsidRDefault="00B2621B" w:rsidP="00110E1A">
            <w:pPr>
              <w:rPr>
                <w:sz w:val="20"/>
              </w:rPr>
            </w:pPr>
          </w:p>
        </w:tc>
        <w:tc>
          <w:tcPr>
            <w:tcW w:w="396" w:type="dxa"/>
          </w:tcPr>
          <w:p w14:paraId="00E137AE" w14:textId="77777777" w:rsidR="00B2621B" w:rsidRPr="00A217D5" w:rsidRDefault="00B2621B" w:rsidP="00110E1A">
            <w:pPr>
              <w:rPr>
                <w:sz w:val="20"/>
              </w:rPr>
            </w:pPr>
          </w:p>
        </w:tc>
        <w:tc>
          <w:tcPr>
            <w:tcW w:w="396" w:type="dxa"/>
          </w:tcPr>
          <w:p w14:paraId="5B21BDF0" w14:textId="77777777" w:rsidR="00B2621B" w:rsidRPr="00A217D5" w:rsidRDefault="00B2621B" w:rsidP="00110E1A">
            <w:pPr>
              <w:rPr>
                <w:sz w:val="20"/>
              </w:rPr>
            </w:pPr>
          </w:p>
        </w:tc>
        <w:tc>
          <w:tcPr>
            <w:tcW w:w="397" w:type="dxa"/>
          </w:tcPr>
          <w:p w14:paraId="38809514" w14:textId="77777777" w:rsidR="00B2621B" w:rsidRPr="00A217D5" w:rsidRDefault="00B2621B" w:rsidP="00110E1A">
            <w:pPr>
              <w:rPr>
                <w:sz w:val="20"/>
              </w:rPr>
            </w:pPr>
          </w:p>
        </w:tc>
        <w:tc>
          <w:tcPr>
            <w:tcW w:w="396" w:type="dxa"/>
          </w:tcPr>
          <w:p w14:paraId="37E3ECFE" w14:textId="77777777" w:rsidR="00B2621B" w:rsidRPr="00A217D5" w:rsidRDefault="00B2621B" w:rsidP="00110E1A">
            <w:pPr>
              <w:rPr>
                <w:sz w:val="20"/>
              </w:rPr>
            </w:pPr>
          </w:p>
        </w:tc>
        <w:tc>
          <w:tcPr>
            <w:tcW w:w="396" w:type="dxa"/>
          </w:tcPr>
          <w:p w14:paraId="3E07A61D" w14:textId="77777777" w:rsidR="00B2621B" w:rsidRPr="00A217D5" w:rsidRDefault="00B2621B" w:rsidP="00110E1A">
            <w:pPr>
              <w:rPr>
                <w:sz w:val="20"/>
              </w:rPr>
            </w:pPr>
          </w:p>
        </w:tc>
        <w:tc>
          <w:tcPr>
            <w:tcW w:w="397" w:type="dxa"/>
          </w:tcPr>
          <w:p w14:paraId="467C7835" w14:textId="77777777" w:rsidR="00B2621B" w:rsidRPr="00A217D5" w:rsidRDefault="00B2621B" w:rsidP="00110E1A">
            <w:pPr>
              <w:rPr>
                <w:sz w:val="20"/>
              </w:rPr>
            </w:pPr>
          </w:p>
        </w:tc>
        <w:tc>
          <w:tcPr>
            <w:tcW w:w="396" w:type="dxa"/>
          </w:tcPr>
          <w:p w14:paraId="301C62A5" w14:textId="77777777" w:rsidR="00B2621B" w:rsidRPr="00A217D5" w:rsidRDefault="00B2621B" w:rsidP="00110E1A">
            <w:pPr>
              <w:rPr>
                <w:sz w:val="20"/>
              </w:rPr>
            </w:pPr>
          </w:p>
        </w:tc>
        <w:tc>
          <w:tcPr>
            <w:tcW w:w="396" w:type="dxa"/>
          </w:tcPr>
          <w:p w14:paraId="4C01222B" w14:textId="77777777" w:rsidR="00B2621B" w:rsidRPr="00A217D5" w:rsidRDefault="00B2621B" w:rsidP="00110E1A">
            <w:pPr>
              <w:rPr>
                <w:sz w:val="20"/>
              </w:rPr>
            </w:pPr>
          </w:p>
        </w:tc>
        <w:tc>
          <w:tcPr>
            <w:tcW w:w="397" w:type="dxa"/>
          </w:tcPr>
          <w:p w14:paraId="6288975F" w14:textId="77777777" w:rsidR="00B2621B" w:rsidRPr="00A217D5" w:rsidRDefault="00B2621B" w:rsidP="00110E1A">
            <w:pPr>
              <w:rPr>
                <w:sz w:val="20"/>
              </w:rPr>
            </w:pPr>
          </w:p>
        </w:tc>
        <w:tc>
          <w:tcPr>
            <w:tcW w:w="396" w:type="dxa"/>
          </w:tcPr>
          <w:p w14:paraId="2D2409DB" w14:textId="77777777" w:rsidR="00B2621B" w:rsidRDefault="00B2621B" w:rsidP="00110E1A"/>
        </w:tc>
        <w:tc>
          <w:tcPr>
            <w:tcW w:w="397" w:type="dxa"/>
          </w:tcPr>
          <w:p w14:paraId="5A9AD114" w14:textId="77777777" w:rsidR="00B2621B" w:rsidRDefault="00B2621B" w:rsidP="00110E1A"/>
        </w:tc>
        <w:tc>
          <w:tcPr>
            <w:tcW w:w="396" w:type="dxa"/>
          </w:tcPr>
          <w:p w14:paraId="0053C0CA" w14:textId="77777777" w:rsidR="00B2621B" w:rsidRDefault="00B2621B" w:rsidP="00110E1A"/>
        </w:tc>
        <w:tc>
          <w:tcPr>
            <w:tcW w:w="396" w:type="dxa"/>
          </w:tcPr>
          <w:p w14:paraId="2817B4AA" w14:textId="77777777" w:rsidR="00B2621B" w:rsidRDefault="00B2621B" w:rsidP="00110E1A"/>
        </w:tc>
        <w:tc>
          <w:tcPr>
            <w:tcW w:w="397" w:type="dxa"/>
          </w:tcPr>
          <w:p w14:paraId="307AA8D7" w14:textId="77777777" w:rsidR="00B2621B" w:rsidRDefault="00B2621B" w:rsidP="00110E1A"/>
        </w:tc>
        <w:tc>
          <w:tcPr>
            <w:tcW w:w="396" w:type="dxa"/>
          </w:tcPr>
          <w:p w14:paraId="6CAC021D" w14:textId="77777777" w:rsidR="00B2621B" w:rsidRDefault="00B2621B" w:rsidP="00110E1A"/>
        </w:tc>
        <w:tc>
          <w:tcPr>
            <w:tcW w:w="396" w:type="dxa"/>
          </w:tcPr>
          <w:p w14:paraId="1DDA13B7" w14:textId="77777777" w:rsidR="00B2621B" w:rsidRDefault="00B2621B" w:rsidP="00110E1A"/>
        </w:tc>
        <w:tc>
          <w:tcPr>
            <w:tcW w:w="397" w:type="dxa"/>
          </w:tcPr>
          <w:p w14:paraId="52330CA6" w14:textId="77777777" w:rsidR="00B2621B" w:rsidRDefault="00B2621B" w:rsidP="00110E1A"/>
        </w:tc>
        <w:tc>
          <w:tcPr>
            <w:tcW w:w="396" w:type="dxa"/>
          </w:tcPr>
          <w:p w14:paraId="0B792CDA" w14:textId="77777777" w:rsidR="00B2621B" w:rsidRDefault="00B2621B" w:rsidP="00110E1A"/>
        </w:tc>
        <w:tc>
          <w:tcPr>
            <w:tcW w:w="397" w:type="dxa"/>
          </w:tcPr>
          <w:p w14:paraId="42BA53ED" w14:textId="77777777" w:rsidR="00B2621B" w:rsidRDefault="00B2621B" w:rsidP="00110E1A"/>
        </w:tc>
        <w:tc>
          <w:tcPr>
            <w:tcW w:w="396" w:type="dxa"/>
          </w:tcPr>
          <w:p w14:paraId="013295CD" w14:textId="77777777" w:rsidR="00B2621B" w:rsidRDefault="00B2621B" w:rsidP="00110E1A"/>
        </w:tc>
        <w:tc>
          <w:tcPr>
            <w:tcW w:w="396" w:type="dxa"/>
          </w:tcPr>
          <w:p w14:paraId="0CA97FC4" w14:textId="77777777" w:rsidR="00B2621B" w:rsidRDefault="00B2621B" w:rsidP="00110E1A"/>
        </w:tc>
        <w:tc>
          <w:tcPr>
            <w:tcW w:w="397" w:type="dxa"/>
          </w:tcPr>
          <w:p w14:paraId="5D972EB6" w14:textId="77777777" w:rsidR="00B2621B" w:rsidRDefault="00B2621B" w:rsidP="00110E1A"/>
        </w:tc>
        <w:tc>
          <w:tcPr>
            <w:tcW w:w="396" w:type="dxa"/>
          </w:tcPr>
          <w:p w14:paraId="0BE7DD6A" w14:textId="77777777" w:rsidR="00B2621B" w:rsidRDefault="00B2621B" w:rsidP="00110E1A"/>
        </w:tc>
        <w:tc>
          <w:tcPr>
            <w:tcW w:w="396" w:type="dxa"/>
          </w:tcPr>
          <w:p w14:paraId="5925ECD8" w14:textId="77777777" w:rsidR="00B2621B" w:rsidRDefault="00B2621B" w:rsidP="00110E1A"/>
        </w:tc>
        <w:tc>
          <w:tcPr>
            <w:tcW w:w="397" w:type="dxa"/>
          </w:tcPr>
          <w:p w14:paraId="1EFC034C" w14:textId="77777777" w:rsidR="00B2621B" w:rsidRDefault="00B2621B" w:rsidP="00110E1A"/>
        </w:tc>
        <w:tc>
          <w:tcPr>
            <w:tcW w:w="396" w:type="dxa"/>
          </w:tcPr>
          <w:p w14:paraId="45173282" w14:textId="77777777" w:rsidR="00B2621B" w:rsidRDefault="00B2621B" w:rsidP="00110E1A"/>
        </w:tc>
        <w:tc>
          <w:tcPr>
            <w:tcW w:w="397" w:type="dxa"/>
          </w:tcPr>
          <w:p w14:paraId="25F96C09" w14:textId="77777777" w:rsidR="00B2621B" w:rsidRDefault="00B2621B" w:rsidP="00110E1A"/>
        </w:tc>
      </w:tr>
      <w:tr w:rsidR="00B2621B" w14:paraId="123634E0" w14:textId="77777777" w:rsidTr="00110E1A">
        <w:tc>
          <w:tcPr>
            <w:tcW w:w="1271" w:type="dxa"/>
          </w:tcPr>
          <w:p w14:paraId="125ACDFF" w14:textId="77777777" w:rsidR="00B2621B" w:rsidRDefault="00B2621B" w:rsidP="00110E1A">
            <w:r>
              <w:t>SUR_T2</w:t>
            </w:r>
          </w:p>
        </w:tc>
        <w:tc>
          <w:tcPr>
            <w:tcW w:w="396" w:type="dxa"/>
          </w:tcPr>
          <w:p w14:paraId="409D6B81" w14:textId="77777777" w:rsidR="00B2621B" w:rsidRPr="00A217D5" w:rsidRDefault="00B2621B" w:rsidP="00110E1A">
            <w:pPr>
              <w:rPr>
                <w:sz w:val="20"/>
              </w:rPr>
            </w:pPr>
          </w:p>
        </w:tc>
        <w:tc>
          <w:tcPr>
            <w:tcW w:w="396" w:type="dxa"/>
          </w:tcPr>
          <w:p w14:paraId="723212B8" w14:textId="77777777" w:rsidR="00B2621B" w:rsidRPr="00A217D5" w:rsidRDefault="00B2621B" w:rsidP="00110E1A">
            <w:pPr>
              <w:rPr>
                <w:sz w:val="20"/>
              </w:rPr>
            </w:pPr>
          </w:p>
        </w:tc>
        <w:tc>
          <w:tcPr>
            <w:tcW w:w="397" w:type="dxa"/>
          </w:tcPr>
          <w:p w14:paraId="06051B67" w14:textId="77777777" w:rsidR="00B2621B" w:rsidRPr="00A217D5" w:rsidRDefault="00B2621B" w:rsidP="00110E1A">
            <w:pPr>
              <w:rPr>
                <w:sz w:val="20"/>
              </w:rPr>
            </w:pPr>
          </w:p>
        </w:tc>
        <w:tc>
          <w:tcPr>
            <w:tcW w:w="396" w:type="dxa"/>
          </w:tcPr>
          <w:p w14:paraId="0CF8E9F4" w14:textId="77777777" w:rsidR="00B2621B" w:rsidRPr="00A217D5" w:rsidRDefault="00B2621B" w:rsidP="00110E1A">
            <w:pPr>
              <w:rPr>
                <w:sz w:val="20"/>
              </w:rPr>
            </w:pPr>
          </w:p>
        </w:tc>
        <w:tc>
          <w:tcPr>
            <w:tcW w:w="397" w:type="dxa"/>
          </w:tcPr>
          <w:p w14:paraId="4433FD92" w14:textId="77777777" w:rsidR="00B2621B" w:rsidRPr="00A217D5" w:rsidRDefault="00B2621B" w:rsidP="00110E1A">
            <w:pPr>
              <w:rPr>
                <w:sz w:val="20"/>
              </w:rPr>
            </w:pPr>
          </w:p>
        </w:tc>
        <w:tc>
          <w:tcPr>
            <w:tcW w:w="396" w:type="dxa"/>
          </w:tcPr>
          <w:p w14:paraId="1993B244" w14:textId="77777777" w:rsidR="00B2621B" w:rsidRPr="00A217D5" w:rsidRDefault="00B2621B" w:rsidP="00110E1A">
            <w:pPr>
              <w:rPr>
                <w:sz w:val="20"/>
              </w:rPr>
            </w:pPr>
          </w:p>
        </w:tc>
        <w:tc>
          <w:tcPr>
            <w:tcW w:w="396" w:type="dxa"/>
          </w:tcPr>
          <w:p w14:paraId="522AA794" w14:textId="77777777" w:rsidR="00B2621B" w:rsidRPr="00A217D5" w:rsidRDefault="00B2621B" w:rsidP="00110E1A">
            <w:pPr>
              <w:rPr>
                <w:sz w:val="20"/>
              </w:rPr>
            </w:pPr>
          </w:p>
        </w:tc>
        <w:tc>
          <w:tcPr>
            <w:tcW w:w="397" w:type="dxa"/>
          </w:tcPr>
          <w:p w14:paraId="496BC08B" w14:textId="77777777" w:rsidR="00B2621B" w:rsidRPr="00A217D5" w:rsidRDefault="00B2621B" w:rsidP="00110E1A">
            <w:pPr>
              <w:rPr>
                <w:sz w:val="20"/>
              </w:rPr>
            </w:pPr>
          </w:p>
        </w:tc>
        <w:tc>
          <w:tcPr>
            <w:tcW w:w="396" w:type="dxa"/>
          </w:tcPr>
          <w:p w14:paraId="45C65DED" w14:textId="77777777" w:rsidR="00B2621B" w:rsidRPr="00A217D5" w:rsidRDefault="00B2621B" w:rsidP="00110E1A">
            <w:pPr>
              <w:rPr>
                <w:sz w:val="20"/>
              </w:rPr>
            </w:pPr>
          </w:p>
        </w:tc>
        <w:tc>
          <w:tcPr>
            <w:tcW w:w="397" w:type="dxa"/>
          </w:tcPr>
          <w:p w14:paraId="660E273C" w14:textId="77777777" w:rsidR="00B2621B" w:rsidRPr="00A217D5" w:rsidRDefault="00B2621B" w:rsidP="00110E1A">
            <w:pPr>
              <w:rPr>
                <w:sz w:val="20"/>
              </w:rPr>
            </w:pPr>
          </w:p>
        </w:tc>
        <w:tc>
          <w:tcPr>
            <w:tcW w:w="396" w:type="dxa"/>
          </w:tcPr>
          <w:p w14:paraId="48041658" w14:textId="77777777" w:rsidR="00B2621B" w:rsidRPr="00A217D5" w:rsidRDefault="00B2621B" w:rsidP="00110E1A">
            <w:pPr>
              <w:rPr>
                <w:sz w:val="20"/>
              </w:rPr>
            </w:pPr>
          </w:p>
        </w:tc>
        <w:tc>
          <w:tcPr>
            <w:tcW w:w="397" w:type="dxa"/>
          </w:tcPr>
          <w:p w14:paraId="5FD9F6DF" w14:textId="77777777" w:rsidR="00B2621B" w:rsidRPr="00A217D5" w:rsidRDefault="00B2621B" w:rsidP="00110E1A">
            <w:pPr>
              <w:rPr>
                <w:sz w:val="20"/>
              </w:rPr>
            </w:pPr>
          </w:p>
        </w:tc>
        <w:tc>
          <w:tcPr>
            <w:tcW w:w="396" w:type="dxa"/>
          </w:tcPr>
          <w:p w14:paraId="47E0BF19" w14:textId="77777777" w:rsidR="00B2621B" w:rsidRPr="00A217D5" w:rsidRDefault="00B2621B" w:rsidP="00110E1A">
            <w:pPr>
              <w:rPr>
                <w:sz w:val="20"/>
              </w:rPr>
            </w:pPr>
          </w:p>
        </w:tc>
        <w:tc>
          <w:tcPr>
            <w:tcW w:w="396" w:type="dxa"/>
          </w:tcPr>
          <w:p w14:paraId="1410061D" w14:textId="77777777" w:rsidR="00B2621B" w:rsidRPr="00A217D5" w:rsidRDefault="00B2621B" w:rsidP="00110E1A">
            <w:pPr>
              <w:rPr>
                <w:sz w:val="20"/>
              </w:rPr>
            </w:pPr>
          </w:p>
        </w:tc>
        <w:tc>
          <w:tcPr>
            <w:tcW w:w="397" w:type="dxa"/>
          </w:tcPr>
          <w:p w14:paraId="45C74CD1" w14:textId="77777777" w:rsidR="00B2621B" w:rsidRPr="00A217D5" w:rsidRDefault="00B2621B" w:rsidP="00110E1A">
            <w:pPr>
              <w:rPr>
                <w:sz w:val="20"/>
              </w:rPr>
            </w:pPr>
          </w:p>
        </w:tc>
        <w:tc>
          <w:tcPr>
            <w:tcW w:w="396" w:type="dxa"/>
          </w:tcPr>
          <w:p w14:paraId="09DAD64E" w14:textId="77777777" w:rsidR="00B2621B" w:rsidRPr="00A217D5" w:rsidRDefault="00B2621B" w:rsidP="00110E1A">
            <w:pPr>
              <w:rPr>
                <w:sz w:val="20"/>
              </w:rPr>
            </w:pPr>
          </w:p>
        </w:tc>
        <w:tc>
          <w:tcPr>
            <w:tcW w:w="396" w:type="dxa"/>
          </w:tcPr>
          <w:p w14:paraId="2B5C22CA" w14:textId="77777777" w:rsidR="00B2621B" w:rsidRPr="00A217D5" w:rsidRDefault="00B2621B" w:rsidP="00110E1A">
            <w:pPr>
              <w:rPr>
                <w:sz w:val="20"/>
              </w:rPr>
            </w:pPr>
            <w:r>
              <w:rPr>
                <w:sz w:val="20"/>
              </w:rPr>
              <w:t xml:space="preserve">X </w:t>
            </w:r>
          </w:p>
        </w:tc>
        <w:tc>
          <w:tcPr>
            <w:tcW w:w="397" w:type="dxa"/>
          </w:tcPr>
          <w:p w14:paraId="08AF588F" w14:textId="77777777" w:rsidR="00B2621B" w:rsidRPr="00A217D5" w:rsidRDefault="00B2621B" w:rsidP="00110E1A">
            <w:pPr>
              <w:rPr>
                <w:sz w:val="20"/>
              </w:rPr>
            </w:pPr>
          </w:p>
        </w:tc>
        <w:tc>
          <w:tcPr>
            <w:tcW w:w="396" w:type="dxa"/>
          </w:tcPr>
          <w:p w14:paraId="49E509C4" w14:textId="77777777" w:rsidR="00B2621B" w:rsidRPr="00A217D5" w:rsidRDefault="00B2621B" w:rsidP="00110E1A">
            <w:pPr>
              <w:rPr>
                <w:sz w:val="20"/>
              </w:rPr>
            </w:pPr>
          </w:p>
        </w:tc>
        <w:tc>
          <w:tcPr>
            <w:tcW w:w="396" w:type="dxa"/>
          </w:tcPr>
          <w:p w14:paraId="72B4774C" w14:textId="77777777" w:rsidR="00B2621B" w:rsidRPr="00A217D5" w:rsidRDefault="00B2621B" w:rsidP="00110E1A">
            <w:pPr>
              <w:rPr>
                <w:sz w:val="20"/>
              </w:rPr>
            </w:pPr>
          </w:p>
        </w:tc>
        <w:tc>
          <w:tcPr>
            <w:tcW w:w="397" w:type="dxa"/>
          </w:tcPr>
          <w:p w14:paraId="1051894F" w14:textId="77777777" w:rsidR="00B2621B" w:rsidRPr="00A217D5" w:rsidRDefault="00B2621B" w:rsidP="00110E1A">
            <w:pPr>
              <w:rPr>
                <w:sz w:val="20"/>
              </w:rPr>
            </w:pPr>
          </w:p>
        </w:tc>
        <w:tc>
          <w:tcPr>
            <w:tcW w:w="396" w:type="dxa"/>
          </w:tcPr>
          <w:p w14:paraId="230D685A" w14:textId="77777777" w:rsidR="00B2621B" w:rsidRPr="00A217D5" w:rsidRDefault="00B2621B" w:rsidP="00110E1A">
            <w:pPr>
              <w:rPr>
                <w:sz w:val="20"/>
              </w:rPr>
            </w:pPr>
          </w:p>
        </w:tc>
        <w:tc>
          <w:tcPr>
            <w:tcW w:w="397" w:type="dxa"/>
          </w:tcPr>
          <w:p w14:paraId="54691791" w14:textId="77777777" w:rsidR="00B2621B" w:rsidRPr="00A217D5" w:rsidRDefault="00B2621B" w:rsidP="00110E1A">
            <w:pPr>
              <w:rPr>
                <w:sz w:val="20"/>
              </w:rPr>
            </w:pPr>
          </w:p>
        </w:tc>
        <w:tc>
          <w:tcPr>
            <w:tcW w:w="396" w:type="dxa"/>
          </w:tcPr>
          <w:p w14:paraId="5EB9EB78" w14:textId="77777777" w:rsidR="00B2621B" w:rsidRPr="00A217D5" w:rsidRDefault="00B2621B" w:rsidP="00110E1A">
            <w:pPr>
              <w:rPr>
                <w:sz w:val="20"/>
              </w:rPr>
            </w:pPr>
          </w:p>
        </w:tc>
        <w:tc>
          <w:tcPr>
            <w:tcW w:w="396" w:type="dxa"/>
          </w:tcPr>
          <w:p w14:paraId="1D8B339C" w14:textId="77777777" w:rsidR="00B2621B" w:rsidRPr="00A217D5" w:rsidRDefault="00B2621B" w:rsidP="00110E1A">
            <w:pPr>
              <w:rPr>
                <w:sz w:val="20"/>
              </w:rPr>
            </w:pPr>
          </w:p>
        </w:tc>
        <w:tc>
          <w:tcPr>
            <w:tcW w:w="397" w:type="dxa"/>
          </w:tcPr>
          <w:p w14:paraId="0047B96C" w14:textId="77777777" w:rsidR="00B2621B" w:rsidRPr="00A217D5" w:rsidRDefault="00B2621B" w:rsidP="00110E1A">
            <w:pPr>
              <w:rPr>
                <w:sz w:val="20"/>
              </w:rPr>
            </w:pPr>
          </w:p>
        </w:tc>
        <w:tc>
          <w:tcPr>
            <w:tcW w:w="396" w:type="dxa"/>
          </w:tcPr>
          <w:p w14:paraId="5AA11E3A" w14:textId="77777777" w:rsidR="00B2621B" w:rsidRPr="00A217D5" w:rsidRDefault="00B2621B" w:rsidP="00110E1A">
            <w:pPr>
              <w:rPr>
                <w:sz w:val="20"/>
              </w:rPr>
            </w:pPr>
          </w:p>
        </w:tc>
        <w:tc>
          <w:tcPr>
            <w:tcW w:w="396" w:type="dxa"/>
          </w:tcPr>
          <w:p w14:paraId="72118789" w14:textId="77777777" w:rsidR="00B2621B" w:rsidRPr="00A217D5" w:rsidRDefault="00B2621B" w:rsidP="00110E1A">
            <w:pPr>
              <w:rPr>
                <w:sz w:val="20"/>
              </w:rPr>
            </w:pPr>
          </w:p>
        </w:tc>
        <w:tc>
          <w:tcPr>
            <w:tcW w:w="397" w:type="dxa"/>
          </w:tcPr>
          <w:p w14:paraId="258993A6" w14:textId="77777777" w:rsidR="00B2621B" w:rsidRPr="00A217D5" w:rsidRDefault="00B2621B" w:rsidP="00110E1A">
            <w:pPr>
              <w:rPr>
                <w:sz w:val="20"/>
              </w:rPr>
            </w:pPr>
          </w:p>
        </w:tc>
        <w:tc>
          <w:tcPr>
            <w:tcW w:w="396" w:type="dxa"/>
          </w:tcPr>
          <w:p w14:paraId="29F20AF7" w14:textId="77777777" w:rsidR="00B2621B" w:rsidRPr="00A217D5" w:rsidRDefault="00B2621B" w:rsidP="00110E1A">
            <w:pPr>
              <w:rPr>
                <w:sz w:val="20"/>
              </w:rPr>
            </w:pPr>
          </w:p>
        </w:tc>
        <w:tc>
          <w:tcPr>
            <w:tcW w:w="396" w:type="dxa"/>
          </w:tcPr>
          <w:p w14:paraId="459B8065" w14:textId="77777777" w:rsidR="00B2621B" w:rsidRPr="00A217D5" w:rsidRDefault="00B2621B" w:rsidP="00110E1A">
            <w:pPr>
              <w:rPr>
                <w:sz w:val="20"/>
              </w:rPr>
            </w:pPr>
          </w:p>
        </w:tc>
        <w:tc>
          <w:tcPr>
            <w:tcW w:w="397" w:type="dxa"/>
          </w:tcPr>
          <w:p w14:paraId="79997449" w14:textId="77777777" w:rsidR="00B2621B" w:rsidRPr="00A217D5" w:rsidRDefault="00B2621B" w:rsidP="00110E1A">
            <w:pPr>
              <w:rPr>
                <w:sz w:val="20"/>
              </w:rPr>
            </w:pPr>
          </w:p>
        </w:tc>
        <w:tc>
          <w:tcPr>
            <w:tcW w:w="396" w:type="dxa"/>
          </w:tcPr>
          <w:p w14:paraId="0F0F0D4F" w14:textId="77777777" w:rsidR="00B2621B" w:rsidRDefault="00B2621B" w:rsidP="00110E1A"/>
        </w:tc>
        <w:tc>
          <w:tcPr>
            <w:tcW w:w="397" w:type="dxa"/>
          </w:tcPr>
          <w:p w14:paraId="4F7E3BAE" w14:textId="77777777" w:rsidR="00B2621B" w:rsidRDefault="00B2621B" w:rsidP="00110E1A"/>
        </w:tc>
        <w:tc>
          <w:tcPr>
            <w:tcW w:w="396" w:type="dxa"/>
          </w:tcPr>
          <w:p w14:paraId="38C473F4" w14:textId="77777777" w:rsidR="00B2621B" w:rsidRDefault="00B2621B" w:rsidP="00110E1A"/>
        </w:tc>
        <w:tc>
          <w:tcPr>
            <w:tcW w:w="396" w:type="dxa"/>
          </w:tcPr>
          <w:p w14:paraId="63A12723" w14:textId="77777777" w:rsidR="00B2621B" w:rsidRDefault="00B2621B" w:rsidP="00110E1A"/>
        </w:tc>
        <w:tc>
          <w:tcPr>
            <w:tcW w:w="397" w:type="dxa"/>
          </w:tcPr>
          <w:p w14:paraId="38675F34" w14:textId="77777777" w:rsidR="00B2621B" w:rsidRDefault="00B2621B" w:rsidP="00110E1A"/>
        </w:tc>
        <w:tc>
          <w:tcPr>
            <w:tcW w:w="396" w:type="dxa"/>
          </w:tcPr>
          <w:p w14:paraId="70BC2089" w14:textId="77777777" w:rsidR="00B2621B" w:rsidRDefault="00B2621B" w:rsidP="00110E1A"/>
        </w:tc>
        <w:tc>
          <w:tcPr>
            <w:tcW w:w="396" w:type="dxa"/>
          </w:tcPr>
          <w:p w14:paraId="7C390F04" w14:textId="77777777" w:rsidR="00B2621B" w:rsidRDefault="00B2621B" w:rsidP="00110E1A"/>
        </w:tc>
        <w:tc>
          <w:tcPr>
            <w:tcW w:w="397" w:type="dxa"/>
          </w:tcPr>
          <w:p w14:paraId="34021858" w14:textId="77777777" w:rsidR="00B2621B" w:rsidRDefault="00B2621B" w:rsidP="00110E1A"/>
        </w:tc>
        <w:tc>
          <w:tcPr>
            <w:tcW w:w="396" w:type="dxa"/>
          </w:tcPr>
          <w:p w14:paraId="4F6CC69A" w14:textId="77777777" w:rsidR="00B2621B" w:rsidRDefault="00B2621B" w:rsidP="00110E1A"/>
        </w:tc>
        <w:tc>
          <w:tcPr>
            <w:tcW w:w="397" w:type="dxa"/>
          </w:tcPr>
          <w:p w14:paraId="1B0BEB99" w14:textId="77777777" w:rsidR="00B2621B" w:rsidRDefault="00B2621B" w:rsidP="00110E1A"/>
        </w:tc>
        <w:tc>
          <w:tcPr>
            <w:tcW w:w="396" w:type="dxa"/>
          </w:tcPr>
          <w:p w14:paraId="335A0468" w14:textId="77777777" w:rsidR="00B2621B" w:rsidRDefault="00B2621B" w:rsidP="00110E1A"/>
        </w:tc>
        <w:tc>
          <w:tcPr>
            <w:tcW w:w="396" w:type="dxa"/>
          </w:tcPr>
          <w:p w14:paraId="1F67C99F" w14:textId="77777777" w:rsidR="00B2621B" w:rsidRDefault="00B2621B" w:rsidP="00110E1A"/>
        </w:tc>
        <w:tc>
          <w:tcPr>
            <w:tcW w:w="397" w:type="dxa"/>
          </w:tcPr>
          <w:p w14:paraId="6BAEA94F" w14:textId="77777777" w:rsidR="00B2621B" w:rsidRDefault="00B2621B" w:rsidP="00110E1A"/>
        </w:tc>
        <w:tc>
          <w:tcPr>
            <w:tcW w:w="396" w:type="dxa"/>
          </w:tcPr>
          <w:p w14:paraId="26A21FA8" w14:textId="77777777" w:rsidR="00B2621B" w:rsidRDefault="00B2621B" w:rsidP="00110E1A"/>
        </w:tc>
        <w:tc>
          <w:tcPr>
            <w:tcW w:w="396" w:type="dxa"/>
          </w:tcPr>
          <w:p w14:paraId="34A52F7F" w14:textId="77777777" w:rsidR="00B2621B" w:rsidRDefault="00B2621B" w:rsidP="00110E1A"/>
        </w:tc>
        <w:tc>
          <w:tcPr>
            <w:tcW w:w="397" w:type="dxa"/>
          </w:tcPr>
          <w:p w14:paraId="401BEF35" w14:textId="77777777" w:rsidR="00B2621B" w:rsidRDefault="00B2621B" w:rsidP="00110E1A"/>
        </w:tc>
        <w:tc>
          <w:tcPr>
            <w:tcW w:w="396" w:type="dxa"/>
          </w:tcPr>
          <w:p w14:paraId="0AB49674" w14:textId="77777777" w:rsidR="00B2621B" w:rsidRDefault="00B2621B" w:rsidP="00110E1A"/>
        </w:tc>
        <w:tc>
          <w:tcPr>
            <w:tcW w:w="397" w:type="dxa"/>
          </w:tcPr>
          <w:p w14:paraId="4CFC9D95" w14:textId="77777777" w:rsidR="00B2621B" w:rsidRDefault="00B2621B" w:rsidP="00110E1A"/>
        </w:tc>
      </w:tr>
      <w:tr w:rsidR="00B2621B" w14:paraId="3708E8C3" w14:textId="77777777" w:rsidTr="00110E1A">
        <w:tc>
          <w:tcPr>
            <w:tcW w:w="1271" w:type="dxa"/>
          </w:tcPr>
          <w:p w14:paraId="44971D63" w14:textId="77777777" w:rsidR="00B2621B" w:rsidRDefault="00B2621B" w:rsidP="00110E1A">
            <w:r>
              <w:t>SUR_T3.1</w:t>
            </w:r>
          </w:p>
        </w:tc>
        <w:tc>
          <w:tcPr>
            <w:tcW w:w="396" w:type="dxa"/>
          </w:tcPr>
          <w:p w14:paraId="744F38A7" w14:textId="77777777" w:rsidR="00B2621B" w:rsidRPr="00A217D5" w:rsidRDefault="00B2621B" w:rsidP="00110E1A">
            <w:pPr>
              <w:rPr>
                <w:sz w:val="20"/>
              </w:rPr>
            </w:pPr>
          </w:p>
        </w:tc>
        <w:tc>
          <w:tcPr>
            <w:tcW w:w="396" w:type="dxa"/>
          </w:tcPr>
          <w:p w14:paraId="1E3D48C5" w14:textId="77777777" w:rsidR="00B2621B" w:rsidRPr="00A217D5" w:rsidRDefault="00B2621B" w:rsidP="00110E1A">
            <w:pPr>
              <w:rPr>
                <w:sz w:val="20"/>
              </w:rPr>
            </w:pPr>
          </w:p>
        </w:tc>
        <w:tc>
          <w:tcPr>
            <w:tcW w:w="397" w:type="dxa"/>
          </w:tcPr>
          <w:p w14:paraId="301D68D6" w14:textId="77777777" w:rsidR="00B2621B" w:rsidRPr="00A217D5" w:rsidRDefault="00B2621B" w:rsidP="00110E1A">
            <w:pPr>
              <w:rPr>
                <w:sz w:val="20"/>
              </w:rPr>
            </w:pPr>
          </w:p>
        </w:tc>
        <w:tc>
          <w:tcPr>
            <w:tcW w:w="396" w:type="dxa"/>
          </w:tcPr>
          <w:p w14:paraId="734BA737" w14:textId="77777777" w:rsidR="00B2621B" w:rsidRPr="00A217D5" w:rsidRDefault="00B2621B" w:rsidP="00110E1A">
            <w:pPr>
              <w:rPr>
                <w:sz w:val="20"/>
              </w:rPr>
            </w:pPr>
          </w:p>
        </w:tc>
        <w:tc>
          <w:tcPr>
            <w:tcW w:w="397" w:type="dxa"/>
          </w:tcPr>
          <w:p w14:paraId="385AE224" w14:textId="77777777" w:rsidR="00B2621B" w:rsidRPr="00A217D5" w:rsidRDefault="00B2621B" w:rsidP="00110E1A">
            <w:pPr>
              <w:rPr>
                <w:sz w:val="20"/>
              </w:rPr>
            </w:pPr>
          </w:p>
        </w:tc>
        <w:tc>
          <w:tcPr>
            <w:tcW w:w="396" w:type="dxa"/>
          </w:tcPr>
          <w:p w14:paraId="11A24DFB" w14:textId="77777777" w:rsidR="00B2621B" w:rsidRPr="00A217D5" w:rsidRDefault="00B2621B" w:rsidP="00110E1A">
            <w:pPr>
              <w:rPr>
                <w:sz w:val="20"/>
              </w:rPr>
            </w:pPr>
          </w:p>
        </w:tc>
        <w:tc>
          <w:tcPr>
            <w:tcW w:w="396" w:type="dxa"/>
          </w:tcPr>
          <w:p w14:paraId="1A9653ED" w14:textId="77777777" w:rsidR="00B2621B" w:rsidRPr="00A217D5" w:rsidRDefault="00B2621B" w:rsidP="00110E1A">
            <w:pPr>
              <w:rPr>
                <w:sz w:val="20"/>
              </w:rPr>
            </w:pPr>
          </w:p>
        </w:tc>
        <w:tc>
          <w:tcPr>
            <w:tcW w:w="397" w:type="dxa"/>
          </w:tcPr>
          <w:p w14:paraId="141E785A" w14:textId="77777777" w:rsidR="00B2621B" w:rsidRPr="00A217D5" w:rsidRDefault="00B2621B" w:rsidP="00110E1A">
            <w:pPr>
              <w:rPr>
                <w:sz w:val="20"/>
              </w:rPr>
            </w:pPr>
          </w:p>
        </w:tc>
        <w:tc>
          <w:tcPr>
            <w:tcW w:w="396" w:type="dxa"/>
          </w:tcPr>
          <w:p w14:paraId="6FFBD295" w14:textId="77777777" w:rsidR="00B2621B" w:rsidRPr="00A217D5" w:rsidRDefault="00B2621B" w:rsidP="00110E1A">
            <w:pPr>
              <w:rPr>
                <w:sz w:val="20"/>
              </w:rPr>
            </w:pPr>
          </w:p>
        </w:tc>
        <w:tc>
          <w:tcPr>
            <w:tcW w:w="397" w:type="dxa"/>
          </w:tcPr>
          <w:p w14:paraId="2ACA9FAE" w14:textId="77777777" w:rsidR="00B2621B" w:rsidRPr="00A217D5" w:rsidRDefault="00B2621B" w:rsidP="00110E1A">
            <w:pPr>
              <w:rPr>
                <w:sz w:val="20"/>
              </w:rPr>
            </w:pPr>
          </w:p>
        </w:tc>
        <w:tc>
          <w:tcPr>
            <w:tcW w:w="396" w:type="dxa"/>
          </w:tcPr>
          <w:p w14:paraId="3A5CB24C" w14:textId="77777777" w:rsidR="00B2621B" w:rsidRPr="00A217D5" w:rsidRDefault="00B2621B" w:rsidP="00110E1A">
            <w:pPr>
              <w:rPr>
                <w:sz w:val="20"/>
              </w:rPr>
            </w:pPr>
          </w:p>
        </w:tc>
        <w:tc>
          <w:tcPr>
            <w:tcW w:w="397" w:type="dxa"/>
          </w:tcPr>
          <w:p w14:paraId="1130F085" w14:textId="77777777" w:rsidR="00B2621B" w:rsidRPr="00A217D5" w:rsidRDefault="00B2621B" w:rsidP="00110E1A">
            <w:pPr>
              <w:rPr>
                <w:sz w:val="20"/>
              </w:rPr>
            </w:pPr>
          </w:p>
        </w:tc>
        <w:tc>
          <w:tcPr>
            <w:tcW w:w="396" w:type="dxa"/>
          </w:tcPr>
          <w:p w14:paraId="1D87C8CE" w14:textId="77777777" w:rsidR="00B2621B" w:rsidRPr="00A217D5" w:rsidRDefault="00B2621B" w:rsidP="00110E1A">
            <w:pPr>
              <w:rPr>
                <w:sz w:val="20"/>
              </w:rPr>
            </w:pPr>
          </w:p>
        </w:tc>
        <w:tc>
          <w:tcPr>
            <w:tcW w:w="396" w:type="dxa"/>
          </w:tcPr>
          <w:p w14:paraId="7D2F39EF" w14:textId="77777777" w:rsidR="00B2621B" w:rsidRPr="00A217D5" w:rsidRDefault="00B2621B" w:rsidP="00110E1A">
            <w:pPr>
              <w:rPr>
                <w:sz w:val="20"/>
              </w:rPr>
            </w:pPr>
          </w:p>
        </w:tc>
        <w:tc>
          <w:tcPr>
            <w:tcW w:w="397" w:type="dxa"/>
          </w:tcPr>
          <w:p w14:paraId="17CE8162" w14:textId="77777777" w:rsidR="00B2621B" w:rsidRPr="00A217D5" w:rsidRDefault="00B2621B" w:rsidP="00110E1A">
            <w:pPr>
              <w:rPr>
                <w:sz w:val="20"/>
              </w:rPr>
            </w:pPr>
          </w:p>
        </w:tc>
        <w:tc>
          <w:tcPr>
            <w:tcW w:w="396" w:type="dxa"/>
          </w:tcPr>
          <w:p w14:paraId="6846544E" w14:textId="77777777" w:rsidR="00B2621B" w:rsidRPr="00A217D5" w:rsidRDefault="00B2621B" w:rsidP="00110E1A">
            <w:pPr>
              <w:rPr>
                <w:sz w:val="20"/>
              </w:rPr>
            </w:pPr>
          </w:p>
        </w:tc>
        <w:tc>
          <w:tcPr>
            <w:tcW w:w="396" w:type="dxa"/>
          </w:tcPr>
          <w:p w14:paraId="6D1D2E04" w14:textId="77777777" w:rsidR="00B2621B" w:rsidRPr="00A217D5" w:rsidRDefault="00B2621B" w:rsidP="00110E1A">
            <w:pPr>
              <w:rPr>
                <w:sz w:val="20"/>
              </w:rPr>
            </w:pPr>
          </w:p>
        </w:tc>
        <w:tc>
          <w:tcPr>
            <w:tcW w:w="397" w:type="dxa"/>
          </w:tcPr>
          <w:p w14:paraId="137B4F0F" w14:textId="77777777" w:rsidR="00B2621B" w:rsidRPr="00A217D5" w:rsidRDefault="00B2621B" w:rsidP="00110E1A">
            <w:pPr>
              <w:rPr>
                <w:sz w:val="20"/>
              </w:rPr>
            </w:pPr>
            <w:r>
              <w:rPr>
                <w:sz w:val="20"/>
              </w:rPr>
              <w:t>X</w:t>
            </w:r>
          </w:p>
        </w:tc>
        <w:tc>
          <w:tcPr>
            <w:tcW w:w="396" w:type="dxa"/>
          </w:tcPr>
          <w:p w14:paraId="7C94B2CF" w14:textId="77777777" w:rsidR="00B2621B" w:rsidRPr="00A217D5" w:rsidRDefault="00B2621B" w:rsidP="00110E1A">
            <w:pPr>
              <w:rPr>
                <w:sz w:val="20"/>
              </w:rPr>
            </w:pPr>
          </w:p>
        </w:tc>
        <w:tc>
          <w:tcPr>
            <w:tcW w:w="396" w:type="dxa"/>
          </w:tcPr>
          <w:p w14:paraId="6F9CB086" w14:textId="77777777" w:rsidR="00B2621B" w:rsidRPr="00A217D5" w:rsidRDefault="00B2621B" w:rsidP="00110E1A">
            <w:pPr>
              <w:rPr>
                <w:sz w:val="20"/>
              </w:rPr>
            </w:pPr>
          </w:p>
        </w:tc>
        <w:tc>
          <w:tcPr>
            <w:tcW w:w="397" w:type="dxa"/>
          </w:tcPr>
          <w:p w14:paraId="692CF24C" w14:textId="77777777" w:rsidR="00B2621B" w:rsidRPr="00A217D5" w:rsidRDefault="00B2621B" w:rsidP="00110E1A">
            <w:pPr>
              <w:rPr>
                <w:sz w:val="20"/>
              </w:rPr>
            </w:pPr>
          </w:p>
        </w:tc>
        <w:tc>
          <w:tcPr>
            <w:tcW w:w="396" w:type="dxa"/>
          </w:tcPr>
          <w:p w14:paraId="7C5843EB" w14:textId="77777777" w:rsidR="00B2621B" w:rsidRPr="00A217D5" w:rsidRDefault="00B2621B" w:rsidP="00110E1A">
            <w:pPr>
              <w:rPr>
                <w:sz w:val="20"/>
              </w:rPr>
            </w:pPr>
          </w:p>
        </w:tc>
        <w:tc>
          <w:tcPr>
            <w:tcW w:w="397" w:type="dxa"/>
          </w:tcPr>
          <w:p w14:paraId="6132874E" w14:textId="77777777" w:rsidR="00B2621B" w:rsidRPr="00A217D5" w:rsidRDefault="00B2621B" w:rsidP="00110E1A">
            <w:pPr>
              <w:rPr>
                <w:sz w:val="20"/>
              </w:rPr>
            </w:pPr>
          </w:p>
        </w:tc>
        <w:tc>
          <w:tcPr>
            <w:tcW w:w="396" w:type="dxa"/>
          </w:tcPr>
          <w:p w14:paraId="6A7D9BC4" w14:textId="77777777" w:rsidR="00B2621B" w:rsidRPr="00A217D5" w:rsidRDefault="00B2621B" w:rsidP="00110E1A">
            <w:pPr>
              <w:rPr>
                <w:sz w:val="20"/>
              </w:rPr>
            </w:pPr>
          </w:p>
        </w:tc>
        <w:tc>
          <w:tcPr>
            <w:tcW w:w="396" w:type="dxa"/>
          </w:tcPr>
          <w:p w14:paraId="6FCDA5A3" w14:textId="77777777" w:rsidR="00B2621B" w:rsidRPr="00A217D5" w:rsidRDefault="00B2621B" w:rsidP="00110E1A">
            <w:pPr>
              <w:rPr>
                <w:sz w:val="20"/>
              </w:rPr>
            </w:pPr>
          </w:p>
        </w:tc>
        <w:tc>
          <w:tcPr>
            <w:tcW w:w="397" w:type="dxa"/>
          </w:tcPr>
          <w:p w14:paraId="3F584C96" w14:textId="77777777" w:rsidR="00B2621B" w:rsidRPr="00A217D5" w:rsidRDefault="00B2621B" w:rsidP="00110E1A">
            <w:pPr>
              <w:rPr>
                <w:sz w:val="20"/>
              </w:rPr>
            </w:pPr>
          </w:p>
        </w:tc>
        <w:tc>
          <w:tcPr>
            <w:tcW w:w="396" w:type="dxa"/>
          </w:tcPr>
          <w:p w14:paraId="397EDF66" w14:textId="77777777" w:rsidR="00B2621B" w:rsidRPr="00A217D5" w:rsidRDefault="00B2621B" w:rsidP="00110E1A">
            <w:pPr>
              <w:rPr>
                <w:sz w:val="20"/>
              </w:rPr>
            </w:pPr>
          </w:p>
        </w:tc>
        <w:tc>
          <w:tcPr>
            <w:tcW w:w="396" w:type="dxa"/>
          </w:tcPr>
          <w:p w14:paraId="534D1BC7" w14:textId="77777777" w:rsidR="00B2621B" w:rsidRPr="00A217D5" w:rsidRDefault="00B2621B" w:rsidP="00110E1A">
            <w:pPr>
              <w:rPr>
                <w:sz w:val="20"/>
              </w:rPr>
            </w:pPr>
          </w:p>
        </w:tc>
        <w:tc>
          <w:tcPr>
            <w:tcW w:w="397" w:type="dxa"/>
          </w:tcPr>
          <w:p w14:paraId="502F8552" w14:textId="77777777" w:rsidR="00B2621B" w:rsidRPr="00A217D5" w:rsidRDefault="00B2621B" w:rsidP="00110E1A">
            <w:pPr>
              <w:rPr>
                <w:sz w:val="20"/>
              </w:rPr>
            </w:pPr>
          </w:p>
        </w:tc>
        <w:tc>
          <w:tcPr>
            <w:tcW w:w="396" w:type="dxa"/>
          </w:tcPr>
          <w:p w14:paraId="4A1A876F" w14:textId="77777777" w:rsidR="00B2621B" w:rsidRPr="00A217D5" w:rsidRDefault="00B2621B" w:rsidP="00110E1A">
            <w:pPr>
              <w:rPr>
                <w:sz w:val="20"/>
              </w:rPr>
            </w:pPr>
          </w:p>
        </w:tc>
        <w:tc>
          <w:tcPr>
            <w:tcW w:w="396" w:type="dxa"/>
          </w:tcPr>
          <w:p w14:paraId="76CA95B2" w14:textId="77777777" w:rsidR="00B2621B" w:rsidRPr="00A217D5" w:rsidRDefault="00B2621B" w:rsidP="00110E1A">
            <w:pPr>
              <w:rPr>
                <w:sz w:val="20"/>
              </w:rPr>
            </w:pPr>
          </w:p>
        </w:tc>
        <w:tc>
          <w:tcPr>
            <w:tcW w:w="397" w:type="dxa"/>
          </w:tcPr>
          <w:p w14:paraId="54DDCED7" w14:textId="77777777" w:rsidR="00B2621B" w:rsidRPr="00A217D5" w:rsidRDefault="00B2621B" w:rsidP="00110E1A">
            <w:pPr>
              <w:rPr>
                <w:sz w:val="20"/>
              </w:rPr>
            </w:pPr>
          </w:p>
        </w:tc>
        <w:tc>
          <w:tcPr>
            <w:tcW w:w="396" w:type="dxa"/>
          </w:tcPr>
          <w:p w14:paraId="5C54EDA3" w14:textId="77777777" w:rsidR="00B2621B" w:rsidRDefault="00B2621B" w:rsidP="00110E1A"/>
        </w:tc>
        <w:tc>
          <w:tcPr>
            <w:tcW w:w="397" w:type="dxa"/>
          </w:tcPr>
          <w:p w14:paraId="412D76C2" w14:textId="77777777" w:rsidR="00B2621B" w:rsidRDefault="00B2621B" w:rsidP="00110E1A"/>
        </w:tc>
        <w:tc>
          <w:tcPr>
            <w:tcW w:w="396" w:type="dxa"/>
          </w:tcPr>
          <w:p w14:paraId="0831C393" w14:textId="77777777" w:rsidR="00B2621B" w:rsidRDefault="00B2621B" w:rsidP="00110E1A"/>
        </w:tc>
        <w:tc>
          <w:tcPr>
            <w:tcW w:w="396" w:type="dxa"/>
          </w:tcPr>
          <w:p w14:paraId="7828A2BC" w14:textId="77777777" w:rsidR="00B2621B" w:rsidRDefault="00B2621B" w:rsidP="00110E1A"/>
        </w:tc>
        <w:tc>
          <w:tcPr>
            <w:tcW w:w="397" w:type="dxa"/>
          </w:tcPr>
          <w:p w14:paraId="49F7F950" w14:textId="77777777" w:rsidR="00B2621B" w:rsidRDefault="00B2621B" w:rsidP="00110E1A"/>
        </w:tc>
        <w:tc>
          <w:tcPr>
            <w:tcW w:w="396" w:type="dxa"/>
          </w:tcPr>
          <w:p w14:paraId="49244502" w14:textId="77777777" w:rsidR="00B2621B" w:rsidRDefault="00B2621B" w:rsidP="00110E1A"/>
        </w:tc>
        <w:tc>
          <w:tcPr>
            <w:tcW w:w="396" w:type="dxa"/>
          </w:tcPr>
          <w:p w14:paraId="0F783A7E" w14:textId="77777777" w:rsidR="00B2621B" w:rsidRDefault="00B2621B" w:rsidP="00110E1A"/>
        </w:tc>
        <w:tc>
          <w:tcPr>
            <w:tcW w:w="397" w:type="dxa"/>
          </w:tcPr>
          <w:p w14:paraId="1268A24F" w14:textId="77777777" w:rsidR="00B2621B" w:rsidRDefault="00B2621B" w:rsidP="00110E1A"/>
        </w:tc>
        <w:tc>
          <w:tcPr>
            <w:tcW w:w="396" w:type="dxa"/>
          </w:tcPr>
          <w:p w14:paraId="53275C75" w14:textId="77777777" w:rsidR="00B2621B" w:rsidRDefault="00B2621B" w:rsidP="00110E1A"/>
        </w:tc>
        <w:tc>
          <w:tcPr>
            <w:tcW w:w="397" w:type="dxa"/>
          </w:tcPr>
          <w:p w14:paraId="2812D158" w14:textId="77777777" w:rsidR="00B2621B" w:rsidRDefault="00B2621B" w:rsidP="00110E1A"/>
        </w:tc>
        <w:tc>
          <w:tcPr>
            <w:tcW w:w="396" w:type="dxa"/>
          </w:tcPr>
          <w:p w14:paraId="74F5D277" w14:textId="77777777" w:rsidR="00B2621B" w:rsidRDefault="00B2621B" w:rsidP="00110E1A"/>
        </w:tc>
        <w:tc>
          <w:tcPr>
            <w:tcW w:w="396" w:type="dxa"/>
          </w:tcPr>
          <w:p w14:paraId="15981399" w14:textId="77777777" w:rsidR="00B2621B" w:rsidRDefault="00B2621B" w:rsidP="00110E1A"/>
        </w:tc>
        <w:tc>
          <w:tcPr>
            <w:tcW w:w="397" w:type="dxa"/>
          </w:tcPr>
          <w:p w14:paraId="06348B82" w14:textId="77777777" w:rsidR="00B2621B" w:rsidRDefault="00B2621B" w:rsidP="00110E1A"/>
        </w:tc>
        <w:tc>
          <w:tcPr>
            <w:tcW w:w="396" w:type="dxa"/>
          </w:tcPr>
          <w:p w14:paraId="28D8B32C" w14:textId="77777777" w:rsidR="00B2621B" w:rsidRDefault="00B2621B" w:rsidP="00110E1A"/>
        </w:tc>
        <w:tc>
          <w:tcPr>
            <w:tcW w:w="396" w:type="dxa"/>
          </w:tcPr>
          <w:p w14:paraId="1C5E7AA0" w14:textId="77777777" w:rsidR="00B2621B" w:rsidRDefault="00B2621B" w:rsidP="00110E1A"/>
        </w:tc>
        <w:tc>
          <w:tcPr>
            <w:tcW w:w="397" w:type="dxa"/>
          </w:tcPr>
          <w:p w14:paraId="6F930538" w14:textId="77777777" w:rsidR="00B2621B" w:rsidRDefault="00B2621B" w:rsidP="00110E1A"/>
        </w:tc>
        <w:tc>
          <w:tcPr>
            <w:tcW w:w="396" w:type="dxa"/>
          </w:tcPr>
          <w:p w14:paraId="763C1EEA" w14:textId="77777777" w:rsidR="00B2621B" w:rsidRDefault="00B2621B" w:rsidP="00110E1A"/>
        </w:tc>
        <w:tc>
          <w:tcPr>
            <w:tcW w:w="397" w:type="dxa"/>
          </w:tcPr>
          <w:p w14:paraId="7B7AF4A9" w14:textId="77777777" w:rsidR="00B2621B" w:rsidRDefault="00B2621B" w:rsidP="00110E1A"/>
        </w:tc>
      </w:tr>
      <w:tr w:rsidR="00B2621B" w14:paraId="1BC7DE5A" w14:textId="77777777" w:rsidTr="00110E1A">
        <w:tc>
          <w:tcPr>
            <w:tcW w:w="1271" w:type="dxa"/>
          </w:tcPr>
          <w:p w14:paraId="6BD653EF" w14:textId="77777777" w:rsidR="00B2621B" w:rsidRDefault="00B2621B" w:rsidP="00110E1A">
            <w:r>
              <w:t>SUR_T3.2</w:t>
            </w:r>
          </w:p>
        </w:tc>
        <w:tc>
          <w:tcPr>
            <w:tcW w:w="396" w:type="dxa"/>
          </w:tcPr>
          <w:p w14:paraId="185EE286" w14:textId="77777777" w:rsidR="00B2621B" w:rsidRPr="00A217D5" w:rsidRDefault="00B2621B" w:rsidP="00110E1A">
            <w:pPr>
              <w:rPr>
                <w:sz w:val="20"/>
              </w:rPr>
            </w:pPr>
          </w:p>
        </w:tc>
        <w:tc>
          <w:tcPr>
            <w:tcW w:w="396" w:type="dxa"/>
          </w:tcPr>
          <w:p w14:paraId="0B24FB56" w14:textId="77777777" w:rsidR="00B2621B" w:rsidRPr="00A217D5" w:rsidRDefault="00B2621B" w:rsidP="00110E1A">
            <w:pPr>
              <w:rPr>
                <w:sz w:val="20"/>
              </w:rPr>
            </w:pPr>
          </w:p>
        </w:tc>
        <w:tc>
          <w:tcPr>
            <w:tcW w:w="397" w:type="dxa"/>
          </w:tcPr>
          <w:p w14:paraId="24CABEC0" w14:textId="77777777" w:rsidR="00B2621B" w:rsidRPr="00A217D5" w:rsidRDefault="00B2621B" w:rsidP="00110E1A">
            <w:pPr>
              <w:rPr>
                <w:sz w:val="20"/>
              </w:rPr>
            </w:pPr>
          </w:p>
        </w:tc>
        <w:tc>
          <w:tcPr>
            <w:tcW w:w="396" w:type="dxa"/>
          </w:tcPr>
          <w:p w14:paraId="1104A18C" w14:textId="77777777" w:rsidR="00B2621B" w:rsidRPr="00A217D5" w:rsidRDefault="00B2621B" w:rsidP="00110E1A">
            <w:pPr>
              <w:rPr>
                <w:sz w:val="20"/>
              </w:rPr>
            </w:pPr>
          </w:p>
        </w:tc>
        <w:tc>
          <w:tcPr>
            <w:tcW w:w="397" w:type="dxa"/>
          </w:tcPr>
          <w:p w14:paraId="79B62A82" w14:textId="77777777" w:rsidR="00B2621B" w:rsidRPr="00A217D5" w:rsidRDefault="00B2621B" w:rsidP="00110E1A">
            <w:pPr>
              <w:rPr>
                <w:sz w:val="20"/>
              </w:rPr>
            </w:pPr>
          </w:p>
        </w:tc>
        <w:tc>
          <w:tcPr>
            <w:tcW w:w="396" w:type="dxa"/>
          </w:tcPr>
          <w:p w14:paraId="5C89B556" w14:textId="77777777" w:rsidR="00B2621B" w:rsidRPr="00A217D5" w:rsidRDefault="00B2621B" w:rsidP="00110E1A">
            <w:pPr>
              <w:rPr>
                <w:sz w:val="20"/>
              </w:rPr>
            </w:pPr>
          </w:p>
        </w:tc>
        <w:tc>
          <w:tcPr>
            <w:tcW w:w="396" w:type="dxa"/>
          </w:tcPr>
          <w:p w14:paraId="29FE84AD" w14:textId="77777777" w:rsidR="00B2621B" w:rsidRPr="00A217D5" w:rsidRDefault="00B2621B" w:rsidP="00110E1A">
            <w:pPr>
              <w:rPr>
                <w:sz w:val="20"/>
              </w:rPr>
            </w:pPr>
          </w:p>
        </w:tc>
        <w:tc>
          <w:tcPr>
            <w:tcW w:w="397" w:type="dxa"/>
          </w:tcPr>
          <w:p w14:paraId="2434B1EC" w14:textId="77777777" w:rsidR="00B2621B" w:rsidRPr="00A217D5" w:rsidRDefault="00B2621B" w:rsidP="00110E1A">
            <w:pPr>
              <w:rPr>
                <w:sz w:val="20"/>
              </w:rPr>
            </w:pPr>
          </w:p>
        </w:tc>
        <w:tc>
          <w:tcPr>
            <w:tcW w:w="396" w:type="dxa"/>
          </w:tcPr>
          <w:p w14:paraId="149A72BE" w14:textId="77777777" w:rsidR="00B2621B" w:rsidRPr="00A217D5" w:rsidRDefault="00B2621B" w:rsidP="00110E1A">
            <w:pPr>
              <w:rPr>
                <w:sz w:val="20"/>
              </w:rPr>
            </w:pPr>
          </w:p>
        </w:tc>
        <w:tc>
          <w:tcPr>
            <w:tcW w:w="397" w:type="dxa"/>
          </w:tcPr>
          <w:p w14:paraId="0430ABDC" w14:textId="77777777" w:rsidR="00B2621B" w:rsidRPr="00A217D5" w:rsidRDefault="00B2621B" w:rsidP="00110E1A">
            <w:pPr>
              <w:rPr>
                <w:sz w:val="20"/>
              </w:rPr>
            </w:pPr>
          </w:p>
        </w:tc>
        <w:tc>
          <w:tcPr>
            <w:tcW w:w="396" w:type="dxa"/>
          </w:tcPr>
          <w:p w14:paraId="5A3DB950" w14:textId="77777777" w:rsidR="00B2621B" w:rsidRPr="00A217D5" w:rsidRDefault="00B2621B" w:rsidP="00110E1A">
            <w:pPr>
              <w:rPr>
                <w:sz w:val="20"/>
              </w:rPr>
            </w:pPr>
          </w:p>
        </w:tc>
        <w:tc>
          <w:tcPr>
            <w:tcW w:w="397" w:type="dxa"/>
          </w:tcPr>
          <w:p w14:paraId="0CFB1A37" w14:textId="77777777" w:rsidR="00B2621B" w:rsidRPr="00A217D5" w:rsidRDefault="00B2621B" w:rsidP="00110E1A">
            <w:pPr>
              <w:rPr>
                <w:sz w:val="20"/>
              </w:rPr>
            </w:pPr>
          </w:p>
        </w:tc>
        <w:tc>
          <w:tcPr>
            <w:tcW w:w="396" w:type="dxa"/>
          </w:tcPr>
          <w:p w14:paraId="182975E4" w14:textId="77777777" w:rsidR="00B2621B" w:rsidRPr="00A217D5" w:rsidRDefault="00B2621B" w:rsidP="00110E1A">
            <w:pPr>
              <w:rPr>
                <w:sz w:val="20"/>
              </w:rPr>
            </w:pPr>
          </w:p>
        </w:tc>
        <w:tc>
          <w:tcPr>
            <w:tcW w:w="396" w:type="dxa"/>
          </w:tcPr>
          <w:p w14:paraId="099C715D" w14:textId="77777777" w:rsidR="00B2621B" w:rsidRPr="00A217D5" w:rsidRDefault="00B2621B" w:rsidP="00110E1A">
            <w:pPr>
              <w:rPr>
                <w:sz w:val="20"/>
              </w:rPr>
            </w:pPr>
          </w:p>
        </w:tc>
        <w:tc>
          <w:tcPr>
            <w:tcW w:w="397" w:type="dxa"/>
          </w:tcPr>
          <w:p w14:paraId="51B5C5D7" w14:textId="77777777" w:rsidR="00B2621B" w:rsidRPr="00A217D5" w:rsidRDefault="00B2621B" w:rsidP="00110E1A">
            <w:pPr>
              <w:rPr>
                <w:sz w:val="20"/>
              </w:rPr>
            </w:pPr>
          </w:p>
        </w:tc>
        <w:tc>
          <w:tcPr>
            <w:tcW w:w="396" w:type="dxa"/>
          </w:tcPr>
          <w:p w14:paraId="4573A6C4" w14:textId="77777777" w:rsidR="00B2621B" w:rsidRPr="00A217D5" w:rsidRDefault="00B2621B" w:rsidP="00110E1A">
            <w:pPr>
              <w:rPr>
                <w:sz w:val="20"/>
              </w:rPr>
            </w:pPr>
          </w:p>
        </w:tc>
        <w:tc>
          <w:tcPr>
            <w:tcW w:w="396" w:type="dxa"/>
          </w:tcPr>
          <w:p w14:paraId="00D188FF" w14:textId="77777777" w:rsidR="00B2621B" w:rsidRPr="00A217D5" w:rsidRDefault="00B2621B" w:rsidP="00110E1A">
            <w:pPr>
              <w:rPr>
                <w:sz w:val="20"/>
              </w:rPr>
            </w:pPr>
          </w:p>
        </w:tc>
        <w:tc>
          <w:tcPr>
            <w:tcW w:w="397" w:type="dxa"/>
          </w:tcPr>
          <w:p w14:paraId="01813F4F" w14:textId="77777777" w:rsidR="00B2621B" w:rsidRPr="00A217D5" w:rsidRDefault="00B2621B" w:rsidP="00110E1A">
            <w:pPr>
              <w:rPr>
                <w:sz w:val="20"/>
              </w:rPr>
            </w:pPr>
            <w:r>
              <w:rPr>
                <w:sz w:val="20"/>
              </w:rPr>
              <w:t xml:space="preserve">X  </w:t>
            </w:r>
          </w:p>
        </w:tc>
        <w:tc>
          <w:tcPr>
            <w:tcW w:w="396" w:type="dxa"/>
          </w:tcPr>
          <w:p w14:paraId="566674AB" w14:textId="77777777" w:rsidR="00B2621B" w:rsidRPr="00A217D5" w:rsidRDefault="00B2621B" w:rsidP="00110E1A">
            <w:pPr>
              <w:rPr>
                <w:sz w:val="20"/>
              </w:rPr>
            </w:pPr>
          </w:p>
        </w:tc>
        <w:tc>
          <w:tcPr>
            <w:tcW w:w="396" w:type="dxa"/>
          </w:tcPr>
          <w:p w14:paraId="3396A796" w14:textId="77777777" w:rsidR="00B2621B" w:rsidRPr="00A217D5" w:rsidRDefault="00B2621B" w:rsidP="00110E1A">
            <w:pPr>
              <w:rPr>
                <w:sz w:val="20"/>
              </w:rPr>
            </w:pPr>
          </w:p>
        </w:tc>
        <w:tc>
          <w:tcPr>
            <w:tcW w:w="397" w:type="dxa"/>
          </w:tcPr>
          <w:p w14:paraId="35A80075" w14:textId="77777777" w:rsidR="00B2621B" w:rsidRPr="00A217D5" w:rsidRDefault="00B2621B" w:rsidP="00110E1A">
            <w:pPr>
              <w:rPr>
                <w:sz w:val="20"/>
              </w:rPr>
            </w:pPr>
          </w:p>
        </w:tc>
        <w:tc>
          <w:tcPr>
            <w:tcW w:w="396" w:type="dxa"/>
          </w:tcPr>
          <w:p w14:paraId="09264F9D" w14:textId="77777777" w:rsidR="00B2621B" w:rsidRPr="00A217D5" w:rsidRDefault="00B2621B" w:rsidP="00110E1A">
            <w:pPr>
              <w:rPr>
                <w:sz w:val="20"/>
              </w:rPr>
            </w:pPr>
          </w:p>
        </w:tc>
        <w:tc>
          <w:tcPr>
            <w:tcW w:w="397" w:type="dxa"/>
          </w:tcPr>
          <w:p w14:paraId="1DC8FBF9" w14:textId="77777777" w:rsidR="00B2621B" w:rsidRPr="00A217D5" w:rsidRDefault="00B2621B" w:rsidP="00110E1A">
            <w:pPr>
              <w:rPr>
                <w:sz w:val="20"/>
              </w:rPr>
            </w:pPr>
          </w:p>
        </w:tc>
        <w:tc>
          <w:tcPr>
            <w:tcW w:w="396" w:type="dxa"/>
          </w:tcPr>
          <w:p w14:paraId="4277534D" w14:textId="77777777" w:rsidR="00B2621B" w:rsidRPr="00A217D5" w:rsidRDefault="00B2621B" w:rsidP="00110E1A">
            <w:pPr>
              <w:rPr>
                <w:sz w:val="20"/>
              </w:rPr>
            </w:pPr>
          </w:p>
        </w:tc>
        <w:tc>
          <w:tcPr>
            <w:tcW w:w="396" w:type="dxa"/>
          </w:tcPr>
          <w:p w14:paraId="76C394A0" w14:textId="77777777" w:rsidR="00B2621B" w:rsidRPr="00A217D5" w:rsidRDefault="00B2621B" w:rsidP="00110E1A">
            <w:pPr>
              <w:rPr>
                <w:sz w:val="20"/>
              </w:rPr>
            </w:pPr>
          </w:p>
        </w:tc>
        <w:tc>
          <w:tcPr>
            <w:tcW w:w="397" w:type="dxa"/>
          </w:tcPr>
          <w:p w14:paraId="4829AE4B" w14:textId="77777777" w:rsidR="00B2621B" w:rsidRPr="00A217D5" w:rsidRDefault="00B2621B" w:rsidP="00110E1A">
            <w:pPr>
              <w:rPr>
                <w:sz w:val="20"/>
              </w:rPr>
            </w:pPr>
          </w:p>
        </w:tc>
        <w:tc>
          <w:tcPr>
            <w:tcW w:w="396" w:type="dxa"/>
          </w:tcPr>
          <w:p w14:paraId="021049F1" w14:textId="77777777" w:rsidR="00B2621B" w:rsidRPr="00A217D5" w:rsidRDefault="00B2621B" w:rsidP="00110E1A">
            <w:pPr>
              <w:rPr>
                <w:sz w:val="20"/>
              </w:rPr>
            </w:pPr>
          </w:p>
        </w:tc>
        <w:tc>
          <w:tcPr>
            <w:tcW w:w="396" w:type="dxa"/>
          </w:tcPr>
          <w:p w14:paraId="45F15C18" w14:textId="77777777" w:rsidR="00B2621B" w:rsidRPr="00A217D5" w:rsidRDefault="00B2621B" w:rsidP="00110E1A">
            <w:pPr>
              <w:rPr>
                <w:sz w:val="20"/>
              </w:rPr>
            </w:pPr>
          </w:p>
        </w:tc>
        <w:tc>
          <w:tcPr>
            <w:tcW w:w="397" w:type="dxa"/>
          </w:tcPr>
          <w:p w14:paraId="5766F1BE" w14:textId="77777777" w:rsidR="00B2621B" w:rsidRPr="00A217D5" w:rsidRDefault="00B2621B" w:rsidP="00110E1A">
            <w:pPr>
              <w:rPr>
                <w:sz w:val="20"/>
              </w:rPr>
            </w:pPr>
          </w:p>
        </w:tc>
        <w:tc>
          <w:tcPr>
            <w:tcW w:w="396" w:type="dxa"/>
          </w:tcPr>
          <w:p w14:paraId="2354DB85" w14:textId="77777777" w:rsidR="00B2621B" w:rsidRPr="00A217D5" w:rsidRDefault="00B2621B" w:rsidP="00110E1A">
            <w:pPr>
              <w:rPr>
                <w:sz w:val="20"/>
              </w:rPr>
            </w:pPr>
          </w:p>
        </w:tc>
        <w:tc>
          <w:tcPr>
            <w:tcW w:w="396" w:type="dxa"/>
          </w:tcPr>
          <w:p w14:paraId="09763A76" w14:textId="77777777" w:rsidR="00B2621B" w:rsidRPr="00A217D5" w:rsidRDefault="00B2621B" w:rsidP="00110E1A">
            <w:pPr>
              <w:rPr>
                <w:sz w:val="20"/>
              </w:rPr>
            </w:pPr>
          </w:p>
        </w:tc>
        <w:tc>
          <w:tcPr>
            <w:tcW w:w="397" w:type="dxa"/>
          </w:tcPr>
          <w:p w14:paraId="17AD7CBD" w14:textId="77777777" w:rsidR="00B2621B" w:rsidRPr="00A217D5" w:rsidRDefault="00B2621B" w:rsidP="00110E1A">
            <w:pPr>
              <w:rPr>
                <w:sz w:val="20"/>
              </w:rPr>
            </w:pPr>
          </w:p>
        </w:tc>
        <w:tc>
          <w:tcPr>
            <w:tcW w:w="396" w:type="dxa"/>
          </w:tcPr>
          <w:p w14:paraId="75971727" w14:textId="77777777" w:rsidR="00B2621B" w:rsidRDefault="00B2621B" w:rsidP="00110E1A"/>
        </w:tc>
        <w:tc>
          <w:tcPr>
            <w:tcW w:w="397" w:type="dxa"/>
          </w:tcPr>
          <w:p w14:paraId="406031B9" w14:textId="77777777" w:rsidR="00B2621B" w:rsidRDefault="00B2621B" w:rsidP="00110E1A"/>
        </w:tc>
        <w:tc>
          <w:tcPr>
            <w:tcW w:w="396" w:type="dxa"/>
          </w:tcPr>
          <w:p w14:paraId="4560581B" w14:textId="77777777" w:rsidR="00B2621B" w:rsidRDefault="00B2621B" w:rsidP="00110E1A"/>
        </w:tc>
        <w:tc>
          <w:tcPr>
            <w:tcW w:w="396" w:type="dxa"/>
          </w:tcPr>
          <w:p w14:paraId="1C20CBBE" w14:textId="77777777" w:rsidR="00B2621B" w:rsidRDefault="00B2621B" w:rsidP="00110E1A"/>
        </w:tc>
        <w:tc>
          <w:tcPr>
            <w:tcW w:w="397" w:type="dxa"/>
          </w:tcPr>
          <w:p w14:paraId="3134F9E3" w14:textId="77777777" w:rsidR="00B2621B" w:rsidRDefault="00B2621B" w:rsidP="00110E1A"/>
        </w:tc>
        <w:tc>
          <w:tcPr>
            <w:tcW w:w="396" w:type="dxa"/>
          </w:tcPr>
          <w:p w14:paraId="58634657" w14:textId="77777777" w:rsidR="00B2621B" w:rsidRDefault="00B2621B" w:rsidP="00110E1A"/>
        </w:tc>
        <w:tc>
          <w:tcPr>
            <w:tcW w:w="396" w:type="dxa"/>
          </w:tcPr>
          <w:p w14:paraId="738E5F61" w14:textId="77777777" w:rsidR="00B2621B" w:rsidRDefault="00B2621B" w:rsidP="00110E1A"/>
        </w:tc>
        <w:tc>
          <w:tcPr>
            <w:tcW w:w="397" w:type="dxa"/>
          </w:tcPr>
          <w:p w14:paraId="37EDFC08" w14:textId="77777777" w:rsidR="00B2621B" w:rsidRDefault="00B2621B" w:rsidP="00110E1A"/>
        </w:tc>
        <w:tc>
          <w:tcPr>
            <w:tcW w:w="396" w:type="dxa"/>
          </w:tcPr>
          <w:p w14:paraId="3FEA990C" w14:textId="77777777" w:rsidR="00B2621B" w:rsidRDefault="00B2621B" w:rsidP="00110E1A"/>
        </w:tc>
        <w:tc>
          <w:tcPr>
            <w:tcW w:w="397" w:type="dxa"/>
          </w:tcPr>
          <w:p w14:paraId="25FE288B" w14:textId="77777777" w:rsidR="00B2621B" w:rsidRDefault="00B2621B" w:rsidP="00110E1A"/>
        </w:tc>
        <w:tc>
          <w:tcPr>
            <w:tcW w:w="396" w:type="dxa"/>
          </w:tcPr>
          <w:p w14:paraId="22662567" w14:textId="77777777" w:rsidR="00B2621B" w:rsidRDefault="00B2621B" w:rsidP="00110E1A"/>
        </w:tc>
        <w:tc>
          <w:tcPr>
            <w:tcW w:w="396" w:type="dxa"/>
          </w:tcPr>
          <w:p w14:paraId="43B5B024" w14:textId="77777777" w:rsidR="00B2621B" w:rsidRDefault="00B2621B" w:rsidP="00110E1A"/>
        </w:tc>
        <w:tc>
          <w:tcPr>
            <w:tcW w:w="397" w:type="dxa"/>
          </w:tcPr>
          <w:p w14:paraId="2C33391C" w14:textId="77777777" w:rsidR="00B2621B" w:rsidRDefault="00B2621B" w:rsidP="00110E1A"/>
        </w:tc>
        <w:tc>
          <w:tcPr>
            <w:tcW w:w="396" w:type="dxa"/>
          </w:tcPr>
          <w:p w14:paraId="4422AD74" w14:textId="77777777" w:rsidR="00B2621B" w:rsidRDefault="00B2621B" w:rsidP="00110E1A"/>
        </w:tc>
        <w:tc>
          <w:tcPr>
            <w:tcW w:w="396" w:type="dxa"/>
          </w:tcPr>
          <w:p w14:paraId="01652385" w14:textId="77777777" w:rsidR="00B2621B" w:rsidRDefault="00B2621B" w:rsidP="00110E1A"/>
        </w:tc>
        <w:tc>
          <w:tcPr>
            <w:tcW w:w="397" w:type="dxa"/>
          </w:tcPr>
          <w:p w14:paraId="201059C5" w14:textId="77777777" w:rsidR="00B2621B" w:rsidRDefault="00B2621B" w:rsidP="00110E1A"/>
        </w:tc>
        <w:tc>
          <w:tcPr>
            <w:tcW w:w="396" w:type="dxa"/>
          </w:tcPr>
          <w:p w14:paraId="2E5093BD" w14:textId="77777777" w:rsidR="00B2621B" w:rsidRDefault="00B2621B" w:rsidP="00110E1A"/>
        </w:tc>
        <w:tc>
          <w:tcPr>
            <w:tcW w:w="397" w:type="dxa"/>
          </w:tcPr>
          <w:p w14:paraId="64408F57" w14:textId="77777777" w:rsidR="00B2621B" w:rsidRDefault="00B2621B" w:rsidP="00110E1A"/>
        </w:tc>
      </w:tr>
      <w:tr w:rsidR="00B2621B" w14:paraId="445D0E92" w14:textId="77777777" w:rsidTr="00110E1A">
        <w:tc>
          <w:tcPr>
            <w:tcW w:w="1271" w:type="dxa"/>
          </w:tcPr>
          <w:p w14:paraId="5DA9E77A" w14:textId="77777777" w:rsidR="00B2621B" w:rsidRDefault="00B2621B" w:rsidP="00110E1A">
            <w:r>
              <w:t>SUR_T4</w:t>
            </w:r>
          </w:p>
        </w:tc>
        <w:tc>
          <w:tcPr>
            <w:tcW w:w="396" w:type="dxa"/>
          </w:tcPr>
          <w:p w14:paraId="5A2229C8" w14:textId="77777777" w:rsidR="00B2621B" w:rsidRPr="00A217D5" w:rsidRDefault="00B2621B" w:rsidP="00110E1A">
            <w:pPr>
              <w:rPr>
                <w:sz w:val="20"/>
              </w:rPr>
            </w:pPr>
          </w:p>
        </w:tc>
        <w:tc>
          <w:tcPr>
            <w:tcW w:w="396" w:type="dxa"/>
          </w:tcPr>
          <w:p w14:paraId="6BA9BE29" w14:textId="77777777" w:rsidR="00B2621B" w:rsidRPr="00A217D5" w:rsidRDefault="00B2621B" w:rsidP="00110E1A">
            <w:pPr>
              <w:rPr>
                <w:sz w:val="20"/>
              </w:rPr>
            </w:pPr>
          </w:p>
        </w:tc>
        <w:tc>
          <w:tcPr>
            <w:tcW w:w="397" w:type="dxa"/>
          </w:tcPr>
          <w:p w14:paraId="69F1294C" w14:textId="77777777" w:rsidR="00B2621B" w:rsidRPr="00A217D5" w:rsidRDefault="00B2621B" w:rsidP="00110E1A">
            <w:pPr>
              <w:rPr>
                <w:sz w:val="20"/>
              </w:rPr>
            </w:pPr>
          </w:p>
        </w:tc>
        <w:tc>
          <w:tcPr>
            <w:tcW w:w="396" w:type="dxa"/>
          </w:tcPr>
          <w:p w14:paraId="63CA32EE" w14:textId="77777777" w:rsidR="00B2621B" w:rsidRPr="00A217D5" w:rsidRDefault="00B2621B" w:rsidP="00110E1A">
            <w:pPr>
              <w:rPr>
                <w:sz w:val="20"/>
              </w:rPr>
            </w:pPr>
          </w:p>
        </w:tc>
        <w:tc>
          <w:tcPr>
            <w:tcW w:w="397" w:type="dxa"/>
          </w:tcPr>
          <w:p w14:paraId="5F10CAFF" w14:textId="77777777" w:rsidR="00B2621B" w:rsidRPr="00A217D5" w:rsidRDefault="00B2621B" w:rsidP="00110E1A">
            <w:pPr>
              <w:rPr>
                <w:sz w:val="20"/>
              </w:rPr>
            </w:pPr>
          </w:p>
        </w:tc>
        <w:tc>
          <w:tcPr>
            <w:tcW w:w="396" w:type="dxa"/>
          </w:tcPr>
          <w:p w14:paraId="2248801D" w14:textId="77777777" w:rsidR="00B2621B" w:rsidRPr="00A217D5" w:rsidRDefault="00B2621B" w:rsidP="00110E1A">
            <w:pPr>
              <w:rPr>
                <w:sz w:val="20"/>
              </w:rPr>
            </w:pPr>
          </w:p>
        </w:tc>
        <w:tc>
          <w:tcPr>
            <w:tcW w:w="396" w:type="dxa"/>
          </w:tcPr>
          <w:p w14:paraId="5267AC74" w14:textId="77777777" w:rsidR="00B2621B" w:rsidRPr="00A217D5" w:rsidRDefault="00B2621B" w:rsidP="00110E1A">
            <w:pPr>
              <w:rPr>
                <w:sz w:val="20"/>
              </w:rPr>
            </w:pPr>
          </w:p>
        </w:tc>
        <w:tc>
          <w:tcPr>
            <w:tcW w:w="397" w:type="dxa"/>
          </w:tcPr>
          <w:p w14:paraId="6E4FC8C3" w14:textId="77777777" w:rsidR="00B2621B" w:rsidRPr="00A217D5" w:rsidRDefault="00B2621B" w:rsidP="00110E1A">
            <w:pPr>
              <w:rPr>
                <w:sz w:val="20"/>
              </w:rPr>
            </w:pPr>
          </w:p>
        </w:tc>
        <w:tc>
          <w:tcPr>
            <w:tcW w:w="396" w:type="dxa"/>
          </w:tcPr>
          <w:p w14:paraId="05D5CCE4" w14:textId="77777777" w:rsidR="00B2621B" w:rsidRPr="00A217D5" w:rsidRDefault="00B2621B" w:rsidP="00110E1A">
            <w:pPr>
              <w:rPr>
                <w:sz w:val="20"/>
              </w:rPr>
            </w:pPr>
          </w:p>
        </w:tc>
        <w:tc>
          <w:tcPr>
            <w:tcW w:w="397" w:type="dxa"/>
          </w:tcPr>
          <w:p w14:paraId="7621F79A" w14:textId="77777777" w:rsidR="00B2621B" w:rsidRPr="00A217D5" w:rsidRDefault="00B2621B" w:rsidP="00110E1A">
            <w:pPr>
              <w:rPr>
                <w:sz w:val="20"/>
              </w:rPr>
            </w:pPr>
          </w:p>
        </w:tc>
        <w:tc>
          <w:tcPr>
            <w:tcW w:w="396" w:type="dxa"/>
          </w:tcPr>
          <w:p w14:paraId="1024D8AB" w14:textId="77777777" w:rsidR="00B2621B" w:rsidRPr="00A217D5" w:rsidRDefault="00B2621B" w:rsidP="00110E1A">
            <w:pPr>
              <w:rPr>
                <w:sz w:val="20"/>
              </w:rPr>
            </w:pPr>
          </w:p>
        </w:tc>
        <w:tc>
          <w:tcPr>
            <w:tcW w:w="397" w:type="dxa"/>
          </w:tcPr>
          <w:p w14:paraId="7098C633" w14:textId="77777777" w:rsidR="00B2621B" w:rsidRPr="00A217D5" w:rsidRDefault="00B2621B" w:rsidP="00110E1A">
            <w:pPr>
              <w:rPr>
                <w:sz w:val="20"/>
              </w:rPr>
            </w:pPr>
          </w:p>
        </w:tc>
        <w:tc>
          <w:tcPr>
            <w:tcW w:w="396" w:type="dxa"/>
          </w:tcPr>
          <w:p w14:paraId="2FF88791" w14:textId="77777777" w:rsidR="00B2621B" w:rsidRPr="00A217D5" w:rsidRDefault="00B2621B" w:rsidP="00110E1A">
            <w:pPr>
              <w:rPr>
                <w:sz w:val="20"/>
              </w:rPr>
            </w:pPr>
          </w:p>
        </w:tc>
        <w:tc>
          <w:tcPr>
            <w:tcW w:w="396" w:type="dxa"/>
          </w:tcPr>
          <w:p w14:paraId="6C759506" w14:textId="77777777" w:rsidR="00B2621B" w:rsidRPr="00A217D5" w:rsidRDefault="00B2621B" w:rsidP="00110E1A">
            <w:pPr>
              <w:rPr>
                <w:sz w:val="20"/>
              </w:rPr>
            </w:pPr>
          </w:p>
        </w:tc>
        <w:tc>
          <w:tcPr>
            <w:tcW w:w="397" w:type="dxa"/>
          </w:tcPr>
          <w:p w14:paraId="75E2EEBA" w14:textId="77777777" w:rsidR="00B2621B" w:rsidRPr="00A217D5" w:rsidRDefault="00B2621B" w:rsidP="00110E1A">
            <w:pPr>
              <w:rPr>
                <w:sz w:val="20"/>
              </w:rPr>
            </w:pPr>
          </w:p>
        </w:tc>
        <w:tc>
          <w:tcPr>
            <w:tcW w:w="396" w:type="dxa"/>
          </w:tcPr>
          <w:p w14:paraId="1DED56F9" w14:textId="77777777" w:rsidR="00B2621B" w:rsidRPr="00A217D5" w:rsidRDefault="00B2621B" w:rsidP="00110E1A">
            <w:pPr>
              <w:rPr>
                <w:sz w:val="20"/>
              </w:rPr>
            </w:pPr>
          </w:p>
        </w:tc>
        <w:tc>
          <w:tcPr>
            <w:tcW w:w="396" w:type="dxa"/>
          </w:tcPr>
          <w:p w14:paraId="352E5C9C" w14:textId="77777777" w:rsidR="00B2621B" w:rsidRPr="00A217D5" w:rsidRDefault="00B2621B" w:rsidP="00110E1A">
            <w:pPr>
              <w:rPr>
                <w:sz w:val="20"/>
              </w:rPr>
            </w:pPr>
          </w:p>
        </w:tc>
        <w:tc>
          <w:tcPr>
            <w:tcW w:w="397" w:type="dxa"/>
          </w:tcPr>
          <w:p w14:paraId="4EA39175" w14:textId="77777777" w:rsidR="00B2621B" w:rsidRPr="00A217D5" w:rsidRDefault="00B2621B" w:rsidP="00110E1A">
            <w:pPr>
              <w:rPr>
                <w:sz w:val="20"/>
              </w:rPr>
            </w:pPr>
          </w:p>
        </w:tc>
        <w:tc>
          <w:tcPr>
            <w:tcW w:w="396" w:type="dxa"/>
          </w:tcPr>
          <w:p w14:paraId="74100599" w14:textId="77777777" w:rsidR="00B2621B" w:rsidRPr="00A217D5" w:rsidRDefault="00B2621B" w:rsidP="00110E1A">
            <w:pPr>
              <w:rPr>
                <w:sz w:val="20"/>
              </w:rPr>
            </w:pPr>
            <w:r>
              <w:rPr>
                <w:sz w:val="20"/>
              </w:rPr>
              <w:t xml:space="preserve">X </w:t>
            </w:r>
          </w:p>
        </w:tc>
        <w:tc>
          <w:tcPr>
            <w:tcW w:w="396" w:type="dxa"/>
          </w:tcPr>
          <w:p w14:paraId="25B3C574" w14:textId="77777777" w:rsidR="00B2621B" w:rsidRPr="00A217D5" w:rsidRDefault="00B2621B" w:rsidP="00110E1A">
            <w:pPr>
              <w:rPr>
                <w:sz w:val="20"/>
              </w:rPr>
            </w:pPr>
          </w:p>
        </w:tc>
        <w:tc>
          <w:tcPr>
            <w:tcW w:w="397" w:type="dxa"/>
          </w:tcPr>
          <w:p w14:paraId="7CAACB2E" w14:textId="77777777" w:rsidR="00B2621B" w:rsidRPr="00A217D5" w:rsidRDefault="00B2621B" w:rsidP="00110E1A">
            <w:pPr>
              <w:rPr>
                <w:sz w:val="20"/>
              </w:rPr>
            </w:pPr>
          </w:p>
        </w:tc>
        <w:tc>
          <w:tcPr>
            <w:tcW w:w="396" w:type="dxa"/>
          </w:tcPr>
          <w:p w14:paraId="3F418DF6" w14:textId="77777777" w:rsidR="00B2621B" w:rsidRPr="00A217D5" w:rsidRDefault="00B2621B" w:rsidP="00110E1A">
            <w:pPr>
              <w:rPr>
                <w:sz w:val="20"/>
              </w:rPr>
            </w:pPr>
          </w:p>
        </w:tc>
        <w:tc>
          <w:tcPr>
            <w:tcW w:w="397" w:type="dxa"/>
          </w:tcPr>
          <w:p w14:paraId="50EFDFB9" w14:textId="77777777" w:rsidR="00B2621B" w:rsidRPr="00A217D5" w:rsidRDefault="00B2621B" w:rsidP="00110E1A">
            <w:pPr>
              <w:rPr>
                <w:sz w:val="20"/>
              </w:rPr>
            </w:pPr>
          </w:p>
        </w:tc>
        <w:tc>
          <w:tcPr>
            <w:tcW w:w="396" w:type="dxa"/>
          </w:tcPr>
          <w:p w14:paraId="1D668F61" w14:textId="77777777" w:rsidR="00B2621B" w:rsidRPr="00A217D5" w:rsidRDefault="00B2621B" w:rsidP="00110E1A">
            <w:pPr>
              <w:rPr>
                <w:sz w:val="20"/>
              </w:rPr>
            </w:pPr>
          </w:p>
        </w:tc>
        <w:tc>
          <w:tcPr>
            <w:tcW w:w="396" w:type="dxa"/>
          </w:tcPr>
          <w:p w14:paraId="0297478C" w14:textId="77777777" w:rsidR="00B2621B" w:rsidRPr="00A217D5" w:rsidRDefault="00B2621B" w:rsidP="00110E1A">
            <w:pPr>
              <w:rPr>
                <w:sz w:val="20"/>
              </w:rPr>
            </w:pPr>
          </w:p>
        </w:tc>
        <w:tc>
          <w:tcPr>
            <w:tcW w:w="397" w:type="dxa"/>
          </w:tcPr>
          <w:p w14:paraId="00A06808" w14:textId="77777777" w:rsidR="00B2621B" w:rsidRPr="00A217D5" w:rsidRDefault="00B2621B" w:rsidP="00110E1A">
            <w:pPr>
              <w:rPr>
                <w:sz w:val="20"/>
              </w:rPr>
            </w:pPr>
          </w:p>
        </w:tc>
        <w:tc>
          <w:tcPr>
            <w:tcW w:w="396" w:type="dxa"/>
          </w:tcPr>
          <w:p w14:paraId="24C3A7CB" w14:textId="77777777" w:rsidR="00B2621B" w:rsidRPr="00A217D5" w:rsidRDefault="00B2621B" w:rsidP="00110E1A">
            <w:pPr>
              <w:rPr>
                <w:sz w:val="20"/>
              </w:rPr>
            </w:pPr>
          </w:p>
        </w:tc>
        <w:tc>
          <w:tcPr>
            <w:tcW w:w="396" w:type="dxa"/>
          </w:tcPr>
          <w:p w14:paraId="0108D9A8" w14:textId="77777777" w:rsidR="00B2621B" w:rsidRPr="00A217D5" w:rsidRDefault="00B2621B" w:rsidP="00110E1A">
            <w:pPr>
              <w:rPr>
                <w:sz w:val="20"/>
              </w:rPr>
            </w:pPr>
          </w:p>
        </w:tc>
        <w:tc>
          <w:tcPr>
            <w:tcW w:w="397" w:type="dxa"/>
          </w:tcPr>
          <w:p w14:paraId="4B92AA3B" w14:textId="77777777" w:rsidR="00B2621B" w:rsidRPr="00A217D5" w:rsidRDefault="00B2621B" w:rsidP="00110E1A">
            <w:pPr>
              <w:rPr>
                <w:sz w:val="20"/>
              </w:rPr>
            </w:pPr>
          </w:p>
        </w:tc>
        <w:tc>
          <w:tcPr>
            <w:tcW w:w="396" w:type="dxa"/>
          </w:tcPr>
          <w:p w14:paraId="5499715D" w14:textId="77777777" w:rsidR="00B2621B" w:rsidRPr="00A217D5" w:rsidRDefault="00B2621B" w:rsidP="00110E1A">
            <w:pPr>
              <w:rPr>
                <w:sz w:val="20"/>
              </w:rPr>
            </w:pPr>
          </w:p>
        </w:tc>
        <w:tc>
          <w:tcPr>
            <w:tcW w:w="396" w:type="dxa"/>
          </w:tcPr>
          <w:p w14:paraId="1D9ED4E7" w14:textId="77777777" w:rsidR="00B2621B" w:rsidRPr="00A217D5" w:rsidRDefault="00B2621B" w:rsidP="00110E1A">
            <w:pPr>
              <w:rPr>
                <w:sz w:val="20"/>
              </w:rPr>
            </w:pPr>
          </w:p>
        </w:tc>
        <w:tc>
          <w:tcPr>
            <w:tcW w:w="397" w:type="dxa"/>
          </w:tcPr>
          <w:p w14:paraId="715A6CC5" w14:textId="77777777" w:rsidR="00B2621B" w:rsidRPr="00A217D5" w:rsidRDefault="00B2621B" w:rsidP="00110E1A">
            <w:pPr>
              <w:rPr>
                <w:sz w:val="20"/>
              </w:rPr>
            </w:pPr>
          </w:p>
        </w:tc>
        <w:tc>
          <w:tcPr>
            <w:tcW w:w="396" w:type="dxa"/>
          </w:tcPr>
          <w:p w14:paraId="350BAD04" w14:textId="77777777" w:rsidR="00B2621B" w:rsidRDefault="00B2621B" w:rsidP="00110E1A"/>
        </w:tc>
        <w:tc>
          <w:tcPr>
            <w:tcW w:w="397" w:type="dxa"/>
          </w:tcPr>
          <w:p w14:paraId="1BF93837" w14:textId="77777777" w:rsidR="00B2621B" w:rsidRDefault="00B2621B" w:rsidP="00110E1A"/>
        </w:tc>
        <w:tc>
          <w:tcPr>
            <w:tcW w:w="396" w:type="dxa"/>
          </w:tcPr>
          <w:p w14:paraId="42EE4D94" w14:textId="77777777" w:rsidR="00B2621B" w:rsidRDefault="00B2621B" w:rsidP="00110E1A"/>
        </w:tc>
        <w:tc>
          <w:tcPr>
            <w:tcW w:w="396" w:type="dxa"/>
          </w:tcPr>
          <w:p w14:paraId="4B22F810" w14:textId="77777777" w:rsidR="00B2621B" w:rsidRDefault="00B2621B" w:rsidP="00110E1A"/>
        </w:tc>
        <w:tc>
          <w:tcPr>
            <w:tcW w:w="397" w:type="dxa"/>
          </w:tcPr>
          <w:p w14:paraId="17935ABA" w14:textId="77777777" w:rsidR="00B2621B" w:rsidRDefault="00B2621B" w:rsidP="00110E1A"/>
        </w:tc>
        <w:tc>
          <w:tcPr>
            <w:tcW w:w="396" w:type="dxa"/>
          </w:tcPr>
          <w:p w14:paraId="0B0C4E0A" w14:textId="77777777" w:rsidR="00B2621B" w:rsidRDefault="00B2621B" w:rsidP="00110E1A"/>
        </w:tc>
        <w:tc>
          <w:tcPr>
            <w:tcW w:w="396" w:type="dxa"/>
          </w:tcPr>
          <w:p w14:paraId="721A9F82" w14:textId="77777777" w:rsidR="00B2621B" w:rsidRDefault="00B2621B" w:rsidP="00110E1A"/>
        </w:tc>
        <w:tc>
          <w:tcPr>
            <w:tcW w:w="397" w:type="dxa"/>
          </w:tcPr>
          <w:p w14:paraId="0266422E" w14:textId="77777777" w:rsidR="00B2621B" w:rsidRDefault="00B2621B" w:rsidP="00110E1A"/>
        </w:tc>
        <w:tc>
          <w:tcPr>
            <w:tcW w:w="396" w:type="dxa"/>
          </w:tcPr>
          <w:p w14:paraId="28058D3E" w14:textId="77777777" w:rsidR="00B2621B" w:rsidRDefault="00B2621B" w:rsidP="00110E1A"/>
        </w:tc>
        <w:tc>
          <w:tcPr>
            <w:tcW w:w="397" w:type="dxa"/>
          </w:tcPr>
          <w:p w14:paraId="780855A5" w14:textId="77777777" w:rsidR="00B2621B" w:rsidRDefault="00B2621B" w:rsidP="00110E1A"/>
        </w:tc>
        <w:tc>
          <w:tcPr>
            <w:tcW w:w="396" w:type="dxa"/>
          </w:tcPr>
          <w:p w14:paraId="72CA8EC7" w14:textId="77777777" w:rsidR="00B2621B" w:rsidRDefault="00B2621B" w:rsidP="00110E1A"/>
        </w:tc>
        <w:tc>
          <w:tcPr>
            <w:tcW w:w="396" w:type="dxa"/>
          </w:tcPr>
          <w:p w14:paraId="5FD4619A" w14:textId="77777777" w:rsidR="00B2621B" w:rsidRDefault="00B2621B" w:rsidP="00110E1A"/>
        </w:tc>
        <w:tc>
          <w:tcPr>
            <w:tcW w:w="397" w:type="dxa"/>
          </w:tcPr>
          <w:p w14:paraId="71B12DC7" w14:textId="77777777" w:rsidR="00B2621B" w:rsidRDefault="00B2621B" w:rsidP="00110E1A"/>
        </w:tc>
        <w:tc>
          <w:tcPr>
            <w:tcW w:w="396" w:type="dxa"/>
          </w:tcPr>
          <w:p w14:paraId="35362D85" w14:textId="77777777" w:rsidR="00B2621B" w:rsidRDefault="00B2621B" w:rsidP="00110E1A"/>
        </w:tc>
        <w:tc>
          <w:tcPr>
            <w:tcW w:w="396" w:type="dxa"/>
          </w:tcPr>
          <w:p w14:paraId="7A7D1577" w14:textId="77777777" w:rsidR="00B2621B" w:rsidRDefault="00B2621B" w:rsidP="00110E1A"/>
        </w:tc>
        <w:tc>
          <w:tcPr>
            <w:tcW w:w="397" w:type="dxa"/>
          </w:tcPr>
          <w:p w14:paraId="2BAD6161" w14:textId="77777777" w:rsidR="00B2621B" w:rsidRDefault="00B2621B" w:rsidP="00110E1A"/>
        </w:tc>
        <w:tc>
          <w:tcPr>
            <w:tcW w:w="396" w:type="dxa"/>
          </w:tcPr>
          <w:p w14:paraId="357D967D" w14:textId="77777777" w:rsidR="00B2621B" w:rsidRDefault="00B2621B" w:rsidP="00110E1A"/>
        </w:tc>
        <w:tc>
          <w:tcPr>
            <w:tcW w:w="397" w:type="dxa"/>
          </w:tcPr>
          <w:p w14:paraId="2E03017E" w14:textId="77777777" w:rsidR="00B2621B" w:rsidRDefault="00B2621B" w:rsidP="00110E1A"/>
        </w:tc>
      </w:tr>
      <w:tr w:rsidR="00B2621B" w14:paraId="7680DC2F" w14:textId="77777777" w:rsidTr="00110E1A">
        <w:tc>
          <w:tcPr>
            <w:tcW w:w="1271" w:type="dxa"/>
          </w:tcPr>
          <w:p w14:paraId="4104E209" w14:textId="77777777" w:rsidR="00B2621B" w:rsidRDefault="00B2621B" w:rsidP="00110E1A">
            <w:r>
              <w:t>SUR_T5</w:t>
            </w:r>
          </w:p>
        </w:tc>
        <w:tc>
          <w:tcPr>
            <w:tcW w:w="396" w:type="dxa"/>
          </w:tcPr>
          <w:p w14:paraId="73605BCB" w14:textId="77777777" w:rsidR="00B2621B" w:rsidRPr="00A217D5" w:rsidRDefault="00B2621B" w:rsidP="00110E1A">
            <w:pPr>
              <w:rPr>
                <w:sz w:val="20"/>
              </w:rPr>
            </w:pPr>
          </w:p>
        </w:tc>
        <w:tc>
          <w:tcPr>
            <w:tcW w:w="396" w:type="dxa"/>
          </w:tcPr>
          <w:p w14:paraId="52AE637F" w14:textId="77777777" w:rsidR="00B2621B" w:rsidRPr="00A217D5" w:rsidRDefault="00B2621B" w:rsidP="00110E1A">
            <w:pPr>
              <w:rPr>
                <w:sz w:val="20"/>
              </w:rPr>
            </w:pPr>
          </w:p>
        </w:tc>
        <w:tc>
          <w:tcPr>
            <w:tcW w:w="397" w:type="dxa"/>
          </w:tcPr>
          <w:p w14:paraId="072BD695" w14:textId="77777777" w:rsidR="00B2621B" w:rsidRPr="00A217D5" w:rsidRDefault="00B2621B" w:rsidP="00110E1A">
            <w:pPr>
              <w:rPr>
                <w:sz w:val="20"/>
              </w:rPr>
            </w:pPr>
          </w:p>
        </w:tc>
        <w:tc>
          <w:tcPr>
            <w:tcW w:w="396" w:type="dxa"/>
          </w:tcPr>
          <w:p w14:paraId="37D3C4A2" w14:textId="77777777" w:rsidR="00B2621B" w:rsidRPr="00A217D5" w:rsidRDefault="00B2621B" w:rsidP="00110E1A">
            <w:pPr>
              <w:rPr>
                <w:sz w:val="20"/>
              </w:rPr>
            </w:pPr>
          </w:p>
        </w:tc>
        <w:tc>
          <w:tcPr>
            <w:tcW w:w="397" w:type="dxa"/>
          </w:tcPr>
          <w:p w14:paraId="522B3EA9" w14:textId="77777777" w:rsidR="00B2621B" w:rsidRPr="00A217D5" w:rsidRDefault="00B2621B" w:rsidP="00110E1A">
            <w:pPr>
              <w:rPr>
                <w:sz w:val="20"/>
              </w:rPr>
            </w:pPr>
          </w:p>
        </w:tc>
        <w:tc>
          <w:tcPr>
            <w:tcW w:w="396" w:type="dxa"/>
          </w:tcPr>
          <w:p w14:paraId="600FC1FE" w14:textId="77777777" w:rsidR="00B2621B" w:rsidRPr="00A217D5" w:rsidRDefault="00B2621B" w:rsidP="00110E1A">
            <w:pPr>
              <w:rPr>
                <w:sz w:val="20"/>
              </w:rPr>
            </w:pPr>
          </w:p>
        </w:tc>
        <w:tc>
          <w:tcPr>
            <w:tcW w:w="396" w:type="dxa"/>
          </w:tcPr>
          <w:p w14:paraId="57921CFE" w14:textId="77777777" w:rsidR="00B2621B" w:rsidRPr="00A217D5" w:rsidRDefault="00B2621B" w:rsidP="00110E1A">
            <w:pPr>
              <w:rPr>
                <w:sz w:val="20"/>
              </w:rPr>
            </w:pPr>
          </w:p>
        </w:tc>
        <w:tc>
          <w:tcPr>
            <w:tcW w:w="397" w:type="dxa"/>
          </w:tcPr>
          <w:p w14:paraId="1B6F0F72" w14:textId="77777777" w:rsidR="00B2621B" w:rsidRPr="00A217D5" w:rsidRDefault="00B2621B" w:rsidP="00110E1A">
            <w:pPr>
              <w:rPr>
                <w:sz w:val="20"/>
              </w:rPr>
            </w:pPr>
          </w:p>
        </w:tc>
        <w:tc>
          <w:tcPr>
            <w:tcW w:w="396" w:type="dxa"/>
          </w:tcPr>
          <w:p w14:paraId="0EB053B8" w14:textId="77777777" w:rsidR="00B2621B" w:rsidRPr="00A217D5" w:rsidRDefault="00B2621B" w:rsidP="00110E1A">
            <w:pPr>
              <w:rPr>
                <w:sz w:val="20"/>
              </w:rPr>
            </w:pPr>
          </w:p>
        </w:tc>
        <w:tc>
          <w:tcPr>
            <w:tcW w:w="397" w:type="dxa"/>
          </w:tcPr>
          <w:p w14:paraId="1D888260" w14:textId="77777777" w:rsidR="00B2621B" w:rsidRPr="00A217D5" w:rsidRDefault="00B2621B" w:rsidP="00110E1A">
            <w:pPr>
              <w:rPr>
                <w:sz w:val="20"/>
              </w:rPr>
            </w:pPr>
          </w:p>
        </w:tc>
        <w:tc>
          <w:tcPr>
            <w:tcW w:w="396" w:type="dxa"/>
          </w:tcPr>
          <w:p w14:paraId="18FE701F" w14:textId="77777777" w:rsidR="00B2621B" w:rsidRPr="00A217D5" w:rsidRDefault="00B2621B" w:rsidP="00110E1A">
            <w:pPr>
              <w:rPr>
                <w:sz w:val="20"/>
              </w:rPr>
            </w:pPr>
          </w:p>
        </w:tc>
        <w:tc>
          <w:tcPr>
            <w:tcW w:w="397" w:type="dxa"/>
          </w:tcPr>
          <w:p w14:paraId="74202788" w14:textId="77777777" w:rsidR="00B2621B" w:rsidRPr="00A217D5" w:rsidRDefault="00B2621B" w:rsidP="00110E1A">
            <w:pPr>
              <w:rPr>
                <w:sz w:val="20"/>
              </w:rPr>
            </w:pPr>
          </w:p>
        </w:tc>
        <w:tc>
          <w:tcPr>
            <w:tcW w:w="396" w:type="dxa"/>
          </w:tcPr>
          <w:p w14:paraId="1099772F" w14:textId="77777777" w:rsidR="00B2621B" w:rsidRPr="00A217D5" w:rsidRDefault="00B2621B" w:rsidP="00110E1A">
            <w:pPr>
              <w:rPr>
                <w:sz w:val="20"/>
              </w:rPr>
            </w:pPr>
          </w:p>
        </w:tc>
        <w:tc>
          <w:tcPr>
            <w:tcW w:w="396" w:type="dxa"/>
          </w:tcPr>
          <w:p w14:paraId="6A7DF367" w14:textId="77777777" w:rsidR="00B2621B" w:rsidRPr="00A217D5" w:rsidRDefault="00B2621B" w:rsidP="00110E1A">
            <w:pPr>
              <w:rPr>
                <w:sz w:val="20"/>
              </w:rPr>
            </w:pPr>
          </w:p>
        </w:tc>
        <w:tc>
          <w:tcPr>
            <w:tcW w:w="397" w:type="dxa"/>
          </w:tcPr>
          <w:p w14:paraId="7CEFB27F" w14:textId="77777777" w:rsidR="00B2621B" w:rsidRPr="00A217D5" w:rsidRDefault="00B2621B" w:rsidP="00110E1A">
            <w:pPr>
              <w:rPr>
                <w:sz w:val="20"/>
              </w:rPr>
            </w:pPr>
          </w:p>
        </w:tc>
        <w:tc>
          <w:tcPr>
            <w:tcW w:w="396" w:type="dxa"/>
          </w:tcPr>
          <w:p w14:paraId="129FAA8D" w14:textId="77777777" w:rsidR="00B2621B" w:rsidRPr="00A217D5" w:rsidRDefault="00B2621B" w:rsidP="00110E1A">
            <w:pPr>
              <w:rPr>
                <w:sz w:val="20"/>
              </w:rPr>
            </w:pPr>
          </w:p>
        </w:tc>
        <w:tc>
          <w:tcPr>
            <w:tcW w:w="396" w:type="dxa"/>
          </w:tcPr>
          <w:p w14:paraId="125E92CE" w14:textId="77777777" w:rsidR="00B2621B" w:rsidRPr="00A217D5" w:rsidRDefault="00B2621B" w:rsidP="00110E1A">
            <w:pPr>
              <w:rPr>
                <w:sz w:val="20"/>
              </w:rPr>
            </w:pPr>
          </w:p>
        </w:tc>
        <w:tc>
          <w:tcPr>
            <w:tcW w:w="397" w:type="dxa"/>
          </w:tcPr>
          <w:p w14:paraId="5132A96C" w14:textId="77777777" w:rsidR="00B2621B" w:rsidRPr="00A217D5" w:rsidRDefault="00B2621B" w:rsidP="00110E1A">
            <w:pPr>
              <w:rPr>
                <w:sz w:val="20"/>
              </w:rPr>
            </w:pPr>
          </w:p>
        </w:tc>
        <w:tc>
          <w:tcPr>
            <w:tcW w:w="396" w:type="dxa"/>
          </w:tcPr>
          <w:p w14:paraId="1F9A841B" w14:textId="77777777" w:rsidR="00B2621B" w:rsidRPr="00A217D5" w:rsidRDefault="00B2621B" w:rsidP="00110E1A">
            <w:pPr>
              <w:rPr>
                <w:sz w:val="20"/>
              </w:rPr>
            </w:pPr>
          </w:p>
        </w:tc>
        <w:tc>
          <w:tcPr>
            <w:tcW w:w="396" w:type="dxa"/>
          </w:tcPr>
          <w:p w14:paraId="05CABA8E" w14:textId="77777777" w:rsidR="00B2621B" w:rsidRPr="00A217D5" w:rsidRDefault="00B2621B" w:rsidP="00110E1A">
            <w:pPr>
              <w:rPr>
                <w:sz w:val="20"/>
              </w:rPr>
            </w:pPr>
            <w:r>
              <w:rPr>
                <w:sz w:val="20"/>
              </w:rPr>
              <w:t xml:space="preserve">X </w:t>
            </w:r>
          </w:p>
        </w:tc>
        <w:tc>
          <w:tcPr>
            <w:tcW w:w="397" w:type="dxa"/>
          </w:tcPr>
          <w:p w14:paraId="4D639CA5" w14:textId="77777777" w:rsidR="00B2621B" w:rsidRPr="00A217D5" w:rsidRDefault="00B2621B" w:rsidP="00110E1A">
            <w:pPr>
              <w:rPr>
                <w:sz w:val="20"/>
              </w:rPr>
            </w:pPr>
          </w:p>
        </w:tc>
        <w:tc>
          <w:tcPr>
            <w:tcW w:w="396" w:type="dxa"/>
          </w:tcPr>
          <w:p w14:paraId="017D5597" w14:textId="77777777" w:rsidR="00B2621B" w:rsidRPr="00A217D5" w:rsidRDefault="00B2621B" w:rsidP="00110E1A">
            <w:pPr>
              <w:rPr>
                <w:sz w:val="20"/>
              </w:rPr>
            </w:pPr>
          </w:p>
        </w:tc>
        <w:tc>
          <w:tcPr>
            <w:tcW w:w="397" w:type="dxa"/>
          </w:tcPr>
          <w:p w14:paraId="404927B2" w14:textId="77777777" w:rsidR="00B2621B" w:rsidRPr="00A217D5" w:rsidRDefault="00B2621B" w:rsidP="00110E1A">
            <w:pPr>
              <w:rPr>
                <w:sz w:val="20"/>
              </w:rPr>
            </w:pPr>
          </w:p>
        </w:tc>
        <w:tc>
          <w:tcPr>
            <w:tcW w:w="396" w:type="dxa"/>
          </w:tcPr>
          <w:p w14:paraId="5184A717" w14:textId="77777777" w:rsidR="00B2621B" w:rsidRPr="00A217D5" w:rsidRDefault="00B2621B" w:rsidP="00110E1A">
            <w:pPr>
              <w:rPr>
                <w:sz w:val="20"/>
              </w:rPr>
            </w:pPr>
          </w:p>
        </w:tc>
        <w:tc>
          <w:tcPr>
            <w:tcW w:w="396" w:type="dxa"/>
          </w:tcPr>
          <w:p w14:paraId="690AF0F9" w14:textId="77777777" w:rsidR="00B2621B" w:rsidRPr="00A217D5" w:rsidRDefault="00B2621B" w:rsidP="00110E1A">
            <w:pPr>
              <w:rPr>
                <w:sz w:val="20"/>
              </w:rPr>
            </w:pPr>
          </w:p>
        </w:tc>
        <w:tc>
          <w:tcPr>
            <w:tcW w:w="397" w:type="dxa"/>
          </w:tcPr>
          <w:p w14:paraId="63CB7591" w14:textId="77777777" w:rsidR="00B2621B" w:rsidRPr="00A217D5" w:rsidRDefault="00B2621B" w:rsidP="00110E1A">
            <w:pPr>
              <w:rPr>
                <w:sz w:val="20"/>
              </w:rPr>
            </w:pPr>
          </w:p>
        </w:tc>
        <w:tc>
          <w:tcPr>
            <w:tcW w:w="396" w:type="dxa"/>
          </w:tcPr>
          <w:p w14:paraId="0F6A3836" w14:textId="77777777" w:rsidR="00B2621B" w:rsidRPr="00A217D5" w:rsidRDefault="00B2621B" w:rsidP="00110E1A">
            <w:pPr>
              <w:rPr>
                <w:sz w:val="20"/>
              </w:rPr>
            </w:pPr>
          </w:p>
        </w:tc>
        <w:tc>
          <w:tcPr>
            <w:tcW w:w="396" w:type="dxa"/>
          </w:tcPr>
          <w:p w14:paraId="78FB1EBE" w14:textId="77777777" w:rsidR="00B2621B" w:rsidRPr="00A217D5" w:rsidRDefault="00B2621B" w:rsidP="00110E1A">
            <w:pPr>
              <w:rPr>
                <w:sz w:val="20"/>
              </w:rPr>
            </w:pPr>
          </w:p>
        </w:tc>
        <w:tc>
          <w:tcPr>
            <w:tcW w:w="397" w:type="dxa"/>
          </w:tcPr>
          <w:p w14:paraId="54D768E4" w14:textId="77777777" w:rsidR="00B2621B" w:rsidRPr="00A217D5" w:rsidRDefault="00B2621B" w:rsidP="00110E1A">
            <w:pPr>
              <w:rPr>
                <w:sz w:val="20"/>
              </w:rPr>
            </w:pPr>
          </w:p>
        </w:tc>
        <w:tc>
          <w:tcPr>
            <w:tcW w:w="396" w:type="dxa"/>
          </w:tcPr>
          <w:p w14:paraId="66DFD50F" w14:textId="77777777" w:rsidR="00B2621B" w:rsidRPr="00A217D5" w:rsidRDefault="00B2621B" w:rsidP="00110E1A">
            <w:pPr>
              <w:rPr>
                <w:sz w:val="20"/>
              </w:rPr>
            </w:pPr>
          </w:p>
        </w:tc>
        <w:tc>
          <w:tcPr>
            <w:tcW w:w="396" w:type="dxa"/>
          </w:tcPr>
          <w:p w14:paraId="33FD7F4F" w14:textId="77777777" w:rsidR="00B2621B" w:rsidRPr="00A217D5" w:rsidRDefault="00B2621B" w:rsidP="00110E1A">
            <w:pPr>
              <w:rPr>
                <w:sz w:val="20"/>
              </w:rPr>
            </w:pPr>
          </w:p>
        </w:tc>
        <w:tc>
          <w:tcPr>
            <w:tcW w:w="397" w:type="dxa"/>
          </w:tcPr>
          <w:p w14:paraId="1F09D1E4" w14:textId="77777777" w:rsidR="00B2621B" w:rsidRPr="00A217D5" w:rsidRDefault="00B2621B" w:rsidP="00110E1A">
            <w:pPr>
              <w:rPr>
                <w:sz w:val="20"/>
              </w:rPr>
            </w:pPr>
          </w:p>
        </w:tc>
        <w:tc>
          <w:tcPr>
            <w:tcW w:w="396" w:type="dxa"/>
          </w:tcPr>
          <w:p w14:paraId="56C5E9A6" w14:textId="77777777" w:rsidR="00B2621B" w:rsidRDefault="00B2621B" w:rsidP="00110E1A"/>
        </w:tc>
        <w:tc>
          <w:tcPr>
            <w:tcW w:w="397" w:type="dxa"/>
          </w:tcPr>
          <w:p w14:paraId="01A16CA3" w14:textId="77777777" w:rsidR="00B2621B" w:rsidRDefault="00B2621B" w:rsidP="00110E1A"/>
        </w:tc>
        <w:tc>
          <w:tcPr>
            <w:tcW w:w="396" w:type="dxa"/>
          </w:tcPr>
          <w:p w14:paraId="28D148D6" w14:textId="77777777" w:rsidR="00B2621B" w:rsidRDefault="00B2621B" w:rsidP="00110E1A"/>
        </w:tc>
        <w:tc>
          <w:tcPr>
            <w:tcW w:w="396" w:type="dxa"/>
          </w:tcPr>
          <w:p w14:paraId="7FE4063E" w14:textId="77777777" w:rsidR="00B2621B" w:rsidRDefault="00B2621B" w:rsidP="00110E1A"/>
        </w:tc>
        <w:tc>
          <w:tcPr>
            <w:tcW w:w="397" w:type="dxa"/>
          </w:tcPr>
          <w:p w14:paraId="69D06F52" w14:textId="77777777" w:rsidR="00B2621B" w:rsidRDefault="00B2621B" w:rsidP="00110E1A"/>
        </w:tc>
        <w:tc>
          <w:tcPr>
            <w:tcW w:w="396" w:type="dxa"/>
          </w:tcPr>
          <w:p w14:paraId="7C4B8982" w14:textId="77777777" w:rsidR="00B2621B" w:rsidRDefault="00B2621B" w:rsidP="00110E1A"/>
        </w:tc>
        <w:tc>
          <w:tcPr>
            <w:tcW w:w="396" w:type="dxa"/>
          </w:tcPr>
          <w:p w14:paraId="78E72F91" w14:textId="77777777" w:rsidR="00B2621B" w:rsidRDefault="00B2621B" w:rsidP="00110E1A"/>
        </w:tc>
        <w:tc>
          <w:tcPr>
            <w:tcW w:w="397" w:type="dxa"/>
          </w:tcPr>
          <w:p w14:paraId="5818CAE1" w14:textId="77777777" w:rsidR="00B2621B" w:rsidRDefault="00B2621B" w:rsidP="00110E1A"/>
        </w:tc>
        <w:tc>
          <w:tcPr>
            <w:tcW w:w="396" w:type="dxa"/>
          </w:tcPr>
          <w:p w14:paraId="4A2C07A8" w14:textId="77777777" w:rsidR="00B2621B" w:rsidRDefault="00B2621B" w:rsidP="00110E1A"/>
        </w:tc>
        <w:tc>
          <w:tcPr>
            <w:tcW w:w="397" w:type="dxa"/>
          </w:tcPr>
          <w:p w14:paraId="162EA3C8" w14:textId="77777777" w:rsidR="00B2621B" w:rsidRDefault="00B2621B" w:rsidP="00110E1A"/>
        </w:tc>
        <w:tc>
          <w:tcPr>
            <w:tcW w:w="396" w:type="dxa"/>
          </w:tcPr>
          <w:p w14:paraId="164DEAC7" w14:textId="77777777" w:rsidR="00B2621B" w:rsidRDefault="00B2621B" w:rsidP="00110E1A"/>
        </w:tc>
        <w:tc>
          <w:tcPr>
            <w:tcW w:w="396" w:type="dxa"/>
          </w:tcPr>
          <w:p w14:paraId="463493D5" w14:textId="77777777" w:rsidR="00B2621B" w:rsidRDefault="00B2621B" w:rsidP="00110E1A"/>
        </w:tc>
        <w:tc>
          <w:tcPr>
            <w:tcW w:w="397" w:type="dxa"/>
          </w:tcPr>
          <w:p w14:paraId="6A182D6A" w14:textId="77777777" w:rsidR="00B2621B" w:rsidRDefault="00B2621B" w:rsidP="00110E1A"/>
        </w:tc>
        <w:tc>
          <w:tcPr>
            <w:tcW w:w="396" w:type="dxa"/>
          </w:tcPr>
          <w:p w14:paraId="3C932FF2" w14:textId="77777777" w:rsidR="00B2621B" w:rsidRDefault="00B2621B" w:rsidP="00110E1A"/>
        </w:tc>
        <w:tc>
          <w:tcPr>
            <w:tcW w:w="396" w:type="dxa"/>
          </w:tcPr>
          <w:p w14:paraId="75A33B17" w14:textId="77777777" w:rsidR="00B2621B" w:rsidRDefault="00B2621B" w:rsidP="00110E1A"/>
        </w:tc>
        <w:tc>
          <w:tcPr>
            <w:tcW w:w="397" w:type="dxa"/>
          </w:tcPr>
          <w:p w14:paraId="121EDBF1" w14:textId="77777777" w:rsidR="00B2621B" w:rsidRDefault="00B2621B" w:rsidP="00110E1A"/>
        </w:tc>
        <w:tc>
          <w:tcPr>
            <w:tcW w:w="396" w:type="dxa"/>
          </w:tcPr>
          <w:p w14:paraId="44E86652" w14:textId="77777777" w:rsidR="00B2621B" w:rsidRDefault="00B2621B" w:rsidP="00110E1A"/>
        </w:tc>
        <w:tc>
          <w:tcPr>
            <w:tcW w:w="397" w:type="dxa"/>
          </w:tcPr>
          <w:p w14:paraId="22AA335B" w14:textId="77777777" w:rsidR="00B2621B" w:rsidRDefault="00B2621B" w:rsidP="00110E1A"/>
        </w:tc>
      </w:tr>
      <w:tr w:rsidR="00B2621B" w14:paraId="5CD4E1D6" w14:textId="77777777" w:rsidTr="00110E1A">
        <w:tc>
          <w:tcPr>
            <w:tcW w:w="1271" w:type="dxa"/>
          </w:tcPr>
          <w:p w14:paraId="488BE4C5" w14:textId="77777777" w:rsidR="00B2621B" w:rsidRDefault="00B2621B" w:rsidP="00110E1A">
            <w:r>
              <w:t>SUR_T6.1</w:t>
            </w:r>
          </w:p>
        </w:tc>
        <w:tc>
          <w:tcPr>
            <w:tcW w:w="396" w:type="dxa"/>
          </w:tcPr>
          <w:p w14:paraId="39D43069" w14:textId="77777777" w:rsidR="00B2621B" w:rsidRPr="00A217D5" w:rsidRDefault="00B2621B" w:rsidP="00110E1A">
            <w:pPr>
              <w:rPr>
                <w:sz w:val="20"/>
              </w:rPr>
            </w:pPr>
          </w:p>
        </w:tc>
        <w:tc>
          <w:tcPr>
            <w:tcW w:w="396" w:type="dxa"/>
          </w:tcPr>
          <w:p w14:paraId="1C51F3A1" w14:textId="77777777" w:rsidR="00B2621B" w:rsidRPr="00A217D5" w:rsidRDefault="00B2621B" w:rsidP="00110E1A">
            <w:pPr>
              <w:rPr>
                <w:sz w:val="20"/>
              </w:rPr>
            </w:pPr>
          </w:p>
        </w:tc>
        <w:tc>
          <w:tcPr>
            <w:tcW w:w="397" w:type="dxa"/>
          </w:tcPr>
          <w:p w14:paraId="0EFC25E8" w14:textId="77777777" w:rsidR="00B2621B" w:rsidRPr="00A217D5" w:rsidRDefault="00B2621B" w:rsidP="00110E1A">
            <w:pPr>
              <w:rPr>
                <w:sz w:val="20"/>
              </w:rPr>
            </w:pPr>
          </w:p>
        </w:tc>
        <w:tc>
          <w:tcPr>
            <w:tcW w:w="396" w:type="dxa"/>
          </w:tcPr>
          <w:p w14:paraId="7A46F484" w14:textId="77777777" w:rsidR="00B2621B" w:rsidRPr="00A217D5" w:rsidRDefault="00B2621B" w:rsidP="00110E1A">
            <w:pPr>
              <w:rPr>
                <w:sz w:val="20"/>
              </w:rPr>
            </w:pPr>
          </w:p>
        </w:tc>
        <w:tc>
          <w:tcPr>
            <w:tcW w:w="397" w:type="dxa"/>
          </w:tcPr>
          <w:p w14:paraId="0F1F77D9" w14:textId="77777777" w:rsidR="00B2621B" w:rsidRPr="00A217D5" w:rsidRDefault="00B2621B" w:rsidP="00110E1A">
            <w:pPr>
              <w:rPr>
                <w:sz w:val="20"/>
              </w:rPr>
            </w:pPr>
          </w:p>
        </w:tc>
        <w:tc>
          <w:tcPr>
            <w:tcW w:w="396" w:type="dxa"/>
          </w:tcPr>
          <w:p w14:paraId="4545781A" w14:textId="77777777" w:rsidR="00B2621B" w:rsidRPr="00A217D5" w:rsidRDefault="00B2621B" w:rsidP="00110E1A">
            <w:pPr>
              <w:rPr>
                <w:sz w:val="20"/>
              </w:rPr>
            </w:pPr>
          </w:p>
        </w:tc>
        <w:tc>
          <w:tcPr>
            <w:tcW w:w="396" w:type="dxa"/>
          </w:tcPr>
          <w:p w14:paraId="151D6719" w14:textId="77777777" w:rsidR="00B2621B" w:rsidRPr="00A217D5" w:rsidRDefault="00B2621B" w:rsidP="00110E1A">
            <w:pPr>
              <w:rPr>
                <w:sz w:val="20"/>
              </w:rPr>
            </w:pPr>
          </w:p>
        </w:tc>
        <w:tc>
          <w:tcPr>
            <w:tcW w:w="397" w:type="dxa"/>
          </w:tcPr>
          <w:p w14:paraId="2408E1E8" w14:textId="77777777" w:rsidR="00B2621B" w:rsidRPr="00A217D5" w:rsidRDefault="00B2621B" w:rsidP="00110E1A">
            <w:pPr>
              <w:rPr>
                <w:sz w:val="20"/>
              </w:rPr>
            </w:pPr>
          </w:p>
        </w:tc>
        <w:tc>
          <w:tcPr>
            <w:tcW w:w="396" w:type="dxa"/>
          </w:tcPr>
          <w:p w14:paraId="03CF4120" w14:textId="77777777" w:rsidR="00B2621B" w:rsidRPr="00A217D5" w:rsidRDefault="00B2621B" w:rsidP="00110E1A">
            <w:pPr>
              <w:rPr>
                <w:sz w:val="20"/>
              </w:rPr>
            </w:pPr>
          </w:p>
        </w:tc>
        <w:tc>
          <w:tcPr>
            <w:tcW w:w="397" w:type="dxa"/>
          </w:tcPr>
          <w:p w14:paraId="410212CF" w14:textId="77777777" w:rsidR="00B2621B" w:rsidRPr="00A217D5" w:rsidRDefault="00B2621B" w:rsidP="00110E1A">
            <w:pPr>
              <w:rPr>
                <w:sz w:val="20"/>
              </w:rPr>
            </w:pPr>
          </w:p>
        </w:tc>
        <w:tc>
          <w:tcPr>
            <w:tcW w:w="396" w:type="dxa"/>
          </w:tcPr>
          <w:p w14:paraId="07987328" w14:textId="77777777" w:rsidR="00B2621B" w:rsidRPr="00A217D5" w:rsidRDefault="00B2621B" w:rsidP="00110E1A">
            <w:pPr>
              <w:rPr>
                <w:sz w:val="20"/>
              </w:rPr>
            </w:pPr>
          </w:p>
        </w:tc>
        <w:tc>
          <w:tcPr>
            <w:tcW w:w="397" w:type="dxa"/>
          </w:tcPr>
          <w:p w14:paraId="7E8684D8" w14:textId="77777777" w:rsidR="00B2621B" w:rsidRPr="00A217D5" w:rsidRDefault="00B2621B" w:rsidP="00110E1A">
            <w:pPr>
              <w:rPr>
                <w:sz w:val="20"/>
              </w:rPr>
            </w:pPr>
          </w:p>
        </w:tc>
        <w:tc>
          <w:tcPr>
            <w:tcW w:w="396" w:type="dxa"/>
          </w:tcPr>
          <w:p w14:paraId="09A33EF8" w14:textId="77777777" w:rsidR="00B2621B" w:rsidRPr="00A217D5" w:rsidRDefault="00B2621B" w:rsidP="00110E1A">
            <w:pPr>
              <w:rPr>
                <w:sz w:val="20"/>
              </w:rPr>
            </w:pPr>
          </w:p>
        </w:tc>
        <w:tc>
          <w:tcPr>
            <w:tcW w:w="396" w:type="dxa"/>
          </w:tcPr>
          <w:p w14:paraId="56B3642B" w14:textId="77777777" w:rsidR="00B2621B" w:rsidRPr="00A217D5" w:rsidRDefault="00B2621B" w:rsidP="00110E1A">
            <w:pPr>
              <w:rPr>
                <w:sz w:val="20"/>
              </w:rPr>
            </w:pPr>
          </w:p>
        </w:tc>
        <w:tc>
          <w:tcPr>
            <w:tcW w:w="397" w:type="dxa"/>
          </w:tcPr>
          <w:p w14:paraId="3B16A8AD" w14:textId="77777777" w:rsidR="00B2621B" w:rsidRPr="00A217D5" w:rsidRDefault="00B2621B" w:rsidP="00110E1A">
            <w:pPr>
              <w:rPr>
                <w:sz w:val="20"/>
              </w:rPr>
            </w:pPr>
          </w:p>
        </w:tc>
        <w:tc>
          <w:tcPr>
            <w:tcW w:w="396" w:type="dxa"/>
          </w:tcPr>
          <w:p w14:paraId="6F51D3A1" w14:textId="77777777" w:rsidR="00B2621B" w:rsidRPr="00A217D5" w:rsidRDefault="00B2621B" w:rsidP="00110E1A">
            <w:pPr>
              <w:rPr>
                <w:sz w:val="20"/>
              </w:rPr>
            </w:pPr>
          </w:p>
        </w:tc>
        <w:tc>
          <w:tcPr>
            <w:tcW w:w="396" w:type="dxa"/>
          </w:tcPr>
          <w:p w14:paraId="3130BF13" w14:textId="77777777" w:rsidR="00B2621B" w:rsidRPr="00A217D5" w:rsidRDefault="00B2621B" w:rsidP="00110E1A">
            <w:pPr>
              <w:rPr>
                <w:sz w:val="20"/>
              </w:rPr>
            </w:pPr>
          </w:p>
        </w:tc>
        <w:tc>
          <w:tcPr>
            <w:tcW w:w="397" w:type="dxa"/>
          </w:tcPr>
          <w:p w14:paraId="361F11D9" w14:textId="77777777" w:rsidR="00B2621B" w:rsidRPr="00A217D5" w:rsidRDefault="00B2621B" w:rsidP="00110E1A">
            <w:pPr>
              <w:rPr>
                <w:sz w:val="20"/>
              </w:rPr>
            </w:pPr>
          </w:p>
        </w:tc>
        <w:tc>
          <w:tcPr>
            <w:tcW w:w="396" w:type="dxa"/>
          </w:tcPr>
          <w:p w14:paraId="60FC726B" w14:textId="77777777" w:rsidR="00B2621B" w:rsidRPr="00A217D5" w:rsidRDefault="00B2621B" w:rsidP="00110E1A">
            <w:pPr>
              <w:rPr>
                <w:sz w:val="20"/>
              </w:rPr>
            </w:pPr>
          </w:p>
        </w:tc>
        <w:tc>
          <w:tcPr>
            <w:tcW w:w="396" w:type="dxa"/>
          </w:tcPr>
          <w:p w14:paraId="4FBE62BD" w14:textId="77777777" w:rsidR="00B2621B" w:rsidRPr="00A217D5" w:rsidRDefault="00B2621B" w:rsidP="00110E1A">
            <w:pPr>
              <w:rPr>
                <w:sz w:val="20"/>
              </w:rPr>
            </w:pPr>
          </w:p>
        </w:tc>
        <w:tc>
          <w:tcPr>
            <w:tcW w:w="397" w:type="dxa"/>
          </w:tcPr>
          <w:p w14:paraId="55DECDC4" w14:textId="77777777" w:rsidR="00B2621B" w:rsidRPr="00A217D5" w:rsidRDefault="00B2621B" w:rsidP="00110E1A">
            <w:pPr>
              <w:rPr>
                <w:sz w:val="20"/>
              </w:rPr>
            </w:pPr>
            <w:r>
              <w:rPr>
                <w:sz w:val="20"/>
              </w:rPr>
              <w:t>X</w:t>
            </w:r>
          </w:p>
        </w:tc>
        <w:tc>
          <w:tcPr>
            <w:tcW w:w="396" w:type="dxa"/>
          </w:tcPr>
          <w:p w14:paraId="5F88C1A0" w14:textId="77777777" w:rsidR="00B2621B" w:rsidRPr="00A217D5" w:rsidRDefault="00B2621B" w:rsidP="00110E1A">
            <w:pPr>
              <w:rPr>
                <w:sz w:val="20"/>
              </w:rPr>
            </w:pPr>
          </w:p>
        </w:tc>
        <w:tc>
          <w:tcPr>
            <w:tcW w:w="397" w:type="dxa"/>
          </w:tcPr>
          <w:p w14:paraId="1C7906C5" w14:textId="77777777" w:rsidR="00B2621B" w:rsidRPr="00A217D5" w:rsidRDefault="00B2621B" w:rsidP="00110E1A">
            <w:pPr>
              <w:rPr>
                <w:sz w:val="20"/>
              </w:rPr>
            </w:pPr>
          </w:p>
        </w:tc>
        <w:tc>
          <w:tcPr>
            <w:tcW w:w="396" w:type="dxa"/>
          </w:tcPr>
          <w:p w14:paraId="6A057FC4" w14:textId="77777777" w:rsidR="00B2621B" w:rsidRPr="00A217D5" w:rsidRDefault="00B2621B" w:rsidP="00110E1A">
            <w:pPr>
              <w:rPr>
                <w:sz w:val="20"/>
              </w:rPr>
            </w:pPr>
          </w:p>
        </w:tc>
        <w:tc>
          <w:tcPr>
            <w:tcW w:w="396" w:type="dxa"/>
          </w:tcPr>
          <w:p w14:paraId="700377FD" w14:textId="77777777" w:rsidR="00B2621B" w:rsidRPr="00A217D5" w:rsidRDefault="00B2621B" w:rsidP="00110E1A">
            <w:pPr>
              <w:rPr>
                <w:sz w:val="20"/>
              </w:rPr>
            </w:pPr>
          </w:p>
        </w:tc>
        <w:tc>
          <w:tcPr>
            <w:tcW w:w="397" w:type="dxa"/>
          </w:tcPr>
          <w:p w14:paraId="501F136E" w14:textId="77777777" w:rsidR="00B2621B" w:rsidRPr="00A217D5" w:rsidRDefault="00B2621B" w:rsidP="00110E1A">
            <w:pPr>
              <w:rPr>
                <w:sz w:val="20"/>
              </w:rPr>
            </w:pPr>
          </w:p>
        </w:tc>
        <w:tc>
          <w:tcPr>
            <w:tcW w:w="396" w:type="dxa"/>
          </w:tcPr>
          <w:p w14:paraId="533939CD" w14:textId="77777777" w:rsidR="00B2621B" w:rsidRPr="00A217D5" w:rsidRDefault="00B2621B" w:rsidP="00110E1A">
            <w:pPr>
              <w:rPr>
                <w:sz w:val="20"/>
              </w:rPr>
            </w:pPr>
          </w:p>
        </w:tc>
        <w:tc>
          <w:tcPr>
            <w:tcW w:w="396" w:type="dxa"/>
          </w:tcPr>
          <w:p w14:paraId="556B5B51" w14:textId="77777777" w:rsidR="00B2621B" w:rsidRPr="00A217D5" w:rsidRDefault="00B2621B" w:rsidP="00110E1A">
            <w:pPr>
              <w:rPr>
                <w:sz w:val="20"/>
              </w:rPr>
            </w:pPr>
          </w:p>
        </w:tc>
        <w:tc>
          <w:tcPr>
            <w:tcW w:w="397" w:type="dxa"/>
          </w:tcPr>
          <w:p w14:paraId="129B1735" w14:textId="77777777" w:rsidR="00B2621B" w:rsidRPr="00A217D5" w:rsidRDefault="00B2621B" w:rsidP="00110E1A">
            <w:pPr>
              <w:rPr>
                <w:sz w:val="20"/>
              </w:rPr>
            </w:pPr>
          </w:p>
        </w:tc>
        <w:tc>
          <w:tcPr>
            <w:tcW w:w="396" w:type="dxa"/>
          </w:tcPr>
          <w:p w14:paraId="62D60B7E" w14:textId="77777777" w:rsidR="00B2621B" w:rsidRPr="00A217D5" w:rsidRDefault="00B2621B" w:rsidP="00110E1A">
            <w:pPr>
              <w:rPr>
                <w:sz w:val="20"/>
              </w:rPr>
            </w:pPr>
          </w:p>
        </w:tc>
        <w:tc>
          <w:tcPr>
            <w:tcW w:w="396" w:type="dxa"/>
          </w:tcPr>
          <w:p w14:paraId="4883C64D" w14:textId="77777777" w:rsidR="00B2621B" w:rsidRPr="00A217D5" w:rsidRDefault="00B2621B" w:rsidP="00110E1A">
            <w:pPr>
              <w:rPr>
                <w:sz w:val="20"/>
              </w:rPr>
            </w:pPr>
          </w:p>
        </w:tc>
        <w:tc>
          <w:tcPr>
            <w:tcW w:w="397" w:type="dxa"/>
          </w:tcPr>
          <w:p w14:paraId="025B5689" w14:textId="77777777" w:rsidR="00B2621B" w:rsidRPr="00A217D5" w:rsidRDefault="00B2621B" w:rsidP="00110E1A">
            <w:pPr>
              <w:rPr>
                <w:sz w:val="20"/>
              </w:rPr>
            </w:pPr>
          </w:p>
        </w:tc>
        <w:tc>
          <w:tcPr>
            <w:tcW w:w="396" w:type="dxa"/>
          </w:tcPr>
          <w:p w14:paraId="05138217" w14:textId="77777777" w:rsidR="00B2621B" w:rsidRDefault="00B2621B" w:rsidP="00110E1A"/>
        </w:tc>
        <w:tc>
          <w:tcPr>
            <w:tcW w:w="397" w:type="dxa"/>
          </w:tcPr>
          <w:p w14:paraId="5872684D" w14:textId="77777777" w:rsidR="00B2621B" w:rsidRDefault="00B2621B" w:rsidP="00110E1A"/>
        </w:tc>
        <w:tc>
          <w:tcPr>
            <w:tcW w:w="396" w:type="dxa"/>
          </w:tcPr>
          <w:p w14:paraId="3818286E" w14:textId="77777777" w:rsidR="00B2621B" w:rsidRDefault="00B2621B" w:rsidP="00110E1A"/>
        </w:tc>
        <w:tc>
          <w:tcPr>
            <w:tcW w:w="396" w:type="dxa"/>
          </w:tcPr>
          <w:p w14:paraId="11D3E60C" w14:textId="77777777" w:rsidR="00B2621B" w:rsidRDefault="00B2621B" w:rsidP="00110E1A"/>
        </w:tc>
        <w:tc>
          <w:tcPr>
            <w:tcW w:w="397" w:type="dxa"/>
          </w:tcPr>
          <w:p w14:paraId="092D04EC" w14:textId="77777777" w:rsidR="00B2621B" w:rsidRDefault="00B2621B" w:rsidP="00110E1A"/>
        </w:tc>
        <w:tc>
          <w:tcPr>
            <w:tcW w:w="396" w:type="dxa"/>
          </w:tcPr>
          <w:p w14:paraId="1F228BCE" w14:textId="77777777" w:rsidR="00B2621B" w:rsidRDefault="00B2621B" w:rsidP="00110E1A"/>
        </w:tc>
        <w:tc>
          <w:tcPr>
            <w:tcW w:w="396" w:type="dxa"/>
          </w:tcPr>
          <w:p w14:paraId="0B5A2EE9" w14:textId="77777777" w:rsidR="00B2621B" w:rsidRDefault="00B2621B" w:rsidP="00110E1A"/>
        </w:tc>
        <w:tc>
          <w:tcPr>
            <w:tcW w:w="397" w:type="dxa"/>
          </w:tcPr>
          <w:p w14:paraId="1DC668A7" w14:textId="77777777" w:rsidR="00B2621B" w:rsidRDefault="00B2621B" w:rsidP="00110E1A"/>
        </w:tc>
        <w:tc>
          <w:tcPr>
            <w:tcW w:w="396" w:type="dxa"/>
          </w:tcPr>
          <w:p w14:paraId="5FA9977F" w14:textId="77777777" w:rsidR="00B2621B" w:rsidRDefault="00B2621B" w:rsidP="00110E1A"/>
        </w:tc>
        <w:tc>
          <w:tcPr>
            <w:tcW w:w="397" w:type="dxa"/>
          </w:tcPr>
          <w:p w14:paraId="0825D242" w14:textId="77777777" w:rsidR="00B2621B" w:rsidRDefault="00B2621B" w:rsidP="00110E1A"/>
        </w:tc>
        <w:tc>
          <w:tcPr>
            <w:tcW w:w="396" w:type="dxa"/>
          </w:tcPr>
          <w:p w14:paraId="2DFFEFC4" w14:textId="77777777" w:rsidR="00B2621B" w:rsidRDefault="00B2621B" w:rsidP="00110E1A"/>
        </w:tc>
        <w:tc>
          <w:tcPr>
            <w:tcW w:w="396" w:type="dxa"/>
          </w:tcPr>
          <w:p w14:paraId="4E9DF81C" w14:textId="77777777" w:rsidR="00B2621B" w:rsidRDefault="00B2621B" w:rsidP="00110E1A"/>
        </w:tc>
        <w:tc>
          <w:tcPr>
            <w:tcW w:w="397" w:type="dxa"/>
          </w:tcPr>
          <w:p w14:paraId="1D443612" w14:textId="77777777" w:rsidR="00B2621B" w:rsidRDefault="00B2621B" w:rsidP="00110E1A"/>
        </w:tc>
        <w:tc>
          <w:tcPr>
            <w:tcW w:w="396" w:type="dxa"/>
          </w:tcPr>
          <w:p w14:paraId="5CDB1998" w14:textId="77777777" w:rsidR="00B2621B" w:rsidRDefault="00B2621B" w:rsidP="00110E1A"/>
        </w:tc>
        <w:tc>
          <w:tcPr>
            <w:tcW w:w="396" w:type="dxa"/>
          </w:tcPr>
          <w:p w14:paraId="5C71B9E1" w14:textId="77777777" w:rsidR="00B2621B" w:rsidRDefault="00B2621B" w:rsidP="00110E1A"/>
        </w:tc>
        <w:tc>
          <w:tcPr>
            <w:tcW w:w="397" w:type="dxa"/>
          </w:tcPr>
          <w:p w14:paraId="11F4C887" w14:textId="77777777" w:rsidR="00B2621B" w:rsidRDefault="00B2621B" w:rsidP="00110E1A"/>
        </w:tc>
        <w:tc>
          <w:tcPr>
            <w:tcW w:w="396" w:type="dxa"/>
          </w:tcPr>
          <w:p w14:paraId="76BDAA12" w14:textId="77777777" w:rsidR="00B2621B" w:rsidRDefault="00B2621B" w:rsidP="00110E1A"/>
        </w:tc>
        <w:tc>
          <w:tcPr>
            <w:tcW w:w="397" w:type="dxa"/>
          </w:tcPr>
          <w:p w14:paraId="65327C3B" w14:textId="77777777" w:rsidR="00B2621B" w:rsidRDefault="00B2621B" w:rsidP="00110E1A"/>
        </w:tc>
      </w:tr>
      <w:tr w:rsidR="00B2621B" w14:paraId="00D4DD7B" w14:textId="77777777" w:rsidTr="00110E1A">
        <w:tc>
          <w:tcPr>
            <w:tcW w:w="1271" w:type="dxa"/>
          </w:tcPr>
          <w:p w14:paraId="6DE8B8FD" w14:textId="77777777" w:rsidR="00B2621B" w:rsidRDefault="00B2621B" w:rsidP="00110E1A">
            <w:r>
              <w:t>SUR_T6.2</w:t>
            </w:r>
          </w:p>
        </w:tc>
        <w:tc>
          <w:tcPr>
            <w:tcW w:w="396" w:type="dxa"/>
          </w:tcPr>
          <w:p w14:paraId="140DB17B" w14:textId="77777777" w:rsidR="00B2621B" w:rsidRPr="00A217D5" w:rsidRDefault="00B2621B" w:rsidP="00110E1A">
            <w:pPr>
              <w:rPr>
                <w:sz w:val="20"/>
              </w:rPr>
            </w:pPr>
          </w:p>
        </w:tc>
        <w:tc>
          <w:tcPr>
            <w:tcW w:w="396" w:type="dxa"/>
          </w:tcPr>
          <w:p w14:paraId="6C5E80FD" w14:textId="77777777" w:rsidR="00B2621B" w:rsidRPr="00A217D5" w:rsidRDefault="00B2621B" w:rsidP="00110E1A">
            <w:pPr>
              <w:rPr>
                <w:sz w:val="20"/>
              </w:rPr>
            </w:pPr>
          </w:p>
        </w:tc>
        <w:tc>
          <w:tcPr>
            <w:tcW w:w="397" w:type="dxa"/>
          </w:tcPr>
          <w:p w14:paraId="00876ACA" w14:textId="77777777" w:rsidR="00B2621B" w:rsidRPr="00A217D5" w:rsidRDefault="00B2621B" w:rsidP="00110E1A">
            <w:pPr>
              <w:rPr>
                <w:sz w:val="20"/>
              </w:rPr>
            </w:pPr>
          </w:p>
        </w:tc>
        <w:tc>
          <w:tcPr>
            <w:tcW w:w="396" w:type="dxa"/>
          </w:tcPr>
          <w:p w14:paraId="66188B0B" w14:textId="77777777" w:rsidR="00B2621B" w:rsidRPr="00A217D5" w:rsidRDefault="00B2621B" w:rsidP="00110E1A">
            <w:pPr>
              <w:rPr>
                <w:sz w:val="20"/>
              </w:rPr>
            </w:pPr>
          </w:p>
        </w:tc>
        <w:tc>
          <w:tcPr>
            <w:tcW w:w="397" w:type="dxa"/>
          </w:tcPr>
          <w:p w14:paraId="569AFFA9" w14:textId="77777777" w:rsidR="00B2621B" w:rsidRPr="00A217D5" w:rsidRDefault="00B2621B" w:rsidP="00110E1A">
            <w:pPr>
              <w:rPr>
                <w:sz w:val="20"/>
              </w:rPr>
            </w:pPr>
          </w:p>
        </w:tc>
        <w:tc>
          <w:tcPr>
            <w:tcW w:w="396" w:type="dxa"/>
          </w:tcPr>
          <w:p w14:paraId="134ED375" w14:textId="77777777" w:rsidR="00B2621B" w:rsidRPr="00A217D5" w:rsidRDefault="00B2621B" w:rsidP="00110E1A">
            <w:pPr>
              <w:rPr>
                <w:sz w:val="20"/>
              </w:rPr>
            </w:pPr>
          </w:p>
        </w:tc>
        <w:tc>
          <w:tcPr>
            <w:tcW w:w="396" w:type="dxa"/>
          </w:tcPr>
          <w:p w14:paraId="5212F9E8" w14:textId="77777777" w:rsidR="00B2621B" w:rsidRPr="00A217D5" w:rsidRDefault="00B2621B" w:rsidP="00110E1A">
            <w:pPr>
              <w:rPr>
                <w:sz w:val="20"/>
              </w:rPr>
            </w:pPr>
          </w:p>
        </w:tc>
        <w:tc>
          <w:tcPr>
            <w:tcW w:w="397" w:type="dxa"/>
          </w:tcPr>
          <w:p w14:paraId="3D0A2148" w14:textId="77777777" w:rsidR="00B2621B" w:rsidRPr="00A217D5" w:rsidRDefault="00B2621B" w:rsidP="00110E1A">
            <w:pPr>
              <w:rPr>
                <w:sz w:val="20"/>
              </w:rPr>
            </w:pPr>
          </w:p>
        </w:tc>
        <w:tc>
          <w:tcPr>
            <w:tcW w:w="396" w:type="dxa"/>
          </w:tcPr>
          <w:p w14:paraId="48ABA57E" w14:textId="77777777" w:rsidR="00B2621B" w:rsidRPr="00A217D5" w:rsidRDefault="00B2621B" w:rsidP="00110E1A">
            <w:pPr>
              <w:rPr>
                <w:sz w:val="20"/>
              </w:rPr>
            </w:pPr>
          </w:p>
        </w:tc>
        <w:tc>
          <w:tcPr>
            <w:tcW w:w="397" w:type="dxa"/>
          </w:tcPr>
          <w:p w14:paraId="7BF8A08C" w14:textId="77777777" w:rsidR="00B2621B" w:rsidRPr="00A217D5" w:rsidRDefault="00B2621B" w:rsidP="00110E1A">
            <w:pPr>
              <w:rPr>
                <w:sz w:val="20"/>
              </w:rPr>
            </w:pPr>
          </w:p>
        </w:tc>
        <w:tc>
          <w:tcPr>
            <w:tcW w:w="396" w:type="dxa"/>
          </w:tcPr>
          <w:p w14:paraId="0C340988" w14:textId="77777777" w:rsidR="00B2621B" w:rsidRPr="00A217D5" w:rsidRDefault="00B2621B" w:rsidP="00110E1A">
            <w:pPr>
              <w:rPr>
                <w:sz w:val="20"/>
              </w:rPr>
            </w:pPr>
          </w:p>
        </w:tc>
        <w:tc>
          <w:tcPr>
            <w:tcW w:w="397" w:type="dxa"/>
          </w:tcPr>
          <w:p w14:paraId="435E64D2" w14:textId="77777777" w:rsidR="00B2621B" w:rsidRPr="00A217D5" w:rsidRDefault="00B2621B" w:rsidP="00110E1A">
            <w:pPr>
              <w:rPr>
                <w:sz w:val="20"/>
              </w:rPr>
            </w:pPr>
          </w:p>
        </w:tc>
        <w:tc>
          <w:tcPr>
            <w:tcW w:w="396" w:type="dxa"/>
          </w:tcPr>
          <w:p w14:paraId="174EB1E5" w14:textId="77777777" w:rsidR="00B2621B" w:rsidRPr="00A217D5" w:rsidRDefault="00B2621B" w:rsidP="00110E1A">
            <w:pPr>
              <w:rPr>
                <w:sz w:val="20"/>
              </w:rPr>
            </w:pPr>
          </w:p>
        </w:tc>
        <w:tc>
          <w:tcPr>
            <w:tcW w:w="396" w:type="dxa"/>
          </w:tcPr>
          <w:p w14:paraId="410B5D5B" w14:textId="77777777" w:rsidR="00B2621B" w:rsidRPr="00A217D5" w:rsidRDefault="00B2621B" w:rsidP="00110E1A">
            <w:pPr>
              <w:rPr>
                <w:sz w:val="20"/>
              </w:rPr>
            </w:pPr>
          </w:p>
        </w:tc>
        <w:tc>
          <w:tcPr>
            <w:tcW w:w="397" w:type="dxa"/>
          </w:tcPr>
          <w:p w14:paraId="6C094A9E" w14:textId="77777777" w:rsidR="00B2621B" w:rsidRPr="00A217D5" w:rsidRDefault="00B2621B" w:rsidP="00110E1A">
            <w:pPr>
              <w:rPr>
                <w:sz w:val="20"/>
              </w:rPr>
            </w:pPr>
          </w:p>
        </w:tc>
        <w:tc>
          <w:tcPr>
            <w:tcW w:w="396" w:type="dxa"/>
          </w:tcPr>
          <w:p w14:paraId="3B807214" w14:textId="77777777" w:rsidR="00B2621B" w:rsidRPr="00A217D5" w:rsidRDefault="00B2621B" w:rsidP="00110E1A">
            <w:pPr>
              <w:rPr>
                <w:sz w:val="20"/>
              </w:rPr>
            </w:pPr>
          </w:p>
        </w:tc>
        <w:tc>
          <w:tcPr>
            <w:tcW w:w="396" w:type="dxa"/>
          </w:tcPr>
          <w:p w14:paraId="49A54BA5" w14:textId="77777777" w:rsidR="00B2621B" w:rsidRPr="00A217D5" w:rsidRDefault="00B2621B" w:rsidP="00110E1A">
            <w:pPr>
              <w:rPr>
                <w:sz w:val="20"/>
              </w:rPr>
            </w:pPr>
          </w:p>
        </w:tc>
        <w:tc>
          <w:tcPr>
            <w:tcW w:w="397" w:type="dxa"/>
          </w:tcPr>
          <w:p w14:paraId="6553E5BC" w14:textId="77777777" w:rsidR="00B2621B" w:rsidRPr="00A217D5" w:rsidRDefault="00B2621B" w:rsidP="00110E1A">
            <w:pPr>
              <w:rPr>
                <w:sz w:val="20"/>
              </w:rPr>
            </w:pPr>
          </w:p>
        </w:tc>
        <w:tc>
          <w:tcPr>
            <w:tcW w:w="396" w:type="dxa"/>
          </w:tcPr>
          <w:p w14:paraId="5EA1539B" w14:textId="77777777" w:rsidR="00B2621B" w:rsidRPr="00A217D5" w:rsidRDefault="00B2621B" w:rsidP="00110E1A">
            <w:pPr>
              <w:rPr>
                <w:sz w:val="20"/>
              </w:rPr>
            </w:pPr>
          </w:p>
        </w:tc>
        <w:tc>
          <w:tcPr>
            <w:tcW w:w="396" w:type="dxa"/>
          </w:tcPr>
          <w:p w14:paraId="6E115A3E" w14:textId="77777777" w:rsidR="00B2621B" w:rsidRPr="00A217D5" w:rsidRDefault="00B2621B" w:rsidP="00110E1A">
            <w:pPr>
              <w:rPr>
                <w:sz w:val="20"/>
              </w:rPr>
            </w:pPr>
          </w:p>
        </w:tc>
        <w:tc>
          <w:tcPr>
            <w:tcW w:w="397" w:type="dxa"/>
          </w:tcPr>
          <w:p w14:paraId="2ABFDCCF" w14:textId="77777777" w:rsidR="00B2621B" w:rsidRPr="00A217D5" w:rsidRDefault="00B2621B" w:rsidP="00110E1A">
            <w:pPr>
              <w:rPr>
                <w:sz w:val="20"/>
              </w:rPr>
            </w:pPr>
            <w:r>
              <w:rPr>
                <w:sz w:val="20"/>
              </w:rPr>
              <w:t xml:space="preserve">X </w:t>
            </w:r>
          </w:p>
        </w:tc>
        <w:tc>
          <w:tcPr>
            <w:tcW w:w="396" w:type="dxa"/>
          </w:tcPr>
          <w:p w14:paraId="1D86B46A" w14:textId="77777777" w:rsidR="00B2621B" w:rsidRPr="00A217D5" w:rsidRDefault="00B2621B" w:rsidP="00110E1A">
            <w:pPr>
              <w:rPr>
                <w:sz w:val="20"/>
              </w:rPr>
            </w:pPr>
          </w:p>
        </w:tc>
        <w:tc>
          <w:tcPr>
            <w:tcW w:w="397" w:type="dxa"/>
          </w:tcPr>
          <w:p w14:paraId="53C3F75C" w14:textId="77777777" w:rsidR="00B2621B" w:rsidRPr="00A217D5" w:rsidRDefault="00B2621B" w:rsidP="00110E1A">
            <w:pPr>
              <w:rPr>
                <w:sz w:val="20"/>
              </w:rPr>
            </w:pPr>
          </w:p>
        </w:tc>
        <w:tc>
          <w:tcPr>
            <w:tcW w:w="396" w:type="dxa"/>
          </w:tcPr>
          <w:p w14:paraId="1FF56EBF" w14:textId="77777777" w:rsidR="00B2621B" w:rsidRPr="00A217D5" w:rsidRDefault="00B2621B" w:rsidP="00110E1A">
            <w:pPr>
              <w:rPr>
                <w:sz w:val="20"/>
              </w:rPr>
            </w:pPr>
          </w:p>
        </w:tc>
        <w:tc>
          <w:tcPr>
            <w:tcW w:w="396" w:type="dxa"/>
          </w:tcPr>
          <w:p w14:paraId="25A66590" w14:textId="77777777" w:rsidR="00B2621B" w:rsidRPr="00A217D5" w:rsidRDefault="00B2621B" w:rsidP="00110E1A">
            <w:pPr>
              <w:rPr>
                <w:sz w:val="20"/>
              </w:rPr>
            </w:pPr>
          </w:p>
        </w:tc>
        <w:tc>
          <w:tcPr>
            <w:tcW w:w="397" w:type="dxa"/>
          </w:tcPr>
          <w:p w14:paraId="7B93066C" w14:textId="77777777" w:rsidR="00B2621B" w:rsidRPr="00A217D5" w:rsidRDefault="00B2621B" w:rsidP="00110E1A">
            <w:pPr>
              <w:rPr>
                <w:sz w:val="20"/>
              </w:rPr>
            </w:pPr>
          </w:p>
        </w:tc>
        <w:tc>
          <w:tcPr>
            <w:tcW w:w="396" w:type="dxa"/>
          </w:tcPr>
          <w:p w14:paraId="526A5784" w14:textId="77777777" w:rsidR="00B2621B" w:rsidRPr="00A217D5" w:rsidRDefault="00B2621B" w:rsidP="00110E1A">
            <w:pPr>
              <w:rPr>
                <w:sz w:val="20"/>
              </w:rPr>
            </w:pPr>
          </w:p>
        </w:tc>
        <w:tc>
          <w:tcPr>
            <w:tcW w:w="396" w:type="dxa"/>
          </w:tcPr>
          <w:p w14:paraId="54AC4D93" w14:textId="77777777" w:rsidR="00B2621B" w:rsidRPr="00A217D5" w:rsidRDefault="00B2621B" w:rsidP="00110E1A">
            <w:pPr>
              <w:rPr>
                <w:sz w:val="20"/>
              </w:rPr>
            </w:pPr>
          </w:p>
        </w:tc>
        <w:tc>
          <w:tcPr>
            <w:tcW w:w="397" w:type="dxa"/>
          </w:tcPr>
          <w:p w14:paraId="7128EC72" w14:textId="77777777" w:rsidR="00B2621B" w:rsidRPr="00A217D5" w:rsidRDefault="00B2621B" w:rsidP="00110E1A">
            <w:pPr>
              <w:rPr>
                <w:sz w:val="20"/>
              </w:rPr>
            </w:pPr>
          </w:p>
        </w:tc>
        <w:tc>
          <w:tcPr>
            <w:tcW w:w="396" w:type="dxa"/>
          </w:tcPr>
          <w:p w14:paraId="4A03CEC5" w14:textId="77777777" w:rsidR="00B2621B" w:rsidRPr="00A217D5" w:rsidRDefault="00B2621B" w:rsidP="00110E1A">
            <w:pPr>
              <w:rPr>
                <w:sz w:val="20"/>
              </w:rPr>
            </w:pPr>
          </w:p>
        </w:tc>
        <w:tc>
          <w:tcPr>
            <w:tcW w:w="396" w:type="dxa"/>
          </w:tcPr>
          <w:p w14:paraId="0F203110" w14:textId="77777777" w:rsidR="00B2621B" w:rsidRPr="00A217D5" w:rsidRDefault="00B2621B" w:rsidP="00110E1A">
            <w:pPr>
              <w:rPr>
                <w:sz w:val="20"/>
              </w:rPr>
            </w:pPr>
          </w:p>
        </w:tc>
        <w:tc>
          <w:tcPr>
            <w:tcW w:w="397" w:type="dxa"/>
          </w:tcPr>
          <w:p w14:paraId="6106EFF4" w14:textId="77777777" w:rsidR="00B2621B" w:rsidRPr="00A217D5" w:rsidRDefault="00B2621B" w:rsidP="00110E1A">
            <w:pPr>
              <w:rPr>
                <w:sz w:val="20"/>
              </w:rPr>
            </w:pPr>
          </w:p>
        </w:tc>
        <w:tc>
          <w:tcPr>
            <w:tcW w:w="396" w:type="dxa"/>
          </w:tcPr>
          <w:p w14:paraId="623045DF" w14:textId="77777777" w:rsidR="00B2621B" w:rsidRDefault="00B2621B" w:rsidP="00110E1A"/>
        </w:tc>
        <w:tc>
          <w:tcPr>
            <w:tcW w:w="397" w:type="dxa"/>
          </w:tcPr>
          <w:p w14:paraId="70F55ADE" w14:textId="77777777" w:rsidR="00B2621B" w:rsidRDefault="00B2621B" w:rsidP="00110E1A"/>
        </w:tc>
        <w:tc>
          <w:tcPr>
            <w:tcW w:w="396" w:type="dxa"/>
          </w:tcPr>
          <w:p w14:paraId="0FABF535" w14:textId="77777777" w:rsidR="00B2621B" w:rsidRDefault="00B2621B" w:rsidP="00110E1A"/>
        </w:tc>
        <w:tc>
          <w:tcPr>
            <w:tcW w:w="396" w:type="dxa"/>
          </w:tcPr>
          <w:p w14:paraId="52EA9DC9" w14:textId="77777777" w:rsidR="00B2621B" w:rsidRDefault="00B2621B" w:rsidP="00110E1A"/>
        </w:tc>
        <w:tc>
          <w:tcPr>
            <w:tcW w:w="397" w:type="dxa"/>
          </w:tcPr>
          <w:p w14:paraId="0DB41651" w14:textId="77777777" w:rsidR="00B2621B" w:rsidRDefault="00B2621B" w:rsidP="00110E1A"/>
        </w:tc>
        <w:tc>
          <w:tcPr>
            <w:tcW w:w="396" w:type="dxa"/>
          </w:tcPr>
          <w:p w14:paraId="50C8E349" w14:textId="77777777" w:rsidR="00B2621B" w:rsidRDefault="00B2621B" w:rsidP="00110E1A"/>
        </w:tc>
        <w:tc>
          <w:tcPr>
            <w:tcW w:w="396" w:type="dxa"/>
          </w:tcPr>
          <w:p w14:paraId="45C45AC2" w14:textId="77777777" w:rsidR="00B2621B" w:rsidRDefault="00B2621B" w:rsidP="00110E1A"/>
        </w:tc>
        <w:tc>
          <w:tcPr>
            <w:tcW w:w="397" w:type="dxa"/>
          </w:tcPr>
          <w:p w14:paraId="18DAAC41" w14:textId="77777777" w:rsidR="00B2621B" w:rsidRDefault="00B2621B" w:rsidP="00110E1A"/>
        </w:tc>
        <w:tc>
          <w:tcPr>
            <w:tcW w:w="396" w:type="dxa"/>
          </w:tcPr>
          <w:p w14:paraId="180F030C" w14:textId="77777777" w:rsidR="00B2621B" w:rsidRDefault="00B2621B" w:rsidP="00110E1A"/>
        </w:tc>
        <w:tc>
          <w:tcPr>
            <w:tcW w:w="397" w:type="dxa"/>
          </w:tcPr>
          <w:p w14:paraId="12F49723" w14:textId="77777777" w:rsidR="00B2621B" w:rsidRDefault="00B2621B" w:rsidP="00110E1A"/>
        </w:tc>
        <w:tc>
          <w:tcPr>
            <w:tcW w:w="396" w:type="dxa"/>
          </w:tcPr>
          <w:p w14:paraId="4C56E0E5" w14:textId="77777777" w:rsidR="00B2621B" w:rsidRDefault="00B2621B" w:rsidP="00110E1A"/>
        </w:tc>
        <w:tc>
          <w:tcPr>
            <w:tcW w:w="396" w:type="dxa"/>
          </w:tcPr>
          <w:p w14:paraId="3BFEA076" w14:textId="77777777" w:rsidR="00B2621B" w:rsidRDefault="00B2621B" w:rsidP="00110E1A"/>
        </w:tc>
        <w:tc>
          <w:tcPr>
            <w:tcW w:w="397" w:type="dxa"/>
          </w:tcPr>
          <w:p w14:paraId="325E9E98" w14:textId="77777777" w:rsidR="00B2621B" w:rsidRDefault="00B2621B" w:rsidP="00110E1A"/>
        </w:tc>
        <w:tc>
          <w:tcPr>
            <w:tcW w:w="396" w:type="dxa"/>
          </w:tcPr>
          <w:p w14:paraId="72F6EAE2" w14:textId="77777777" w:rsidR="00B2621B" w:rsidRDefault="00B2621B" w:rsidP="00110E1A"/>
        </w:tc>
        <w:tc>
          <w:tcPr>
            <w:tcW w:w="396" w:type="dxa"/>
          </w:tcPr>
          <w:p w14:paraId="059DCCC0" w14:textId="77777777" w:rsidR="00B2621B" w:rsidRDefault="00B2621B" w:rsidP="00110E1A"/>
        </w:tc>
        <w:tc>
          <w:tcPr>
            <w:tcW w:w="397" w:type="dxa"/>
          </w:tcPr>
          <w:p w14:paraId="11C4A3EA" w14:textId="77777777" w:rsidR="00B2621B" w:rsidRDefault="00B2621B" w:rsidP="00110E1A"/>
        </w:tc>
        <w:tc>
          <w:tcPr>
            <w:tcW w:w="396" w:type="dxa"/>
          </w:tcPr>
          <w:p w14:paraId="3FD10A65" w14:textId="77777777" w:rsidR="00B2621B" w:rsidRDefault="00B2621B" w:rsidP="00110E1A"/>
        </w:tc>
        <w:tc>
          <w:tcPr>
            <w:tcW w:w="397" w:type="dxa"/>
          </w:tcPr>
          <w:p w14:paraId="51889BFB" w14:textId="77777777" w:rsidR="00B2621B" w:rsidRDefault="00B2621B" w:rsidP="00110E1A"/>
        </w:tc>
      </w:tr>
      <w:tr w:rsidR="00B2621B" w14:paraId="626B0CED" w14:textId="77777777" w:rsidTr="00110E1A">
        <w:tc>
          <w:tcPr>
            <w:tcW w:w="1271" w:type="dxa"/>
          </w:tcPr>
          <w:p w14:paraId="01415D60" w14:textId="77777777" w:rsidR="00B2621B" w:rsidRDefault="00B2621B" w:rsidP="00110E1A">
            <w:r>
              <w:t>OUD_T1.1</w:t>
            </w:r>
          </w:p>
        </w:tc>
        <w:tc>
          <w:tcPr>
            <w:tcW w:w="396" w:type="dxa"/>
          </w:tcPr>
          <w:p w14:paraId="43A7ED5D" w14:textId="77777777" w:rsidR="00B2621B" w:rsidRPr="00A217D5" w:rsidRDefault="00B2621B" w:rsidP="00110E1A">
            <w:pPr>
              <w:rPr>
                <w:sz w:val="20"/>
              </w:rPr>
            </w:pPr>
          </w:p>
        </w:tc>
        <w:tc>
          <w:tcPr>
            <w:tcW w:w="396" w:type="dxa"/>
          </w:tcPr>
          <w:p w14:paraId="1C49E4AF" w14:textId="77777777" w:rsidR="00B2621B" w:rsidRPr="00A217D5" w:rsidRDefault="00B2621B" w:rsidP="00110E1A">
            <w:pPr>
              <w:rPr>
                <w:sz w:val="20"/>
              </w:rPr>
            </w:pPr>
          </w:p>
        </w:tc>
        <w:tc>
          <w:tcPr>
            <w:tcW w:w="397" w:type="dxa"/>
          </w:tcPr>
          <w:p w14:paraId="59D6DB46" w14:textId="77777777" w:rsidR="00B2621B" w:rsidRPr="00A217D5" w:rsidRDefault="00B2621B" w:rsidP="00110E1A">
            <w:pPr>
              <w:rPr>
                <w:sz w:val="20"/>
              </w:rPr>
            </w:pPr>
          </w:p>
        </w:tc>
        <w:tc>
          <w:tcPr>
            <w:tcW w:w="396" w:type="dxa"/>
          </w:tcPr>
          <w:p w14:paraId="22A6F422" w14:textId="77777777" w:rsidR="00B2621B" w:rsidRPr="00A217D5" w:rsidRDefault="00B2621B" w:rsidP="00110E1A">
            <w:pPr>
              <w:rPr>
                <w:sz w:val="20"/>
              </w:rPr>
            </w:pPr>
          </w:p>
        </w:tc>
        <w:tc>
          <w:tcPr>
            <w:tcW w:w="397" w:type="dxa"/>
          </w:tcPr>
          <w:p w14:paraId="79F07ECF" w14:textId="77777777" w:rsidR="00B2621B" w:rsidRPr="00A217D5" w:rsidRDefault="00B2621B" w:rsidP="00110E1A">
            <w:pPr>
              <w:rPr>
                <w:sz w:val="20"/>
              </w:rPr>
            </w:pPr>
          </w:p>
        </w:tc>
        <w:tc>
          <w:tcPr>
            <w:tcW w:w="396" w:type="dxa"/>
          </w:tcPr>
          <w:p w14:paraId="1A3DCFD3" w14:textId="77777777" w:rsidR="00B2621B" w:rsidRPr="00A217D5" w:rsidRDefault="00B2621B" w:rsidP="00110E1A">
            <w:pPr>
              <w:rPr>
                <w:sz w:val="20"/>
              </w:rPr>
            </w:pPr>
          </w:p>
        </w:tc>
        <w:tc>
          <w:tcPr>
            <w:tcW w:w="396" w:type="dxa"/>
          </w:tcPr>
          <w:p w14:paraId="505A989C" w14:textId="77777777" w:rsidR="00B2621B" w:rsidRPr="00A217D5" w:rsidRDefault="00B2621B" w:rsidP="00110E1A">
            <w:pPr>
              <w:rPr>
                <w:sz w:val="20"/>
              </w:rPr>
            </w:pPr>
          </w:p>
        </w:tc>
        <w:tc>
          <w:tcPr>
            <w:tcW w:w="397" w:type="dxa"/>
          </w:tcPr>
          <w:p w14:paraId="3E9D7309" w14:textId="77777777" w:rsidR="00B2621B" w:rsidRPr="00A217D5" w:rsidRDefault="00B2621B" w:rsidP="00110E1A">
            <w:pPr>
              <w:rPr>
                <w:sz w:val="20"/>
              </w:rPr>
            </w:pPr>
          </w:p>
        </w:tc>
        <w:tc>
          <w:tcPr>
            <w:tcW w:w="396" w:type="dxa"/>
          </w:tcPr>
          <w:p w14:paraId="3952FC5B" w14:textId="77777777" w:rsidR="00B2621B" w:rsidRPr="00A217D5" w:rsidRDefault="00B2621B" w:rsidP="00110E1A">
            <w:pPr>
              <w:rPr>
                <w:sz w:val="20"/>
              </w:rPr>
            </w:pPr>
          </w:p>
        </w:tc>
        <w:tc>
          <w:tcPr>
            <w:tcW w:w="397" w:type="dxa"/>
          </w:tcPr>
          <w:p w14:paraId="3FA811F7" w14:textId="77777777" w:rsidR="00B2621B" w:rsidRPr="00A217D5" w:rsidRDefault="00B2621B" w:rsidP="00110E1A">
            <w:pPr>
              <w:rPr>
                <w:sz w:val="20"/>
              </w:rPr>
            </w:pPr>
          </w:p>
        </w:tc>
        <w:tc>
          <w:tcPr>
            <w:tcW w:w="396" w:type="dxa"/>
          </w:tcPr>
          <w:p w14:paraId="2DC60194" w14:textId="77777777" w:rsidR="00B2621B" w:rsidRPr="00A217D5" w:rsidRDefault="00B2621B" w:rsidP="00110E1A">
            <w:pPr>
              <w:rPr>
                <w:sz w:val="20"/>
              </w:rPr>
            </w:pPr>
          </w:p>
        </w:tc>
        <w:tc>
          <w:tcPr>
            <w:tcW w:w="397" w:type="dxa"/>
          </w:tcPr>
          <w:p w14:paraId="2037643B" w14:textId="77777777" w:rsidR="00B2621B" w:rsidRPr="00A217D5" w:rsidRDefault="00B2621B" w:rsidP="00110E1A">
            <w:pPr>
              <w:rPr>
                <w:sz w:val="20"/>
              </w:rPr>
            </w:pPr>
          </w:p>
        </w:tc>
        <w:tc>
          <w:tcPr>
            <w:tcW w:w="396" w:type="dxa"/>
          </w:tcPr>
          <w:p w14:paraId="080D00A1" w14:textId="77777777" w:rsidR="00B2621B" w:rsidRPr="00A217D5" w:rsidRDefault="00B2621B" w:rsidP="00110E1A">
            <w:pPr>
              <w:rPr>
                <w:sz w:val="20"/>
              </w:rPr>
            </w:pPr>
          </w:p>
        </w:tc>
        <w:tc>
          <w:tcPr>
            <w:tcW w:w="396" w:type="dxa"/>
          </w:tcPr>
          <w:p w14:paraId="75DDE81E" w14:textId="77777777" w:rsidR="00B2621B" w:rsidRPr="00A217D5" w:rsidRDefault="00B2621B" w:rsidP="00110E1A">
            <w:pPr>
              <w:rPr>
                <w:sz w:val="20"/>
              </w:rPr>
            </w:pPr>
          </w:p>
        </w:tc>
        <w:tc>
          <w:tcPr>
            <w:tcW w:w="397" w:type="dxa"/>
          </w:tcPr>
          <w:p w14:paraId="5D1EB99D" w14:textId="77777777" w:rsidR="00B2621B" w:rsidRPr="00A217D5" w:rsidRDefault="00B2621B" w:rsidP="00110E1A">
            <w:pPr>
              <w:rPr>
                <w:sz w:val="20"/>
              </w:rPr>
            </w:pPr>
          </w:p>
        </w:tc>
        <w:tc>
          <w:tcPr>
            <w:tcW w:w="396" w:type="dxa"/>
          </w:tcPr>
          <w:p w14:paraId="7EC39978" w14:textId="77777777" w:rsidR="00B2621B" w:rsidRPr="00A217D5" w:rsidRDefault="00B2621B" w:rsidP="00110E1A">
            <w:pPr>
              <w:rPr>
                <w:sz w:val="20"/>
              </w:rPr>
            </w:pPr>
          </w:p>
        </w:tc>
        <w:tc>
          <w:tcPr>
            <w:tcW w:w="396" w:type="dxa"/>
          </w:tcPr>
          <w:p w14:paraId="30E37DD7" w14:textId="77777777" w:rsidR="00B2621B" w:rsidRPr="00A217D5" w:rsidRDefault="00B2621B" w:rsidP="00110E1A">
            <w:pPr>
              <w:rPr>
                <w:sz w:val="20"/>
              </w:rPr>
            </w:pPr>
          </w:p>
        </w:tc>
        <w:tc>
          <w:tcPr>
            <w:tcW w:w="397" w:type="dxa"/>
          </w:tcPr>
          <w:p w14:paraId="225F74A7" w14:textId="77777777" w:rsidR="00B2621B" w:rsidRPr="00A217D5" w:rsidRDefault="00B2621B" w:rsidP="00110E1A">
            <w:pPr>
              <w:rPr>
                <w:sz w:val="20"/>
              </w:rPr>
            </w:pPr>
          </w:p>
        </w:tc>
        <w:tc>
          <w:tcPr>
            <w:tcW w:w="396" w:type="dxa"/>
          </w:tcPr>
          <w:p w14:paraId="430AF273" w14:textId="77777777" w:rsidR="00B2621B" w:rsidRPr="00A217D5" w:rsidRDefault="00B2621B" w:rsidP="00110E1A">
            <w:pPr>
              <w:rPr>
                <w:sz w:val="20"/>
              </w:rPr>
            </w:pPr>
          </w:p>
        </w:tc>
        <w:tc>
          <w:tcPr>
            <w:tcW w:w="396" w:type="dxa"/>
          </w:tcPr>
          <w:p w14:paraId="16040012" w14:textId="77777777" w:rsidR="00B2621B" w:rsidRPr="00A217D5" w:rsidRDefault="00B2621B" w:rsidP="00110E1A">
            <w:pPr>
              <w:rPr>
                <w:sz w:val="20"/>
              </w:rPr>
            </w:pPr>
          </w:p>
        </w:tc>
        <w:tc>
          <w:tcPr>
            <w:tcW w:w="397" w:type="dxa"/>
          </w:tcPr>
          <w:p w14:paraId="3283614C" w14:textId="77777777" w:rsidR="00B2621B" w:rsidRPr="00A217D5" w:rsidRDefault="00B2621B" w:rsidP="00110E1A">
            <w:pPr>
              <w:rPr>
                <w:sz w:val="20"/>
              </w:rPr>
            </w:pPr>
          </w:p>
        </w:tc>
        <w:tc>
          <w:tcPr>
            <w:tcW w:w="396" w:type="dxa"/>
          </w:tcPr>
          <w:p w14:paraId="75386145" w14:textId="77777777" w:rsidR="00B2621B" w:rsidRPr="00A217D5" w:rsidRDefault="00B2621B" w:rsidP="00110E1A">
            <w:pPr>
              <w:rPr>
                <w:sz w:val="20"/>
              </w:rPr>
            </w:pPr>
            <w:r>
              <w:rPr>
                <w:sz w:val="20"/>
              </w:rPr>
              <w:t xml:space="preserve">X </w:t>
            </w:r>
          </w:p>
        </w:tc>
        <w:tc>
          <w:tcPr>
            <w:tcW w:w="397" w:type="dxa"/>
          </w:tcPr>
          <w:p w14:paraId="0EF88AE8" w14:textId="77777777" w:rsidR="00B2621B" w:rsidRPr="00A217D5" w:rsidRDefault="00B2621B" w:rsidP="00110E1A">
            <w:pPr>
              <w:rPr>
                <w:sz w:val="20"/>
              </w:rPr>
            </w:pPr>
          </w:p>
        </w:tc>
        <w:tc>
          <w:tcPr>
            <w:tcW w:w="396" w:type="dxa"/>
          </w:tcPr>
          <w:p w14:paraId="6FF59D0D" w14:textId="77777777" w:rsidR="00B2621B" w:rsidRPr="00A217D5" w:rsidRDefault="00B2621B" w:rsidP="00110E1A">
            <w:pPr>
              <w:rPr>
                <w:sz w:val="20"/>
              </w:rPr>
            </w:pPr>
          </w:p>
        </w:tc>
        <w:tc>
          <w:tcPr>
            <w:tcW w:w="396" w:type="dxa"/>
          </w:tcPr>
          <w:p w14:paraId="3C96F375" w14:textId="77777777" w:rsidR="00B2621B" w:rsidRPr="00A217D5" w:rsidRDefault="00B2621B" w:rsidP="00110E1A">
            <w:pPr>
              <w:rPr>
                <w:sz w:val="20"/>
              </w:rPr>
            </w:pPr>
          </w:p>
        </w:tc>
        <w:tc>
          <w:tcPr>
            <w:tcW w:w="397" w:type="dxa"/>
          </w:tcPr>
          <w:p w14:paraId="0606B389" w14:textId="77777777" w:rsidR="00B2621B" w:rsidRPr="00A217D5" w:rsidRDefault="00B2621B" w:rsidP="00110E1A">
            <w:pPr>
              <w:rPr>
                <w:sz w:val="20"/>
              </w:rPr>
            </w:pPr>
          </w:p>
        </w:tc>
        <w:tc>
          <w:tcPr>
            <w:tcW w:w="396" w:type="dxa"/>
          </w:tcPr>
          <w:p w14:paraId="4A22550D" w14:textId="77777777" w:rsidR="00B2621B" w:rsidRPr="00A217D5" w:rsidRDefault="00B2621B" w:rsidP="00110E1A">
            <w:pPr>
              <w:rPr>
                <w:sz w:val="20"/>
              </w:rPr>
            </w:pPr>
          </w:p>
        </w:tc>
        <w:tc>
          <w:tcPr>
            <w:tcW w:w="396" w:type="dxa"/>
          </w:tcPr>
          <w:p w14:paraId="2225BC1A" w14:textId="77777777" w:rsidR="00B2621B" w:rsidRPr="00A217D5" w:rsidRDefault="00B2621B" w:rsidP="00110E1A">
            <w:pPr>
              <w:rPr>
                <w:sz w:val="20"/>
              </w:rPr>
            </w:pPr>
          </w:p>
        </w:tc>
        <w:tc>
          <w:tcPr>
            <w:tcW w:w="397" w:type="dxa"/>
          </w:tcPr>
          <w:p w14:paraId="1CADE5E6" w14:textId="77777777" w:rsidR="00B2621B" w:rsidRPr="00A217D5" w:rsidRDefault="00B2621B" w:rsidP="00110E1A">
            <w:pPr>
              <w:rPr>
                <w:sz w:val="20"/>
              </w:rPr>
            </w:pPr>
          </w:p>
        </w:tc>
        <w:tc>
          <w:tcPr>
            <w:tcW w:w="396" w:type="dxa"/>
          </w:tcPr>
          <w:p w14:paraId="565961B9" w14:textId="77777777" w:rsidR="00B2621B" w:rsidRPr="00A217D5" w:rsidRDefault="00B2621B" w:rsidP="00110E1A">
            <w:pPr>
              <w:rPr>
                <w:sz w:val="20"/>
              </w:rPr>
            </w:pPr>
          </w:p>
        </w:tc>
        <w:tc>
          <w:tcPr>
            <w:tcW w:w="396" w:type="dxa"/>
          </w:tcPr>
          <w:p w14:paraId="3E06E6C0" w14:textId="77777777" w:rsidR="00B2621B" w:rsidRPr="00A217D5" w:rsidRDefault="00B2621B" w:rsidP="00110E1A">
            <w:pPr>
              <w:rPr>
                <w:sz w:val="20"/>
              </w:rPr>
            </w:pPr>
          </w:p>
        </w:tc>
        <w:tc>
          <w:tcPr>
            <w:tcW w:w="397" w:type="dxa"/>
          </w:tcPr>
          <w:p w14:paraId="29CF26D9" w14:textId="77777777" w:rsidR="00B2621B" w:rsidRPr="00A217D5" w:rsidRDefault="00B2621B" w:rsidP="00110E1A">
            <w:pPr>
              <w:rPr>
                <w:sz w:val="20"/>
              </w:rPr>
            </w:pPr>
          </w:p>
        </w:tc>
        <w:tc>
          <w:tcPr>
            <w:tcW w:w="396" w:type="dxa"/>
          </w:tcPr>
          <w:p w14:paraId="0B12172C" w14:textId="77777777" w:rsidR="00B2621B" w:rsidRDefault="00B2621B" w:rsidP="00110E1A"/>
        </w:tc>
        <w:tc>
          <w:tcPr>
            <w:tcW w:w="397" w:type="dxa"/>
          </w:tcPr>
          <w:p w14:paraId="500F9946" w14:textId="77777777" w:rsidR="00B2621B" w:rsidRDefault="00B2621B" w:rsidP="00110E1A"/>
        </w:tc>
        <w:tc>
          <w:tcPr>
            <w:tcW w:w="396" w:type="dxa"/>
          </w:tcPr>
          <w:p w14:paraId="0177E54E" w14:textId="77777777" w:rsidR="00B2621B" w:rsidRDefault="00B2621B" w:rsidP="00110E1A"/>
        </w:tc>
        <w:tc>
          <w:tcPr>
            <w:tcW w:w="396" w:type="dxa"/>
          </w:tcPr>
          <w:p w14:paraId="6FA490C3" w14:textId="77777777" w:rsidR="00B2621B" w:rsidRDefault="00B2621B" w:rsidP="00110E1A"/>
        </w:tc>
        <w:tc>
          <w:tcPr>
            <w:tcW w:w="397" w:type="dxa"/>
          </w:tcPr>
          <w:p w14:paraId="17528839" w14:textId="77777777" w:rsidR="00B2621B" w:rsidRDefault="00B2621B" w:rsidP="00110E1A"/>
        </w:tc>
        <w:tc>
          <w:tcPr>
            <w:tcW w:w="396" w:type="dxa"/>
          </w:tcPr>
          <w:p w14:paraId="5440A9A1" w14:textId="77777777" w:rsidR="00B2621B" w:rsidRDefault="00B2621B" w:rsidP="00110E1A"/>
        </w:tc>
        <w:tc>
          <w:tcPr>
            <w:tcW w:w="396" w:type="dxa"/>
          </w:tcPr>
          <w:p w14:paraId="4FB864CC" w14:textId="77777777" w:rsidR="00B2621B" w:rsidRDefault="00B2621B" w:rsidP="00110E1A"/>
        </w:tc>
        <w:tc>
          <w:tcPr>
            <w:tcW w:w="397" w:type="dxa"/>
          </w:tcPr>
          <w:p w14:paraId="6FFFC1BE" w14:textId="77777777" w:rsidR="00B2621B" w:rsidRDefault="00B2621B" w:rsidP="00110E1A"/>
        </w:tc>
        <w:tc>
          <w:tcPr>
            <w:tcW w:w="396" w:type="dxa"/>
          </w:tcPr>
          <w:p w14:paraId="41B89BD8" w14:textId="77777777" w:rsidR="00B2621B" w:rsidRDefault="00B2621B" w:rsidP="00110E1A"/>
        </w:tc>
        <w:tc>
          <w:tcPr>
            <w:tcW w:w="397" w:type="dxa"/>
          </w:tcPr>
          <w:p w14:paraId="623F9731" w14:textId="77777777" w:rsidR="00B2621B" w:rsidRDefault="00B2621B" w:rsidP="00110E1A"/>
        </w:tc>
        <w:tc>
          <w:tcPr>
            <w:tcW w:w="396" w:type="dxa"/>
          </w:tcPr>
          <w:p w14:paraId="3C9817F4" w14:textId="77777777" w:rsidR="00B2621B" w:rsidRDefault="00B2621B" w:rsidP="00110E1A"/>
        </w:tc>
        <w:tc>
          <w:tcPr>
            <w:tcW w:w="396" w:type="dxa"/>
          </w:tcPr>
          <w:p w14:paraId="31DBCDB9" w14:textId="77777777" w:rsidR="00B2621B" w:rsidRDefault="00B2621B" w:rsidP="00110E1A"/>
        </w:tc>
        <w:tc>
          <w:tcPr>
            <w:tcW w:w="397" w:type="dxa"/>
          </w:tcPr>
          <w:p w14:paraId="58700321" w14:textId="77777777" w:rsidR="00B2621B" w:rsidRDefault="00B2621B" w:rsidP="00110E1A"/>
        </w:tc>
        <w:tc>
          <w:tcPr>
            <w:tcW w:w="396" w:type="dxa"/>
          </w:tcPr>
          <w:p w14:paraId="5C34E96B" w14:textId="77777777" w:rsidR="00B2621B" w:rsidRDefault="00B2621B" w:rsidP="00110E1A"/>
        </w:tc>
        <w:tc>
          <w:tcPr>
            <w:tcW w:w="396" w:type="dxa"/>
          </w:tcPr>
          <w:p w14:paraId="74EBA54E" w14:textId="77777777" w:rsidR="00B2621B" w:rsidRDefault="00B2621B" w:rsidP="00110E1A"/>
        </w:tc>
        <w:tc>
          <w:tcPr>
            <w:tcW w:w="397" w:type="dxa"/>
          </w:tcPr>
          <w:p w14:paraId="0F318FB5" w14:textId="77777777" w:rsidR="00B2621B" w:rsidRDefault="00B2621B" w:rsidP="00110E1A"/>
        </w:tc>
        <w:tc>
          <w:tcPr>
            <w:tcW w:w="396" w:type="dxa"/>
          </w:tcPr>
          <w:p w14:paraId="7B62DBA8" w14:textId="77777777" w:rsidR="00B2621B" w:rsidRDefault="00B2621B" w:rsidP="00110E1A"/>
        </w:tc>
        <w:tc>
          <w:tcPr>
            <w:tcW w:w="397" w:type="dxa"/>
          </w:tcPr>
          <w:p w14:paraId="1A91B21F" w14:textId="77777777" w:rsidR="00B2621B" w:rsidRDefault="00B2621B" w:rsidP="00110E1A"/>
        </w:tc>
      </w:tr>
      <w:tr w:rsidR="00B2621B" w14:paraId="31FBA84C" w14:textId="77777777" w:rsidTr="00110E1A">
        <w:tc>
          <w:tcPr>
            <w:tcW w:w="1271" w:type="dxa"/>
          </w:tcPr>
          <w:p w14:paraId="3FDBCCBE" w14:textId="77777777" w:rsidR="00B2621B" w:rsidRDefault="00B2621B" w:rsidP="00110E1A">
            <w:r>
              <w:t>OUD_T1.2</w:t>
            </w:r>
          </w:p>
        </w:tc>
        <w:tc>
          <w:tcPr>
            <w:tcW w:w="396" w:type="dxa"/>
          </w:tcPr>
          <w:p w14:paraId="6E4A7D65" w14:textId="77777777" w:rsidR="00B2621B" w:rsidRPr="00A217D5" w:rsidRDefault="00B2621B" w:rsidP="00110E1A">
            <w:pPr>
              <w:rPr>
                <w:sz w:val="20"/>
              </w:rPr>
            </w:pPr>
          </w:p>
        </w:tc>
        <w:tc>
          <w:tcPr>
            <w:tcW w:w="396" w:type="dxa"/>
          </w:tcPr>
          <w:p w14:paraId="3AB98CDE" w14:textId="77777777" w:rsidR="00B2621B" w:rsidRPr="00A217D5" w:rsidRDefault="00B2621B" w:rsidP="00110E1A">
            <w:pPr>
              <w:rPr>
                <w:sz w:val="20"/>
              </w:rPr>
            </w:pPr>
          </w:p>
        </w:tc>
        <w:tc>
          <w:tcPr>
            <w:tcW w:w="397" w:type="dxa"/>
          </w:tcPr>
          <w:p w14:paraId="7B5E002E" w14:textId="77777777" w:rsidR="00B2621B" w:rsidRPr="00A217D5" w:rsidRDefault="00B2621B" w:rsidP="00110E1A">
            <w:pPr>
              <w:rPr>
                <w:sz w:val="20"/>
              </w:rPr>
            </w:pPr>
          </w:p>
        </w:tc>
        <w:tc>
          <w:tcPr>
            <w:tcW w:w="396" w:type="dxa"/>
          </w:tcPr>
          <w:p w14:paraId="6039D540" w14:textId="77777777" w:rsidR="00B2621B" w:rsidRPr="00A217D5" w:rsidRDefault="00B2621B" w:rsidP="00110E1A">
            <w:pPr>
              <w:rPr>
                <w:sz w:val="20"/>
              </w:rPr>
            </w:pPr>
          </w:p>
        </w:tc>
        <w:tc>
          <w:tcPr>
            <w:tcW w:w="397" w:type="dxa"/>
          </w:tcPr>
          <w:p w14:paraId="25B6F1DC" w14:textId="77777777" w:rsidR="00B2621B" w:rsidRPr="00A217D5" w:rsidRDefault="00B2621B" w:rsidP="00110E1A">
            <w:pPr>
              <w:rPr>
                <w:sz w:val="20"/>
              </w:rPr>
            </w:pPr>
          </w:p>
        </w:tc>
        <w:tc>
          <w:tcPr>
            <w:tcW w:w="396" w:type="dxa"/>
          </w:tcPr>
          <w:p w14:paraId="76695731" w14:textId="77777777" w:rsidR="00B2621B" w:rsidRPr="00A217D5" w:rsidRDefault="00B2621B" w:rsidP="00110E1A">
            <w:pPr>
              <w:rPr>
                <w:sz w:val="20"/>
              </w:rPr>
            </w:pPr>
          </w:p>
        </w:tc>
        <w:tc>
          <w:tcPr>
            <w:tcW w:w="396" w:type="dxa"/>
          </w:tcPr>
          <w:p w14:paraId="4242DD93" w14:textId="77777777" w:rsidR="00B2621B" w:rsidRPr="00A217D5" w:rsidRDefault="00B2621B" w:rsidP="00110E1A">
            <w:pPr>
              <w:rPr>
                <w:sz w:val="20"/>
              </w:rPr>
            </w:pPr>
          </w:p>
        </w:tc>
        <w:tc>
          <w:tcPr>
            <w:tcW w:w="397" w:type="dxa"/>
          </w:tcPr>
          <w:p w14:paraId="1A3B241A" w14:textId="77777777" w:rsidR="00B2621B" w:rsidRPr="00A217D5" w:rsidRDefault="00B2621B" w:rsidP="00110E1A">
            <w:pPr>
              <w:rPr>
                <w:sz w:val="20"/>
              </w:rPr>
            </w:pPr>
          </w:p>
        </w:tc>
        <w:tc>
          <w:tcPr>
            <w:tcW w:w="396" w:type="dxa"/>
          </w:tcPr>
          <w:p w14:paraId="69E4A8CC" w14:textId="77777777" w:rsidR="00B2621B" w:rsidRPr="00A217D5" w:rsidRDefault="00B2621B" w:rsidP="00110E1A">
            <w:pPr>
              <w:rPr>
                <w:sz w:val="20"/>
              </w:rPr>
            </w:pPr>
          </w:p>
        </w:tc>
        <w:tc>
          <w:tcPr>
            <w:tcW w:w="397" w:type="dxa"/>
          </w:tcPr>
          <w:p w14:paraId="042C9286" w14:textId="77777777" w:rsidR="00B2621B" w:rsidRPr="00A217D5" w:rsidRDefault="00B2621B" w:rsidP="00110E1A">
            <w:pPr>
              <w:rPr>
                <w:sz w:val="20"/>
              </w:rPr>
            </w:pPr>
          </w:p>
        </w:tc>
        <w:tc>
          <w:tcPr>
            <w:tcW w:w="396" w:type="dxa"/>
          </w:tcPr>
          <w:p w14:paraId="3CFDCE2F" w14:textId="77777777" w:rsidR="00B2621B" w:rsidRPr="00A217D5" w:rsidRDefault="00B2621B" w:rsidP="00110E1A">
            <w:pPr>
              <w:rPr>
                <w:sz w:val="20"/>
              </w:rPr>
            </w:pPr>
          </w:p>
        </w:tc>
        <w:tc>
          <w:tcPr>
            <w:tcW w:w="397" w:type="dxa"/>
          </w:tcPr>
          <w:p w14:paraId="6FDBC10E" w14:textId="77777777" w:rsidR="00B2621B" w:rsidRPr="00A217D5" w:rsidRDefault="00B2621B" w:rsidP="00110E1A">
            <w:pPr>
              <w:rPr>
                <w:sz w:val="20"/>
              </w:rPr>
            </w:pPr>
          </w:p>
        </w:tc>
        <w:tc>
          <w:tcPr>
            <w:tcW w:w="396" w:type="dxa"/>
          </w:tcPr>
          <w:p w14:paraId="5C8A2A13" w14:textId="77777777" w:rsidR="00B2621B" w:rsidRPr="00A217D5" w:rsidRDefault="00B2621B" w:rsidP="00110E1A">
            <w:pPr>
              <w:rPr>
                <w:sz w:val="20"/>
              </w:rPr>
            </w:pPr>
          </w:p>
        </w:tc>
        <w:tc>
          <w:tcPr>
            <w:tcW w:w="396" w:type="dxa"/>
          </w:tcPr>
          <w:p w14:paraId="3B7CFBA3" w14:textId="77777777" w:rsidR="00B2621B" w:rsidRPr="00A217D5" w:rsidRDefault="00B2621B" w:rsidP="00110E1A">
            <w:pPr>
              <w:rPr>
                <w:sz w:val="20"/>
              </w:rPr>
            </w:pPr>
          </w:p>
        </w:tc>
        <w:tc>
          <w:tcPr>
            <w:tcW w:w="397" w:type="dxa"/>
          </w:tcPr>
          <w:p w14:paraId="44CE62CC" w14:textId="77777777" w:rsidR="00B2621B" w:rsidRPr="00A217D5" w:rsidRDefault="00B2621B" w:rsidP="00110E1A">
            <w:pPr>
              <w:rPr>
                <w:sz w:val="20"/>
              </w:rPr>
            </w:pPr>
          </w:p>
        </w:tc>
        <w:tc>
          <w:tcPr>
            <w:tcW w:w="396" w:type="dxa"/>
          </w:tcPr>
          <w:p w14:paraId="3CB109FF" w14:textId="77777777" w:rsidR="00B2621B" w:rsidRPr="00A217D5" w:rsidRDefault="00B2621B" w:rsidP="00110E1A">
            <w:pPr>
              <w:rPr>
                <w:sz w:val="20"/>
              </w:rPr>
            </w:pPr>
          </w:p>
        </w:tc>
        <w:tc>
          <w:tcPr>
            <w:tcW w:w="396" w:type="dxa"/>
          </w:tcPr>
          <w:p w14:paraId="6ED945F7" w14:textId="77777777" w:rsidR="00B2621B" w:rsidRPr="00A217D5" w:rsidRDefault="00B2621B" w:rsidP="00110E1A">
            <w:pPr>
              <w:rPr>
                <w:sz w:val="20"/>
              </w:rPr>
            </w:pPr>
          </w:p>
        </w:tc>
        <w:tc>
          <w:tcPr>
            <w:tcW w:w="397" w:type="dxa"/>
          </w:tcPr>
          <w:p w14:paraId="205DF5C4" w14:textId="77777777" w:rsidR="00B2621B" w:rsidRPr="00A217D5" w:rsidRDefault="00B2621B" w:rsidP="00110E1A">
            <w:pPr>
              <w:rPr>
                <w:sz w:val="20"/>
              </w:rPr>
            </w:pPr>
          </w:p>
        </w:tc>
        <w:tc>
          <w:tcPr>
            <w:tcW w:w="396" w:type="dxa"/>
          </w:tcPr>
          <w:p w14:paraId="4FAA1C5F" w14:textId="77777777" w:rsidR="00B2621B" w:rsidRPr="00A217D5" w:rsidRDefault="00B2621B" w:rsidP="00110E1A">
            <w:pPr>
              <w:rPr>
                <w:sz w:val="20"/>
              </w:rPr>
            </w:pPr>
          </w:p>
        </w:tc>
        <w:tc>
          <w:tcPr>
            <w:tcW w:w="396" w:type="dxa"/>
          </w:tcPr>
          <w:p w14:paraId="4C0F3CE1" w14:textId="77777777" w:rsidR="00B2621B" w:rsidRPr="00A217D5" w:rsidRDefault="00B2621B" w:rsidP="00110E1A">
            <w:pPr>
              <w:rPr>
                <w:sz w:val="20"/>
              </w:rPr>
            </w:pPr>
          </w:p>
        </w:tc>
        <w:tc>
          <w:tcPr>
            <w:tcW w:w="397" w:type="dxa"/>
          </w:tcPr>
          <w:p w14:paraId="7F9F71CE" w14:textId="77777777" w:rsidR="00B2621B" w:rsidRPr="00A217D5" w:rsidRDefault="00B2621B" w:rsidP="00110E1A">
            <w:pPr>
              <w:rPr>
                <w:sz w:val="20"/>
              </w:rPr>
            </w:pPr>
          </w:p>
        </w:tc>
        <w:tc>
          <w:tcPr>
            <w:tcW w:w="396" w:type="dxa"/>
          </w:tcPr>
          <w:p w14:paraId="22DDE586" w14:textId="77777777" w:rsidR="00B2621B" w:rsidRPr="00A217D5" w:rsidRDefault="00B2621B" w:rsidP="00110E1A">
            <w:pPr>
              <w:rPr>
                <w:sz w:val="20"/>
              </w:rPr>
            </w:pPr>
            <w:r>
              <w:rPr>
                <w:sz w:val="20"/>
              </w:rPr>
              <w:t xml:space="preserve">X </w:t>
            </w:r>
          </w:p>
        </w:tc>
        <w:tc>
          <w:tcPr>
            <w:tcW w:w="397" w:type="dxa"/>
          </w:tcPr>
          <w:p w14:paraId="35BAF88F" w14:textId="77777777" w:rsidR="00B2621B" w:rsidRPr="00A217D5" w:rsidRDefault="00B2621B" w:rsidP="00110E1A">
            <w:pPr>
              <w:rPr>
                <w:sz w:val="20"/>
              </w:rPr>
            </w:pPr>
          </w:p>
        </w:tc>
        <w:tc>
          <w:tcPr>
            <w:tcW w:w="396" w:type="dxa"/>
          </w:tcPr>
          <w:p w14:paraId="60DE463C" w14:textId="77777777" w:rsidR="00B2621B" w:rsidRPr="00A217D5" w:rsidRDefault="00B2621B" w:rsidP="00110E1A">
            <w:pPr>
              <w:rPr>
                <w:sz w:val="20"/>
              </w:rPr>
            </w:pPr>
          </w:p>
        </w:tc>
        <w:tc>
          <w:tcPr>
            <w:tcW w:w="396" w:type="dxa"/>
          </w:tcPr>
          <w:p w14:paraId="4A396628" w14:textId="77777777" w:rsidR="00B2621B" w:rsidRPr="00A217D5" w:rsidRDefault="00B2621B" w:rsidP="00110E1A">
            <w:pPr>
              <w:rPr>
                <w:sz w:val="20"/>
              </w:rPr>
            </w:pPr>
          </w:p>
        </w:tc>
        <w:tc>
          <w:tcPr>
            <w:tcW w:w="397" w:type="dxa"/>
          </w:tcPr>
          <w:p w14:paraId="1710D7C3" w14:textId="77777777" w:rsidR="00B2621B" w:rsidRPr="00A217D5" w:rsidRDefault="00B2621B" w:rsidP="00110E1A">
            <w:pPr>
              <w:rPr>
                <w:sz w:val="20"/>
              </w:rPr>
            </w:pPr>
          </w:p>
        </w:tc>
        <w:tc>
          <w:tcPr>
            <w:tcW w:w="396" w:type="dxa"/>
          </w:tcPr>
          <w:p w14:paraId="7C321566" w14:textId="77777777" w:rsidR="00B2621B" w:rsidRPr="00A217D5" w:rsidRDefault="00B2621B" w:rsidP="00110E1A">
            <w:pPr>
              <w:rPr>
                <w:sz w:val="20"/>
              </w:rPr>
            </w:pPr>
          </w:p>
        </w:tc>
        <w:tc>
          <w:tcPr>
            <w:tcW w:w="396" w:type="dxa"/>
          </w:tcPr>
          <w:p w14:paraId="286BE7C9" w14:textId="77777777" w:rsidR="00B2621B" w:rsidRPr="00A217D5" w:rsidRDefault="00B2621B" w:rsidP="00110E1A">
            <w:pPr>
              <w:rPr>
                <w:sz w:val="20"/>
              </w:rPr>
            </w:pPr>
          </w:p>
        </w:tc>
        <w:tc>
          <w:tcPr>
            <w:tcW w:w="397" w:type="dxa"/>
          </w:tcPr>
          <w:p w14:paraId="4EA7DC11" w14:textId="77777777" w:rsidR="00B2621B" w:rsidRPr="00A217D5" w:rsidRDefault="00B2621B" w:rsidP="00110E1A">
            <w:pPr>
              <w:rPr>
                <w:sz w:val="20"/>
              </w:rPr>
            </w:pPr>
          </w:p>
        </w:tc>
        <w:tc>
          <w:tcPr>
            <w:tcW w:w="396" w:type="dxa"/>
          </w:tcPr>
          <w:p w14:paraId="18B24E0C" w14:textId="77777777" w:rsidR="00B2621B" w:rsidRPr="00A217D5" w:rsidRDefault="00B2621B" w:rsidP="00110E1A">
            <w:pPr>
              <w:rPr>
                <w:sz w:val="20"/>
              </w:rPr>
            </w:pPr>
          </w:p>
        </w:tc>
        <w:tc>
          <w:tcPr>
            <w:tcW w:w="396" w:type="dxa"/>
          </w:tcPr>
          <w:p w14:paraId="0B68DBFC" w14:textId="77777777" w:rsidR="00B2621B" w:rsidRPr="00A217D5" w:rsidRDefault="00B2621B" w:rsidP="00110E1A">
            <w:pPr>
              <w:rPr>
                <w:sz w:val="20"/>
              </w:rPr>
            </w:pPr>
          </w:p>
        </w:tc>
        <w:tc>
          <w:tcPr>
            <w:tcW w:w="397" w:type="dxa"/>
          </w:tcPr>
          <w:p w14:paraId="50CBF9CF" w14:textId="77777777" w:rsidR="00B2621B" w:rsidRPr="00A217D5" w:rsidRDefault="00B2621B" w:rsidP="00110E1A">
            <w:pPr>
              <w:rPr>
                <w:sz w:val="20"/>
              </w:rPr>
            </w:pPr>
          </w:p>
        </w:tc>
        <w:tc>
          <w:tcPr>
            <w:tcW w:w="396" w:type="dxa"/>
          </w:tcPr>
          <w:p w14:paraId="3C3B5AEF" w14:textId="77777777" w:rsidR="00B2621B" w:rsidRDefault="00B2621B" w:rsidP="00110E1A"/>
        </w:tc>
        <w:tc>
          <w:tcPr>
            <w:tcW w:w="397" w:type="dxa"/>
          </w:tcPr>
          <w:p w14:paraId="4C1C4968" w14:textId="77777777" w:rsidR="00B2621B" w:rsidRDefault="00B2621B" w:rsidP="00110E1A"/>
        </w:tc>
        <w:tc>
          <w:tcPr>
            <w:tcW w:w="396" w:type="dxa"/>
          </w:tcPr>
          <w:p w14:paraId="7438F8AA" w14:textId="77777777" w:rsidR="00B2621B" w:rsidRDefault="00B2621B" w:rsidP="00110E1A"/>
        </w:tc>
        <w:tc>
          <w:tcPr>
            <w:tcW w:w="396" w:type="dxa"/>
          </w:tcPr>
          <w:p w14:paraId="48A88273" w14:textId="77777777" w:rsidR="00B2621B" w:rsidRDefault="00B2621B" w:rsidP="00110E1A"/>
        </w:tc>
        <w:tc>
          <w:tcPr>
            <w:tcW w:w="397" w:type="dxa"/>
          </w:tcPr>
          <w:p w14:paraId="03A156D0" w14:textId="77777777" w:rsidR="00B2621B" w:rsidRDefault="00B2621B" w:rsidP="00110E1A"/>
        </w:tc>
        <w:tc>
          <w:tcPr>
            <w:tcW w:w="396" w:type="dxa"/>
          </w:tcPr>
          <w:p w14:paraId="5F8C25A7" w14:textId="77777777" w:rsidR="00B2621B" w:rsidRDefault="00B2621B" w:rsidP="00110E1A"/>
        </w:tc>
        <w:tc>
          <w:tcPr>
            <w:tcW w:w="396" w:type="dxa"/>
          </w:tcPr>
          <w:p w14:paraId="1E8D6B6F" w14:textId="77777777" w:rsidR="00B2621B" w:rsidRDefault="00B2621B" w:rsidP="00110E1A"/>
        </w:tc>
        <w:tc>
          <w:tcPr>
            <w:tcW w:w="397" w:type="dxa"/>
          </w:tcPr>
          <w:p w14:paraId="325F4D27" w14:textId="77777777" w:rsidR="00B2621B" w:rsidRDefault="00B2621B" w:rsidP="00110E1A"/>
        </w:tc>
        <w:tc>
          <w:tcPr>
            <w:tcW w:w="396" w:type="dxa"/>
          </w:tcPr>
          <w:p w14:paraId="0D1FA41E" w14:textId="77777777" w:rsidR="00B2621B" w:rsidRDefault="00B2621B" w:rsidP="00110E1A"/>
        </w:tc>
        <w:tc>
          <w:tcPr>
            <w:tcW w:w="397" w:type="dxa"/>
          </w:tcPr>
          <w:p w14:paraId="11E7C94D" w14:textId="77777777" w:rsidR="00B2621B" w:rsidRDefault="00B2621B" w:rsidP="00110E1A"/>
        </w:tc>
        <w:tc>
          <w:tcPr>
            <w:tcW w:w="396" w:type="dxa"/>
          </w:tcPr>
          <w:p w14:paraId="04223D82" w14:textId="77777777" w:rsidR="00B2621B" w:rsidRDefault="00B2621B" w:rsidP="00110E1A"/>
        </w:tc>
        <w:tc>
          <w:tcPr>
            <w:tcW w:w="396" w:type="dxa"/>
          </w:tcPr>
          <w:p w14:paraId="309E4FFC" w14:textId="77777777" w:rsidR="00B2621B" w:rsidRDefault="00B2621B" w:rsidP="00110E1A"/>
        </w:tc>
        <w:tc>
          <w:tcPr>
            <w:tcW w:w="397" w:type="dxa"/>
          </w:tcPr>
          <w:p w14:paraId="446F5362" w14:textId="77777777" w:rsidR="00B2621B" w:rsidRDefault="00B2621B" w:rsidP="00110E1A"/>
        </w:tc>
        <w:tc>
          <w:tcPr>
            <w:tcW w:w="396" w:type="dxa"/>
          </w:tcPr>
          <w:p w14:paraId="7DDEB276" w14:textId="77777777" w:rsidR="00B2621B" w:rsidRDefault="00B2621B" w:rsidP="00110E1A"/>
        </w:tc>
        <w:tc>
          <w:tcPr>
            <w:tcW w:w="396" w:type="dxa"/>
          </w:tcPr>
          <w:p w14:paraId="63714D3B" w14:textId="77777777" w:rsidR="00B2621B" w:rsidRDefault="00B2621B" w:rsidP="00110E1A"/>
        </w:tc>
        <w:tc>
          <w:tcPr>
            <w:tcW w:w="397" w:type="dxa"/>
          </w:tcPr>
          <w:p w14:paraId="0CACADB9" w14:textId="77777777" w:rsidR="00B2621B" w:rsidRDefault="00B2621B" w:rsidP="00110E1A"/>
        </w:tc>
        <w:tc>
          <w:tcPr>
            <w:tcW w:w="396" w:type="dxa"/>
          </w:tcPr>
          <w:p w14:paraId="57914B27" w14:textId="77777777" w:rsidR="00B2621B" w:rsidRDefault="00B2621B" w:rsidP="00110E1A"/>
        </w:tc>
        <w:tc>
          <w:tcPr>
            <w:tcW w:w="397" w:type="dxa"/>
          </w:tcPr>
          <w:p w14:paraId="7BFCF2CD" w14:textId="77777777" w:rsidR="00B2621B" w:rsidRDefault="00B2621B" w:rsidP="00110E1A"/>
        </w:tc>
      </w:tr>
      <w:tr w:rsidR="00B2621B" w14:paraId="561041CB" w14:textId="77777777" w:rsidTr="00110E1A">
        <w:tc>
          <w:tcPr>
            <w:tcW w:w="1271" w:type="dxa"/>
          </w:tcPr>
          <w:p w14:paraId="1E742EF9" w14:textId="77777777" w:rsidR="00B2621B" w:rsidRDefault="00B2621B" w:rsidP="00110E1A">
            <w:r w:rsidRPr="008A2E77">
              <w:t>OUD_T</w:t>
            </w:r>
            <w:r>
              <w:t>2</w:t>
            </w:r>
            <w:r w:rsidRPr="008A2E77">
              <w:t>.1</w:t>
            </w:r>
          </w:p>
        </w:tc>
        <w:tc>
          <w:tcPr>
            <w:tcW w:w="396" w:type="dxa"/>
          </w:tcPr>
          <w:p w14:paraId="6A3AC53F" w14:textId="77777777" w:rsidR="00B2621B" w:rsidRPr="00A217D5" w:rsidRDefault="00B2621B" w:rsidP="00110E1A">
            <w:pPr>
              <w:rPr>
                <w:sz w:val="20"/>
              </w:rPr>
            </w:pPr>
          </w:p>
        </w:tc>
        <w:tc>
          <w:tcPr>
            <w:tcW w:w="396" w:type="dxa"/>
          </w:tcPr>
          <w:p w14:paraId="6BADE3F7" w14:textId="77777777" w:rsidR="00B2621B" w:rsidRPr="00A217D5" w:rsidRDefault="00B2621B" w:rsidP="00110E1A">
            <w:pPr>
              <w:rPr>
                <w:sz w:val="20"/>
              </w:rPr>
            </w:pPr>
          </w:p>
        </w:tc>
        <w:tc>
          <w:tcPr>
            <w:tcW w:w="397" w:type="dxa"/>
          </w:tcPr>
          <w:p w14:paraId="090F7205" w14:textId="77777777" w:rsidR="00B2621B" w:rsidRPr="00A217D5" w:rsidRDefault="00B2621B" w:rsidP="00110E1A">
            <w:pPr>
              <w:rPr>
                <w:sz w:val="20"/>
              </w:rPr>
            </w:pPr>
          </w:p>
        </w:tc>
        <w:tc>
          <w:tcPr>
            <w:tcW w:w="396" w:type="dxa"/>
          </w:tcPr>
          <w:p w14:paraId="3095E3E3" w14:textId="77777777" w:rsidR="00B2621B" w:rsidRPr="00A217D5" w:rsidRDefault="00B2621B" w:rsidP="00110E1A">
            <w:pPr>
              <w:rPr>
                <w:sz w:val="20"/>
              </w:rPr>
            </w:pPr>
          </w:p>
        </w:tc>
        <w:tc>
          <w:tcPr>
            <w:tcW w:w="397" w:type="dxa"/>
          </w:tcPr>
          <w:p w14:paraId="01544C8B" w14:textId="77777777" w:rsidR="00B2621B" w:rsidRPr="00A217D5" w:rsidRDefault="00B2621B" w:rsidP="00110E1A">
            <w:pPr>
              <w:rPr>
                <w:sz w:val="20"/>
              </w:rPr>
            </w:pPr>
          </w:p>
        </w:tc>
        <w:tc>
          <w:tcPr>
            <w:tcW w:w="396" w:type="dxa"/>
          </w:tcPr>
          <w:p w14:paraId="1A091224" w14:textId="77777777" w:rsidR="00B2621B" w:rsidRPr="00A217D5" w:rsidRDefault="00B2621B" w:rsidP="00110E1A">
            <w:pPr>
              <w:rPr>
                <w:sz w:val="20"/>
              </w:rPr>
            </w:pPr>
          </w:p>
        </w:tc>
        <w:tc>
          <w:tcPr>
            <w:tcW w:w="396" w:type="dxa"/>
          </w:tcPr>
          <w:p w14:paraId="6909B7E8" w14:textId="77777777" w:rsidR="00B2621B" w:rsidRPr="00A217D5" w:rsidRDefault="00B2621B" w:rsidP="00110E1A">
            <w:pPr>
              <w:rPr>
                <w:sz w:val="20"/>
              </w:rPr>
            </w:pPr>
          </w:p>
        </w:tc>
        <w:tc>
          <w:tcPr>
            <w:tcW w:w="397" w:type="dxa"/>
          </w:tcPr>
          <w:p w14:paraId="34E139E7" w14:textId="77777777" w:rsidR="00B2621B" w:rsidRPr="00A217D5" w:rsidRDefault="00B2621B" w:rsidP="00110E1A">
            <w:pPr>
              <w:rPr>
                <w:sz w:val="20"/>
              </w:rPr>
            </w:pPr>
          </w:p>
        </w:tc>
        <w:tc>
          <w:tcPr>
            <w:tcW w:w="396" w:type="dxa"/>
          </w:tcPr>
          <w:p w14:paraId="3F772364" w14:textId="77777777" w:rsidR="00B2621B" w:rsidRPr="00A217D5" w:rsidRDefault="00B2621B" w:rsidP="00110E1A">
            <w:pPr>
              <w:rPr>
                <w:sz w:val="20"/>
              </w:rPr>
            </w:pPr>
          </w:p>
        </w:tc>
        <w:tc>
          <w:tcPr>
            <w:tcW w:w="397" w:type="dxa"/>
          </w:tcPr>
          <w:p w14:paraId="58959050" w14:textId="77777777" w:rsidR="00B2621B" w:rsidRPr="00A217D5" w:rsidRDefault="00B2621B" w:rsidP="00110E1A">
            <w:pPr>
              <w:rPr>
                <w:sz w:val="20"/>
              </w:rPr>
            </w:pPr>
          </w:p>
        </w:tc>
        <w:tc>
          <w:tcPr>
            <w:tcW w:w="396" w:type="dxa"/>
          </w:tcPr>
          <w:p w14:paraId="7CCE36DC" w14:textId="77777777" w:rsidR="00B2621B" w:rsidRPr="00A217D5" w:rsidRDefault="00B2621B" w:rsidP="00110E1A">
            <w:pPr>
              <w:rPr>
                <w:sz w:val="20"/>
              </w:rPr>
            </w:pPr>
          </w:p>
        </w:tc>
        <w:tc>
          <w:tcPr>
            <w:tcW w:w="397" w:type="dxa"/>
          </w:tcPr>
          <w:p w14:paraId="0E1B820C" w14:textId="77777777" w:rsidR="00B2621B" w:rsidRPr="00A217D5" w:rsidRDefault="00B2621B" w:rsidP="00110E1A">
            <w:pPr>
              <w:rPr>
                <w:sz w:val="20"/>
              </w:rPr>
            </w:pPr>
          </w:p>
        </w:tc>
        <w:tc>
          <w:tcPr>
            <w:tcW w:w="396" w:type="dxa"/>
          </w:tcPr>
          <w:p w14:paraId="5058BE08" w14:textId="77777777" w:rsidR="00B2621B" w:rsidRPr="00A217D5" w:rsidRDefault="00B2621B" w:rsidP="00110E1A">
            <w:pPr>
              <w:rPr>
                <w:sz w:val="20"/>
              </w:rPr>
            </w:pPr>
          </w:p>
        </w:tc>
        <w:tc>
          <w:tcPr>
            <w:tcW w:w="396" w:type="dxa"/>
          </w:tcPr>
          <w:p w14:paraId="777F112B" w14:textId="77777777" w:rsidR="00B2621B" w:rsidRPr="00A217D5" w:rsidRDefault="00B2621B" w:rsidP="00110E1A">
            <w:pPr>
              <w:rPr>
                <w:sz w:val="20"/>
              </w:rPr>
            </w:pPr>
          </w:p>
        </w:tc>
        <w:tc>
          <w:tcPr>
            <w:tcW w:w="397" w:type="dxa"/>
          </w:tcPr>
          <w:p w14:paraId="60C29DC6" w14:textId="77777777" w:rsidR="00B2621B" w:rsidRPr="00A217D5" w:rsidRDefault="00B2621B" w:rsidP="00110E1A">
            <w:pPr>
              <w:rPr>
                <w:sz w:val="20"/>
              </w:rPr>
            </w:pPr>
          </w:p>
        </w:tc>
        <w:tc>
          <w:tcPr>
            <w:tcW w:w="396" w:type="dxa"/>
          </w:tcPr>
          <w:p w14:paraId="252B9836" w14:textId="77777777" w:rsidR="00B2621B" w:rsidRPr="00A217D5" w:rsidRDefault="00B2621B" w:rsidP="00110E1A">
            <w:pPr>
              <w:rPr>
                <w:sz w:val="20"/>
              </w:rPr>
            </w:pPr>
          </w:p>
        </w:tc>
        <w:tc>
          <w:tcPr>
            <w:tcW w:w="396" w:type="dxa"/>
          </w:tcPr>
          <w:p w14:paraId="147B1CF2" w14:textId="77777777" w:rsidR="00B2621B" w:rsidRPr="00A217D5" w:rsidRDefault="00B2621B" w:rsidP="00110E1A">
            <w:pPr>
              <w:rPr>
                <w:sz w:val="20"/>
              </w:rPr>
            </w:pPr>
          </w:p>
        </w:tc>
        <w:tc>
          <w:tcPr>
            <w:tcW w:w="397" w:type="dxa"/>
          </w:tcPr>
          <w:p w14:paraId="521234C6" w14:textId="77777777" w:rsidR="00B2621B" w:rsidRPr="00A217D5" w:rsidRDefault="00B2621B" w:rsidP="00110E1A">
            <w:pPr>
              <w:rPr>
                <w:sz w:val="20"/>
              </w:rPr>
            </w:pPr>
          </w:p>
        </w:tc>
        <w:tc>
          <w:tcPr>
            <w:tcW w:w="396" w:type="dxa"/>
          </w:tcPr>
          <w:p w14:paraId="1F7F6700" w14:textId="77777777" w:rsidR="00B2621B" w:rsidRPr="00A217D5" w:rsidRDefault="00B2621B" w:rsidP="00110E1A">
            <w:pPr>
              <w:rPr>
                <w:sz w:val="20"/>
              </w:rPr>
            </w:pPr>
          </w:p>
        </w:tc>
        <w:tc>
          <w:tcPr>
            <w:tcW w:w="396" w:type="dxa"/>
          </w:tcPr>
          <w:p w14:paraId="759F2105" w14:textId="77777777" w:rsidR="00B2621B" w:rsidRPr="00A217D5" w:rsidRDefault="00B2621B" w:rsidP="00110E1A">
            <w:pPr>
              <w:rPr>
                <w:sz w:val="20"/>
              </w:rPr>
            </w:pPr>
          </w:p>
        </w:tc>
        <w:tc>
          <w:tcPr>
            <w:tcW w:w="397" w:type="dxa"/>
          </w:tcPr>
          <w:p w14:paraId="74C2BB98" w14:textId="77777777" w:rsidR="00B2621B" w:rsidRPr="00A217D5" w:rsidRDefault="00B2621B" w:rsidP="00110E1A">
            <w:pPr>
              <w:rPr>
                <w:sz w:val="20"/>
              </w:rPr>
            </w:pPr>
          </w:p>
        </w:tc>
        <w:tc>
          <w:tcPr>
            <w:tcW w:w="396" w:type="dxa"/>
          </w:tcPr>
          <w:p w14:paraId="6DA39CF1" w14:textId="77777777" w:rsidR="00B2621B" w:rsidRPr="00A217D5" w:rsidRDefault="00B2621B" w:rsidP="00110E1A">
            <w:pPr>
              <w:rPr>
                <w:sz w:val="20"/>
              </w:rPr>
            </w:pPr>
          </w:p>
        </w:tc>
        <w:tc>
          <w:tcPr>
            <w:tcW w:w="397" w:type="dxa"/>
          </w:tcPr>
          <w:p w14:paraId="38C8CAF4" w14:textId="77777777" w:rsidR="00B2621B" w:rsidRPr="00A217D5" w:rsidRDefault="00B2621B" w:rsidP="00110E1A">
            <w:pPr>
              <w:rPr>
                <w:sz w:val="20"/>
              </w:rPr>
            </w:pPr>
            <w:r>
              <w:rPr>
                <w:sz w:val="20"/>
              </w:rPr>
              <w:t xml:space="preserve">X </w:t>
            </w:r>
          </w:p>
        </w:tc>
        <w:tc>
          <w:tcPr>
            <w:tcW w:w="396" w:type="dxa"/>
          </w:tcPr>
          <w:p w14:paraId="0A1EC0CB" w14:textId="77777777" w:rsidR="00B2621B" w:rsidRPr="00A217D5" w:rsidRDefault="00B2621B" w:rsidP="00110E1A">
            <w:pPr>
              <w:rPr>
                <w:sz w:val="20"/>
              </w:rPr>
            </w:pPr>
          </w:p>
        </w:tc>
        <w:tc>
          <w:tcPr>
            <w:tcW w:w="396" w:type="dxa"/>
          </w:tcPr>
          <w:p w14:paraId="58D6F087" w14:textId="77777777" w:rsidR="00B2621B" w:rsidRPr="00A217D5" w:rsidRDefault="00B2621B" w:rsidP="00110E1A">
            <w:pPr>
              <w:rPr>
                <w:sz w:val="20"/>
              </w:rPr>
            </w:pPr>
          </w:p>
        </w:tc>
        <w:tc>
          <w:tcPr>
            <w:tcW w:w="397" w:type="dxa"/>
          </w:tcPr>
          <w:p w14:paraId="48D66181" w14:textId="77777777" w:rsidR="00B2621B" w:rsidRPr="00A217D5" w:rsidRDefault="00B2621B" w:rsidP="00110E1A">
            <w:pPr>
              <w:rPr>
                <w:sz w:val="20"/>
              </w:rPr>
            </w:pPr>
          </w:p>
        </w:tc>
        <w:tc>
          <w:tcPr>
            <w:tcW w:w="396" w:type="dxa"/>
          </w:tcPr>
          <w:p w14:paraId="6367725E" w14:textId="77777777" w:rsidR="00B2621B" w:rsidRPr="00A217D5" w:rsidRDefault="00B2621B" w:rsidP="00110E1A">
            <w:pPr>
              <w:rPr>
                <w:sz w:val="20"/>
              </w:rPr>
            </w:pPr>
          </w:p>
        </w:tc>
        <w:tc>
          <w:tcPr>
            <w:tcW w:w="396" w:type="dxa"/>
          </w:tcPr>
          <w:p w14:paraId="129B7E8E" w14:textId="77777777" w:rsidR="00B2621B" w:rsidRPr="00A217D5" w:rsidRDefault="00B2621B" w:rsidP="00110E1A">
            <w:pPr>
              <w:rPr>
                <w:sz w:val="20"/>
              </w:rPr>
            </w:pPr>
          </w:p>
        </w:tc>
        <w:tc>
          <w:tcPr>
            <w:tcW w:w="397" w:type="dxa"/>
          </w:tcPr>
          <w:p w14:paraId="7252D178" w14:textId="77777777" w:rsidR="00B2621B" w:rsidRPr="00A217D5" w:rsidRDefault="00B2621B" w:rsidP="00110E1A">
            <w:pPr>
              <w:rPr>
                <w:sz w:val="20"/>
              </w:rPr>
            </w:pPr>
          </w:p>
        </w:tc>
        <w:tc>
          <w:tcPr>
            <w:tcW w:w="396" w:type="dxa"/>
          </w:tcPr>
          <w:p w14:paraId="6E3AD829" w14:textId="77777777" w:rsidR="00B2621B" w:rsidRPr="00A217D5" w:rsidRDefault="00B2621B" w:rsidP="00110E1A">
            <w:pPr>
              <w:rPr>
                <w:sz w:val="20"/>
              </w:rPr>
            </w:pPr>
          </w:p>
        </w:tc>
        <w:tc>
          <w:tcPr>
            <w:tcW w:w="396" w:type="dxa"/>
          </w:tcPr>
          <w:p w14:paraId="62838891" w14:textId="77777777" w:rsidR="00B2621B" w:rsidRPr="00A217D5" w:rsidRDefault="00B2621B" w:rsidP="00110E1A">
            <w:pPr>
              <w:rPr>
                <w:sz w:val="20"/>
              </w:rPr>
            </w:pPr>
          </w:p>
        </w:tc>
        <w:tc>
          <w:tcPr>
            <w:tcW w:w="397" w:type="dxa"/>
          </w:tcPr>
          <w:p w14:paraId="6B1AFD43" w14:textId="77777777" w:rsidR="00B2621B" w:rsidRPr="00A217D5" w:rsidRDefault="00B2621B" w:rsidP="00110E1A">
            <w:pPr>
              <w:rPr>
                <w:sz w:val="20"/>
              </w:rPr>
            </w:pPr>
          </w:p>
        </w:tc>
        <w:tc>
          <w:tcPr>
            <w:tcW w:w="396" w:type="dxa"/>
          </w:tcPr>
          <w:p w14:paraId="0572E456" w14:textId="77777777" w:rsidR="00B2621B" w:rsidRDefault="00B2621B" w:rsidP="00110E1A"/>
        </w:tc>
        <w:tc>
          <w:tcPr>
            <w:tcW w:w="397" w:type="dxa"/>
          </w:tcPr>
          <w:p w14:paraId="23AE676C" w14:textId="77777777" w:rsidR="00B2621B" w:rsidRDefault="00B2621B" w:rsidP="00110E1A"/>
        </w:tc>
        <w:tc>
          <w:tcPr>
            <w:tcW w:w="396" w:type="dxa"/>
          </w:tcPr>
          <w:p w14:paraId="74C26C34" w14:textId="77777777" w:rsidR="00B2621B" w:rsidRDefault="00B2621B" w:rsidP="00110E1A"/>
        </w:tc>
        <w:tc>
          <w:tcPr>
            <w:tcW w:w="396" w:type="dxa"/>
          </w:tcPr>
          <w:p w14:paraId="61BDFC27" w14:textId="77777777" w:rsidR="00B2621B" w:rsidRDefault="00B2621B" w:rsidP="00110E1A"/>
        </w:tc>
        <w:tc>
          <w:tcPr>
            <w:tcW w:w="397" w:type="dxa"/>
          </w:tcPr>
          <w:p w14:paraId="507F4859" w14:textId="77777777" w:rsidR="00B2621B" w:rsidRDefault="00B2621B" w:rsidP="00110E1A"/>
        </w:tc>
        <w:tc>
          <w:tcPr>
            <w:tcW w:w="396" w:type="dxa"/>
          </w:tcPr>
          <w:p w14:paraId="3E07528D" w14:textId="77777777" w:rsidR="00B2621B" w:rsidRDefault="00B2621B" w:rsidP="00110E1A"/>
        </w:tc>
        <w:tc>
          <w:tcPr>
            <w:tcW w:w="396" w:type="dxa"/>
          </w:tcPr>
          <w:p w14:paraId="39F6CB5B" w14:textId="77777777" w:rsidR="00B2621B" w:rsidRDefault="00B2621B" w:rsidP="00110E1A"/>
        </w:tc>
        <w:tc>
          <w:tcPr>
            <w:tcW w:w="397" w:type="dxa"/>
          </w:tcPr>
          <w:p w14:paraId="4BE43D9F" w14:textId="77777777" w:rsidR="00B2621B" w:rsidRDefault="00B2621B" w:rsidP="00110E1A"/>
        </w:tc>
        <w:tc>
          <w:tcPr>
            <w:tcW w:w="396" w:type="dxa"/>
          </w:tcPr>
          <w:p w14:paraId="0E1CD541" w14:textId="77777777" w:rsidR="00B2621B" w:rsidRDefault="00B2621B" w:rsidP="00110E1A"/>
        </w:tc>
        <w:tc>
          <w:tcPr>
            <w:tcW w:w="397" w:type="dxa"/>
          </w:tcPr>
          <w:p w14:paraId="032DE5F3" w14:textId="77777777" w:rsidR="00B2621B" w:rsidRDefault="00B2621B" w:rsidP="00110E1A"/>
        </w:tc>
        <w:tc>
          <w:tcPr>
            <w:tcW w:w="396" w:type="dxa"/>
          </w:tcPr>
          <w:p w14:paraId="12DB4BC2" w14:textId="77777777" w:rsidR="00B2621B" w:rsidRDefault="00B2621B" w:rsidP="00110E1A"/>
        </w:tc>
        <w:tc>
          <w:tcPr>
            <w:tcW w:w="396" w:type="dxa"/>
          </w:tcPr>
          <w:p w14:paraId="01F618F7" w14:textId="77777777" w:rsidR="00B2621B" w:rsidRDefault="00B2621B" w:rsidP="00110E1A"/>
        </w:tc>
        <w:tc>
          <w:tcPr>
            <w:tcW w:w="397" w:type="dxa"/>
          </w:tcPr>
          <w:p w14:paraId="59286AC9" w14:textId="77777777" w:rsidR="00B2621B" w:rsidRDefault="00B2621B" w:rsidP="00110E1A"/>
        </w:tc>
        <w:tc>
          <w:tcPr>
            <w:tcW w:w="396" w:type="dxa"/>
          </w:tcPr>
          <w:p w14:paraId="7E957D8E" w14:textId="77777777" w:rsidR="00B2621B" w:rsidRDefault="00B2621B" w:rsidP="00110E1A"/>
        </w:tc>
        <w:tc>
          <w:tcPr>
            <w:tcW w:w="396" w:type="dxa"/>
          </w:tcPr>
          <w:p w14:paraId="47FEADF1" w14:textId="77777777" w:rsidR="00B2621B" w:rsidRDefault="00B2621B" w:rsidP="00110E1A"/>
        </w:tc>
        <w:tc>
          <w:tcPr>
            <w:tcW w:w="397" w:type="dxa"/>
          </w:tcPr>
          <w:p w14:paraId="1063CC0C" w14:textId="77777777" w:rsidR="00B2621B" w:rsidRDefault="00B2621B" w:rsidP="00110E1A"/>
        </w:tc>
        <w:tc>
          <w:tcPr>
            <w:tcW w:w="396" w:type="dxa"/>
          </w:tcPr>
          <w:p w14:paraId="5F97A580" w14:textId="77777777" w:rsidR="00B2621B" w:rsidRDefault="00B2621B" w:rsidP="00110E1A"/>
        </w:tc>
        <w:tc>
          <w:tcPr>
            <w:tcW w:w="397" w:type="dxa"/>
          </w:tcPr>
          <w:p w14:paraId="57B501BB" w14:textId="77777777" w:rsidR="00B2621B" w:rsidRDefault="00B2621B" w:rsidP="00110E1A"/>
        </w:tc>
      </w:tr>
      <w:tr w:rsidR="00B2621B" w14:paraId="5ECB8178" w14:textId="77777777" w:rsidTr="00110E1A">
        <w:tc>
          <w:tcPr>
            <w:tcW w:w="1271" w:type="dxa"/>
          </w:tcPr>
          <w:p w14:paraId="48B8E0F0" w14:textId="77777777" w:rsidR="00B2621B" w:rsidRDefault="00B2621B" w:rsidP="00110E1A">
            <w:r w:rsidRPr="008A2E77">
              <w:t>OUD_T</w:t>
            </w:r>
            <w:r>
              <w:t>2</w:t>
            </w:r>
            <w:r w:rsidRPr="008A2E77">
              <w:t>.</w:t>
            </w:r>
            <w:r>
              <w:t>2</w:t>
            </w:r>
          </w:p>
        </w:tc>
        <w:tc>
          <w:tcPr>
            <w:tcW w:w="396" w:type="dxa"/>
          </w:tcPr>
          <w:p w14:paraId="779A2902" w14:textId="77777777" w:rsidR="00B2621B" w:rsidRPr="00A217D5" w:rsidRDefault="00B2621B" w:rsidP="00110E1A">
            <w:pPr>
              <w:rPr>
                <w:sz w:val="20"/>
              </w:rPr>
            </w:pPr>
          </w:p>
        </w:tc>
        <w:tc>
          <w:tcPr>
            <w:tcW w:w="396" w:type="dxa"/>
          </w:tcPr>
          <w:p w14:paraId="7024190D" w14:textId="77777777" w:rsidR="00B2621B" w:rsidRPr="00A217D5" w:rsidRDefault="00B2621B" w:rsidP="00110E1A">
            <w:pPr>
              <w:rPr>
                <w:sz w:val="20"/>
              </w:rPr>
            </w:pPr>
          </w:p>
        </w:tc>
        <w:tc>
          <w:tcPr>
            <w:tcW w:w="397" w:type="dxa"/>
          </w:tcPr>
          <w:p w14:paraId="33E1F425" w14:textId="77777777" w:rsidR="00B2621B" w:rsidRPr="00A217D5" w:rsidRDefault="00B2621B" w:rsidP="00110E1A">
            <w:pPr>
              <w:rPr>
                <w:sz w:val="20"/>
              </w:rPr>
            </w:pPr>
          </w:p>
        </w:tc>
        <w:tc>
          <w:tcPr>
            <w:tcW w:w="396" w:type="dxa"/>
          </w:tcPr>
          <w:p w14:paraId="7E6002FC" w14:textId="77777777" w:rsidR="00B2621B" w:rsidRPr="00A217D5" w:rsidRDefault="00B2621B" w:rsidP="00110E1A">
            <w:pPr>
              <w:rPr>
                <w:sz w:val="20"/>
              </w:rPr>
            </w:pPr>
          </w:p>
        </w:tc>
        <w:tc>
          <w:tcPr>
            <w:tcW w:w="397" w:type="dxa"/>
          </w:tcPr>
          <w:p w14:paraId="445F6BB1" w14:textId="77777777" w:rsidR="00B2621B" w:rsidRPr="00A217D5" w:rsidRDefault="00B2621B" w:rsidP="00110E1A">
            <w:pPr>
              <w:rPr>
                <w:sz w:val="20"/>
              </w:rPr>
            </w:pPr>
          </w:p>
        </w:tc>
        <w:tc>
          <w:tcPr>
            <w:tcW w:w="396" w:type="dxa"/>
          </w:tcPr>
          <w:p w14:paraId="1BB33FBE" w14:textId="77777777" w:rsidR="00B2621B" w:rsidRPr="00A217D5" w:rsidRDefault="00B2621B" w:rsidP="00110E1A">
            <w:pPr>
              <w:rPr>
                <w:sz w:val="20"/>
              </w:rPr>
            </w:pPr>
          </w:p>
        </w:tc>
        <w:tc>
          <w:tcPr>
            <w:tcW w:w="396" w:type="dxa"/>
          </w:tcPr>
          <w:p w14:paraId="46A118B7" w14:textId="77777777" w:rsidR="00B2621B" w:rsidRPr="00A217D5" w:rsidRDefault="00B2621B" w:rsidP="00110E1A">
            <w:pPr>
              <w:rPr>
                <w:sz w:val="20"/>
              </w:rPr>
            </w:pPr>
          </w:p>
        </w:tc>
        <w:tc>
          <w:tcPr>
            <w:tcW w:w="397" w:type="dxa"/>
          </w:tcPr>
          <w:p w14:paraId="2D3E0344" w14:textId="77777777" w:rsidR="00B2621B" w:rsidRPr="00A217D5" w:rsidRDefault="00B2621B" w:rsidP="00110E1A">
            <w:pPr>
              <w:rPr>
                <w:sz w:val="20"/>
              </w:rPr>
            </w:pPr>
          </w:p>
        </w:tc>
        <w:tc>
          <w:tcPr>
            <w:tcW w:w="396" w:type="dxa"/>
          </w:tcPr>
          <w:p w14:paraId="3F1018ED" w14:textId="77777777" w:rsidR="00B2621B" w:rsidRPr="00A217D5" w:rsidRDefault="00B2621B" w:rsidP="00110E1A">
            <w:pPr>
              <w:rPr>
                <w:sz w:val="20"/>
              </w:rPr>
            </w:pPr>
          </w:p>
        </w:tc>
        <w:tc>
          <w:tcPr>
            <w:tcW w:w="397" w:type="dxa"/>
          </w:tcPr>
          <w:p w14:paraId="6799120A" w14:textId="77777777" w:rsidR="00B2621B" w:rsidRPr="00A217D5" w:rsidRDefault="00B2621B" w:rsidP="00110E1A">
            <w:pPr>
              <w:rPr>
                <w:sz w:val="20"/>
              </w:rPr>
            </w:pPr>
          </w:p>
        </w:tc>
        <w:tc>
          <w:tcPr>
            <w:tcW w:w="396" w:type="dxa"/>
          </w:tcPr>
          <w:p w14:paraId="7655F095" w14:textId="77777777" w:rsidR="00B2621B" w:rsidRPr="00A217D5" w:rsidRDefault="00B2621B" w:rsidP="00110E1A">
            <w:pPr>
              <w:rPr>
                <w:sz w:val="20"/>
              </w:rPr>
            </w:pPr>
          </w:p>
        </w:tc>
        <w:tc>
          <w:tcPr>
            <w:tcW w:w="397" w:type="dxa"/>
          </w:tcPr>
          <w:p w14:paraId="59FB73FF" w14:textId="77777777" w:rsidR="00B2621B" w:rsidRPr="00A217D5" w:rsidRDefault="00B2621B" w:rsidP="00110E1A">
            <w:pPr>
              <w:rPr>
                <w:sz w:val="20"/>
              </w:rPr>
            </w:pPr>
          </w:p>
        </w:tc>
        <w:tc>
          <w:tcPr>
            <w:tcW w:w="396" w:type="dxa"/>
          </w:tcPr>
          <w:p w14:paraId="1E9DDED2" w14:textId="77777777" w:rsidR="00B2621B" w:rsidRPr="00A217D5" w:rsidRDefault="00B2621B" w:rsidP="00110E1A">
            <w:pPr>
              <w:rPr>
                <w:sz w:val="20"/>
              </w:rPr>
            </w:pPr>
          </w:p>
        </w:tc>
        <w:tc>
          <w:tcPr>
            <w:tcW w:w="396" w:type="dxa"/>
          </w:tcPr>
          <w:p w14:paraId="2979E852" w14:textId="77777777" w:rsidR="00B2621B" w:rsidRPr="00A217D5" w:rsidRDefault="00B2621B" w:rsidP="00110E1A">
            <w:pPr>
              <w:rPr>
                <w:sz w:val="20"/>
              </w:rPr>
            </w:pPr>
          </w:p>
        </w:tc>
        <w:tc>
          <w:tcPr>
            <w:tcW w:w="397" w:type="dxa"/>
          </w:tcPr>
          <w:p w14:paraId="44D256F3" w14:textId="77777777" w:rsidR="00B2621B" w:rsidRPr="00A217D5" w:rsidRDefault="00B2621B" w:rsidP="00110E1A">
            <w:pPr>
              <w:rPr>
                <w:sz w:val="20"/>
              </w:rPr>
            </w:pPr>
          </w:p>
        </w:tc>
        <w:tc>
          <w:tcPr>
            <w:tcW w:w="396" w:type="dxa"/>
          </w:tcPr>
          <w:p w14:paraId="545E74DA" w14:textId="77777777" w:rsidR="00B2621B" w:rsidRPr="00A217D5" w:rsidRDefault="00B2621B" w:rsidP="00110E1A">
            <w:pPr>
              <w:rPr>
                <w:sz w:val="20"/>
              </w:rPr>
            </w:pPr>
          </w:p>
        </w:tc>
        <w:tc>
          <w:tcPr>
            <w:tcW w:w="396" w:type="dxa"/>
          </w:tcPr>
          <w:p w14:paraId="46B5C176" w14:textId="77777777" w:rsidR="00B2621B" w:rsidRPr="00A217D5" w:rsidRDefault="00B2621B" w:rsidP="00110E1A">
            <w:pPr>
              <w:rPr>
                <w:sz w:val="20"/>
              </w:rPr>
            </w:pPr>
          </w:p>
        </w:tc>
        <w:tc>
          <w:tcPr>
            <w:tcW w:w="397" w:type="dxa"/>
          </w:tcPr>
          <w:p w14:paraId="45CBA5C8" w14:textId="77777777" w:rsidR="00B2621B" w:rsidRPr="00A217D5" w:rsidRDefault="00B2621B" w:rsidP="00110E1A">
            <w:pPr>
              <w:rPr>
                <w:sz w:val="20"/>
              </w:rPr>
            </w:pPr>
          </w:p>
        </w:tc>
        <w:tc>
          <w:tcPr>
            <w:tcW w:w="396" w:type="dxa"/>
          </w:tcPr>
          <w:p w14:paraId="30A3C24C" w14:textId="77777777" w:rsidR="00B2621B" w:rsidRPr="00A217D5" w:rsidRDefault="00B2621B" w:rsidP="00110E1A">
            <w:pPr>
              <w:rPr>
                <w:sz w:val="20"/>
              </w:rPr>
            </w:pPr>
          </w:p>
        </w:tc>
        <w:tc>
          <w:tcPr>
            <w:tcW w:w="396" w:type="dxa"/>
          </w:tcPr>
          <w:p w14:paraId="1561B2E1" w14:textId="77777777" w:rsidR="00B2621B" w:rsidRPr="00A217D5" w:rsidRDefault="00B2621B" w:rsidP="00110E1A">
            <w:pPr>
              <w:rPr>
                <w:sz w:val="20"/>
              </w:rPr>
            </w:pPr>
          </w:p>
        </w:tc>
        <w:tc>
          <w:tcPr>
            <w:tcW w:w="397" w:type="dxa"/>
          </w:tcPr>
          <w:p w14:paraId="60183056" w14:textId="77777777" w:rsidR="00B2621B" w:rsidRPr="00A217D5" w:rsidRDefault="00B2621B" w:rsidP="00110E1A">
            <w:pPr>
              <w:rPr>
                <w:sz w:val="20"/>
              </w:rPr>
            </w:pPr>
          </w:p>
        </w:tc>
        <w:tc>
          <w:tcPr>
            <w:tcW w:w="396" w:type="dxa"/>
          </w:tcPr>
          <w:p w14:paraId="1B0341D7" w14:textId="77777777" w:rsidR="00B2621B" w:rsidRPr="00A217D5" w:rsidRDefault="00B2621B" w:rsidP="00110E1A">
            <w:pPr>
              <w:rPr>
                <w:sz w:val="20"/>
              </w:rPr>
            </w:pPr>
          </w:p>
        </w:tc>
        <w:tc>
          <w:tcPr>
            <w:tcW w:w="397" w:type="dxa"/>
          </w:tcPr>
          <w:p w14:paraId="67018C7A" w14:textId="77777777" w:rsidR="00B2621B" w:rsidRPr="00A217D5" w:rsidRDefault="00B2621B" w:rsidP="00110E1A">
            <w:pPr>
              <w:rPr>
                <w:sz w:val="20"/>
              </w:rPr>
            </w:pPr>
            <w:r>
              <w:rPr>
                <w:sz w:val="20"/>
              </w:rPr>
              <w:t xml:space="preserve">X </w:t>
            </w:r>
          </w:p>
        </w:tc>
        <w:tc>
          <w:tcPr>
            <w:tcW w:w="396" w:type="dxa"/>
          </w:tcPr>
          <w:p w14:paraId="41770713" w14:textId="77777777" w:rsidR="00B2621B" w:rsidRPr="00A217D5" w:rsidRDefault="00B2621B" w:rsidP="00110E1A">
            <w:pPr>
              <w:rPr>
                <w:sz w:val="20"/>
              </w:rPr>
            </w:pPr>
          </w:p>
        </w:tc>
        <w:tc>
          <w:tcPr>
            <w:tcW w:w="396" w:type="dxa"/>
          </w:tcPr>
          <w:p w14:paraId="0E574D2E" w14:textId="77777777" w:rsidR="00B2621B" w:rsidRPr="00A217D5" w:rsidRDefault="00B2621B" w:rsidP="00110E1A">
            <w:pPr>
              <w:rPr>
                <w:sz w:val="20"/>
              </w:rPr>
            </w:pPr>
          </w:p>
        </w:tc>
        <w:tc>
          <w:tcPr>
            <w:tcW w:w="397" w:type="dxa"/>
          </w:tcPr>
          <w:p w14:paraId="4638990E" w14:textId="77777777" w:rsidR="00B2621B" w:rsidRPr="00A217D5" w:rsidRDefault="00B2621B" w:rsidP="00110E1A">
            <w:pPr>
              <w:rPr>
                <w:sz w:val="20"/>
              </w:rPr>
            </w:pPr>
          </w:p>
        </w:tc>
        <w:tc>
          <w:tcPr>
            <w:tcW w:w="396" w:type="dxa"/>
          </w:tcPr>
          <w:p w14:paraId="04548289" w14:textId="77777777" w:rsidR="00B2621B" w:rsidRPr="00A217D5" w:rsidRDefault="00B2621B" w:rsidP="00110E1A">
            <w:pPr>
              <w:rPr>
                <w:sz w:val="20"/>
              </w:rPr>
            </w:pPr>
          </w:p>
        </w:tc>
        <w:tc>
          <w:tcPr>
            <w:tcW w:w="396" w:type="dxa"/>
          </w:tcPr>
          <w:p w14:paraId="39206A15" w14:textId="77777777" w:rsidR="00B2621B" w:rsidRPr="00A217D5" w:rsidRDefault="00B2621B" w:rsidP="00110E1A">
            <w:pPr>
              <w:rPr>
                <w:sz w:val="20"/>
              </w:rPr>
            </w:pPr>
          </w:p>
        </w:tc>
        <w:tc>
          <w:tcPr>
            <w:tcW w:w="397" w:type="dxa"/>
          </w:tcPr>
          <w:p w14:paraId="2B9276D4" w14:textId="77777777" w:rsidR="00B2621B" w:rsidRPr="00A217D5" w:rsidRDefault="00B2621B" w:rsidP="00110E1A">
            <w:pPr>
              <w:rPr>
                <w:sz w:val="20"/>
              </w:rPr>
            </w:pPr>
          </w:p>
        </w:tc>
        <w:tc>
          <w:tcPr>
            <w:tcW w:w="396" w:type="dxa"/>
          </w:tcPr>
          <w:p w14:paraId="2CE57CA2" w14:textId="77777777" w:rsidR="00B2621B" w:rsidRPr="00A217D5" w:rsidRDefault="00B2621B" w:rsidP="00110E1A">
            <w:pPr>
              <w:rPr>
                <w:sz w:val="20"/>
              </w:rPr>
            </w:pPr>
          </w:p>
        </w:tc>
        <w:tc>
          <w:tcPr>
            <w:tcW w:w="396" w:type="dxa"/>
          </w:tcPr>
          <w:p w14:paraId="7AEB0F9D" w14:textId="77777777" w:rsidR="00B2621B" w:rsidRPr="00A217D5" w:rsidRDefault="00B2621B" w:rsidP="00110E1A">
            <w:pPr>
              <w:rPr>
                <w:sz w:val="20"/>
              </w:rPr>
            </w:pPr>
          </w:p>
        </w:tc>
        <w:tc>
          <w:tcPr>
            <w:tcW w:w="397" w:type="dxa"/>
          </w:tcPr>
          <w:p w14:paraId="26C30627" w14:textId="77777777" w:rsidR="00B2621B" w:rsidRPr="00A217D5" w:rsidRDefault="00B2621B" w:rsidP="00110E1A">
            <w:pPr>
              <w:rPr>
                <w:sz w:val="20"/>
              </w:rPr>
            </w:pPr>
          </w:p>
        </w:tc>
        <w:tc>
          <w:tcPr>
            <w:tcW w:w="396" w:type="dxa"/>
          </w:tcPr>
          <w:p w14:paraId="22CFD36C" w14:textId="77777777" w:rsidR="00B2621B" w:rsidRDefault="00B2621B" w:rsidP="00110E1A"/>
        </w:tc>
        <w:tc>
          <w:tcPr>
            <w:tcW w:w="397" w:type="dxa"/>
          </w:tcPr>
          <w:p w14:paraId="19EE9421" w14:textId="77777777" w:rsidR="00B2621B" w:rsidRDefault="00B2621B" w:rsidP="00110E1A"/>
        </w:tc>
        <w:tc>
          <w:tcPr>
            <w:tcW w:w="396" w:type="dxa"/>
          </w:tcPr>
          <w:p w14:paraId="70B56ACF" w14:textId="77777777" w:rsidR="00B2621B" w:rsidRDefault="00B2621B" w:rsidP="00110E1A"/>
        </w:tc>
        <w:tc>
          <w:tcPr>
            <w:tcW w:w="396" w:type="dxa"/>
          </w:tcPr>
          <w:p w14:paraId="7ACF8992" w14:textId="77777777" w:rsidR="00B2621B" w:rsidRDefault="00B2621B" w:rsidP="00110E1A"/>
        </w:tc>
        <w:tc>
          <w:tcPr>
            <w:tcW w:w="397" w:type="dxa"/>
          </w:tcPr>
          <w:p w14:paraId="06DDA858" w14:textId="77777777" w:rsidR="00B2621B" w:rsidRDefault="00B2621B" w:rsidP="00110E1A"/>
        </w:tc>
        <w:tc>
          <w:tcPr>
            <w:tcW w:w="396" w:type="dxa"/>
          </w:tcPr>
          <w:p w14:paraId="008FE6A7" w14:textId="77777777" w:rsidR="00B2621B" w:rsidRDefault="00B2621B" w:rsidP="00110E1A"/>
        </w:tc>
        <w:tc>
          <w:tcPr>
            <w:tcW w:w="396" w:type="dxa"/>
          </w:tcPr>
          <w:p w14:paraId="2B904E5D" w14:textId="77777777" w:rsidR="00B2621B" w:rsidRDefault="00B2621B" w:rsidP="00110E1A"/>
        </w:tc>
        <w:tc>
          <w:tcPr>
            <w:tcW w:w="397" w:type="dxa"/>
          </w:tcPr>
          <w:p w14:paraId="5A1B1A61" w14:textId="77777777" w:rsidR="00B2621B" w:rsidRDefault="00B2621B" w:rsidP="00110E1A"/>
        </w:tc>
        <w:tc>
          <w:tcPr>
            <w:tcW w:w="396" w:type="dxa"/>
          </w:tcPr>
          <w:p w14:paraId="5CCFE35A" w14:textId="77777777" w:rsidR="00B2621B" w:rsidRDefault="00B2621B" w:rsidP="00110E1A"/>
        </w:tc>
        <w:tc>
          <w:tcPr>
            <w:tcW w:w="397" w:type="dxa"/>
          </w:tcPr>
          <w:p w14:paraId="2E51C944" w14:textId="77777777" w:rsidR="00B2621B" w:rsidRDefault="00B2621B" w:rsidP="00110E1A"/>
        </w:tc>
        <w:tc>
          <w:tcPr>
            <w:tcW w:w="396" w:type="dxa"/>
          </w:tcPr>
          <w:p w14:paraId="12A2F9D1" w14:textId="77777777" w:rsidR="00B2621B" w:rsidRDefault="00B2621B" w:rsidP="00110E1A"/>
        </w:tc>
        <w:tc>
          <w:tcPr>
            <w:tcW w:w="396" w:type="dxa"/>
          </w:tcPr>
          <w:p w14:paraId="11567EAD" w14:textId="77777777" w:rsidR="00B2621B" w:rsidRDefault="00B2621B" w:rsidP="00110E1A"/>
        </w:tc>
        <w:tc>
          <w:tcPr>
            <w:tcW w:w="397" w:type="dxa"/>
          </w:tcPr>
          <w:p w14:paraId="3E466BB8" w14:textId="77777777" w:rsidR="00B2621B" w:rsidRDefault="00B2621B" w:rsidP="00110E1A"/>
        </w:tc>
        <w:tc>
          <w:tcPr>
            <w:tcW w:w="396" w:type="dxa"/>
          </w:tcPr>
          <w:p w14:paraId="2E9F4684" w14:textId="77777777" w:rsidR="00B2621B" w:rsidRDefault="00B2621B" w:rsidP="00110E1A"/>
        </w:tc>
        <w:tc>
          <w:tcPr>
            <w:tcW w:w="396" w:type="dxa"/>
          </w:tcPr>
          <w:p w14:paraId="2F60F32C" w14:textId="77777777" w:rsidR="00B2621B" w:rsidRDefault="00B2621B" w:rsidP="00110E1A"/>
        </w:tc>
        <w:tc>
          <w:tcPr>
            <w:tcW w:w="397" w:type="dxa"/>
          </w:tcPr>
          <w:p w14:paraId="355DA1D2" w14:textId="77777777" w:rsidR="00B2621B" w:rsidRDefault="00B2621B" w:rsidP="00110E1A"/>
        </w:tc>
        <w:tc>
          <w:tcPr>
            <w:tcW w:w="396" w:type="dxa"/>
          </w:tcPr>
          <w:p w14:paraId="6415D006" w14:textId="77777777" w:rsidR="00B2621B" w:rsidRDefault="00B2621B" w:rsidP="00110E1A"/>
        </w:tc>
        <w:tc>
          <w:tcPr>
            <w:tcW w:w="397" w:type="dxa"/>
          </w:tcPr>
          <w:p w14:paraId="33DA751C" w14:textId="77777777" w:rsidR="00B2621B" w:rsidRDefault="00B2621B" w:rsidP="00110E1A"/>
        </w:tc>
      </w:tr>
      <w:tr w:rsidR="00B2621B" w14:paraId="62775519" w14:textId="77777777" w:rsidTr="00110E1A">
        <w:tc>
          <w:tcPr>
            <w:tcW w:w="1271" w:type="dxa"/>
          </w:tcPr>
          <w:p w14:paraId="4032D1AE" w14:textId="77777777" w:rsidR="00B2621B" w:rsidRDefault="00B2621B" w:rsidP="00110E1A">
            <w:r w:rsidRPr="008A2E77">
              <w:t>OUD_T</w:t>
            </w:r>
            <w:r>
              <w:t>3</w:t>
            </w:r>
          </w:p>
        </w:tc>
        <w:tc>
          <w:tcPr>
            <w:tcW w:w="396" w:type="dxa"/>
          </w:tcPr>
          <w:p w14:paraId="78A2C810" w14:textId="77777777" w:rsidR="00B2621B" w:rsidRPr="00A217D5" w:rsidRDefault="00B2621B" w:rsidP="00110E1A">
            <w:pPr>
              <w:rPr>
                <w:sz w:val="20"/>
              </w:rPr>
            </w:pPr>
          </w:p>
        </w:tc>
        <w:tc>
          <w:tcPr>
            <w:tcW w:w="396" w:type="dxa"/>
          </w:tcPr>
          <w:p w14:paraId="17E2156F" w14:textId="77777777" w:rsidR="00B2621B" w:rsidRPr="00A217D5" w:rsidRDefault="00B2621B" w:rsidP="00110E1A">
            <w:pPr>
              <w:rPr>
                <w:sz w:val="20"/>
              </w:rPr>
            </w:pPr>
          </w:p>
        </w:tc>
        <w:tc>
          <w:tcPr>
            <w:tcW w:w="397" w:type="dxa"/>
          </w:tcPr>
          <w:p w14:paraId="575D1478" w14:textId="77777777" w:rsidR="00B2621B" w:rsidRPr="00A217D5" w:rsidRDefault="00B2621B" w:rsidP="00110E1A">
            <w:pPr>
              <w:rPr>
                <w:sz w:val="20"/>
              </w:rPr>
            </w:pPr>
          </w:p>
        </w:tc>
        <w:tc>
          <w:tcPr>
            <w:tcW w:w="396" w:type="dxa"/>
          </w:tcPr>
          <w:p w14:paraId="28E734EF" w14:textId="77777777" w:rsidR="00B2621B" w:rsidRPr="00A217D5" w:rsidRDefault="00B2621B" w:rsidP="00110E1A">
            <w:pPr>
              <w:rPr>
                <w:sz w:val="20"/>
              </w:rPr>
            </w:pPr>
          </w:p>
        </w:tc>
        <w:tc>
          <w:tcPr>
            <w:tcW w:w="397" w:type="dxa"/>
          </w:tcPr>
          <w:p w14:paraId="48E67989" w14:textId="77777777" w:rsidR="00B2621B" w:rsidRPr="00A217D5" w:rsidRDefault="00B2621B" w:rsidP="00110E1A">
            <w:pPr>
              <w:rPr>
                <w:sz w:val="20"/>
              </w:rPr>
            </w:pPr>
          </w:p>
        </w:tc>
        <w:tc>
          <w:tcPr>
            <w:tcW w:w="396" w:type="dxa"/>
          </w:tcPr>
          <w:p w14:paraId="4CD145E6" w14:textId="77777777" w:rsidR="00B2621B" w:rsidRPr="00A217D5" w:rsidRDefault="00B2621B" w:rsidP="00110E1A">
            <w:pPr>
              <w:rPr>
                <w:sz w:val="20"/>
              </w:rPr>
            </w:pPr>
          </w:p>
        </w:tc>
        <w:tc>
          <w:tcPr>
            <w:tcW w:w="396" w:type="dxa"/>
          </w:tcPr>
          <w:p w14:paraId="13736D30" w14:textId="77777777" w:rsidR="00B2621B" w:rsidRPr="00A217D5" w:rsidRDefault="00B2621B" w:rsidP="00110E1A">
            <w:pPr>
              <w:rPr>
                <w:sz w:val="20"/>
              </w:rPr>
            </w:pPr>
          </w:p>
        </w:tc>
        <w:tc>
          <w:tcPr>
            <w:tcW w:w="397" w:type="dxa"/>
          </w:tcPr>
          <w:p w14:paraId="4E307BBD" w14:textId="77777777" w:rsidR="00B2621B" w:rsidRPr="00A217D5" w:rsidRDefault="00B2621B" w:rsidP="00110E1A">
            <w:pPr>
              <w:rPr>
                <w:sz w:val="20"/>
              </w:rPr>
            </w:pPr>
          </w:p>
        </w:tc>
        <w:tc>
          <w:tcPr>
            <w:tcW w:w="396" w:type="dxa"/>
          </w:tcPr>
          <w:p w14:paraId="3507EF6E" w14:textId="77777777" w:rsidR="00B2621B" w:rsidRPr="00A217D5" w:rsidRDefault="00B2621B" w:rsidP="00110E1A">
            <w:pPr>
              <w:rPr>
                <w:sz w:val="20"/>
              </w:rPr>
            </w:pPr>
          </w:p>
        </w:tc>
        <w:tc>
          <w:tcPr>
            <w:tcW w:w="397" w:type="dxa"/>
          </w:tcPr>
          <w:p w14:paraId="0C792CC6" w14:textId="77777777" w:rsidR="00B2621B" w:rsidRPr="00A217D5" w:rsidRDefault="00B2621B" w:rsidP="00110E1A">
            <w:pPr>
              <w:rPr>
                <w:sz w:val="20"/>
              </w:rPr>
            </w:pPr>
          </w:p>
        </w:tc>
        <w:tc>
          <w:tcPr>
            <w:tcW w:w="396" w:type="dxa"/>
          </w:tcPr>
          <w:p w14:paraId="1FB76B4B" w14:textId="77777777" w:rsidR="00B2621B" w:rsidRPr="00A217D5" w:rsidRDefault="00B2621B" w:rsidP="00110E1A">
            <w:pPr>
              <w:rPr>
                <w:sz w:val="20"/>
              </w:rPr>
            </w:pPr>
          </w:p>
        </w:tc>
        <w:tc>
          <w:tcPr>
            <w:tcW w:w="397" w:type="dxa"/>
          </w:tcPr>
          <w:p w14:paraId="5A9BDB09" w14:textId="77777777" w:rsidR="00B2621B" w:rsidRPr="00A217D5" w:rsidRDefault="00B2621B" w:rsidP="00110E1A">
            <w:pPr>
              <w:rPr>
                <w:sz w:val="20"/>
              </w:rPr>
            </w:pPr>
          </w:p>
        </w:tc>
        <w:tc>
          <w:tcPr>
            <w:tcW w:w="396" w:type="dxa"/>
          </w:tcPr>
          <w:p w14:paraId="282ECA5A" w14:textId="77777777" w:rsidR="00B2621B" w:rsidRPr="00A217D5" w:rsidRDefault="00B2621B" w:rsidP="00110E1A">
            <w:pPr>
              <w:rPr>
                <w:sz w:val="20"/>
              </w:rPr>
            </w:pPr>
          </w:p>
        </w:tc>
        <w:tc>
          <w:tcPr>
            <w:tcW w:w="396" w:type="dxa"/>
          </w:tcPr>
          <w:p w14:paraId="2615AF9F" w14:textId="77777777" w:rsidR="00B2621B" w:rsidRPr="00A217D5" w:rsidRDefault="00B2621B" w:rsidP="00110E1A">
            <w:pPr>
              <w:rPr>
                <w:sz w:val="20"/>
              </w:rPr>
            </w:pPr>
          </w:p>
        </w:tc>
        <w:tc>
          <w:tcPr>
            <w:tcW w:w="397" w:type="dxa"/>
          </w:tcPr>
          <w:p w14:paraId="28FF20D5" w14:textId="77777777" w:rsidR="00B2621B" w:rsidRPr="00A217D5" w:rsidRDefault="00B2621B" w:rsidP="00110E1A">
            <w:pPr>
              <w:rPr>
                <w:sz w:val="20"/>
              </w:rPr>
            </w:pPr>
          </w:p>
        </w:tc>
        <w:tc>
          <w:tcPr>
            <w:tcW w:w="396" w:type="dxa"/>
          </w:tcPr>
          <w:p w14:paraId="5E9B5C73" w14:textId="77777777" w:rsidR="00B2621B" w:rsidRPr="00A217D5" w:rsidRDefault="00B2621B" w:rsidP="00110E1A">
            <w:pPr>
              <w:rPr>
                <w:sz w:val="20"/>
              </w:rPr>
            </w:pPr>
          </w:p>
        </w:tc>
        <w:tc>
          <w:tcPr>
            <w:tcW w:w="396" w:type="dxa"/>
          </w:tcPr>
          <w:p w14:paraId="09369626" w14:textId="77777777" w:rsidR="00B2621B" w:rsidRPr="00A217D5" w:rsidRDefault="00B2621B" w:rsidP="00110E1A">
            <w:pPr>
              <w:rPr>
                <w:sz w:val="20"/>
              </w:rPr>
            </w:pPr>
          </w:p>
        </w:tc>
        <w:tc>
          <w:tcPr>
            <w:tcW w:w="397" w:type="dxa"/>
          </w:tcPr>
          <w:p w14:paraId="0E2AF8A3" w14:textId="77777777" w:rsidR="00B2621B" w:rsidRPr="00A217D5" w:rsidRDefault="00B2621B" w:rsidP="00110E1A">
            <w:pPr>
              <w:rPr>
                <w:sz w:val="20"/>
              </w:rPr>
            </w:pPr>
          </w:p>
        </w:tc>
        <w:tc>
          <w:tcPr>
            <w:tcW w:w="396" w:type="dxa"/>
          </w:tcPr>
          <w:p w14:paraId="21914DF9" w14:textId="77777777" w:rsidR="00B2621B" w:rsidRPr="00A217D5" w:rsidRDefault="00B2621B" w:rsidP="00110E1A">
            <w:pPr>
              <w:rPr>
                <w:sz w:val="20"/>
              </w:rPr>
            </w:pPr>
          </w:p>
        </w:tc>
        <w:tc>
          <w:tcPr>
            <w:tcW w:w="396" w:type="dxa"/>
          </w:tcPr>
          <w:p w14:paraId="5E690B3E" w14:textId="77777777" w:rsidR="00B2621B" w:rsidRPr="00A217D5" w:rsidRDefault="00B2621B" w:rsidP="00110E1A">
            <w:pPr>
              <w:rPr>
                <w:sz w:val="20"/>
              </w:rPr>
            </w:pPr>
          </w:p>
        </w:tc>
        <w:tc>
          <w:tcPr>
            <w:tcW w:w="397" w:type="dxa"/>
          </w:tcPr>
          <w:p w14:paraId="7EE135CB" w14:textId="77777777" w:rsidR="00B2621B" w:rsidRPr="00A217D5" w:rsidRDefault="00B2621B" w:rsidP="00110E1A">
            <w:pPr>
              <w:rPr>
                <w:sz w:val="20"/>
              </w:rPr>
            </w:pPr>
          </w:p>
        </w:tc>
        <w:tc>
          <w:tcPr>
            <w:tcW w:w="396" w:type="dxa"/>
          </w:tcPr>
          <w:p w14:paraId="20D998A5" w14:textId="77777777" w:rsidR="00B2621B" w:rsidRPr="00A217D5" w:rsidRDefault="00B2621B" w:rsidP="00110E1A">
            <w:pPr>
              <w:rPr>
                <w:sz w:val="20"/>
              </w:rPr>
            </w:pPr>
          </w:p>
        </w:tc>
        <w:tc>
          <w:tcPr>
            <w:tcW w:w="397" w:type="dxa"/>
          </w:tcPr>
          <w:p w14:paraId="56C1BAFF" w14:textId="77777777" w:rsidR="00B2621B" w:rsidRPr="00A217D5" w:rsidRDefault="00B2621B" w:rsidP="00110E1A">
            <w:pPr>
              <w:rPr>
                <w:sz w:val="20"/>
              </w:rPr>
            </w:pPr>
          </w:p>
        </w:tc>
        <w:tc>
          <w:tcPr>
            <w:tcW w:w="396" w:type="dxa"/>
          </w:tcPr>
          <w:p w14:paraId="612FA64C" w14:textId="77777777" w:rsidR="00B2621B" w:rsidRPr="00A217D5" w:rsidRDefault="00B2621B" w:rsidP="00110E1A">
            <w:pPr>
              <w:rPr>
                <w:sz w:val="20"/>
              </w:rPr>
            </w:pPr>
            <w:r>
              <w:rPr>
                <w:sz w:val="20"/>
              </w:rPr>
              <w:t xml:space="preserve">X </w:t>
            </w:r>
          </w:p>
        </w:tc>
        <w:tc>
          <w:tcPr>
            <w:tcW w:w="396" w:type="dxa"/>
          </w:tcPr>
          <w:p w14:paraId="7C0B8D65" w14:textId="77777777" w:rsidR="00B2621B" w:rsidRPr="00A217D5" w:rsidRDefault="00B2621B" w:rsidP="00110E1A">
            <w:pPr>
              <w:rPr>
                <w:sz w:val="20"/>
              </w:rPr>
            </w:pPr>
          </w:p>
        </w:tc>
        <w:tc>
          <w:tcPr>
            <w:tcW w:w="397" w:type="dxa"/>
          </w:tcPr>
          <w:p w14:paraId="623C4916" w14:textId="77777777" w:rsidR="00B2621B" w:rsidRPr="00A217D5" w:rsidRDefault="00B2621B" w:rsidP="00110E1A">
            <w:pPr>
              <w:rPr>
                <w:sz w:val="20"/>
              </w:rPr>
            </w:pPr>
          </w:p>
        </w:tc>
        <w:tc>
          <w:tcPr>
            <w:tcW w:w="396" w:type="dxa"/>
          </w:tcPr>
          <w:p w14:paraId="3DCCB253" w14:textId="77777777" w:rsidR="00B2621B" w:rsidRPr="00A217D5" w:rsidRDefault="00B2621B" w:rsidP="00110E1A">
            <w:pPr>
              <w:rPr>
                <w:sz w:val="20"/>
              </w:rPr>
            </w:pPr>
          </w:p>
        </w:tc>
        <w:tc>
          <w:tcPr>
            <w:tcW w:w="396" w:type="dxa"/>
          </w:tcPr>
          <w:p w14:paraId="70E1F21E" w14:textId="77777777" w:rsidR="00B2621B" w:rsidRPr="00A217D5" w:rsidRDefault="00B2621B" w:rsidP="00110E1A">
            <w:pPr>
              <w:rPr>
                <w:sz w:val="20"/>
              </w:rPr>
            </w:pPr>
          </w:p>
        </w:tc>
        <w:tc>
          <w:tcPr>
            <w:tcW w:w="397" w:type="dxa"/>
          </w:tcPr>
          <w:p w14:paraId="27124C2E" w14:textId="77777777" w:rsidR="00B2621B" w:rsidRPr="00A217D5" w:rsidRDefault="00B2621B" w:rsidP="00110E1A">
            <w:pPr>
              <w:rPr>
                <w:sz w:val="20"/>
              </w:rPr>
            </w:pPr>
          </w:p>
        </w:tc>
        <w:tc>
          <w:tcPr>
            <w:tcW w:w="396" w:type="dxa"/>
          </w:tcPr>
          <w:p w14:paraId="04014E1E" w14:textId="77777777" w:rsidR="00B2621B" w:rsidRPr="00A217D5" w:rsidRDefault="00B2621B" w:rsidP="00110E1A">
            <w:pPr>
              <w:rPr>
                <w:sz w:val="20"/>
              </w:rPr>
            </w:pPr>
          </w:p>
        </w:tc>
        <w:tc>
          <w:tcPr>
            <w:tcW w:w="396" w:type="dxa"/>
          </w:tcPr>
          <w:p w14:paraId="411E7A5D" w14:textId="77777777" w:rsidR="00B2621B" w:rsidRPr="00A217D5" w:rsidRDefault="00B2621B" w:rsidP="00110E1A">
            <w:pPr>
              <w:rPr>
                <w:sz w:val="20"/>
              </w:rPr>
            </w:pPr>
          </w:p>
        </w:tc>
        <w:tc>
          <w:tcPr>
            <w:tcW w:w="397" w:type="dxa"/>
          </w:tcPr>
          <w:p w14:paraId="494914BB" w14:textId="77777777" w:rsidR="00B2621B" w:rsidRPr="00A217D5" w:rsidRDefault="00B2621B" w:rsidP="00110E1A">
            <w:pPr>
              <w:rPr>
                <w:sz w:val="20"/>
              </w:rPr>
            </w:pPr>
          </w:p>
        </w:tc>
        <w:tc>
          <w:tcPr>
            <w:tcW w:w="396" w:type="dxa"/>
          </w:tcPr>
          <w:p w14:paraId="13AD26B3" w14:textId="77777777" w:rsidR="00B2621B" w:rsidRDefault="00B2621B" w:rsidP="00110E1A"/>
        </w:tc>
        <w:tc>
          <w:tcPr>
            <w:tcW w:w="397" w:type="dxa"/>
          </w:tcPr>
          <w:p w14:paraId="74B24F8E" w14:textId="77777777" w:rsidR="00B2621B" w:rsidRDefault="00B2621B" w:rsidP="00110E1A"/>
        </w:tc>
        <w:tc>
          <w:tcPr>
            <w:tcW w:w="396" w:type="dxa"/>
          </w:tcPr>
          <w:p w14:paraId="77A2F311" w14:textId="77777777" w:rsidR="00B2621B" w:rsidRDefault="00B2621B" w:rsidP="00110E1A"/>
        </w:tc>
        <w:tc>
          <w:tcPr>
            <w:tcW w:w="396" w:type="dxa"/>
          </w:tcPr>
          <w:p w14:paraId="4153D660" w14:textId="77777777" w:rsidR="00B2621B" w:rsidRDefault="00B2621B" w:rsidP="00110E1A"/>
        </w:tc>
        <w:tc>
          <w:tcPr>
            <w:tcW w:w="397" w:type="dxa"/>
          </w:tcPr>
          <w:p w14:paraId="4853FCD0" w14:textId="77777777" w:rsidR="00B2621B" w:rsidRDefault="00B2621B" w:rsidP="00110E1A"/>
        </w:tc>
        <w:tc>
          <w:tcPr>
            <w:tcW w:w="396" w:type="dxa"/>
          </w:tcPr>
          <w:p w14:paraId="59168C88" w14:textId="77777777" w:rsidR="00B2621B" w:rsidRDefault="00B2621B" w:rsidP="00110E1A"/>
        </w:tc>
        <w:tc>
          <w:tcPr>
            <w:tcW w:w="396" w:type="dxa"/>
          </w:tcPr>
          <w:p w14:paraId="511A167F" w14:textId="77777777" w:rsidR="00B2621B" w:rsidRDefault="00B2621B" w:rsidP="00110E1A"/>
        </w:tc>
        <w:tc>
          <w:tcPr>
            <w:tcW w:w="397" w:type="dxa"/>
          </w:tcPr>
          <w:p w14:paraId="70DDDED9" w14:textId="77777777" w:rsidR="00B2621B" w:rsidRDefault="00B2621B" w:rsidP="00110E1A"/>
        </w:tc>
        <w:tc>
          <w:tcPr>
            <w:tcW w:w="396" w:type="dxa"/>
          </w:tcPr>
          <w:p w14:paraId="0ABB2D70" w14:textId="77777777" w:rsidR="00B2621B" w:rsidRDefault="00B2621B" w:rsidP="00110E1A"/>
        </w:tc>
        <w:tc>
          <w:tcPr>
            <w:tcW w:w="397" w:type="dxa"/>
          </w:tcPr>
          <w:p w14:paraId="49CAC5E1" w14:textId="77777777" w:rsidR="00B2621B" w:rsidRDefault="00B2621B" w:rsidP="00110E1A"/>
        </w:tc>
        <w:tc>
          <w:tcPr>
            <w:tcW w:w="396" w:type="dxa"/>
          </w:tcPr>
          <w:p w14:paraId="03161851" w14:textId="77777777" w:rsidR="00B2621B" w:rsidRDefault="00B2621B" w:rsidP="00110E1A"/>
        </w:tc>
        <w:tc>
          <w:tcPr>
            <w:tcW w:w="396" w:type="dxa"/>
          </w:tcPr>
          <w:p w14:paraId="01AF8B29" w14:textId="77777777" w:rsidR="00B2621B" w:rsidRDefault="00B2621B" w:rsidP="00110E1A"/>
        </w:tc>
        <w:tc>
          <w:tcPr>
            <w:tcW w:w="397" w:type="dxa"/>
          </w:tcPr>
          <w:p w14:paraId="467A4C0F" w14:textId="77777777" w:rsidR="00B2621B" w:rsidRDefault="00B2621B" w:rsidP="00110E1A"/>
        </w:tc>
        <w:tc>
          <w:tcPr>
            <w:tcW w:w="396" w:type="dxa"/>
          </w:tcPr>
          <w:p w14:paraId="5CC4B3B5" w14:textId="77777777" w:rsidR="00B2621B" w:rsidRDefault="00B2621B" w:rsidP="00110E1A"/>
        </w:tc>
        <w:tc>
          <w:tcPr>
            <w:tcW w:w="396" w:type="dxa"/>
          </w:tcPr>
          <w:p w14:paraId="012F1E45" w14:textId="77777777" w:rsidR="00B2621B" w:rsidRDefault="00B2621B" w:rsidP="00110E1A"/>
        </w:tc>
        <w:tc>
          <w:tcPr>
            <w:tcW w:w="397" w:type="dxa"/>
          </w:tcPr>
          <w:p w14:paraId="07A8E5AE" w14:textId="77777777" w:rsidR="00B2621B" w:rsidRDefault="00B2621B" w:rsidP="00110E1A"/>
        </w:tc>
        <w:tc>
          <w:tcPr>
            <w:tcW w:w="396" w:type="dxa"/>
          </w:tcPr>
          <w:p w14:paraId="758008EB" w14:textId="77777777" w:rsidR="00B2621B" w:rsidRDefault="00B2621B" w:rsidP="00110E1A"/>
        </w:tc>
        <w:tc>
          <w:tcPr>
            <w:tcW w:w="397" w:type="dxa"/>
          </w:tcPr>
          <w:p w14:paraId="4BE31A5E" w14:textId="77777777" w:rsidR="00B2621B" w:rsidRDefault="00B2621B" w:rsidP="00110E1A"/>
        </w:tc>
      </w:tr>
      <w:tr w:rsidR="00B2621B" w14:paraId="6CA762A4" w14:textId="77777777" w:rsidTr="00110E1A">
        <w:tc>
          <w:tcPr>
            <w:tcW w:w="1271" w:type="dxa"/>
          </w:tcPr>
          <w:p w14:paraId="17088ED4" w14:textId="77777777" w:rsidR="00B2621B" w:rsidRDefault="00B2621B" w:rsidP="00110E1A">
            <w:r w:rsidRPr="008A2E77">
              <w:t>OUD_T</w:t>
            </w:r>
            <w:r>
              <w:t>4</w:t>
            </w:r>
          </w:p>
        </w:tc>
        <w:tc>
          <w:tcPr>
            <w:tcW w:w="396" w:type="dxa"/>
          </w:tcPr>
          <w:p w14:paraId="3E5C2053" w14:textId="77777777" w:rsidR="00B2621B" w:rsidRPr="00A217D5" w:rsidRDefault="00B2621B" w:rsidP="00110E1A">
            <w:pPr>
              <w:rPr>
                <w:sz w:val="20"/>
              </w:rPr>
            </w:pPr>
          </w:p>
        </w:tc>
        <w:tc>
          <w:tcPr>
            <w:tcW w:w="396" w:type="dxa"/>
          </w:tcPr>
          <w:p w14:paraId="6F50EAAA" w14:textId="77777777" w:rsidR="00B2621B" w:rsidRPr="00A217D5" w:rsidRDefault="00B2621B" w:rsidP="00110E1A">
            <w:pPr>
              <w:rPr>
                <w:sz w:val="20"/>
              </w:rPr>
            </w:pPr>
          </w:p>
        </w:tc>
        <w:tc>
          <w:tcPr>
            <w:tcW w:w="397" w:type="dxa"/>
          </w:tcPr>
          <w:p w14:paraId="0E4765C9" w14:textId="77777777" w:rsidR="00B2621B" w:rsidRPr="00A217D5" w:rsidRDefault="00B2621B" w:rsidP="00110E1A">
            <w:pPr>
              <w:rPr>
                <w:sz w:val="20"/>
              </w:rPr>
            </w:pPr>
          </w:p>
        </w:tc>
        <w:tc>
          <w:tcPr>
            <w:tcW w:w="396" w:type="dxa"/>
          </w:tcPr>
          <w:p w14:paraId="64188464" w14:textId="77777777" w:rsidR="00B2621B" w:rsidRPr="00A217D5" w:rsidRDefault="00B2621B" w:rsidP="00110E1A">
            <w:pPr>
              <w:rPr>
                <w:sz w:val="20"/>
              </w:rPr>
            </w:pPr>
          </w:p>
        </w:tc>
        <w:tc>
          <w:tcPr>
            <w:tcW w:w="397" w:type="dxa"/>
          </w:tcPr>
          <w:p w14:paraId="1B9BEF42" w14:textId="77777777" w:rsidR="00B2621B" w:rsidRPr="00A217D5" w:rsidRDefault="00B2621B" w:rsidP="00110E1A">
            <w:pPr>
              <w:rPr>
                <w:sz w:val="20"/>
              </w:rPr>
            </w:pPr>
          </w:p>
        </w:tc>
        <w:tc>
          <w:tcPr>
            <w:tcW w:w="396" w:type="dxa"/>
          </w:tcPr>
          <w:p w14:paraId="48368547" w14:textId="77777777" w:rsidR="00B2621B" w:rsidRPr="00A217D5" w:rsidRDefault="00B2621B" w:rsidP="00110E1A">
            <w:pPr>
              <w:rPr>
                <w:sz w:val="20"/>
              </w:rPr>
            </w:pPr>
          </w:p>
        </w:tc>
        <w:tc>
          <w:tcPr>
            <w:tcW w:w="396" w:type="dxa"/>
          </w:tcPr>
          <w:p w14:paraId="6EA3C783" w14:textId="77777777" w:rsidR="00B2621B" w:rsidRPr="00A217D5" w:rsidRDefault="00B2621B" w:rsidP="00110E1A">
            <w:pPr>
              <w:rPr>
                <w:sz w:val="20"/>
              </w:rPr>
            </w:pPr>
          </w:p>
        </w:tc>
        <w:tc>
          <w:tcPr>
            <w:tcW w:w="397" w:type="dxa"/>
          </w:tcPr>
          <w:p w14:paraId="1C29DAD0" w14:textId="77777777" w:rsidR="00B2621B" w:rsidRPr="00A217D5" w:rsidRDefault="00B2621B" w:rsidP="00110E1A">
            <w:pPr>
              <w:rPr>
                <w:sz w:val="20"/>
              </w:rPr>
            </w:pPr>
          </w:p>
        </w:tc>
        <w:tc>
          <w:tcPr>
            <w:tcW w:w="396" w:type="dxa"/>
          </w:tcPr>
          <w:p w14:paraId="0CBC1889" w14:textId="77777777" w:rsidR="00B2621B" w:rsidRPr="00A217D5" w:rsidRDefault="00B2621B" w:rsidP="00110E1A">
            <w:pPr>
              <w:rPr>
                <w:sz w:val="20"/>
              </w:rPr>
            </w:pPr>
          </w:p>
        </w:tc>
        <w:tc>
          <w:tcPr>
            <w:tcW w:w="397" w:type="dxa"/>
          </w:tcPr>
          <w:p w14:paraId="2705F160" w14:textId="77777777" w:rsidR="00B2621B" w:rsidRPr="00A217D5" w:rsidRDefault="00B2621B" w:rsidP="00110E1A">
            <w:pPr>
              <w:rPr>
                <w:sz w:val="20"/>
              </w:rPr>
            </w:pPr>
          </w:p>
        </w:tc>
        <w:tc>
          <w:tcPr>
            <w:tcW w:w="396" w:type="dxa"/>
          </w:tcPr>
          <w:p w14:paraId="2A09ACCB" w14:textId="77777777" w:rsidR="00B2621B" w:rsidRPr="00A217D5" w:rsidRDefault="00B2621B" w:rsidP="00110E1A">
            <w:pPr>
              <w:rPr>
                <w:sz w:val="20"/>
              </w:rPr>
            </w:pPr>
          </w:p>
        </w:tc>
        <w:tc>
          <w:tcPr>
            <w:tcW w:w="397" w:type="dxa"/>
          </w:tcPr>
          <w:p w14:paraId="5036B512" w14:textId="77777777" w:rsidR="00B2621B" w:rsidRPr="00A217D5" w:rsidRDefault="00B2621B" w:rsidP="00110E1A">
            <w:pPr>
              <w:rPr>
                <w:sz w:val="20"/>
              </w:rPr>
            </w:pPr>
          </w:p>
        </w:tc>
        <w:tc>
          <w:tcPr>
            <w:tcW w:w="396" w:type="dxa"/>
          </w:tcPr>
          <w:p w14:paraId="5DCD5EC3" w14:textId="77777777" w:rsidR="00B2621B" w:rsidRPr="00A217D5" w:rsidRDefault="00B2621B" w:rsidP="00110E1A">
            <w:pPr>
              <w:rPr>
                <w:sz w:val="20"/>
              </w:rPr>
            </w:pPr>
          </w:p>
        </w:tc>
        <w:tc>
          <w:tcPr>
            <w:tcW w:w="396" w:type="dxa"/>
          </w:tcPr>
          <w:p w14:paraId="2AB935E8" w14:textId="77777777" w:rsidR="00B2621B" w:rsidRPr="00A217D5" w:rsidRDefault="00B2621B" w:rsidP="00110E1A">
            <w:pPr>
              <w:rPr>
                <w:sz w:val="20"/>
              </w:rPr>
            </w:pPr>
          </w:p>
        </w:tc>
        <w:tc>
          <w:tcPr>
            <w:tcW w:w="397" w:type="dxa"/>
          </w:tcPr>
          <w:p w14:paraId="1E55E1AC" w14:textId="77777777" w:rsidR="00B2621B" w:rsidRPr="00A217D5" w:rsidRDefault="00B2621B" w:rsidP="00110E1A">
            <w:pPr>
              <w:rPr>
                <w:sz w:val="20"/>
              </w:rPr>
            </w:pPr>
          </w:p>
        </w:tc>
        <w:tc>
          <w:tcPr>
            <w:tcW w:w="396" w:type="dxa"/>
          </w:tcPr>
          <w:p w14:paraId="5FBF3589" w14:textId="77777777" w:rsidR="00B2621B" w:rsidRPr="00A217D5" w:rsidRDefault="00B2621B" w:rsidP="00110E1A">
            <w:pPr>
              <w:rPr>
                <w:sz w:val="20"/>
              </w:rPr>
            </w:pPr>
          </w:p>
        </w:tc>
        <w:tc>
          <w:tcPr>
            <w:tcW w:w="396" w:type="dxa"/>
          </w:tcPr>
          <w:p w14:paraId="4575AF7F" w14:textId="77777777" w:rsidR="00B2621B" w:rsidRPr="00A217D5" w:rsidRDefault="00B2621B" w:rsidP="00110E1A">
            <w:pPr>
              <w:rPr>
                <w:sz w:val="20"/>
              </w:rPr>
            </w:pPr>
          </w:p>
        </w:tc>
        <w:tc>
          <w:tcPr>
            <w:tcW w:w="397" w:type="dxa"/>
          </w:tcPr>
          <w:p w14:paraId="4EDA7619" w14:textId="77777777" w:rsidR="00B2621B" w:rsidRPr="00A217D5" w:rsidRDefault="00B2621B" w:rsidP="00110E1A">
            <w:pPr>
              <w:rPr>
                <w:sz w:val="20"/>
              </w:rPr>
            </w:pPr>
          </w:p>
        </w:tc>
        <w:tc>
          <w:tcPr>
            <w:tcW w:w="396" w:type="dxa"/>
          </w:tcPr>
          <w:p w14:paraId="2DF18A8E" w14:textId="77777777" w:rsidR="00B2621B" w:rsidRPr="00A217D5" w:rsidRDefault="00B2621B" w:rsidP="00110E1A">
            <w:pPr>
              <w:rPr>
                <w:sz w:val="20"/>
              </w:rPr>
            </w:pPr>
          </w:p>
        </w:tc>
        <w:tc>
          <w:tcPr>
            <w:tcW w:w="396" w:type="dxa"/>
          </w:tcPr>
          <w:p w14:paraId="265D2B86" w14:textId="77777777" w:rsidR="00B2621B" w:rsidRPr="00A217D5" w:rsidRDefault="00B2621B" w:rsidP="00110E1A">
            <w:pPr>
              <w:rPr>
                <w:sz w:val="20"/>
              </w:rPr>
            </w:pPr>
          </w:p>
        </w:tc>
        <w:tc>
          <w:tcPr>
            <w:tcW w:w="397" w:type="dxa"/>
          </w:tcPr>
          <w:p w14:paraId="5F5B8786" w14:textId="77777777" w:rsidR="00B2621B" w:rsidRPr="00A217D5" w:rsidRDefault="00B2621B" w:rsidP="00110E1A">
            <w:pPr>
              <w:rPr>
                <w:sz w:val="20"/>
              </w:rPr>
            </w:pPr>
          </w:p>
        </w:tc>
        <w:tc>
          <w:tcPr>
            <w:tcW w:w="396" w:type="dxa"/>
          </w:tcPr>
          <w:p w14:paraId="556B0355" w14:textId="77777777" w:rsidR="00B2621B" w:rsidRPr="00A217D5" w:rsidRDefault="00B2621B" w:rsidP="00110E1A">
            <w:pPr>
              <w:rPr>
                <w:sz w:val="20"/>
              </w:rPr>
            </w:pPr>
          </w:p>
        </w:tc>
        <w:tc>
          <w:tcPr>
            <w:tcW w:w="397" w:type="dxa"/>
          </w:tcPr>
          <w:p w14:paraId="056BC40D" w14:textId="77777777" w:rsidR="00B2621B" w:rsidRPr="00A217D5" w:rsidRDefault="00B2621B" w:rsidP="00110E1A">
            <w:pPr>
              <w:rPr>
                <w:sz w:val="20"/>
              </w:rPr>
            </w:pPr>
          </w:p>
        </w:tc>
        <w:tc>
          <w:tcPr>
            <w:tcW w:w="396" w:type="dxa"/>
          </w:tcPr>
          <w:p w14:paraId="124CD6FB" w14:textId="77777777" w:rsidR="00B2621B" w:rsidRPr="00A217D5" w:rsidRDefault="00B2621B" w:rsidP="00110E1A">
            <w:pPr>
              <w:rPr>
                <w:sz w:val="20"/>
              </w:rPr>
            </w:pPr>
          </w:p>
        </w:tc>
        <w:tc>
          <w:tcPr>
            <w:tcW w:w="396" w:type="dxa"/>
          </w:tcPr>
          <w:p w14:paraId="28E00DC3" w14:textId="77777777" w:rsidR="00B2621B" w:rsidRPr="00A217D5" w:rsidRDefault="00B2621B" w:rsidP="00110E1A">
            <w:pPr>
              <w:rPr>
                <w:sz w:val="20"/>
              </w:rPr>
            </w:pPr>
            <w:r>
              <w:rPr>
                <w:sz w:val="20"/>
              </w:rPr>
              <w:t>X</w:t>
            </w:r>
          </w:p>
        </w:tc>
        <w:tc>
          <w:tcPr>
            <w:tcW w:w="397" w:type="dxa"/>
          </w:tcPr>
          <w:p w14:paraId="367CBC9F" w14:textId="77777777" w:rsidR="00B2621B" w:rsidRPr="00A217D5" w:rsidRDefault="00B2621B" w:rsidP="00110E1A">
            <w:pPr>
              <w:rPr>
                <w:sz w:val="20"/>
              </w:rPr>
            </w:pPr>
          </w:p>
        </w:tc>
        <w:tc>
          <w:tcPr>
            <w:tcW w:w="396" w:type="dxa"/>
          </w:tcPr>
          <w:p w14:paraId="6A5CDDE0" w14:textId="77777777" w:rsidR="00B2621B" w:rsidRPr="00A217D5" w:rsidRDefault="00B2621B" w:rsidP="00110E1A">
            <w:pPr>
              <w:rPr>
                <w:sz w:val="20"/>
              </w:rPr>
            </w:pPr>
          </w:p>
        </w:tc>
        <w:tc>
          <w:tcPr>
            <w:tcW w:w="396" w:type="dxa"/>
          </w:tcPr>
          <w:p w14:paraId="07B8CA79" w14:textId="77777777" w:rsidR="00B2621B" w:rsidRPr="00A217D5" w:rsidRDefault="00B2621B" w:rsidP="00110E1A">
            <w:pPr>
              <w:rPr>
                <w:sz w:val="20"/>
              </w:rPr>
            </w:pPr>
          </w:p>
        </w:tc>
        <w:tc>
          <w:tcPr>
            <w:tcW w:w="397" w:type="dxa"/>
          </w:tcPr>
          <w:p w14:paraId="573C2D3E" w14:textId="77777777" w:rsidR="00B2621B" w:rsidRPr="00A217D5" w:rsidRDefault="00B2621B" w:rsidP="00110E1A">
            <w:pPr>
              <w:rPr>
                <w:sz w:val="20"/>
              </w:rPr>
            </w:pPr>
          </w:p>
        </w:tc>
        <w:tc>
          <w:tcPr>
            <w:tcW w:w="396" w:type="dxa"/>
          </w:tcPr>
          <w:p w14:paraId="3AA08096" w14:textId="77777777" w:rsidR="00B2621B" w:rsidRPr="00A217D5" w:rsidRDefault="00B2621B" w:rsidP="00110E1A">
            <w:pPr>
              <w:rPr>
                <w:sz w:val="20"/>
              </w:rPr>
            </w:pPr>
          </w:p>
        </w:tc>
        <w:tc>
          <w:tcPr>
            <w:tcW w:w="396" w:type="dxa"/>
          </w:tcPr>
          <w:p w14:paraId="3A71C4E6" w14:textId="77777777" w:rsidR="00B2621B" w:rsidRPr="00A217D5" w:rsidRDefault="00B2621B" w:rsidP="00110E1A">
            <w:pPr>
              <w:rPr>
                <w:sz w:val="20"/>
              </w:rPr>
            </w:pPr>
          </w:p>
        </w:tc>
        <w:tc>
          <w:tcPr>
            <w:tcW w:w="397" w:type="dxa"/>
          </w:tcPr>
          <w:p w14:paraId="399B6D31" w14:textId="77777777" w:rsidR="00B2621B" w:rsidRPr="00A217D5" w:rsidRDefault="00B2621B" w:rsidP="00110E1A">
            <w:pPr>
              <w:rPr>
                <w:sz w:val="20"/>
              </w:rPr>
            </w:pPr>
          </w:p>
        </w:tc>
        <w:tc>
          <w:tcPr>
            <w:tcW w:w="396" w:type="dxa"/>
          </w:tcPr>
          <w:p w14:paraId="1AB8CF23" w14:textId="77777777" w:rsidR="00B2621B" w:rsidRDefault="00B2621B" w:rsidP="00110E1A"/>
        </w:tc>
        <w:tc>
          <w:tcPr>
            <w:tcW w:w="397" w:type="dxa"/>
          </w:tcPr>
          <w:p w14:paraId="3EEF3F7E" w14:textId="77777777" w:rsidR="00B2621B" w:rsidRDefault="00B2621B" w:rsidP="00110E1A"/>
        </w:tc>
        <w:tc>
          <w:tcPr>
            <w:tcW w:w="396" w:type="dxa"/>
          </w:tcPr>
          <w:p w14:paraId="7B638D13" w14:textId="77777777" w:rsidR="00B2621B" w:rsidRDefault="00B2621B" w:rsidP="00110E1A"/>
        </w:tc>
        <w:tc>
          <w:tcPr>
            <w:tcW w:w="396" w:type="dxa"/>
          </w:tcPr>
          <w:p w14:paraId="35281CF8" w14:textId="77777777" w:rsidR="00B2621B" w:rsidRDefault="00B2621B" w:rsidP="00110E1A"/>
        </w:tc>
        <w:tc>
          <w:tcPr>
            <w:tcW w:w="397" w:type="dxa"/>
          </w:tcPr>
          <w:p w14:paraId="5EEC34BA" w14:textId="77777777" w:rsidR="00B2621B" w:rsidRDefault="00B2621B" w:rsidP="00110E1A"/>
        </w:tc>
        <w:tc>
          <w:tcPr>
            <w:tcW w:w="396" w:type="dxa"/>
          </w:tcPr>
          <w:p w14:paraId="26AFAD39" w14:textId="77777777" w:rsidR="00B2621B" w:rsidRDefault="00B2621B" w:rsidP="00110E1A"/>
        </w:tc>
        <w:tc>
          <w:tcPr>
            <w:tcW w:w="396" w:type="dxa"/>
          </w:tcPr>
          <w:p w14:paraId="3C951B87" w14:textId="77777777" w:rsidR="00B2621B" w:rsidRDefault="00B2621B" w:rsidP="00110E1A"/>
        </w:tc>
        <w:tc>
          <w:tcPr>
            <w:tcW w:w="397" w:type="dxa"/>
          </w:tcPr>
          <w:p w14:paraId="3F4DF03F" w14:textId="77777777" w:rsidR="00B2621B" w:rsidRDefault="00B2621B" w:rsidP="00110E1A"/>
        </w:tc>
        <w:tc>
          <w:tcPr>
            <w:tcW w:w="396" w:type="dxa"/>
          </w:tcPr>
          <w:p w14:paraId="2C067170" w14:textId="77777777" w:rsidR="00B2621B" w:rsidRDefault="00B2621B" w:rsidP="00110E1A"/>
        </w:tc>
        <w:tc>
          <w:tcPr>
            <w:tcW w:w="397" w:type="dxa"/>
          </w:tcPr>
          <w:p w14:paraId="0E3A9348" w14:textId="77777777" w:rsidR="00B2621B" w:rsidRDefault="00B2621B" w:rsidP="00110E1A"/>
        </w:tc>
        <w:tc>
          <w:tcPr>
            <w:tcW w:w="396" w:type="dxa"/>
          </w:tcPr>
          <w:p w14:paraId="7830F078" w14:textId="77777777" w:rsidR="00B2621B" w:rsidRDefault="00B2621B" w:rsidP="00110E1A"/>
        </w:tc>
        <w:tc>
          <w:tcPr>
            <w:tcW w:w="396" w:type="dxa"/>
          </w:tcPr>
          <w:p w14:paraId="08861818" w14:textId="77777777" w:rsidR="00B2621B" w:rsidRDefault="00B2621B" w:rsidP="00110E1A"/>
        </w:tc>
        <w:tc>
          <w:tcPr>
            <w:tcW w:w="397" w:type="dxa"/>
          </w:tcPr>
          <w:p w14:paraId="1B5704CC" w14:textId="77777777" w:rsidR="00B2621B" w:rsidRDefault="00B2621B" w:rsidP="00110E1A"/>
        </w:tc>
        <w:tc>
          <w:tcPr>
            <w:tcW w:w="396" w:type="dxa"/>
          </w:tcPr>
          <w:p w14:paraId="745FC2CC" w14:textId="77777777" w:rsidR="00B2621B" w:rsidRDefault="00B2621B" w:rsidP="00110E1A"/>
        </w:tc>
        <w:tc>
          <w:tcPr>
            <w:tcW w:w="396" w:type="dxa"/>
          </w:tcPr>
          <w:p w14:paraId="18C11142" w14:textId="77777777" w:rsidR="00B2621B" w:rsidRDefault="00B2621B" w:rsidP="00110E1A"/>
        </w:tc>
        <w:tc>
          <w:tcPr>
            <w:tcW w:w="397" w:type="dxa"/>
          </w:tcPr>
          <w:p w14:paraId="41BFE246" w14:textId="77777777" w:rsidR="00B2621B" w:rsidRDefault="00B2621B" w:rsidP="00110E1A"/>
        </w:tc>
        <w:tc>
          <w:tcPr>
            <w:tcW w:w="396" w:type="dxa"/>
          </w:tcPr>
          <w:p w14:paraId="79587456" w14:textId="77777777" w:rsidR="00B2621B" w:rsidRDefault="00B2621B" w:rsidP="00110E1A"/>
        </w:tc>
        <w:tc>
          <w:tcPr>
            <w:tcW w:w="397" w:type="dxa"/>
          </w:tcPr>
          <w:p w14:paraId="5174106F" w14:textId="77777777" w:rsidR="00B2621B" w:rsidRDefault="00B2621B" w:rsidP="00110E1A"/>
        </w:tc>
      </w:tr>
      <w:tr w:rsidR="00B2621B" w14:paraId="0C182C99" w14:textId="77777777" w:rsidTr="00110E1A">
        <w:tc>
          <w:tcPr>
            <w:tcW w:w="1271" w:type="dxa"/>
          </w:tcPr>
          <w:p w14:paraId="6C801221" w14:textId="77777777" w:rsidR="00B2621B" w:rsidRDefault="00B2621B" w:rsidP="00110E1A">
            <w:r>
              <w:t>BIN_T1.1</w:t>
            </w:r>
          </w:p>
        </w:tc>
        <w:tc>
          <w:tcPr>
            <w:tcW w:w="396" w:type="dxa"/>
          </w:tcPr>
          <w:p w14:paraId="08447334" w14:textId="77777777" w:rsidR="00B2621B" w:rsidRPr="00A217D5" w:rsidRDefault="00B2621B" w:rsidP="00110E1A">
            <w:pPr>
              <w:rPr>
                <w:sz w:val="20"/>
              </w:rPr>
            </w:pPr>
          </w:p>
        </w:tc>
        <w:tc>
          <w:tcPr>
            <w:tcW w:w="396" w:type="dxa"/>
          </w:tcPr>
          <w:p w14:paraId="45044511" w14:textId="77777777" w:rsidR="00B2621B" w:rsidRPr="00A217D5" w:rsidRDefault="00B2621B" w:rsidP="00110E1A">
            <w:pPr>
              <w:rPr>
                <w:sz w:val="20"/>
              </w:rPr>
            </w:pPr>
          </w:p>
        </w:tc>
        <w:tc>
          <w:tcPr>
            <w:tcW w:w="397" w:type="dxa"/>
          </w:tcPr>
          <w:p w14:paraId="4FDA7956" w14:textId="77777777" w:rsidR="00B2621B" w:rsidRPr="00A217D5" w:rsidRDefault="00B2621B" w:rsidP="00110E1A">
            <w:pPr>
              <w:rPr>
                <w:sz w:val="20"/>
              </w:rPr>
            </w:pPr>
          </w:p>
        </w:tc>
        <w:tc>
          <w:tcPr>
            <w:tcW w:w="396" w:type="dxa"/>
          </w:tcPr>
          <w:p w14:paraId="0B6DC21F" w14:textId="77777777" w:rsidR="00B2621B" w:rsidRPr="00A217D5" w:rsidRDefault="00B2621B" w:rsidP="00110E1A">
            <w:pPr>
              <w:rPr>
                <w:sz w:val="20"/>
              </w:rPr>
            </w:pPr>
          </w:p>
        </w:tc>
        <w:tc>
          <w:tcPr>
            <w:tcW w:w="397" w:type="dxa"/>
          </w:tcPr>
          <w:p w14:paraId="0CBCC5A1" w14:textId="77777777" w:rsidR="00B2621B" w:rsidRPr="00A217D5" w:rsidRDefault="00B2621B" w:rsidP="00110E1A">
            <w:pPr>
              <w:rPr>
                <w:sz w:val="20"/>
              </w:rPr>
            </w:pPr>
          </w:p>
        </w:tc>
        <w:tc>
          <w:tcPr>
            <w:tcW w:w="396" w:type="dxa"/>
          </w:tcPr>
          <w:p w14:paraId="40F664F7" w14:textId="77777777" w:rsidR="00B2621B" w:rsidRPr="00A217D5" w:rsidRDefault="00B2621B" w:rsidP="00110E1A">
            <w:pPr>
              <w:rPr>
                <w:sz w:val="20"/>
              </w:rPr>
            </w:pPr>
          </w:p>
        </w:tc>
        <w:tc>
          <w:tcPr>
            <w:tcW w:w="396" w:type="dxa"/>
          </w:tcPr>
          <w:p w14:paraId="478C2967" w14:textId="77777777" w:rsidR="00B2621B" w:rsidRPr="00A217D5" w:rsidRDefault="00B2621B" w:rsidP="00110E1A">
            <w:pPr>
              <w:rPr>
                <w:sz w:val="20"/>
              </w:rPr>
            </w:pPr>
          </w:p>
        </w:tc>
        <w:tc>
          <w:tcPr>
            <w:tcW w:w="397" w:type="dxa"/>
          </w:tcPr>
          <w:p w14:paraId="671D2DCE" w14:textId="77777777" w:rsidR="00B2621B" w:rsidRPr="00A217D5" w:rsidRDefault="00B2621B" w:rsidP="00110E1A">
            <w:pPr>
              <w:rPr>
                <w:sz w:val="20"/>
              </w:rPr>
            </w:pPr>
          </w:p>
        </w:tc>
        <w:tc>
          <w:tcPr>
            <w:tcW w:w="396" w:type="dxa"/>
          </w:tcPr>
          <w:p w14:paraId="65732C6C" w14:textId="77777777" w:rsidR="00B2621B" w:rsidRPr="00A217D5" w:rsidRDefault="00B2621B" w:rsidP="00110E1A">
            <w:pPr>
              <w:rPr>
                <w:sz w:val="20"/>
              </w:rPr>
            </w:pPr>
          </w:p>
        </w:tc>
        <w:tc>
          <w:tcPr>
            <w:tcW w:w="397" w:type="dxa"/>
          </w:tcPr>
          <w:p w14:paraId="0E7C1D5A" w14:textId="77777777" w:rsidR="00B2621B" w:rsidRPr="00A217D5" w:rsidRDefault="00B2621B" w:rsidP="00110E1A">
            <w:pPr>
              <w:rPr>
                <w:sz w:val="20"/>
              </w:rPr>
            </w:pPr>
          </w:p>
        </w:tc>
        <w:tc>
          <w:tcPr>
            <w:tcW w:w="396" w:type="dxa"/>
          </w:tcPr>
          <w:p w14:paraId="4A7ED1AC" w14:textId="77777777" w:rsidR="00B2621B" w:rsidRPr="00A217D5" w:rsidRDefault="00B2621B" w:rsidP="00110E1A">
            <w:pPr>
              <w:rPr>
                <w:sz w:val="20"/>
              </w:rPr>
            </w:pPr>
          </w:p>
        </w:tc>
        <w:tc>
          <w:tcPr>
            <w:tcW w:w="397" w:type="dxa"/>
          </w:tcPr>
          <w:p w14:paraId="7E3E945D" w14:textId="77777777" w:rsidR="00B2621B" w:rsidRPr="00A217D5" w:rsidRDefault="00B2621B" w:rsidP="00110E1A">
            <w:pPr>
              <w:rPr>
                <w:sz w:val="20"/>
              </w:rPr>
            </w:pPr>
          </w:p>
        </w:tc>
        <w:tc>
          <w:tcPr>
            <w:tcW w:w="396" w:type="dxa"/>
          </w:tcPr>
          <w:p w14:paraId="41CEAEAB" w14:textId="77777777" w:rsidR="00B2621B" w:rsidRPr="00A217D5" w:rsidRDefault="00B2621B" w:rsidP="00110E1A">
            <w:pPr>
              <w:rPr>
                <w:sz w:val="20"/>
              </w:rPr>
            </w:pPr>
          </w:p>
        </w:tc>
        <w:tc>
          <w:tcPr>
            <w:tcW w:w="396" w:type="dxa"/>
          </w:tcPr>
          <w:p w14:paraId="310FABC4" w14:textId="77777777" w:rsidR="00B2621B" w:rsidRPr="00A217D5" w:rsidRDefault="00B2621B" w:rsidP="00110E1A">
            <w:pPr>
              <w:rPr>
                <w:sz w:val="20"/>
              </w:rPr>
            </w:pPr>
          </w:p>
        </w:tc>
        <w:tc>
          <w:tcPr>
            <w:tcW w:w="397" w:type="dxa"/>
          </w:tcPr>
          <w:p w14:paraId="413D4948" w14:textId="77777777" w:rsidR="00B2621B" w:rsidRPr="00A217D5" w:rsidRDefault="00B2621B" w:rsidP="00110E1A">
            <w:pPr>
              <w:rPr>
                <w:sz w:val="20"/>
              </w:rPr>
            </w:pPr>
          </w:p>
        </w:tc>
        <w:tc>
          <w:tcPr>
            <w:tcW w:w="396" w:type="dxa"/>
          </w:tcPr>
          <w:p w14:paraId="67312925" w14:textId="77777777" w:rsidR="00B2621B" w:rsidRPr="00A217D5" w:rsidRDefault="00B2621B" w:rsidP="00110E1A">
            <w:pPr>
              <w:rPr>
                <w:sz w:val="20"/>
              </w:rPr>
            </w:pPr>
          </w:p>
        </w:tc>
        <w:tc>
          <w:tcPr>
            <w:tcW w:w="396" w:type="dxa"/>
          </w:tcPr>
          <w:p w14:paraId="6404500C" w14:textId="77777777" w:rsidR="00B2621B" w:rsidRPr="00A217D5" w:rsidRDefault="00B2621B" w:rsidP="00110E1A">
            <w:pPr>
              <w:rPr>
                <w:sz w:val="20"/>
              </w:rPr>
            </w:pPr>
          </w:p>
        </w:tc>
        <w:tc>
          <w:tcPr>
            <w:tcW w:w="397" w:type="dxa"/>
          </w:tcPr>
          <w:p w14:paraId="147FD3DF" w14:textId="77777777" w:rsidR="00B2621B" w:rsidRPr="00A217D5" w:rsidRDefault="00B2621B" w:rsidP="00110E1A">
            <w:pPr>
              <w:rPr>
                <w:sz w:val="20"/>
              </w:rPr>
            </w:pPr>
          </w:p>
        </w:tc>
        <w:tc>
          <w:tcPr>
            <w:tcW w:w="396" w:type="dxa"/>
          </w:tcPr>
          <w:p w14:paraId="06EFE0FD" w14:textId="77777777" w:rsidR="00B2621B" w:rsidRPr="00A217D5" w:rsidRDefault="00B2621B" w:rsidP="00110E1A">
            <w:pPr>
              <w:rPr>
                <w:sz w:val="20"/>
              </w:rPr>
            </w:pPr>
          </w:p>
        </w:tc>
        <w:tc>
          <w:tcPr>
            <w:tcW w:w="396" w:type="dxa"/>
          </w:tcPr>
          <w:p w14:paraId="3B970E9F" w14:textId="77777777" w:rsidR="00B2621B" w:rsidRPr="00A217D5" w:rsidRDefault="00B2621B" w:rsidP="00110E1A">
            <w:pPr>
              <w:rPr>
                <w:sz w:val="20"/>
              </w:rPr>
            </w:pPr>
          </w:p>
        </w:tc>
        <w:tc>
          <w:tcPr>
            <w:tcW w:w="397" w:type="dxa"/>
          </w:tcPr>
          <w:p w14:paraId="2D18B2E5" w14:textId="77777777" w:rsidR="00B2621B" w:rsidRPr="00A217D5" w:rsidRDefault="00B2621B" w:rsidP="00110E1A">
            <w:pPr>
              <w:rPr>
                <w:sz w:val="20"/>
              </w:rPr>
            </w:pPr>
          </w:p>
        </w:tc>
        <w:tc>
          <w:tcPr>
            <w:tcW w:w="396" w:type="dxa"/>
          </w:tcPr>
          <w:p w14:paraId="2793B975" w14:textId="77777777" w:rsidR="00B2621B" w:rsidRPr="00A217D5" w:rsidRDefault="00B2621B" w:rsidP="00110E1A">
            <w:pPr>
              <w:rPr>
                <w:sz w:val="20"/>
              </w:rPr>
            </w:pPr>
          </w:p>
        </w:tc>
        <w:tc>
          <w:tcPr>
            <w:tcW w:w="397" w:type="dxa"/>
          </w:tcPr>
          <w:p w14:paraId="693E952B" w14:textId="77777777" w:rsidR="00B2621B" w:rsidRPr="00A217D5" w:rsidRDefault="00B2621B" w:rsidP="00110E1A">
            <w:pPr>
              <w:rPr>
                <w:sz w:val="20"/>
              </w:rPr>
            </w:pPr>
          </w:p>
        </w:tc>
        <w:tc>
          <w:tcPr>
            <w:tcW w:w="396" w:type="dxa"/>
          </w:tcPr>
          <w:p w14:paraId="20ED8065" w14:textId="77777777" w:rsidR="00B2621B" w:rsidRPr="00A217D5" w:rsidRDefault="00B2621B" w:rsidP="00110E1A">
            <w:pPr>
              <w:rPr>
                <w:sz w:val="20"/>
              </w:rPr>
            </w:pPr>
          </w:p>
        </w:tc>
        <w:tc>
          <w:tcPr>
            <w:tcW w:w="396" w:type="dxa"/>
          </w:tcPr>
          <w:p w14:paraId="52635A23" w14:textId="77777777" w:rsidR="00B2621B" w:rsidRPr="00A217D5" w:rsidRDefault="00B2621B" w:rsidP="00110E1A">
            <w:pPr>
              <w:rPr>
                <w:sz w:val="20"/>
              </w:rPr>
            </w:pPr>
          </w:p>
        </w:tc>
        <w:tc>
          <w:tcPr>
            <w:tcW w:w="397" w:type="dxa"/>
          </w:tcPr>
          <w:p w14:paraId="4885DA70" w14:textId="77777777" w:rsidR="00B2621B" w:rsidRPr="00A217D5" w:rsidRDefault="00B2621B" w:rsidP="00110E1A">
            <w:pPr>
              <w:rPr>
                <w:sz w:val="20"/>
              </w:rPr>
            </w:pPr>
            <w:r>
              <w:rPr>
                <w:sz w:val="20"/>
              </w:rPr>
              <w:t xml:space="preserve">X </w:t>
            </w:r>
          </w:p>
        </w:tc>
        <w:tc>
          <w:tcPr>
            <w:tcW w:w="396" w:type="dxa"/>
          </w:tcPr>
          <w:p w14:paraId="5219DFD7" w14:textId="77777777" w:rsidR="00B2621B" w:rsidRPr="00A217D5" w:rsidRDefault="00B2621B" w:rsidP="00110E1A">
            <w:pPr>
              <w:rPr>
                <w:sz w:val="20"/>
              </w:rPr>
            </w:pPr>
          </w:p>
        </w:tc>
        <w:tc>
          <w:tcPr>
            <w:tcW w:w="396" w:type="dxa"/>
          </w:tcPr>
          <w:p w14:paraId="45AD1D30" w14:textId="77777777" w:rsidR="00B2621B" w:rsidRPr="00A217D5" w:rsidRDefault="00B2621B" w:rsidP="00110E1A">
            <w:pPr>
              <w:rPr>
                <w:sz w:val="20"/>
              </w:rPr>
            </w:pPr>
          </w:p>
        </w:tc>
        <w:tc>
          <w:tcPr>
            <w:tcW w:w="397" w:type="dxa"/>
          </w:tcPr>
          <w:p w14:paraId="1D458B5D" w14:textId="77777777" w:rsidR="00B2621B" w:rsidRPr="00A217D5" w:rsidRDefault="00B2621B" w:rsidP="00110E1A">
            <w:pPr>
              <w:rPr>
                <w:sz w:val="20"/>
              </w:rPr>
            </w:pPr>
          </w:p>
        </w:tc>
        <w:tc>
          <w:tcPr>
            <w:tcW w:w="396" w:type="dxa"/>
          </w:tcPr>
          <w:p w14:paraId="100028DC" w14:textId="77777777" w:rsidR="00B2621B" w:rsidRPr="00A217D5" w:rsidRDefault="00B2621B" w:rsidP="00110E1A">
            <w:pPr>
              <w:rPr>
                <w:sz w:val="20"/>
              </w:rPr>
            </w:pPr>
          </w:p>
        </w:tc>
        <w:tc>
          <w:tcPr>
            <w:tcW w:w="396" w:type="dxa"/>
          </w:tcPr>
          <w:p w14:paraId="712C2AA1" w14:textId="77777777" w:rsidR="00B2621B" w:rsidRPr="00A217D5" w:rsidRDefault="00B2621B" w:rsidP="00110E1A">
            <w:pPr>
              <w:rPr>
                <w:sz w:val="20"/>
              </w:rPr>
            </w:pPr>
          </w:p>
        </w:tc>
        <w:tc>
          <w:tcPr>
            <w:tcW w:w="397" w:type="dxa"/>
          </w:tcPr>
          <w:p w14:paraId="466C50DC" w14:textId="77777777" w:rsidR="00B2621B" w:rsidRPr="00A217D5" w:rsidRDefault="00B2621B" w:rsidP="00110E1A">
            <w:pPr>
              <w:rPr>
                <w:sz w:val="20"/>
              </w:rPr>
            </w:pPr>
          </w:p>
        </w:tc>
        <w:tc>
          <w:tcPr>
            <w:tcW w:w="396" w:type="dxa"/>
          </w:tcPr>
          <w:p w14:paraId="4466D0D4" w14:textId="77777777" w:rsidR="00B2621B" w:rsidRDefault="00B2621B" w:rsidP="00110E1A"/>
        </w:tc>
        <w:tc>
          <w:tcPr>
            <w:tcW w:w="397" w:type="dxa"/>
          </w:tcPr>
          <w:p w14:paraId="376624BD" w14:textId="77777777" w:rsidR="00B2621B" w:rsidRDefault="00B2621B" w:rsidP="00110E1A"/>
        </w:tc>
        <w:tc>
          <w:tcPr>
            <w:tcW w:w="396" w:type="dxa"/>
          </w:tcPr>
          <w:p w14:paraId="649C4AB0" w14:textId="77777777" w:rsidR="00B2621B" w:rsidRDefault="00B2621B" w:rsidP="00110E1A"/>
        </w:tc>
        <w:tc>
          <w:tcPr>
            <w:tcW w:w="396" w:type="dxa"/>
          </w:tcPr>
          <w:p w14:paraId="5AEA2E95" w14:textId="77777777" w:rsidR="00B2621B" w:rsidRDefault="00B2621B" w:rsidP="00110E1A"/>
        </w:tc>
        <w:tc>
          <w:tcPr>
            <w:tcW w:w="397" w:type="dxa"/>
          </w:tcPr>
          <w:p w14:paraId="6509F281" w14:textId="77777777" w:rsidR="00B2621B" w:rsidRDefault="00B2621B" w:rsidP="00110E1A"/>
        </w:tc>
        <w:tc>
          <w:tcPr>
            <w:tcW w:w="396" w:type="dxa"/>
          </w:tcPr>
          <w:p w14:paraId="49A919AD" w14:textId="77777777" w:rsidR="00B2621B" w:rsidRDefault="00B2621B" w:rsidP="00110E1A"/>
        </w:tc>
        <w:tc>
          <w:tcPr>
            <w:tcW w:w="396" w:type="dxa"/>
          </w:tcPr>
          <w:p w14:paraId="774AE161" w14:textId="77777777" w:rsidR="00B2621B" w:rsidRDefault="00B2621B" w:rsidP="00110E1A"/>
        </w:tc>
        <w:tc>
          <w:tcPr>
            <w:tcW w:w="397" w:type="dxa"/>
          </w:tcPr>
          <w:p w14:paraId="0EB536C9" w14:textId="77777777" w:rsidR="00B2621B" w:rsidRDefault="00B2621B" w:rsidP="00110E1A"/>
        </w:tc>
        <w:tc>
          <w:tcPr>
            <w:tcW w:w="396" w:type="dxa"/>
          </w:tcPr>
          <w:p w14:paraId="590369E6" w14:textId="77777777" w:rsidR="00B2621B" w:rsidRDefault="00B2621B" w:rsidP="00110E1A"/>
        </w:tc>
        <w:tc>
          <w:tcPr>
            <w:tcW w:w="397" w:type="dxa"/>
          </w:tcPr>
          <w:p w14:paraId="73029530" w14:textId="77777777" w:rsidR="00B2621B" w:rsidRDefault="00B2621B" w:rsidP="00110E1A"/>
        </w:tc>
        <w:tc>
          <w:tcPr>
            <w:tcW w:w="396" w:type="dxa"/>
          </w:tcPr>
          <w:p w14:paraId="45223D36" w14:textId="77777777" w:rsidR="00B2621B" w:rsidRDefault="00B2621B" w:rsidP="00110E1A"/>
        </w:tc>
        <w:tc>
          <w:tcPr>
            <w:tcW w:w="396" w:type="dxa"/>
          </w:tcPr>
          <w:p w14:paraId="4D931450" w14:textId="77777777" w:rsidR="00B2621B" w:rsidRDefault="00B2621B" w:rsidP="00110E1A"/>
        </w:tc>
        <w:tc>
          <w:tcPr>
            <w:tcW w:w="397" w:type="dxa"/>
          </w:tcPr>
          <w:p w14:paraId="1E7F16C8" w14:textId="77777777" w:rsidR="00B2621B" w:rsidRDefault="00B2621B" w:rsidP="00110E1A"/>
        </w:tc>
        <w:tc>
          <w:tcPr>
            <w:tcW w:w="396" w:type="dxa"/>
          </w:tcPr>
          <w:p w14:paraId="0C99C8B5" w14:textId="77777777" w:rsidR="00B2621B" w:rsidRDefault="00B2621B" w:rsidP="00110E1A"/>
        </w:tc>
        <w:tc>
          <w:tcPr>
            <w:tcW w:w="396" w:type="dxa"/>
          </w:tcPr>
          <w:p w14:paraId="02B57743" w14:textId="77777777" w:rsidR="00B2621B" w:rsidRDefault="00B2621B" w:rsidP="00110E1A"/>
        </w:tc>
        <w:tc>
          <w:tcPr>
            <w:tcW w:w="397" w:type="dxa"/>
          </w:tcPr>
          <w:p w14:paraId="06ACFEF7" w14:textId="77777777" w:rsidR="00B2621B" w:rsidRDefault="00B2621B" w:rsidP="00110E1A"/>
        </w:tc>
        <w:tc>
          <w:tcPr>
            <w:tcW w:w="396" w:type="dxa"/>
          </w:tcPr>
          <w:p w14:paraId="35BDF0FF" w14:textId="77777777" w:rsidR="00B2621B" w:rsidRDefault="00B2621B" w:rsidP="00110E1A"/>
        </w:tc>
        <w:tc>
          <w:tcPr>
            <w:tcW w:w="397" w:type="dxa"/>
          </w:tcPr>
          <w:p w14:paraId="52D33800" w14:textId="77777777" w:rsidR="00B2621B" w:rsidRDefault="00B2621B" w:rsidP="00110E1A"/>
        </w:tc>
      </w:tr>
      <w:tr w:rsidR="00B2621B" w14:paraId="4D95FD3E" w14:textId="77777777" w:rsidTr="00110E1A">
        <w:tc>
          <w:tcPr>
            <w:tcW w:w="1271" w:type="dxa"/>
          </w:tcPr>
          <w:p w14:paraId="16739FD5" w14:textId="77777777" w:rsidR="00B2621B" w:rsidRDefault="00B2621B" w:rsidP="00110E1A">
            <w:r>
              <w:lastRenderedPageBreak/>
              <w:t>BIN_T1.2</w:t>
            </w:r>
          </w:p>
        </w:tc>
        <w:tc>
          <w:tcPr>
            <w:tcW w:w="396" w:type="dxa"/>
          </w:tcPr>
          <w:p w14:paraId="6CC77555" w14:textId="77777777" w:rsidR="00B2621B" w:rsidRPr="00A217D5" w:rsidRDefault="00B2621B" w:rsidP="00110E1A">
            <w:pPr>
              <w:rPr>
                <w:sz w:val="20"/>
              </w:rPr>
            </w:pPr>
          </w:p>
        </w:tc>
        <w:tc>
          <w:tcPr>
            <w:tcW w:w="396" w:type="dxa"/>
          </w:tcPr>
          <w:p w14:paraId="3AED3E9B" w14:textId="77777777" w:rsidR="00B2621B" w:rsidRPr="00A217D5" w:rsidRDefault="00B2621B" w:rsidP="00110E1A">
            <w:pPr>
              <w:rPr>
                <w:sz w:val="20"/>
              </w:rPr>
            </w:pPr>
          </w:p>
        </w:tc>
        <w:tc>
          <w:tcPr>
            <w:tcW w:w="397" w:type="dxa"/>
          </w:tcPr>
          <w:p w14:paraId="3A879C8C" w14:textId="77777777" w:rsidR="00B2621B" w:rsidRPr="00A217D5" w:rsidRDefault="00B2621B" w:rsidP="00110E1A">
            <w:pPr>
              <w:rPr>
                <w:sz w:val="20"/>
              </w:rPr>
            </w:pPr>
          </w:p>
        </w:tc>
        <w:tc>
          <w:tcPr>
            <w:tcW w:w="396" w:type="dxa"/>
          </w:tcPr>
          <w:p w14:paraId="7F8D7156" w14:textId="77777777" w:rsidR="00B2621B" w:rsidRPr="00A217D5" w:rsidRDefault="00B2621B" w:rsidP="00110E1A">
            <w:pPr>
              <w:rPr>
                <w:sz w:val="20"/>
              </w:rPr>
            </w:pPr>
          </w:p>
        </w:tc>
        <w:tc>
          <w:tcPr>
            <w:tcW w:w="397" w:type="dxa"/>
          </w:tcPr>
          <w:p w14:paraId="7041DF35" w14:textId="77777777" w:rsidR="00B2621B" w:rsidRPr="00A217D5" w:rsidRDefault="00B2621B" w:rsidP="00110E1A">
            <w:pPr>
              <w:rPr>
                <w:sz w:val="20"/>
              </w:rPr>
            </w:pPr>
          </w:p>
        </w:tc>
        <w:tc>
          <w:tcPr>
            <w:tcW w:w="396" w:type="dxa"/>
          </w:tcPr>
          <w:p w14:paraId="2A1CF4E8" w14:textId="77777777" w:rsidR="00B2621B" w:rsidRPr="00A217D5" w:rsidRDefault="00B2621B" w:rsidP="00110E1A">
            <w:pPr>
              <w:rPr>
                <w:sz w:val="20"/>
              </w:rPr>
            </w:pPr>
          </w:p>
        </w:tc>
        <w:tc>
          <w:tcPr>
            <w:tcW w:w="396" w:type="dxa"/>
          </w:tcPr>
          <w:p w14:paraId="33EC3D7A" w14:textId="77777777" w:rsidR="00B2621B" w:rsidRPr="00A217D5" w:rsidRDefault="00B2621B" w:rsidP="00110E1A">
            <w:pPr>
              <w:rPr>
                <w:sz w:val="20"/>
              </w:rPr>
            </w:pPr>
          </w:p>
        </w:tc>
        <w:tc>
          <w:tcPr>
            <w:tcW w:w="397" w:type="dxa"/>
          </w:tcPr>
          <w:p w14:paraId="08FF38F5" w14:textId="77777777" w:rsidR="00B2621B" w:rsidRPr="00A217D5" w:rsidRDefault="00B2621B" w:rsidP="00110E1A">
            <w:pPr>
              <w:rPr>
                <w:sz w:val="20"/>
              </w:rPr>
            </w:pPr>
          </w:p>
        </w:tc>
        <w:tc>
          <w:tcPr>
            <w:tcW w:w="396" w:type="dxa"/>
          </w:tcPr>
          <w:p w14:paraId="4238B4FE" w14:textId="77777777" w:rsidR="00B2621B" w:rsidRPr="00A217D5" w:rsidRDefault="00B2621B" w:rsidP="00110E1A">
            <w:pPr>
              <w:rPr>
                <w:sz w:val="20"/>
              </w:rPr>
            </w:pPr>
          </w:p>
        </w:tc>
        <w:tc>
          <w:tcPr>
            <w:tcW w:w="397" w:type="dxa"/>
          </w:tcPr>
          <w:p w14:paraId="148451A3" w14:textId="77777777" w:rsidR="00B2621B" w:rsidRPr="00A217D5" w:rsidRDefault="00B2621B" w:rsidP="00110E1A">
            <w:pPr>
              <w:rPr>
                <w:sz w:val="20"/>
              </w:rPr>
            </w:pPr>
          </w:p>
        </w:tc>
        <w:tc>
          <w:tcPr>
            <w:tcW w:w="396" w:type="dxa"/>
          </w:tcPr>
          <w:p w14:paraId="333C9A21" w14:textId="77777777" w:rsidR="00B2621B" w:rsidRPr="00A217D5" w:rsidRDefault="00B2621B" w:rsidP="00110E1A">
            <w:pPr>
              <w:rPr>
                <w:sz w:val="20"/>
              </w:rPr>
            </w:pPr>
          </w:p>
        </w:tc>
        <w:tc>
          <w:tcPr>
            <w:tcW w:w="397" w:type="dxa"/>
          </w:tcPr>
          <w:p w14:paraId="36F1BB81" w14:textId="77777777" w:rsidR="00B2621B" w:rsidRPr="00A217D5" w:rsidRDefault="00B2621B" w:rsidP="00110E1A">
            <w:pPr>
              <w:rPr>
                <w:sz w:val="20"/>
              </w:rPr>
            </w:pPr>
          </w:p>
        </w:tc>
        <w:tc>
          <w:tcPr>
            <w:tcW w:w="396" w:type="dxa"/>
          </w:tcPr>
          <w:p w14:paraId="72B323B2" w14:textId="77777777" w:rsidR="00B2621B" w:rsidRPr="00A217D5" w:rsidRDefault="00B2621B" w:rsidP="00110E1A">
            <w:pPr>
              <w:rPr>
                <w:sz w:val="20"/>
              </w:rPr>
            </w:pPr>
          </w:p>
        </w:tc>
        <w:tc>
          <w:tcPr>
            <w:tcW w:w="396" w:type="dxa"/>
          </w:tcPr>
          <w:p w14:paraId="5D6D49B7" w14:textId="77777777" w:rsidR="00B2621B" w:rsidRPr="00A217D5" w:rsidRDefault="00B2621B" w:rsidP="00110E1A">
            <w:pPr>
              <w:rPr>
                <w:sz w:val="20"/>
              </w:rPr>
            </w:pPr>
          </w:p>
        </w:tc>
        <w:tc>
          <w:tcPr>
            <w:tcW w:w="397" w:type="dxa"/>
          </w:tcPr>
          <w:p w14:paraId="44B1DA9B" w14:textId="77777777" w:rsidR="00B2621B" w:rsidRPr="00A217D5" w:rsidRDefault="00B2621B" w:rsidP="00110E1A">
            <w:pPr>
              <w:rPr>
                <w:sz w:val="20"/>
              </w:rPr>
            </w:pPr>
          </w:p>
        </w:tc>
        <w:tc>
          <w:tcPr>
            <w:tcW w:w="396" w:type="dxa"/>
          </w:tcPr>
          <w:p w14:paraId="761C4013" w14:textId="77777777" w:rsidR="00B2621B" w:rsidRPr="00A217D5" w:rsidRDefault="00B2621B" w:rsidP="00110E1A">
            <w:pPr>
              <w:rPr>
                <w:sz w:val="20"/>
              </w:rPr>
            </w:pPr>
          </w:p>
        </w:tc>
        <w:tc>
          <w:tcPr>
            <w:tcW w:w="396" w:type="dxa"/>
          </w:tcPr>
          <w:p w14:paraId="34D31BF4" w14:textId="77777777" w:rsidR="00B2621B" w:rsidRPr="00A217D5" w:rsidRDefault="00B2621B" w:rsidP="00110E1A">
            <w:pPr>
              <w:rPr>
                <w:sz w:val="20"/>
              </w:rPr>
            </w:pPr>
          </w:p>
        </w:tc>
        <w:tc>
          <w:tcPr>
            <w:tcW w:w="397" w:type="dxa"/>
          </w:tcPr>
          <w:p w14:paraId="21E42DA5" w14:textId="77777777" w:rsidR="00B2621B" w:rsidRPr="00A217D5" w:rsidRDefault="00B2621B" w:rsidP="00110E1A">
            <w:pPr>
              <w:rPr>
                <w:sz w:val="20"/>
              </w:rPr>
            </w:pPr>
          </w:p>
        </w:tc>
        <w:tc>
          <w:tcPr>
            <w:tcW w:w="396" w:type="dxa"/>
          </w:tcPr>
          <w:p w14:paraId="49B7C9CA" w14:textId="77777777" w:rsidR="00B2621B" w:rsidRPr="00A217D5" w:rsidRDefault="00B2621B" w:rsidP="00110E1A">
            <w:pPr>
              <w:rPr>
                <w:sz w:val="20"/>
              </w:rPr>
            </w:pPr>
          </w:p>
        </w:tc>
        <w:tc>
          <w:tcPr>
            <w:tcW w:w="396" w:type="dxa"/>
          </w:tcPr>
          <w:p w14:paraId="2AC522BA" w14:textId="77777777" w:rsidR="00B2621B" w:rsidRPr="00A217D5" w:rsidRDefault="00B2621B" w:rsidP="00110E1A">
            <w:pPr>
              <w:rPr>
                <w:sz w:val="20"/>
              </w:rPr>
            </w:pPr>
          </w:p>
        </w:tc>
        <w:tc>
          <w:tcPr>
            <w:tcW w:w="397" w:type="dxa"/>
          </w:tcPr>
          <w:p w14:paraId="67D1F2F7" w14:textId="77777777" w:rsidR="00B2621B" w:rsidRPr="00A217D5" w:rsidRDefault="00B2621B" w:rsidP="00110E1A">
            <w:pPr>
              <w:rPr>
                <w:sz w:val="20"/>
              </w:rPr>
            </w:pPr>
          </w:p>
        </w:tc>
        <w:tc>
          <w:tcPr>
            <w:tcW w:w="396" w:type="dxa"/>
          </w:tcPr>
          <w:p w14:paraId="7C62CCD0" w14:textId="77777777" w:rsidR="00B2621B" w:rsidRPr="00A217D5" w:rsidRDefault="00B2621B" w:rsidP="00110E1A">
            <w:pPr>
              <w:rPr>
                <w:sz w:val="20"/>
              </w:rPr>
            </w:pPr>
          </w:p>
        </w:tc>
        <w:tc>
          <w:tcPr>
            <w:tcW w:w="397" w:type="dxa"/>
          </w:tcPr>
          <w:p w14:paraId="755834A8" w14:textId="77777777" w:rsidR="00B2621B" w:rsidRPr="00A217D5" w:rsidRDefault="00B2621B" w:rsidP="00110E1A">
            <w:pPr>
              <w:rPr>
                <w:sz w:val="20"/>
              </w:rPr>
            </w:pPr>
          </w:p>
        </w:tc>
        <w:tc>
          <w:tcPr>
            <w:tcW w:w="396" w:type="dxa"/>
          </w:tcPr>
          <w:p w14:paraId="53E8FCDA" w14:textId="77777777" w:rsidR="00B2621B" w:rsidRPr="00A217D5" w:rsidRDefault="00B2621B" w:rsidP="00110E1A">
            <w:pPr>
              <w:rPr>
                <w:sz w:val="20"/>
              </w:rPr>
            </w:pPr>
          </w:p>
        </w:tc>
        <w:tc>
          <w:tcPr>
            <w:tcW w:w="396" w:type="dxa"/>
          </w:tcPr>
          <w:p w14:paraId="2C391FB9" w14:textId="77777777" w:rsidR="00B2621B" w:rsidRPr="00A217D5" w:rsidRDefault="00B2621B" w:rsidP="00110E1A">
            <w:pPr>
              <w:rPr>
                <w:sz w:val="20"/>
              </w:rPr>
            </w:pPr>
          </w:p>
        </w:tc>
        <w:tc>
          <w:tcPr>
            <w:tcW w:w="397" w:type="dxa"/>
          </w:tcPr>
          <w:p w14:paraId="2682BE98" w14:textId="77777777" w:rsidR="00B2621B" w:rsidRPr="00A217D5" w:rsidRDefault="00B2621B" w:rsidP="00110E1A">
            <w:pPr>
              <w:rPr>
                <w:sz w:val="20"/>
              </w:rPr>
            </w:pPr>
            <w:r>
              <w:rPr>
                <w:sz w:val="20"/>
              </w:rPr>
              <w:t xml:space="preserve">X </w:t>
            </w:r>
          </w:p>
        </w:tc>
        <w:tc>
          <w:tcPr>
            <w:tcW w:w="396" w:type="dxa"/>
          </w:tcPr>
          <w:p w14:paraId="00D6A484" w14:textId="77777777" w:rsidR="00B2621B" w:rsidRPr="00A217D5" w:rsidRDefault="00B2621B" w:rsidP="00110E1A">
            <w:pPr>
              <w:rPr>
                <w:sz w:val="20"/>
              </w:rPr>
            </w:pPr>
          </w:p>
        </w:tc>
        <w:tc>
          <w:tcPr>
            <w:tcW w:w="396" w:type="dxa"/>
          </w:tcPr>
          <w:p w14:paraId="45720085" w14:textId="77777777" w:rsidR="00B2621B" w:rsidRPr="00A217D5" w:rsidRDefault="00B2621B" w:rsidP="00110E1A">
            <w:pPr>
              <w:rPr>
                <w:sz w:val="20"/>
              </w:rPr>
            </w:pPr>
          </w:p>
        </w:tc>
        <w:tc>
          <w:tcPr>
            <w:tcW w:w="397" w:type="dxa"/>
          </w:tcPr>
          <w:p w14:paraId="418ABA5F" w14:textId="77777777" w:rsidR="00B2621B" w:rsidRPr="00A217D5" w:rsidRDefault="00B2621B" w:rsidP="00110E1A">
            <w:pPr>
              <w:rPr>
                <w:sz w:val="20"/>
              </w:rPr>
            </w:pPr>
          </w:p>
        </w:tc>
        <w:tc>
          <w:tcPr>
            <w:tcW w:w="396" w:type="dxa"/>
          </w:tcPr>
          <w:p w14:paraId="021C9B78" w14:textId="77777777" w:rsidR="00B2621B" w:rsidRPr="00A217D5" w:rsidRDefault="00B2621B" w:rsidP="00110E1A">
            <w:pPr>
              <w:rPr>
                <w:sz w:val="20"/>
              </w:rPr>
            </w:pPr>
          </w:p>
        </w:tc>
        <w:tc>
          <w:tcPr>
            <w:tcW w:w="396" w:type="dxa"/>
          </w:tcPr>
          <w:p w14:paraId="1E84EC9D" w14:textId="77777777" w:rsidR="00B2621B" w:rsidRPr="00A217D5" w:rsidRDefault="00B2621B" w:rsidP="00110E1A">
            <w:pPr>
              <w:rPr>
                <w:sz w:val="20"/>
              </w:rPr>
            </w:pPr>
          </w:p>
        </w:tc>
        <w:tc>
          <w:tcPr>
            <w:tcW w:w="397" w:type="dxa"/>
          </w:tcPr>
          <w:p w14:paraId="6C760858" w14:textId="77777777" w:rsidR="00B2621B" w:rsidRPr="00A217D5" w:rsidRDefault="00B2621B" w:rsidP="00110E1A">
            <w:pPr>
              <w:rPr>
                <w:sz w:val="20"/>
              </w:rPr>
            </w:pPr>
          </w:p>
        </w:tc>
        <w:tc>
          <w:tcPr>
            <w:tcW w:w="396" w:type="dxa"/>
          </w:tcPr>
          <w:p w14:paraId="072B097D" w14:textId="77777777" w:rsidR="00B2621B" w:rsidRDefault="00B2621B" w:rsidP="00110E1A"/>
        </w:tc>
        <w:tc>
          <w:tcPr>
            <w:tcW w:w="397" w:type="dxa"/>
          </w:tcPr>
          <w:p w14:paraId="1917BB15" w14:textId="77777777" w:rsidR="00B2621B" w:rsidRDefault="00B2621B" w:rsidP="00110E1A"/>
        </w:tc>
        <w:tc>
          <w:tcPr>
            <w:tcW w:w="396" w:type="dxa"/>
          </w:tcPr>
          <w:p w14:paraId="3E70D0B9" w14:textId="77777777" w:rsidR="00B2621B" w:rsidRDefault="00B2621B" w:rsidP="00110E1A"/>
        </w:tc>
        <w:tc>
          <w:tcPr>
            <w:tcW w:w="396" w:type="dxa"/>
          </w:tcPr>
          <w:p w14:paraId="0904169D" w14:textId="77777777" w:rsidR="00B2621B" w:rsidRDefault="00B2621B" w:rsidP="00110E1A"/>
        </w:tc>
        <w:tc>
          <w:tcPr>
            <w:tcW w:w="397" w:type="dxa"/>
          </w:tcPr>
          <w:p w14:paraId="7CE42A7F" w14:textId="77777777" w:rsidR="00B2621B" w:rsidRDefault="00B2621B" w:rsidP="00110E1A"/>
        </w:tc>
        <w:tc>
          <w:tcPr>
            <w:tcW w:w="396" w:type="dxa"/>
          </w:tcPr>
          <w:p w14:paraId="583F4372" w14:textId="77777777" w:rsidR="00B2621B" w:rsidRDefault="00B2621B" w:rsidP="00110E1A"/>
        </w:tc>
        <w:tc>
          <w:tcPr>
            <w:tcW w:w="396" w:type="dxa"/>
          </w:tcPr>
          <w:p w14:paraId="0E0B4941" w14:textId="77777777" w:rsidR="00B2621B" w:rsidRDefault="00B2621B" w:rsidP="00110E1A"/>
        </w:tc>
        <w:tc>
          <w:tcPr>
            <w:tcW w:w="397" w:type="dxa"/>
          </w:tcPr>
          <w:p w14:paraId="6205F81C" w14:textId="77777777" w:rsidR="00B2621B" w:rsidRDefault="00B2621B" w:rsidP="00110E1A"/>
        </w:tc>
        <w:tc>
          <w:tcPr>
            <w:tcW w:w="396" w:type="dxa"/>
          </w:tcPr>
          <w:p w14:paraId="1A0C3E8A" w14:textId="77777777" w:rsidR="00B2621B" w:rsidRDefault="00B2621B" w:rsidP="00110E1A"/>
        </w:tc>
        <w:tc>
          <w:tcPr>
            <w:tcW w:w="397" w:type="dxa"/>
          </w:tcPr>
          <w:p w14:paraId="62C7EAFB" w14:textId="77777777" w:rsidR="00B2621B" w:rsidRDefault="00B2621B" w:rsidP="00110E1A"/>
        </w:tc>
        <w:tc>
          <w:tcPr>
            <w:tcW w:w="396" w:type="dxa"/>
          </w:tcPr>
          <w:p w14:paraId="2A8E7787" w14:textId="77777777" w:rsidR="00B2621B" w:rsidRDefault="00B2621B" w:rsidP="00110E1A"/>
        </w:tc>
        <w:tc>
          <w:tcPr>
            <w:tcW w:w="396" w:type="dxa"/>
          </w:tcPr>
          <w:p w14:paraId="368C2F70" w14:textId="77777777" w:rsidR="00B2621B" w:rsidRDefault="00B2621B" w:rsidP="00110E1A"/>
        </w:tc>
        <w:tc>
          <w:tcPr>
            <w:tcW w:w="397" w:type="dxa"/>
          </w:tcPr>
          <w:p w14:paraId="3B04BAC6" w14:textId="77777777" w:rsidR="00B2621B" w:rsidRDefault="00B2621B" w:rsidP="00110E1A"/>
        </w:tc>
        <w:tc>
          <w:tcPr>
            <w:tcW w:w="396" w:type="dxa"/>
          </w:tcPr>
          <w:p w14:paraId="3F7E04AA" w14:textId="77777777" w:rsidR="00B2621B" w:rsidRDefault="00B2621B" w:rsidP="00110E1A"/>
        </w:tc>
        <w:tc>
          <w:tcPr>
            <w:tcW w:w="396" w:type="dxa"/>
          </w:tcPr>
          <w:p w14:paraId="6085B337" w14:textId="77777777" w:rsidR="00B2621B" w:rsidRDefault="00B2621B" w:rsidP="00110E1A"/>
        </w:tc>
        <w:tc>
          <w:tcPr>
            <w:tcW w:w="397" w:type="dxa"/>
          </w:tcPr>
          <w:p w14:paraId="04392D6F" w14:textId="77777777" w:rsidR="00B2621B" w:rsidRDefault="00B2621B" w:rsidP="00110E1A"/>
        </w:tc>
        <w:tc>
          <w:tcPr>
            <w:tcW w:w="396" w:type="dxa"/>
          </w:tcPr>
          <w:p w14:paraId="2090B6BF" w14:textId="77777777" w:rsidR="00B2621B" w:rsidRDefault="00B2621B" w:rsidP="00110E1A"/>
        </w:tc>
        <w:tc>
          <w:tcPr>
            <w:tcW w:w="397" w:type="dxa"/>
          </w:tcPr>
          <w:p w14:paraId="6ABF726F" w14:textId="77777777" w:rsidR="00B2621B" w:rsidRDefault="00B2621B" w:rsidP="00110E1A"/>
        </w:tc>
      </w:tr>
      <w:tr w:rsidR="00B2621B" w14:paraId="76713A64" w14:textId="77777777" w:rsidTr="00110E1A">
        <w:tc>
          <w:tcPr>
            <w:tcW w:w="1271" w:type="dxa"/>
          </w:tcPr>
          <w:p w14:paraId="0E21031A" w14:textId="77777777" w:rsidR="00B2621B" w:rsidRDefault="00B2621B" w:rsidP="00110E1A">
            <w:r>
              <w:t>BIN_T2</w:t>
            </w:r>
          </w:p>
        </w:tc>
        <w:tc>
          <w:tcPr>
            <w:tcW w:w="396" w:type="dxa"/>
          </w:tcPr>
          <w:p w14:paraId="2380AC2D" w14:textId="77777777" w:rsidR="00B2621B" w:rsidRPr="00A217D5" w:rsidRDefault="00B2621B" w:rsidP="00110E1A">
            <w:pPr>
              <w:rPr>
                <w:sz w:val="20"/>
              </w:rPr>
            </w:pPr>
          </w:p>
        </w:tc>
        <w:tc>
          <w:tcPr>
            <w:tcW w:w="396" w:type="dxa"/>
          </w:tcPr>
          <w:p w14:paraId="1A5A08E0" w14:textId="77777777" w:rsidR="00B2621B" w:rsidRPr="00A217D5" w:rsidRDefault="00B2621B" w:rsidP="00110E1A">
            <w:pPr>
              <w:rPr>
                <w:sz w:val="20"/>
              </w:rPr>
            </w:pPr>
          </w:p>
        </w:tc>
        <w:tc>
          <w:tcPr>
            <w:tcW w:w="397" w:type="dxa"/>
          </w:tcPr>
          <w:p w14:paraId="0B133AA4" w14:textId="77777777" w:rsidR="00B2621B" w:rsidRPr="00A217D5" w:rsidRDefault="00B2621B" w:rsidP="00110E1A">
            <w:pPr>
              <w:rPr>
                <w:sz w:val="20"/>
              </w:rPr>
            </w:pPr>
          </w:p>
        </w:tc>
        <w:tc>
          <w:tcPr>
            <w:tcW w:w="396" w:type="dxa"/>
          </w:tcPr>
          <w:p w14:paraId="7BBD6111" w14:textId="77777777" w:rsidR="00B2621B" w:rsidRPr="00A217D5" w:rsidRDefault="00B2621B" w:rsidP="00110E1A">
            <w:pPr>
              <w:rPr>
                <w:sz w:val="20"/>
              </w:rPr>
            </w:pPr>
          </w:p>
        </w:tc>
        <w:tc>
          <w:tcPr>
            <w:tcW w:w="397" w:type="dxa"/>
          </w:tcPr>
          <w:p w14:paraId="2B41D1EC" w14:textId="77777777" w:rsidR="00B2621B" w:rsidRPr="00A217D5" w:rsidRDefault="00B2621B" w:rsidP="00110E1A">
            <w:pPr>
              <w:rPr>
                <w:sz w:val="20"/>
              </w:rPr>
            </w:pPr>
          </w:p>
        </w:tc>
        <w:tc>
          <w:tcPr>
            <w:tcW w:w="396" w:type="dxa"/>
          </w:tcPr>
          <w:p w14:paraId="171F113F" w14:textId="77777777" w:rsidR="00B2621B" w:rsidRPr="00A217D5" w:rsidRDefault="00B2621B" w:rsidP="00110E1A">
            <w:pPr>
              <w:rPr>
                <w:sz w:val="20"/>
              </w:rPr>
            </w:pPr>
          </w:p>
        </w:tc>
        <w:tc>
          <w:tcPr>
            <w:tcW w:w="396" w:type="dxa"/>
          </w:tcPr>
          <w:p w14:paraId="1DE54E71" w14:textId="77777777" w:rsidR="00B2621B" w:rsidRPr="00A217D5" w:rsidRDefault="00B2621B" w:rsidP="00110E1A">
            <w:pPr>
              <w:rPr>
                <w:sz w:val="20"/>
              </w:rPr>
            </w:pPr>
          </w:p>
        </w:tc>
        <w:tc>
          <w:tcPr>
            <w:tcW w:w="397" w:type="dxa"/>
          </w:tcPr>
          <w:p w14:paraId="00FF1381" w14:textId="77777777" w:rsidR="00B2621B" w:rsidRPr="00A217D5" w:rsidRDefault="00B2621B" w:rsidP="00110E1A">
            <w:pPr>
              <w:rPr>
                <w:sz w:val="20"/>
              </w:rPr>
            </w:pPr>
          </w:p>
        </w:tc>
        <w:tc>
          <w:tcPr>
            <w:tcW w:w="396" w:type="dxa"/>
          </w:tcPr>
          <w:p w14:paraId="549BF628" w14:textId="77777777" w:rsidR="00B2621B" w:rsidRPr="00A217D5" w:rsidRDefault="00B2621B" w:rsidP="00110E1A">
            <w:pPr>
              <w:rPr>
                <w:sz w:val="20"/>
              </w:rPr>
            </w:pPr>
          </w:p>
        </w:tc>
        <w:tc>
          <w:tcPr>
            <w:tcW w:w="397" w:type="dxa"/>
          </w:tcPr>
          <w:p w14:paraId="7E3F4282" w14:textId="77777777" w:rsidR="00B2621B" w:rsidRPr="00A217D5" w:rsidRDefault="00B2621B" w:rsidP="00110E1A">
            <w:pPr>
              <w:rPr>
                <w:sz w:val="20"/>
              </w:rPr>
            </w:pPr>
          </w:p>
        </w:tc>
        <w:tc>
          <w:tcPr>
            <w:tcW w:w="396" w:type="dxa"/>
          </w:tcPr>
          <w:p w14:paraId="5BE762B2" w14:textId="77777777" w:rsidR="00B2621B" w:rsidRPr="00A217D5" w:rsidRDefault="00B2621B" w:rsidP="00110E1A">
            <w:pPr>
              <w:rPr>
                <w:sz w:val="20"/>
              </w:rPr>
            </w:pPr>
          </w:p>
        </w:tc>
        <w:tc>
          <w:tcPr>
            <w:tcW w:w="397" w:type="dxa"/>
          </w:tcPr>
          <w:p w14:paraId="56C22F0A" w14:textId="77777777" w:rsidR="00B2621B" w:rsidRPr="00A217D5" w:rsidRDefault="00B2621B" w:rsidP="00110E1A">
            <w:pPr>
              <w:rPr>
                <w:sz w:val="20"/>
              </w:rPr>
            </w:pPr>
          </w:p>
        </w:tc>
        <w:tc>
          <w:tcPr>
            <w:tcW w:w="396" w:type="dxa"/>
          </w:tcPr>
          <w:p w14:paraId="72936D71" w14:textId="77777777" w:rsidR="00B2621B" w:rsidRPr="00A217D5" w:rsidRDefault="00B2621B" w:rsidP="00110E1A">
            <w:pPr>
              <w:rPr>
                <w:sz w:val="20"/>
              </w:rPr>
            </w:pPr>
          </w:p>
        </w:tc>
        <w:tc>
          <w:tcPr>
            <w:tcW w:w="396" w:type="dxa"/>
          </w:tcPr>
          <w:p w14:paraId="1CDA8DF3" w14:textId="77777777" w:rsidR="00B2621B" w:rsidRPr="00A217D5" w:rsidRDefault="00B2621B" w:rsidP="00110E1A">
            <w:pPr>
              <w:rPr>
                <w:sz w:val="20"/>
              </w:rPr>
            </w:pPr>
          </w:p>
        </w:tc>
        <w:tc>
          <w:tcPr>
            <w:tcW w:w="397" w:type="dxa"/>
          </w:tcPr>
          <w:p w14:paraId="07846D89" w14:textId="77777777" w:rsidR="00B2621B" w:rsidRPr="00A217D5" w:rsidRDefault="00B2621B" w:rsidP="00110E1A">
            <w:pPr>
              <w:rPr>
                <w:sz w:val="20"/>
              </w:rPr>
            </w:pPr>
          </w:p>
        </w:tc>
        <w:tc>
          <w:tcPr>
            <w:tcW w:w="396" w:type="dxa"/>
          </w:tcPr>
          <w:p w14:paraId="7E6AD477" w14:textId="77777777" w:rsidR="00B2621B" w:rsidRPr="00A217D5" w:rsidRDefault="00B2621B" w:rsidP="00110E1A">
            <w:pPr>
              <w:rPr>
                <w:sz w:val="20"/>
              </w:rPr>
            </w:pPr>
          </w:p>
        </w:tc>
        <w:tc>
          <w:tcPr>
            <w:tcW w:w="396" w:type="dxa"/>
          </w:tcPr>
          <w:p w14:paraId="6365E62B" w14:textId="77777777" w:rsidR="00B2621B" w:rsidRPr="00A217D5" w:rsidRDefault="00B2621B" w:rsidP="00110E1A">
            <w:pPr>
              <w:rPr>
                <w:sz w:val="20"/>
              </w:rPr>
            </w:pPr>
          </w:p>
        </w:tc>
        <w:tc>
          <w:tcPr>
            <w:tcW w:w="397" w:type="dxa"/>
          </w:tcPr>
          <w:p w14:paraId="573BF316" w14:textId="77777777" w:rsidR="00B2621B" w:rsidRPr="00A217D5" w:rsidRDefault="00B2621B" w:rsidP="00110E1A">
            <w:pPr>
              <w:rPr>
                <w:sz w:val="20"/>
              </w:rPr>
            </w:pPr>
          </w:p>
        </w:tc>
        <w:tc>
          <w:tcPr>
            <w:tcW w:w="396" w:type="dxa"/>
          </w:tcPr>
          <w:p w14:paraId="31E96950" w14:textId="77777777" w:rsidR="00B2621B" w:rsidRPr="00A217D5" w:rsidRDefault="00B2621B" w:rsidP="00110E1A">
            <w:pPr>
              <w:rPr>
                <w:sz w:val="20"/>
              </w:rPr>
            </w:pPr>
          </w:p>
        </w:tc>
        <w:tc>
          <w:tcPr>
            <w:tcW w:w="396" w:type="dxa"/>
          </w:tcPr>
          <w:p w14:paraId="6279DF21" w14:textId="77777777" w:rsidR="00B2621B" w:rsidRPr="00A217D5" w:rsidRDefault="00B2621B" w:rsidP="00110E1A">
            <w:pPr>
              <w:rPr>
                <w:sz w:val="20"/>
              </w:rPr>
            </w:pPr>
          </w:p>
        </w:tc>
        <w:tc>
          <w:tcPr>
            <w:tcW w:w="397" w:type="dxa"/>
          </w:tcPr>
          <w:p w14:paraId="7871D03F" w14:textId="77777777" w:rsidR="00B2621B" w:rsidRPr="00A217D5" w:rsidRDefault="00B2621B" w:rsidP="00110E1A">
            <w:pPr>
              <w:rPr>
                <w:sz w:val="20"/>
              </w:rPr>
            </w:pPr>
          </w:p>
        </w:tc>
        <w:tc>
          <w:tcPr>
            <w:tcW w:w="396" w:type="dxa"/>
          </w:tcPr>
          <w:p w14:paraId="414F0A3B" w14:textId="77777777" w:rsidR="00B2621B" w:rsidRPr="00A217D5" w:rsidRDefault="00B2621B" w:rsidP="00110E1A">
            <w:pPr>
              <w:rPr>
                <w:sz w:val="20"/>
              </w:rPr>
            </w:pPr>
          </w:p>
        </w:tc>
        <w:tc>
          <w:tcPr>
            <w:tcW w:w="397" w:type="dxa"/>
          </w:tcPr>
          <w:p w14:paraId="10485154" w14:textId="77777777" w:rsidR="00B2621B" w:rsidRPr="00A217D5" w:rsidRDefault="00B2621B" w:rsidP="00110E1A">
            <w:pPr>
              <w:rPr>
                <w:sz w:val="20"/>
              </w:rPr>
            </w:pPr>
          </w:p>
        </w:tc>
        <w:tc>
          <w:tcPr>
            <w:tcW w:w="396" w:type="dxa"/>
          </w:tcPr>
          <w:p w14:paraId="4164B977" w14:textId="77777777" w:rsidR="00B2621B" w:rsidRPr="00A217D5" w:rsidRDefault="00B2621B" w:rsidP="00110E1A">
            <w:pPr>
              <w:rPr>
                <w:sz w:val="20"/>
              </w:rPr>
            </w:pPr>
          </w:p>
        </w:tc>
        <w:tc>
          <w:tcPr>
            <w:tcW w:w="396" w:type="dxa"/>
          </w:tcPr>
          <w:p w14:paraId="502BDBAD" w14:textId="77777777" w:rsidR="00B2621B" w:rsidRPr="00A217D5" w:rsidRDefault="00B2621B" w:rsidP="00110E1A">
            <w:pPr>
              <w:rPr>
                <w:sz w:val="20"/>
              </w:rPr>
            </w:pPr>
          </w:p>
        </w:tc>
        <w:tc>
          <w:tcPr>
            <w:tcW w:w="397" w:type="dxa"/>
          </w:tcPr>
          <w:p w14:paraId="3D9766B2" w14:textId="77777777" w:rsidR="00B2621B" w:rsidRPr="00A217D5" w:rsidRDefault="00B2621B" w:rsidP="00110E1A">
            <w:pPr>
              <w:rPr>
                <w:sz w:val="20"/>
              </w:rPr>
            </w:pPr>
          </w:p>
        </w:tc>
        <w:tc>
          <w:tcPr>
            <w:tcW w:w="396" w:type="dxa"/>
          </w:tcPr>
          <w:p w14:paraId="744B9540" w14:textId="77777777" w:rsidR="00B2621B" w:rsidRPr="00A217D5" w:rsidRDefault="00B2621B" w:rsidP="00110E1A">
            <w:pPr>
              <w:rPr>
                <w:sz w:val="20"/>
              </w:rPr>
            </w:pPr>
            <w:r>
              <w:rPr>
                <w:sz w:val="20"/>
              </w:rPr>
              <w:t xml:space="preserve">X </w:t>
            </w:r>
          </w:p>
        </w:tc>
        <w:tc>
          <w:tcPr>
            <w:tcW w:w="396" w:type="dxa"/>
          </w:tcPr>
          <w:p w14:paraId="12A9A93F" w14:textId="77777777" w:rsidR="00B2621B" w:rsidRPr="00A217D5" w:rsidRDefault="00B2621B" w:rsidP="00110E1A">
            <w:pPr>
              <w:rPr>
                <w:sz w:val="20"/>
              </w:rPr>
            </w:pPr>
          </w:p>
        </w:tc>
        <w:tc>
          <w:tcPr>
            <w:tcW w:w="397" w:type="dxa"/>
          </w:tcPr>
          <w:p w14:paraId="11CE8612" w14:textId="77777777" w:rsidR="00B2621B" w:rsidRPr="00A217D5" w:rsidRDefault="00B2621B" w:rsidP="00110E1A">
            <w:pPr>
              <w:rPr>
                <w:sz w:val="20"/>
              </w:rPr>
            </w:pPr>
          </w:p>
        </w:tc>
        <w:tc>
          <w:tcPr>
            <w:tcW w:w="396" w:type="dxa"/>
          </w:tcPr>
          <w:p w14:paraId="3AFA0C26" w14:textId="77777777" w:rsidR="00B2621B" w:rsidRPr="00A217D5" w:rsidRDefault="00B2621B" w:rsidP="00110E1A">
            <w:pPr>
              <w:rPr>
                <w:sz w:val="20"/>
              </w:rPr>
            </w:pPr>
          </w:p>
        </w:tc>
        <w:tc>
          <w:tcPr>
            <w:tcW w:w="396" w:type="dxa"/>
          </w:tcPr>
          <w:p w14:paraId="25B0DCB5" w14:textId="77777777" w:rsidR="00B2621B" w:rsidRPr="00A217D5" w:rsidRDefault="00B2621B" w:rsidP="00110E1A">
            <w:pPr>
              <w:rPr>
                <w:sz w:val="20"/>
              </w:rPr>
            </w:pPr>
          </w:p>
        </w:tc>
        <w:tc>
          <w:tcPr>
            <w:tcW w:w="397" w:type="dxa"/>
          </w:tcPr>
          <w:p w14:paraId="0D0FC980" w14:textId="77777777" w:rsidR="00B2621B" w:rsidRPr="00A217D5" w:rsidRDefault="00B2621B" w:rsidP="00110E1A">
            <w:pPr>
              <w:rPr>
                <w:sz w:val="20"/>
              </w:rPr>
            </w:pPr>
          </w:p>
        </w:tc>
        <w:tc>
          <w:tcPr>
            <w:tcW w:w="396" w:type="dxa"/>
          </w:tcPr>
          <w:p w14:paraId="31B1DA64" w14:textId="77777777" w:rsidR="00B2621B" w:rsidRDefault="00B2621B" w:rsidP="00110E1A"/>
        </w:tc>
        <w:tc>
          <w:tcPr>
            <w:tcW w:w="397" w:type="dxa"/>
          </w:tcPr>
          <w:p w14:paraId="0F13EC39" w14:textId="77777777" w:rsidR="00B2621B" w:rsidRDefault="00B2621B" w:rsidP="00110E1A"/>
        </w:tc>
        <w:tc>
          <w:tcPr>
            <w:tcW w:w="396" w:type="dxa"/>
          </w:tcPr>
          <w:p w14:paraId="0A59FB89" w14:textId="77777777" w:rsidR="00B2621B" w:rsidRDefault="00B2621B" w:rsidP="00110E1A"/>
        </w:tc>
        <w:tc>
          <w:tcPr>
            <w:tcW w:w="396" w:type="dxa"/>
          </w:tcPr>
          <w:p w14:paraId="39136C6B" w14:textId="77777777" w:rsidR="00B2621B" w:rsidRDefault="00B2621B" w:rsidP="00110E1A"/>
        </w:tc>
        <w:tc>
          <w:tcPr>
            <w:tcW w:w="397" w:type="dxa"/>
          </w:tcPr>
          <w:p w14:paraId="393320CF" w14:textId="77777777" w:rsidR="00B2621B" w:rsidRDefault="00B2621B" w:rsidP="00110E1A"/>
        </w:tc>
        <w:tc>
          <w:tcPr>
            <w:tcW w:w="396" w:type="dxa"/>
          </w:tcPr>
          <w:p w14:paraId="797E7A2A" w14:textId="77777777" w:rsidR="00B2621B" w:rsidRDefault="00B2621B" w:rsidP="00110E1A"/>
        </w:tc>
        <w:tc>
          <w:tcPr>
            <w:tcW w:w="396" w:type="dxa"/>
          </w:tcPr>
          <w:p w14:paraId="04219CB7" w14:textId="77777777" w:rsidR="00B2621B" w:rsidRDefault="00B2621B" w:rsidP="00110E1A"/>
        </w:tc>
        <w:tc>
          <w:tcPr>
            <w:tcW w:w="397" w:type="dxa"/>
          </w:tcPr>
          <w:p w14:paraId="1885CAE9" w14:textId="77777777" w:rsidR="00B2621B" w:rsidRDefault="00B2621B" w:rsidP="00110E1A"/>
        </w:tc>
        <w:tc>
          <w:tcPr>
            <w:tcW w:w="396" w:type="dxa"/>
          </w:tcPr>
          <w:p w14:paraId="5FC6097C" w14:textId="77777777" w:rsidR="00B2621B" w:rsidRDefault="00B2621B" w:rsidP="00110E1A"/>
        </w:tc>
        <w:tc>
          <w:tcPr>
            <w:tcW w:w="397" w:type="dxa"/>
          </w:tcPr>
          <w:p w14:paraId="4B66C6C4" w14:textId="77777777" w:rsidR="00B2621B" w:rsidRDefault="00B2621B" w:rsidP="00110E1A"/>
        </w:tc>
        <w:tc>
          <w:tcPr>
            <w:tcW w:w="396" w:type="dxa"/>
          </w:tcPr>
          <w:p w14:paraId="40E43C8C" w14:textId="77777777" w:rsidR="00B2621B" w:rsidRDefault="00B2621B" w:rsidP="00110E1A"/>
        </w:tc>
        <w:tc>
          <w:tcPr>
            <w:tcW w:w="396" w:type="dxa"/>
          </w:tcPr>
          <w:p w14:paraId="0EF39D8E" w14:textId="77777777" w:rsidR="00B2621B" w:rsidRDefault="00B2621B" w:rsidP="00110E1A"/>
        </w:tc>
        <w:tc>
          <w:tcPr>
            <w:tcW w:w="397" w:type="dxa"/>
          </w:tcPr>
          <w:p w14:paraId="32F00A22" w14:textId="77777777" w:rsidR="00B2621B" w:rsidRDefault="00B2621B" w:rsidP="00110E1A"/>
        </w:tc>
        <w:tc>
          <w:tcPr>
            <w:tcW w:w="396" w:type="dxa"/>
          </w:tcPr>
          <w:p w14:paraId="3DC18102" w14:textId="77777777" w:rsidR="00B2621B" w:rsidRDefault="00B2621B" w:rsidP="00110E1A"/>
        </w:tc>
        <w:tc>
          <w:tcPr>
            <w:tcW w:w="396" w:type="dxa"/>
          </w:tcPr>
          <w:p w14:paraId="437F0E95" w14:textId="77777777" w:rsidR="00B2621B" w:rsidRDefault="00B2621B" w:rsidP="00110E1A"/>
        </w:tc>
        <w:tc>
          <w:tcPr>
            <w:tcW w:w="397" w:type="dxa"/>
          </w:tcPr>
          <w:p w14:paraId="7C5F3055" w14:textId="77777777" w:rsidR="00B2621B" w:rsidRDefault="00B2621B" w:rsidP="00110E1A"/>
        </w:tc>
        <w:tc>
          <w:tcPr>
            <w:tcW w:w="396" w:type="dxa"/>
          </w:tcPr>
          <w:p w14:paraId="6ACE34A6" w14:textId="77777777" w:rsidR="00B2621B" w:rsidRDefault="00B2621B" w:rsidP="00110E1A"/>
        </w:tc>
        <w:tc>
          <w:tcPr>
            <w:tcW w:w="397" w:type="dxa"/>
          </w:tcPr>
          <w:p w14:paraId="03C6A33E" w14:textId="77777777" w:rsidR="00B2621B" w:rsidRDefault="00B2621B" w:rsidP="00110E1A"/>
        </w:tc>
      </w:tr>
      <w:tr w:rsidR="00B2621B" w14:paraId="16EEA29D" w14:textId="77777777" w:rsidTr="00110E1A">
        <w:tc>
          <w:tcPr>
            <w:tcW w:w="1271" w:type="dxa"/>
          </w:tcPr>
          <w:p w14:paraId="70DA095C" w14:textId="77777777" w:rsidR="00B2621B" w:rsidRDefault="00B2621B" w:rsidP="00110E1A">
            <w:r>
              <w:t>BIN_T3.1</w:t>
            </w:r>
          </w:p>
        </w:tc>
        <w:tc>
          <w:tcPr>
            <w:tcW w:w="396" w:type="dxa"/>
          </w:tcPr>
          <w:p w14:paraId="77A5F226" w14:textId="77777777" w:rsidR="00B2621B" w:rsidRPr="00A217D5" w:rsidRDefault="00B2621B" w:rsidP="00110E1A">
            <w:pPr>
              <w:rPr>
                <w:sz w:val="20"/>
              </w:rPr>
            </w:pPr>
          </w:p>
        </w:tc>
        <w:tc>
          <w:tcPr>
            <w:tcW w:w="396" w:type="dxa"/>
          </w:tcPr>
          <w:p w14:paraId="34479304" w14:textId="77777777" w:rsidR="00B2621B" w:rsidRPr="00A217D5" w:rsidRDefault="00B2621B" w:rsidP="00110E1A">
            <w:pPr>
              <w:rPr>
                <w:sz w:val="20"/>
              </w:rPr>
            </w:pPr>
          </w:p>
        </w:tc>
        <w:tc>
          <w:tcPr>
            <w:tcW w:w="397" w:type="dxa"/>
          </w:tcPr>
          <w:p w14:paraId="38DFD9FE" w14:textId="77777777" w:rsidR="00B2621B" w:rsidRPr="00A217D5" w:rsidRDefault="00B2621B" w:rsidP="00110E1A">
            <w:pPr>
              <w:rPr>
                <w:sz w:val="20"/>
              </w:rPr>
            </w:pPr>
          </w:p>
        </w:tc>
        <w:tc>
          <w:tcPr>
            <w:tcW w:w="396" w:type="dxa"/>
          </w:tcPr>
          <w:p w14:paraId="7EBAC16F" w14:textId="77777777" w:rsidR="00B2621B" w:rsidRPr="00A217D5" w:rsidRDefault="00B2621B" w:rsidP="00110E1A">
            <w:pPr>
              <w:rPr>
                <w:sz w:val="20"/>
              </w:rPr>
            </w:pPr>
          </w:p>
        </w:tc>
        <w:tc>
          <w:tcPr>
            <w:tcW w:w="397" w:type="dxa"/>
          </w:tcPr>
          <w:p w14:paraId="5D9BA932" w14:textId="77777777" w:rsidR="00B2621B" w:rsidRPr="00A217D5" w:rsidRDefault="00B2621B" w:rsidP="00110E1A">
            <w:pPr>
              <w:rPr>
                <w:sz w:val="20"/>
              </w:rPr>
            </w:pPr>
          </w:p>
        </w:tc>
        <w:tc>
          <w:tcPr>
            <w:tcW w:w="396" w:type="dxa"/>
          </w:tcPr>
          <w:p w14:paraId="37B6D654" w14:textId="77777777" w:rsidR="00B2621B" w:rsidRPr="00A217D5" w:rsidRDefault="00B2621B" w:rsidP="00110E1A">
            <w:pPr>
              <w:rPr>
                <w:sz w:val="20"/>
              </w:rPr>
            </w:pPr>
          </w:p>
        </w:tc>
        <w:tc>
          <w:tcPr>
            <w:tcW w:w="396" w:type="dxa"/>
          </w:tcPr>
          <w:p w14:paraId="7C493552" w14:textId="77777777" w:rsidR="00B2621B" w:rsidRPr="00A217D5" w:rsidRDefault="00B2621B" w:rsidP="00110E1A">
            <w:pPr>
              <w:rPr>
                <w:sz w:val="20"/>
              </w:rPr>
            </w:pPr>
          </w:p>
        </w:tc>
        <w:tc>
          <w:tcPr>
            <w:tcW w:w="397" w:type="dxa"/>
          </w:tcPr>
          <w:p w14:paraId="1F8F7EB5" w14:textId="77777777" w:rsidR="00B2621B" w:rsidRPr="00A217D5" w:rsidRDefault="00B2621B" w:rsidP="00110E1A">
            <w:pPr>
              <w:rPr>
                <w:sz w:val="20"/>
              </w:rPr>
            </w:pPr>
          </w:p>
        </w:tc>
        <w:tc>
          <w:tcPr>
            <w:tcW w:w="396" w:type="dxa"/>
          </w:tcPr>
          <w:p w14:paraId="5EFC993A" w14:textId="77777777" w:rsidR="00B2621B" w:rsidRPr="00A217D5" w:rsidRDefault="00B2621B" w:rsidP="00110E1A">
            <w:pPr>
              <w:rPr>
                <w:sz w:val="20"/>
              </w:rPr>
            </w:pPr>
          </w:p>
        </w:tc>
        <w:tc>
          <w:tcPr>
            <w:tcW w:w="397" w:type="dxa"/>
          </w:tcPr>
          <w:p w14:paraId="1B8F3E1C" w14:textId="77777777" w:rsidR="00B2621B" w:rsidRPr="00A217D5" w:rsidRDefault="00B2621B" w:rsidP="00110E1A">
            <w:pPr>
              <w:rPr>
                <w:sz w:val="20"/>
              </w:rPr>
            </w:pPr>
          </w:p>
        </w:tc>
        <w:tc>
          <w:tcPr>
            <w:tcW w:w="396" w:type="dxa"/>
          </w:tcPr>
          <w:p w14:paraId="614E6B32" w14:textId="77777777" w:rsidR="00B2621B" w:rsidRPr="00A217D5" w:rsidRDefault="00B2621B" w:rsidP="00110E1A">
            <w:pPr>
              <w:rPr>
                <w:sz w:val="20"/>
              </w:rPr>
            </w:pPr>
          </w:p>
        </w:tc>
        <w:tc>
          <w:tcPr>
            <w:tcW w:w="397" w:type="dxa"/>
          </w:tcPr>
          <w:p w14:paraId="187351C1" w14:textId="77777777" w:rsidR="00B2621B" w:rsidRPr="00A217D5" w:rsidRDefault="00B2621B" w:rsidP="00110E1A">
            <w:pPr>
              <w:rPr>
                <w:sz w:val="20"/>
              </w:rPr>
            </w:pPr>
          </w:p>
        </w:tc>
        <w:tc>
          <w:tcPr>
            <w:tcW w:w="396" w:type="dxa"/>
          </w:tcPr>
          <w:p w14:paraId="1B1424DE" w14:textId="77777777" w:rsidR="00B2621B" w:rsidRPr="00A217D5" w:rsidRDefault="00B2621B" w:rsidP="00110E1A">
            <w:pPr>
              <w:rPr>
                <w:sz w:val="20"/>
              </w:rPr>
            </w:pPr>
          </w:p>
        </w:tc>
        <w:tc>
          <w:tcPr>
            <w:tcW w:w="396" w:type="dxa"/>
          </w:tcPr>
          <w:p w14:paraId="6ED724A0" w14:textId="77777777" w:rsidR="00B2621B" w:rsidRPr="00A217D5" w:rsidRDefault="00B2621B" w:rsidP="00110E1A">
            <w:pPr>
              <w:rPr>
                <w:sz w:val="20"/>
              </w:rPr>
            </w:pPr>
          </w:p>
        </w:tc>
        <w:tc>
          <w:tcPr>
            <w:tcW w:w="397" w:type="dxa"/>
          </w:tcPr>
          <w:p w14:paraId="4EA4EF02" w14:textId="77777777" w:rsidR="00B2621B" w:rsidRPr="00A217D5" w:rsidRDefault="00B2621B" w:rsidP="00110E1A">
            <w:pPr>
              <w:rPr>
                <w:sz w:val="20"/>
              </w:rPr>
            </w:pPr>
          </w:p>
        </w:tc>
        <w:tc>
          <w:tcPr>
            <w:tcW w:w="396" w:type="dxa"/>
          </w:tcPr>
          <w:p w14:paraId="2871F453" w14:textId="77777777" w:rsidR="00B2621B" w:rsidRPr="00A217D5" w:rsidRDefault="00B2621B" w:rsidP="00110E1A">
            <w:pPr>
              <w:rPr>
                <w:sz w:val="20"/>
              </w:rPr>
            </w:pPr>
          </w:p>
        </w:tc>
        <w:tc>
          <w:tcPr>
            <w:tcW w:w="396" w:type="dxa"/>
          </w:tcPr>
          <w:p w14:paraId="36B6CA67" w14:textId="77777777" w:rsidR="00B2621B" w:rsidRPr="00A217D5" w:rsidRDefault="00B2621B" w:rsidP="00110E1A">
            <w:pPr>
              <w:rPr>
                <w:sz w:val="20"/>
              </w:rPr>
            </w:pPr>
          </w:p>
        </w:tc>
        <w:tc>
          <w:tcPr>
            <w:tcW w:w="397" w:type="dxa"/>
          </w:tcPr>
          <w:p w14:paraId="1D7F9861" w14:textId="77777777" w:rsidR="00B2621B" w:rsidRPr="00A217D5" w:rsidRDefault="00B2621B" w:rsidP="00110E1A">
            <w:pPr>
              <w:rPr>
                <w:sz w:val="20"/>
              </w:rPr>
            </w:pPr>
          </w:p>
        </w:tc>
        <w:tc>
          <w:tcPr>
            <w:tcW w:w="396" w:type="dxa"/>
          </w:tcPr>
          <w:p w14:paraId="4305753D" w14:textId="77777777" w:rsidR="00B2621B" w:rsidRPr="00A217D5" w:rsidRDefault="00B2621B" w:rsidP="00110E1A">
            <w:pPr>
              <w:rPr>
                <w:sz w:val="20"/>
              </w:rPr>
            </w:pPr>
          </w:p>
        </w:tc>
        <w:tc>
          <w:tcPr>
            <w:tcW w:w="396" w:type="dxa"/>
          </w:tcPr>
          <w:p w14:paraId="436F813F" w14:textId="77777777" w:rsidR="00B2621B" w:rsidRPr="00A217D5" w:rsidRDefault="00B2621B" w:rsidP="00110E1A">
            <w:pPr>
              <w:rPr>
                <w:sz w:val="20"/>
              </w:rPr>
            </w:pPr>
          </w:p>
        </w:tc>
        <w:tc>
          <w:tcPr>
            <w:tcW w:w="397" w:type="dxa"/>
          </w:tcPr>
          <w:p w14:paraId="27BE30CB" w14:textId="77777777" w:rsidR="00B2621B" w:rsidRPr="00A217D5" w:rsidRDefault="00B2621B" w:rsidP="00110E1A">
            <w:pPr>
              <w:rPr>
                <w:sz w:val="20"/>
              </w:rPr>
            </w:pPr>
          </w:p>
        </w:tc>
        <w:tc>
          <w:tcPr>
            <w:tcW w:w="396" w:type="dxa"/>
          </w:tcPr>
          <w:p w14:paraId="4662AC98" w14:textId="77777777" w:rsidR="00B2621B" w:rsidRPr="00A217D5" w:rsidRDefault="00B2621B" w:rsidP="00110E1A">
            <w:pPr>
              <w:rPr>
                <w:sz w:val="20"/>
              </w:rPr>
            </w:pPr>
          </w:p>
        </w:tc>
        <w:tc>
          <w:tcPr>
            <w:tcW w:w="397" w:type="dxa"/>
          </w:tcPr>
          <w:p w14:paraId="52841CAF" w14:textId="77777777" w:rsidR="00B2621B" w:rsidRPr="00A217D5" w:rsidRDefault="00B2621B" w:rsidP="00110E1A">
            <w:pPr>
              <w:rPr>
                <w:sz w:val="20"/>
              </w:rPr>
            </w:pPr>
          </w:p>
        </w:tc>
        <w:tc>
          <w:tcPr>
            <w:tcW w:w="396" w:type="dxa"/>
          </w:tcPr>
          <w:p w14:paraId="314D3AC5" w14:textId="77777777" w:rsidR="00B2621B" w:rsidRPr="00A217D5" w:rsidRDefault="00B2621B" w:rsidP="00110E1A">
            <w:pPr>
              <w:rPr>
                <w:sz w:val="20"/>
              </w:rPr>
            </w:pPr>
          </w:p>
        </w:tc>
        <w:tc>
          <w:tcPr>
            <w:tcW w:w="396" w:type="dxa"/>
          </w:tcPr>
          <w:p w14:paraId="7AD45F32" w14:textId="77777777" w:rsidR="00B2621B" w:rsidRPr="00A217D5" w:rsidRDefault="00B2621B" w:rsidP="00110E1A">
            <w:pPr>
              <w:rPr>
                <w:sz w:val="20"/>
              </w:rPr>
            </w:pPr>
          </w:p>
        </w:tc>
        <w:tc>
          <w:tcPr>
            <w:tcW w:w="397" w:type="dxa"/>
          </w:tcPr>
          <w:p w14:paraId="4054F3E1" w14:textId="77777777" w:rsidR="00B2621B" w:rsidRPr="00A217D5" w:rsidRDefault="00B2621B" w:rsidP="00110E1A">
            <w:pPr>
              <w:rPr>
                <w:sz w:val="20"/>
              </w:rPr>
            </w:pPr>
          </w:p>
        </w:tc>
        <w:tc>
          <w:tcPr>
            <w:tcW w:w="396" w:type="dxa"/>
          </w:tcPr>
          <w:p w14:paraId="161CDC2D" w14:textId="77777777" w:rsidR="00B2621B" w:rsidRPr="00A217D5" w:rsidRDefault="00B2621B" w:rsidP="00110E1A">
            <w:pPr>
              <w:rPr>
                <w:sz w:val="20"/>
              </w:rPr>
            </w:pPr>
          </w:p>
        </w:tc>
        <w:tc>
          <w:tcPr>
            <w:tcW w:w="396" w:type="dxa"/>
          </w:tcPr>
          <w:p w14:paraId="6C37713A" w14:textId="77777777" w:rsidR="00B2621B" w:rsidRPr="00A217D5" w:rsidRDefault="00B2621B" w:rsidP="00110E1A">
            <w:pPr>
              <w:rPr>
                <w:sz w:val="20"/>
              </w:rPr>
            </w:pPr>
            <w:r>
              <w:rPr>
                <w:sz w:val="20"/>
              </w:rPr>
              <w:t xml:space="preserve">X </w:t>
            </w:r>
          </w:p>
        </w:tc>
        <w:tc>
          <w:tcPr>
            <w:tcW w:w="397" w:type="dxa"/>
          </w:tcPr>
          <w:p w14:paraId="25FFB7D5" w14:textId="77777777" w:rsidR="00B2621B" w:rsidRPr="00A217D5" w:rsidRDefault="00B2621B" w:rsidP="00110E1A">
            <w:pPr>
              <w:rPr>
                <w:sz w:val="20"/>
              </w:rPr>
            </w:pPr>
          </w:p>
        </w:tc>
        <w:tc>
          <w:tcPr>
            <w:tcW w:w="396" w:type="dxa"/>
          </w:tcPr>
          <w:p w14:paraId="5E3C204C" w14:textId="77777777" w:rsidR="00B2621B" w:rsidRPr="00A217D5" w:rsidRDefault="00B2621B" w:rsidP="00110E1A">
            <w:pPr>
              <w:rPr>
                <w:sz w:val="20"/>
              </w:rPr>
            </w:pPr>
          </w:p>
        </w:tc>
        <w:tc>
          <w:tcPr>
            <w:tcW w:w="396" w:type="dxa"/>
          </w:tcPr>
          <w:p w14:paraId="43AFED1C" w14:textId="77777777" w:rsidR="00B2621B" w:rsidRPr="00A217D5" w:rsidRDefault="00B2621B" w:rsidP="00110E1A">
            <w:pPr>
              <w:rPr>
                <w:sz w:val="20"/>
              </w:rPr>
            </w:pPr>
          </w:p>
        </w:tc>
        <w:tc>
          <w:tcPr>
            <w:tcW w:w="397" w:type="dxa"/>
          </w:tcPr>
          <w:p w14:paraId="4F281B6B" w14:textId="77777777" w:rsidR="00B2621B" w:rsidRPr="00A217D5" w:rsidRDefault="00B2621B" w:rsidP="00110E1A">
            <w:pPr>
              <w:rPr>
                <w:sz w:val="20"/>
              </w:rPr>
            </w:pPr>
          </w:p>
        </w:tc>
        <w:tc>
          <w:tcPr>
            <w:tcW w:w="396" w:type="dxa"/>
          </w:tcPr>
          <w:p w14:paraId="50B0C651" w14:textId="77777777" w:rsidR="00B2621B" w:rsidRDefault="00B2621B" w:rsidP="00110E1A"/>
        </w:tc>
        <w:tc>
          <w:tcPr>
            <w:tcW w:w="397" w:type="dxa"/>
          </w:tcPr>
          <w:p w14:paraId="28B4E13A" w14:textId="77777777" w:rsidR="00B2621B" w:rsidRDefault="00B2621B" w:rsidP="00110E1A"/>
        </w:tc>
        <w:tc>
          <w:tcPr>
            <w:tcW w:w="396" w:type="dxa"/>
          </w:tcPr>
          <w:p w14:paraId="3E3132B4" w14:textId="77777777" w:rsidR="00B2621B" w:rsidRDefault="00B2621B" w:rsidP="00110E1A"/>
        </w:tc>
        <w:tc>
          <w:tcPr>
            <w:tcW w:w="396" w:type="dxa"/>
          </w:tcPr>
          <w:p w14:paraId="00730BEB" w14:textId="77777777" w:rsidR="00B2621B" w:rsidRDefault="00B2621B" w:rsidP="00110E1A"/>
        </w:tc>
        <w:tc>
          <w:tcPr>
            <w:tcW w:w="397" w:type="dxa"/>
          </w:tcPr>
          <w:p w14:paraId="589CF8C2" w14:textId="77777777" w:rsidR="00B2621B" w:rsidRDefault="00B2621B" w:rsidP="00110E1A"/>
        </w:tc>
        <w:tc>
          <w:tcPr>
            <w:tcW w:w="396" w:type="dxa"/>
          </w:tcPr>
          <w:p w14:paraId="190001C6" w14:textId="77777777" w:rsidR="00B2621B" w:rsidRDefault="00B2621B" w:rsidP="00110E1A"/>
        </w:tc>
        <w:tc>
          <w:tcPr>
            <w:tcW w:w="396" w:type="dxa"/>
          </w:tcPr>
          <w:p w14:paraId="3050B8F6" w14:textId="77777777" w:rsidR="00B2621B" w:rsidRDefault="00B2621B" w:rsidP="00110E1A"/>
        </w:tc>
        <w:tc>
          <w:tcPr>
            <w:tcW w:w="397" w:type="dxa"/>
          </w:tcPr>
          <w:p w14:paraId="23D47967" w14:textId="77777777" w:rsidR="00B2621B" w:rsidRDefault="00B2621B" w:rsidP="00110E1A"/>
        </w:tc>
        <w:tc>
          <w:tcPr>
            <w:tcW w:w="396" w:type="dxa"/>
          </w:tcPr>
          <w:p w14:paraId="29423B90" w14:textId="77777777" w:rsidR="00B2621B" w:rsidRDefault="00B2621B" w:rsidP="00110E1A"/>
        </w:tc>
        <w:tc>
          <w:tcPr>
            <w:tcW w:w="397" w:type="dxa"/>
          </w:tcPr>
          <w:p w14:paraId="6CF3C04D" w14:textId="77777777" w:rsidR="00B2621B" w:rsidRDefault="00B2621B" w:rsidP="00110E1A"/>
        </w:tc>
        <w:tc>
          <w:tcPr>
            <w:tcW w:w="396" w:type="dxa"/>
          </w:tcPr>
          <w:p w14:paraId="5E2544A1" w14:textId="77777777" w:rsidR="00B2621B" w:rsidRDefault="00B2621B" w:rsidP="00110E1A"/>
        </w:tc>
        <w:tc>
          <w:tcPr>
            <w:tcW w:w="396" w:type="dxa"/>
          </w:tcPr>
          <w:p w14:paraId="56C6BBAA" w14:textId="77777777" w:rsidR="00B2621B" w:rsidRDefault="00B2621B" w:rsidP="00110E1A"/>
        </w:tc>
        <w:tc>
          <w:tcPr>
            <w:tcW w:w="397" w:type="dxa"/>
          </w:tcPr>
          <w:p w14:paraId="211A472B" w14:textId="77777777" w:rsidR="00B2621B" w:rsidRDefault="00B2621B" w:rsidP="00110E1A"/>
        </w:tc>
        <w:tc>
          <w:tcPr>
            <w:tcW w:w="396" w:type="dxa"/>
          </w:tcPr>
          <w:p w14:paraId="0829115E" w14:textId="77777777" w:rsidR="00B2621B" w:rsidRDefault="00B2621B" w:rsidP="00110E1A"/>
        </w:tc>
        <w:tc>
          <w:tcPr>
            <w:tcW w:w="396" w:type="dxa"/>
          </w:tcPr>
          <w:p w14:paraId="2A8C0756" w14:textId="77777777" w:rsidR="00B2621B" w:rsidRDefault="00B2621B" w:rsidP="00110E1A"/>
        </w:tc>
        <w:tc>
          <w:tcPr>
            <w:tcW w:w="397" w:type="dxa"/>
          </w:tcPr>
          <w:p w14:paraId="59022CF5" w14:textId="77777777" w:rsidR="00B2621B" w:rsidRDefault="00B2621B" w:rsidP="00110E1A"/>
        </w:tc>
        <w:tc>
          <w:tcPr>
            <w:tcW w:w="396" w:type="dxa"/>
          </w:tcPr>
          <w:p w14:paraId="43838E1E" w14:textId="77777777" w:rsidR="00B2621B" w:rsidRDefault="00B2621B" w:rsidP="00110E1A"/>
        </w:tc>
        <w:tc>
          <w:tcPr>
            <w:tcW w:w="397" w:type="dxa"/>
          </w:tcPr>
          <w:p w14:paraId="28EFE9F2" w14:textId="77777777" w:rsidR="00B2621B" w:rsidRDefault="00B2621B" w:rsidP="00110E1A"/>
        </w:tc>
      </w:tr>
      <w:tr w:rsidR="00B2621B" w14:paraId="1209FEDF" w14:textId="77777777" w:rsidTr="00110E1A">
        <w:tc>
          <w:tcPr>
            <w:tcW w:w="1271" w:type="dxa"/>
          </w:tcPr>
          <w:p w14:paraId="5BE10F44" w14:textId="77777777" w:rsidR="00B2621B" w:rsidRDefault="00B2621B" w:rsidP="00110E1A">
            <w:r>
              <w:t>BIN_T3.2</w:t>
            </w:r>
          </w:p>
        </w:tc>
        <w:tc>
          <w:tcPr>
            <w:tcW w:w="396" w:type="dxa"/>
          </w:tcPr>
          <w:p w14:paraId="64138050" w14:textId="77777777" w:rsidR="00B2621B" w:rsidRPr="00A217D5" w:rsidRDefault="00B2621B" w:rsidP="00110E1A">
            <w:pPr>
              <w:rPr>
                <w:sz w:val="20"/>
              </w:rPr>
            </w:pPr>
          </w:p>
        </w:tc>
        <w:tc>
          <w:tcPr>
            <w:tcW w:w="396" w:type="dxa"/>
          </w:tcPr>
          <w:p w14:paraId="5B2E6A62" w14:textId="77777777" w:rsidR="00B2621B" w:rsidRPr="00A217D5" w:rsidRDefault="00B2621B" w:rsidP="00110E1A">
            <w:pPr>
              <w:rPr>
                <w:sz w:val="20"/>
              </w:rPr>
            </w:pPr>
          </w:p>
        </w:tc>
        <w:tc>
          <w:tcPr>
            <w:tcW w:w="397" w:type="dxa"/>
          </w:tcPr>
          <w:p w14:paraId="1EB40BF8" w14:textId="77777777" w:rsidR="00B2621B" w:rsidRPr="00A217D5" w:rsidRDefault="00B2621B" w:rsidP="00110E1A">
            <w:pPr>
              <w:rPr>
                <w:sz w:val="20"/>
              </w:rPr>
            </w:pPr>
          </w:p>
        </w:tc>
        <w:tc>
          <w:tcPr>
            <w:tcW w:w="396" w:type="dxa"/>
          </w:tcPr>
          <w:p w14:paraId="7C3BDED0" w14:textId="77777777" w:rsidR="00B2621B" w:rsidRPr="00A217D5" w:rsidRDefault="00B2621B" w:rsidP="00110E1A">
            <w:pPr>
              <w:rPr>
                <w:sz w:val="20"/>
              </w:rPr>
            </w:pPr>
          </w:p>
        </w:tc>
        <w:tc>
          <w:tcPr>
            <w:tcW w:w="397" w:type="dxa"/>
          </w:tcPr>
          <w:p w14:paraId="1FDFDAD5" w14:textId="77777777" w:rsidR="00B2621B" w:rsidRPr="00A217D5" w:rsidRDefault="00B2621B" w:rsidP="00110E1A">
            <w:pPr>
              <w:rPr>
                <w:sz w:val="20"/>
              </w:rPr>
            </w:pPr>
          </w:p>
        </w:tc>
        <w:tc>
          <w:tcPr>
            <w:tcW w:w="396" w:type="dxa"/>
          </w:tcPr>
          <w:p w14:paraId="69DAEE39" w14:textId="77777777" w:rsidR="00B2621B" w:rsidRPr="00A217D5" w:rsidRDefault="00B2621B" w:rsidP="00110E1A">
            <w:pPr>
              <w:rPr>
                <w:sz w:val="20"/>
              </w:rPr>
            </w:pPr>
          </w:p>
        </w:tc>
        <w:tc>
          <w:tcPr>
            <w:tcW w:w="396" w:type="dxa"/>
          </w:tcPr>
          <w:p w14:paraId="0EF2008A" w14:textId="77777777" w:rsidR="00B2621B" w:rsidRPr="00A217D5" w:rsidRDefault="00B2621B" w:rsidP="00110E1A">
            <w:pPr>
              <w:rPr>
                <w:sz w:val="20"/>
              </w:rPr>
            </w:pPr>
          </w:p>
        </w:tc>
        <w:tc>
          <w:tcPr>
            <w:tcW w:w="397" w:type="dxa"/>
          </w:tcPr>
          <w:p w14:paraId="750B5CF6" w14:textId="77777777" w:rsidR="00B2621B" w:rsidRPr="00A217D5" w:rsidRDefault="00B2621B" w:rsidP="00110E1A">
            <w:pPr>
              <w:rPr>
                <w:sz w:val="20"/>
              </w:rPr>
            </w:pPr>
          </w:p>
        </w:tc>
        <w:tc>
          <w:tcPr>
            <w:tcW w:w="396" w:type="dxa"/>
          </w:tcPr>
          <w:p w14:paraId="4FFA375C" w14:textId="77777777" w:rsidR="00B2621B" w:rsidRPr="00A217D5" w:rsidRDefault="00B2621B" w:rsidP="00110E1A">
            <w:pPr>
              <w:rPr>
                <w:sz w:val="20"/>
              </w:rPr>
            </w:pPr>
          </w:p>
        </w:tc>
        <w:tc>
          <w:tcPr>
            <w:tcW w:w="397" w:type="dxa"/>
          </w:tcPr>
          <w:p w14:paraId="4D2AB723" w14:textId="77777777" w:rsidR="00B2621B" w:rsidRPr="00A217D5" w:rsidRDefault="00B2621B" w:rsidP="00110E1A">
            <w:pPr>
              <w:rPr>
                <w:sz w:val="20"/>
              </w:rPr>
            </w:pPr>
          </w:p>
        </w:tc>
        <w:tc>
          <w:tcPr>
            <w:tcW w:w="396" w:type="dxa"/>
          </w:tcPr>
          <w:p w14:paraId="7AC09712" w14:textId="77777777" w:rsidR="00B2621B" w:rsidRPr="00A217D5" w:rsidRDefault="00B2621B" w:rsidP="00110E1A">
            <w:pPr>
              <w:rPr>
                <w:sz w:val="20"/>
              </w:rPr>
            </w:pPr>
          </w:p>
        </w:tc>
        <w:tc>
          <w:tcPr>
            <w:tcW w:w="397" w:type="dxa"/>
          </w:tcPr>
          <w:p w14:paraId="49709A2E" w14:textId="77777777" w:rsidR="00B2621B" w:rsidRPr="00A217D5" w:rsidRDefault="00B2621B" w:rsidP="00110E1A">
            <w:pPr>
              <w:rPr>
                <w:sz w:val="20"/>
              </w:rPr>
            </w:pPr>
          </w:p>
        </w:tc>
        <w:tc>
          <w:tcPr>
            <w:tcW w:w="396" w:type="dxa"/>
          </w:tcPr>
          <w:p w14:paraId="7FD7AE4C" w14:textId="77777777" w:rsidR="00B2621B" w:rsidRPr="00A217D5" w:rsidRDefault="00B2621B" w:rsidP="00110E1A">
            <w:pPr>
              <w:rPr>
                <w:sz w:val="20"/>
              </w:rPr>
            </w:pPr>
          </w:p>
        </w:tc>
        <w:tc>
          <w:tcPr>
            <w:tcW w:w="396" w:type="dxa"/>
          </w:tcPr>
          <w:p w14:paraId="1046A6C7" w14:textId="77777777" w:rsidR="00B2621B" w:rsidRPr="00A217D5" w:rsidRDefault="00B2621B" w:rsidP="00110E1A">
            <w:pPr>
              <w:rPr>
                <w:sz w:val="20"/>
              </w:rPr>
            </w:pPr>
          </w:p>
        </w:tc>
        <w:tc>
          <w:tcPr>
            <w:tcW w:w="397" w:type="dxa"/>
          </w:tcPr>
          <w:p w14:paraId="0178DBDD" w14:textId="77777777" w:rsidR="00B2621B" w:rsidRPr="00A217D5" w:rsidRDefault="00B2621B" w:rsidP="00110E1A">
            <w:pPr>
              <w:rPr>
                <w:sz w:val="20"/>
              </w:rPr>
            </w:pPr>
          </w:p>
        </w:tc>
        <w:tc>
          <w:tcPr>
            <w:tcW w:w="396" w:type="dxa"/>
          </w:tcPr>
          <w:p w14:paraId="14977046" w14:textId="77777777" w:rsidR="00B2621B" w:rsidRPr="00A217D5" w:rsidRDefault="00B2621B" w:rsidP="00110E1A">
            <w:pPr>
              <w:rPr>
                <w:sz w:val="20"/>
              </w:rPr>
            </w:pPr>
          </w:p>
        </w:tc>
        <w:tc>
          <w:tcPr>
            <w:tcW w:w="396" w:type="dxa"/>
          </w:tcPr>
          <w:p w14:paraId="10BAEFBF" w14:textId="77777777" w:rsidR="00B2621B" w:rsidRPr="00A217D5" w:rsidRDefault="00B2621B" w:rsidP="00110E1A">
            <w:pPr>
              <w:rPr>
                <w:sz w:val="20"/>
              </w:rPr>
            </w:pPr>
          </w:p>
        </w:tc>
        <w:tc>
          <w:tcPr>
            <w:tcW w:w="397" w:type="dxa"/>
          </w:tcPr>
          <w:p w14:paraId="6E8C27D8" w14:textId="77777777" w:rsidR="00B2621B" w:rsidRPr="00A217D5" w:rsidRDefault="00B2621B" w:rsidP="00110E1A">
            <w:pPr>
              <w:rPr>
                <w:sz w:val="20"/>
              </w:rPr>
            </w:pPr>
          </w:p>
        </w:tc>
        <w:tc>
          <w:tcPr>
            <w:tcW w:w="396" w:type="dxa"/>
          </w:tcPr>
          <w:p w14:paraId="11E18D88" w14:textId="77777777" w:rsidR="00B2621B" w:rsidRPr="00A217D5" w:rsidRDefault="00B2621B" w:rsidP="00110E1A">
            <w:pPr>
              <w:rPr>
                <w:sz w:val="20"/>
              </w:rPr>
            </w:pPr>
          </w:p>
        </w:tc>
        <w:tc>
          <w:tcPr>
            <w:tcW w:w="396" w:type="dxa"/>
          </w:tcPr>
          <w:p w14:paraId="14FF669C" w14:textId="77777777" w:rsidR="00B2621B" w:rsidRPr="00A217D5" w:rsidRDefault="00B2621B" w:rsidP="00110E1A">
            <w:pPr>
              <w:rPr>
                <w:sz w:val="20"/>
              </w:rPr>
            </w:pPr>
          </w:p>
        </w:tc>
        <w:tc>
          <w:tcPr>
            <w:tcW w:w="397" w:type="dxa"/>
          </w:tcPr>
          <w:p w14:paraId="25103E19" w14:textId="77777777" w:rsidR="00B2621B" w:rsidRPr="00A217D5" w:rsidRDefault="00B2621B" w:rsidP="00110E1A">
            <w:pPr>
              <w:rPr>
                <w:sz w:val="20"/>
              </w:rPr>
            </w:pPr>
          </w:p>
        </w:tc>
        <w:tc>
          <w:tcPr>
            <w:tcW w:w="396" w:type="dxa"/>
          </w:tcPr>
          <w:p w14:paraId="7B2B0D3C" w14:textId="77777777" w:rsidR="00B2621B" w:rsidRPr="00A217D5" w:rsidRDefault="00B2621B" w:rsidP="00110E1A">
            <w:pPr>
              <w:rPr>
                <w:sz w:val="20"/>
              </w:rPr>
            </w:pPr>
          </w:p>
        </w:tc>
        <w:tc>
          <w:tcPr>
            <w:tcW w:w="397" w:type="dxa"/>
          </w:tcPr>
          <w:p w14:paraId="3DA7B3ED" w14:textId="77777777" w:rsidR="00B2621B" w:rsidRPr="00A217D5" w:rsidRDefault="00B2621B" w:rsidP="00110E1A">
            <w:pPr>
              <w:rPr>
                <w:sz w:val="20"/>
              </w:rPr>
            </w:pPr>
          </w:p>
        </w:tc>
        <w:tc>
          <w:tcPr>
            <w:tcW w:w="396" w:type="dxa"/>
          </w:tcPr>
          <w:p w14:paraId="65AE721F" w14:textId="77777777" w:rsidR="00B2621B" w:rsidRPr="00A217D5" w:rsidRDefault="00B2621B" w:rsidP="00110E1A">
            <w:pPr>
              <w:rPr>
                <w:sz w:val="20"/>
              </w:rPr>
            </w:pPr>
          </w:p>
        </w:tc>
        <w:tc>
          <w:tcPr>
            <w:tcW w:w="396" w:type="dxa"/>
          </w:tcPr>
          <w:p w14:paraId="705D0618" w14:textId="77777777" w:rsidR="00B2621B" w:rsidRPr="00A217D5" w:rsidRDefault="00B2621B" w:rsidP="00110E1A">
            <w:pPr>
              <w:rPr>
                <w:sz w:val="20"/>
              </w:rPr>
            </w:pPr>
          </w:p>
        </w:tc>
        <w:tc>
          <w:tcPr>
            <w:tcW w:w="397" w:type="dxa"/>
          </w:tcPr>
          <w:p w14:paraId="3BBFCA12" w14:textId="77777777" w:rsidR="00B2621B" w:rsidRPr="00A217D5" w:rsidRDefault="00B2621B" w:rsidP="00110E1A">
            <w:pPr>
              <w:rPr>
                <w:sz w:val="20"/>
              </w:rPr>
            </w:pPr>
          </w:p>
        </w:tc>
        <w:tc>
          <w:tcPr>
            <w:tcW w:w="396" w:type="dxa"/>
          </w:tcPr>
          <w:p w14:paraId="47B7D80D" w14:textId="77777777" w:rsidR="00B2621B" w:rsidRPr="00A217D5" w:rsidRDefault="00B2621B" w:rsidP="00110E1A">
            <w:pPr>
              <w:rPr>
                <w:sz w:val="20"/>
              </w:rPr>
            </w:pPr>
          </w:p>
        </w:tc>
        <w:tc>
          <w:tcPr>
            <w:tcW w:w="396" w:type="dxa"/>
          </w:tcPr>
          <w:p w14:paraId="72E83772" w14:textId="77777777" w:rsidR="00B2621B" w:rsidRPr="00A217D5" w:rsidRDefault="00B2621B" w:rsidP="00110E1A">
            <w:pPr>
              <w:rPr>
                <w:sz w:val="20"/>
              </w:rPr>
            </w:pPr>
            <w:r>
              <w:rPr>
                <w:sz w:val="20"/>
              </w:rPr>
              <w:t xml:space="preserve">X </w:t>
            </w:r>
          </w:p>
        </w:tc>
        <w:tc>
          <w:tcPr>
            <w:tcW w:w="397" w:type="dxa"/>
          </w:tcPr>
          <w:p w14:paraId="51A4109E" w14:textId="77777777" w:rsidR="00B2621B" w:rsidRPr="00A217D5" w:rsidRDefault="00B2621B" w:rsidP="00110E1A">
            <w:pPr>
              <w:rPr>
                <w:sz w:val="20"/>
              </w:rPr>
            </w:pPr>
          </w:p>
        </w:tc>
        <w:tc>
          <w:tcPr>
            <w:tcW w:w="396" w:type="dxa"/>
          </w:tcPr>
          <w:p w14:paraId="1E1E4F26" w14:textId="77777777" w:rsidR="00B2621B" w:rsidRPr="00A217D5" w:rsidRDefault="00B2621B" w:rsidP="00110E1A">
            <w:pPr>
              <w:rPr>
                <w:sz w:val="20"/>
              </w:rPr>
            </w:pPr>
          </w:p>
        </w:tc>
        <w:tc>
          <w:tcPr>
            <w:tcW w:w="396" w:type="dxa"/>
          </w:tcPr>
          <w:p w14:paraId="0BCF1ECD" w14:textId="77777777" w:rsidR="00B2621B" w:rsidRPr="00A217D5" w:rsidRDefault="00B2621B" w:rsidP="00110E1A">
            <w:pPr>
              <w:rPr>
                <w:sz w:val="20"/>
              </w:rPr>
            </w:pPr>
          </w:p>
        </w:tc>
        <w:tc>
          <w:tcPr>
            <w:tcW w:w="397" w:type="dxa"/>
          </w:tcPr>
          <w:p w14:paraId="23DD6894" w14:textId="77777777" w:rsidR="00B2621B" w:rsidRPr="00A217D5" w:rsidRDefault="00B2621B" w:rsidP="00110E1A">
            <w:pPr>
              <w:rPr>
                <w:sz w:val="20"/>
              </w:rPr>
            </w:pPr>
          </w:p>
        </w:tc>
        <w:tc>
          <w:tcPr>
            <w:tcW w:w="396" w:type="dxa"/>
          </w:tcPr>
          <w:p w14:paraId="0001C1E6" w14:textId="77777777" w:rsidR="00B2621B" w:rsidRDefault="00B2621B" w:rsidP="00110E1A"/>
        </w:tc>
        <w:tc>
          <w:tcPr>
            <w:tcW w:w="397" w:type="dxa"/>
          </w:tcPr>
          <w:p w14:paraId="5E7836A5" w14:textId="77777777" w:rsidR="00B2621B" w:rsidRDefault="00B2621B" w:rsidP="00110E1A"/>
        </w:tc>
        <w:tc>
          <w:tcPr>
            <w:tcW w:w="396" w:type="dxa"/>
          </w:tcPr>
          <w:p w14:paraId="44D54A95" w14:textId="77777777" w:rsidR="00B2621B" w:rsidRDefault="00B2621B" w:rsidP="00110E1A"/>
        </w:tc>
        <w:tc>
          <w:tcPr>
            <w:tcW w:w="396" w:type="dxa"/>
          </w:tcPr>
          <w:p w14:paraId="459B1A62" w14:textId="77777777" w:rsidR="00B2621B" w:rsidRDefault="00B2621B" w:rsidP="00110E1A"/>
        </w:tc>
        <w:tc>
          <w:tcPr>
            <w:tcW w:w="397" w:type="dxa"/>
          </w:tcPr>
          <w:p w14:paraId="6A4FFCC9" w14:textId="77777777" w:rsidR="00B2621B" w:rsidRDefault="00B2621B" w:rsidP="00110E1A"/>
        </w:tc>
        <w:tc>
          <w:tcPr>
            <w:tcW w:w="396" w:type="dxa"/>
          </w:tcPr>
          <w:p w14:paraId="19A1AD66" w14:textId="77777777" w:rsidR="00B2621B" w:rsidRDefault="00B2621B" w:rsidP="00110E1A"/>
        </w:tc>
        <w:tc>
          <w:tcPr>
            <w:tcW w:w="396" w:type="dxa"/>
          </w:tcPr>
          <w:p w14:paraId="6A85D7A0" w14:textId="77777777" w:rsidR="00B2621B" w:rsidRDefault="00B2621B" w:rsidP="00110E1A"/>
        </w:tc>
        <w:tc>
          <w:tcPr>
            <w:tcW w:w="397" w:type="dxa"/>
          </w:tcPr>
          <w:p w14:paraId="2BAE1075" w14:textId="77777777" w:rsidR="00B2621B" w:rsidRDefault="00B2621B" w:rsidP="00110E1A"/>
        </w:tc>
        <w:tc>
          <w:tcPr>
            <w:tcW w:w="396" w:type="dxa"/>
          </w:tcPr>
          <w:p w14:paraId="4FBA3198" w14:textId="77777777" w:rsidR="00B2621B" w:rsidRDefault="00B2621B" w:rsidP="00110E1A"/>
        </w:tc>
        <w:tc>
          <w:tcPr>
            <w:tcW w:w="397" w:type="dxa"/>
          </w:tcPr>
          <w:p w14:paraId="350D6CEF" w14:textId="77777777" w:rsidR="00B2621B" w:rsidRDefault="00B2621B" w:rsidP="00110E1A"/>
        </w:tc>
        <w:tc>
          <w:tcPr>
            <w:tcW w:w="396" w:type="dxa"/>
          </w:tcPr>
          <w:p w14:paraId="5F18E90F" w14:textId="77777777" w:rsidR="00B2621B" w:rsidRDefault="00B2621B" w:rsidP="00110E1A"/>
        </w:tc>
        <w:tc>
          <w:tcPr>
            <w:tcW w:w="396" w:type="dxa"/>
          </w:tcPr>
          <w:p w14:paraId="59B1D54A" w14:textId="77777777" w:rsidR="00B2621B" w:rsidRDefault="00B2621B" w:rsidP="00110E1A"/>
        </w:tc>
        <w:tc>
          <w:tcPr>
            <w:tcW w:w="397" w:type="dxa"/>
          </w:tcPr>
          <w:p w14:paraId="165066DB" w14:textId="77777777" w:rsidR="00B2621B" w:rsidRDefault="00B2621B" w:rsidP="00110E1A"/>
        </w:tc>
        <w:tc>
          <w:tcPr>
            <w:tcW w:w="396" w:type="dxa"/>
          </w:tcPr>
          <w:p w14:paraId="25869369" w14:textId="77777777" w:rsidR="00B2621B" w:rsidRDefault="00B2621B" w:rsidP="00110E1A"/>
        </w:tc>
        <w:tc>
          <w:tcPr>
            <w:tcW w:w="396" w:type="dxa"/>
          </w:tcPr>
          <w:p w14:paraId="36D1F14C" w14:textId="77777777" w:rsidR="00B2621B" w:rsidRDefault="00B2621B" w:rsidP="00110E1A"/>
        </w:tc>
        <w:tc>
          <w:tcPr>
            <w:tcW w:w="397" w:type="dxa"/>
          </w:tcPr>
          <w:p w14:paraId="2F22B565" w14:textId="77777777" w:rsidR="00B2621B" w:rsidRDefault="00B2621B" w:rsidP="00110E1A"/>
        </w:tc>
        <w:tc>
          <w:tcPr>
            <w:tcW w:w="396" w:type="dxa"/>
          </w:tcPr>
          <w:p w14:paraId="6195B3CA" w14:textId="77777777" w:rsidR="00B2621B" w:rsidRDefault="00B2621B" w:rsidP="00110E1A"/>
        </w:tc>
        <w:tc>
          <w:tcPr>
            <w:tcW w:w="397" w:type="dxa"/>
          </w:tcPr>
          <w:p w14:paraId="471F2CE4" w14:textId="77777777" w:rsidR="00B2621B" w:rsidRDefault="00B2621B" w:rsidP="00110E1A"/>
        </w:tc>
      </w:tr>
      <w:tr w:rsidR="00B2621B" w14:paraId="0763929E" w14:textId="77777777" w:rsidTr="00110E1A">
        <w:tc>
          <w:tcPr>
            <w:tcW w:w="1271" w:type="dxa"/>
          </w:tcPr>
          <w:p w14:paraId="248374E6" w14:textId="77777777" w:rsidR="00B2621B" w:rsidRDefault="00B2621B" w:rsidP="00110E1A">
            <w:r>
              <w:t>BIN_T4</w:t>
            </w:r>
          </w:p>
        </w:tc>
        <w:tc>
          <w:tcPr>
            <w:tcW w:w="396" w:type="dxa"/>
          </w:tcPr>
          <w:p w14:paraId="622864C2" w14:textId="77777777" w:rsidR="00B2621B" w:rsidRPr="00A217D5" w:rsidRDefault="00B2621B" w:rsidP="00110E1A">
            <w:pPr>
              <w:rPr>
                <w:sz w:val="20"/>
              </w:rPr>
            </w:pPr>
          </w:p>
        </w:tc>
        <w:tc>
          <w:tcPr>
            <w:tcW w:w="396" w:type="dxa"/>
          </w:tcPr>
          <w:p w14:paraId="42AE5213" w14:textId="77777777" w:rsidR="00B2621B" w:rsidRPr="00A217D5" w:rsidRDefault="00B2621B" w:rsidP="00110E1A">
            <w:pPr>
              <w:rPr>
                <w:sz w:val="20"/>
              </w:rPr>
            </w:pPr>
          </w:p>
        </w:tc>
        <w:tc>
          <w:tcPr>
            <w:tcW w:w="397" w:type="dxa"/>
          </w:tcPr>
          <w:p w14:paraId="348F7673" w14:textId="77777777" w:rsidR="00B2621B" w:rsidRPr="00A217D5" w:rsidRDefault="00B2621B" w:rsidP="00110E1A">
            <w:pPr>
              <w:rPr>
                <w:sz w:val="20"/>
              </w:rPr>
            </w:pPr>
          </w:p>
        </w:tc>
        <w:tc>
          <w:tcPr>
            <w:tcW w:w="396" w:type="dxa"/>
          </w:tcPr>
          <w:p w14:paraId="7EBFE18E" w14:textId="77777777" w:rsidR="00B2621B" w:rsidRPr="00A217D5" w:rsidRDefault="00B2621B" w:rsidP="00110E1A">
            <w:pPr>
              <w:rPr>
                <w:sz w:val="20"/>
              </w:rPr>
            </w:pPr>
          </w:p>
        </w:tc>
        <w:tc>
          <w:tcPr>
            <w:tcW w:w="397" w:type="dxa"/>
          </w:tcPr>
          <w:p w14:paraId="223D053D" w14:textId="77777777" w:rsidR="00B2621B" w:rsidRPr="00A217D5" w:rsidRDefault="00B2621B" w:rsidP="00110E1A">
            <w:pPr>
              <w:rPr>
                <w:sz w:val="20"/>
              </w:rPr>
            </w:pPr>
          </w:p>
        </w:tc>
        <w:tc>
          <w:tcPr>
            <w:tcW w:w="396" w:type="dxa"/>
          </w:tcPr>
          <w:p w14:paraId="19FECA5B" w14:textId="77777777" w:rsidR="00B2621B" w:rsidRPr="00A217D5" w:rsidRDefault="00B2621B" w:rsidP="00110E1A">
            <w:pPr>
              <w:rPr>
                <w:sz w:val="20"/>
              </w:rPr>
            </w:pPr>
          </w:p>
        </w:tc>
        <w:tc>
          <w:tcPr>
            <w:tcW w:w="396" w:type="dxa"/>
          </w:tcPr>
          <w:p w14:paraId="5EA5CCB0" w14:textId="77777777" w:rsidR="00B2621B" w:rsidRPr="00A217D5" w:rsidRDefault="00B2621B" w:rsidP="00110E1A">
            <w:pPr>
              <w:rPr>
                <w:sz w:val="20"/>
              </w:rPr>
            </w:pPr>
          </w:p>
        </w:tc>
        <w:tc>
          <w:tcPr>
            <w:tcW w:w="397" w:type="dxa"/>
          </w:tcPr>
          <w:p w14:paraId="19AA6EA8" w14:textId="77777777" w:rsidR="00B2621B" w:rsidRPr="00A217D5" w:rsidRDefault="00B2621B" w:rsidP="00110E1A">
            <w:pPr>
              <w:rPr>
                <w:sz w:val="20"/>
              </w:rPr>
            </w:pPr>
          </w:p>
        </w:tc>
        <w:tc>
          <w:tcPr>
            <w:tcW w:w="396" w:type="dxa"/>
          </w:tcPr>
          <w:p w14:paraId="3A63DA07" w14:textId="77777777" w:rsidR="00B2621B" w:rsidRPr="00A217D5" w:rsidRDefault="00B2621B" w:rsidP="00110E1A">
            <w:pPr>
              <w:rPr>
                <w:sz w:val="20"/>
              </w:rPr>
            </w:pPr>
          </w:p>
        </w:tc>
        <w:tc>
          <w:tcPr>
            <w:tcW w:w="397" w:type="dxa"/>
          </w:tcPr>
          <w:p w14:paraId="23B024D2" w14:textId="77777777" w:rsidR="00B2621B" w:rsidRPr="00A217D5" w:rsidRDefault="00B2621B" w:rsidP="00110E1A">
            <w:pPr>
              <w:rPr>
                <w:sz w:val="20"/>
              </w:rPr>
            </w:pPr>
          </w:p>
        </w:tc>
        <w:tc>
          <w:tcPr>
            <w:tcW w:w="396" w:type="dxa"/>
          </w:tcPr>
          <w:p w14:paraId="378163CE" w14:textId="77777777" w:rsidR="00B2621B" w:rsidRPr="00A217D5" w:rsidRDefault="00B2621B" w:rsidP="00110E1A">
            <w:pPr>
              <w:rPr>
                <w:sz w:val="20"/>
              </w:rPr>
            </w:pPr>
          </w:p>
        </w:tc>
        <w:tc>
          <w:tcPr>
            <w:tcW w:w="397" w:type="dxa"/>
          </w:tcPr>
          <w:p w14:paraId="79DEB5AB" w14:textId="77777777" w:rsidR="00B2621B" w:rsidRPr="00A217D5" w:rsidRDefault="00B2621B" w:rsidP="00110E1A">
            <w:pPr>
              <w:rPr>
                <w:sz w:val="20"/>
              </w:rPr>
            </w:pPr>
          </w:p>
        </w:tc>
        <w:tc>
          <w:tcPr>
            <w:tcW w:w="396" w:type="dxa"/>
          </w:tcPr>
          <w:p w14:paraId="6FEC472C" w14:textId="77777777" w:rsidR="00B2621B" w:rsidRPr="00A217D5" w:rsidRDefault="00B2621B" w:rsidP="00110E1A">
            <w:pPr>
              <w:rPr>
                <w:sz w:val="20"/>
              </w:rPr>
            </w:pPr>
          </w:p>
        </w:tc>
        <w:tc>
          <w:tcPr>
            <w:tcW w:w="396" w:type="dxa"/>
          </w:tcPr>
          <w:p w14:paraId="56734C1C" w14:textId="77777777" w:rsidR="00B2621B" w:rsidRPr="00A217D5" w:rsidRDefault="00B2621B" w:rsidP="00110E1A">
            <w:pPr>
              <w:rPr>
                <w:sz w:val="20"/>
              </w:rPr>
            </w:pPr>
          </w:p>
        </w:tc>
        <w:tc>
          <w:tcPr>
            <w:tcW w:w="397" w:type="dxa"/>
          </w:tcPr>
          <w:p w14:paraId="203BA205" w14:textId="77777777" w:rsidR="00B2621B" w:rsidRPr="00A217D5" w:rsidRDefault="00B2621B" w:rsidP="00110E1A">
            <w:pPr>
              <w:rPr>
                <w:sz w:val="20"/>
              </w:rPr>
            </w:pPr>
          </w:p>
        </w:tc>
        <w:tc>
          <w:tcPr>
            <w:tcW w:w="396" w:type="dxa"/>
          </w:tcPr>
          <w:p w14:paraId="2AC3571C" w14:textId="77777777" w:rsidR="00B2621B" w:rsidRPr="00A217D5" w:rsidRDefault="00B2621B" w:rsidP="00110E1A">
            <w:pPr>
              <w:rPr>
                <w:sz w:val="20"/>
              </w:rPr>
            </w:pPr>
          </w:p>
        </w:tc>
        <w:tc>
          <w:tcPr>
            <w:tcW w:w="396" w:type="dxa"/>
          </w:tcPr>
          <w:p w14:paraId="22F196FA" w14:textId="77777777" w:rsidR="00B2621B" w:rsidRPr="00A217D5" w:rsidRDefault="00B2621B" w:rsidP="00110E1A">
            <w:pPr>
              <w:rPr>
                <w:sz w:val="20"/>
              </w:rPr>
            </w:pPr>
          </w:p>
        </w:tc>
        <w:tc>
          <w:tcPr>
            <w:tcW w:w="397" w:type="dxa"/>
          </w:tcPr>
          <w:p w14:paraId="2939CB70" w14:textId="77777777" w:rsidR="00B2621B" w:rsidRPr="00A217D5" w:rsidRDefault="00B2621B" w:rsidP="00110E1A">
            <w:pPr>
              <w:rPr>
                <w:sz w:val="20"/>
              </w:rPr>
            </w:pPr>
          </w:p>
        </w:tc>
        <w:tc>
          <w:tcPr>
            <w:tcW w:w="396" w:type="dxa"/>
          </w:tcPr>
          <w:p w14:paraId="293E60A1" w14:textId="77777777" w:rsidR="00B2621B" w:rsidRPr="00A217D5" w:rsidRDefault="00B2621B" w:rsidP="00110E1A">
            <w:pPr>
              <w:rPr>
                <w:sz w:val="20"/>
              </w:rPr>
            </w:pPr>
          </w:p>
        </w:tc>
        <w:tc>
          <w:tcPr>
            <w:tcW w:w="396" w:type="dxa"/>
          </w:tcPr>
          <w:p w14:paraId="590DCB44" w14:textId="77777777" w:rsidR="00B2621B" w:rsidRPr="00A217D5" w:rsidRDefault="00B2621B" w:rsidP="00110E1A">
            <w:pPr>
              <w:rPr>
                <w:sz w:val="20"/>
              </w:rPr>
            </w:pPr>
          </w:p>
        </w:tc>
        <w:tc>
          <w:tcPr>
            <w:tcW w:w="397" w:type="dxa"/>
          </w:tcPr>
          <w:p w14:paraId="013BD430" w14:textId="77777777" w:rsidR="00B2621B" w:rsidRPr="00A217D5" w:rsidRDefault="00B2621B" w:rsidP="00110E1A">
            <w:pPr>
              <w:rPr>
                <w:sz w:val="20"/>
              </w:rPr>
            </w:pPr>
          </w:p>
        </w:tc>
        <w:tc>
          <w:tcPr>
            <w:tcW w:w="396" w:type="dxa"/>
          </w:tcPr>
          <w:p w14:paraId="6F47D8CD" w14:textId="77777777" w:rsidR="00B2621B" w:rsidRPr="00A217D5" w:rsidRDefault="00B2621B" w:rsidP="00110E1A">
            <w:pPr>
              <w:rPr>
                <w:sz w:val="20"/>
              </w:rPr>
            </w:pPr>
          </w:p>
        </w:tc>
        <w:tc>
          <w:tcPr>
            <w:tcW w:w="397" w:type="dxa"/>
          </w:tcPr>
          <w:p w14:paraId="3255267D" w14:textId="77777777" w:rsidR="00B2621B" w:rsidRPr="00A217D5" w:rsidRDefault="00B2621B" w:rsidP="00110E1A">
            <w:pPr>
              <w:rPr>
                <w:sz w:val="20"/>
              </w:rPr>
            </w:pPr>
          </w:p>
        </w:tc>
        <w:tc>
          <w:tcPr>
            <w:tcW w:w="396" w:type="dxa"/>
          </w:tcPr>
          <w:p w14:paraId="07B24BBA" w14:textId="77777777" w:rsidR="00B2621B" w:rsidRPr="00A217D5" w:rsidRDefault="00B2621B" w:rsidP="00110E1A">
            <w:pPr>
              <w:rPr>
                <w:sz w:val="20"/>
              </w:rPr>
            </w:pPr>
          </w:p>
        </w:tc>
        <w:tc>
          <w:tcPr>
            <w:tcW w:w="396" w:type="dxa"/>
          </w:tcPr>
          <w:p w14:paraId="5E0FC887" w14:textId="77777777" w:rsidR="00B2621B" w:rsidRPr="00A217D5" w:rsidRDefault="00B2621B" w:rsidP="00110E1A">
            <w:pPr>
              <w:rPr>
                <w:sz w:val="20"/>
              </w:rPr>
            </w:pPr>
          </w:p>
        </w:tc>
        <w:tc>
          <w:tcPr>
            <w:tcW w:w="397" w:type="dxa"/>
          </w:tcPr>
          <w:p w14:paraId="1E8CD875" w14:textId="77777777" w:rsidR="00B2621B" w:rsidRPr="00A217D5" w:rsidRDefault="00B2621B" w:rsidP="00110E1A">
            <w:pPr>
              <w:rPr>
                <w:sz w:val="20"/>
              </w:rPr>
            </w:pPr>
          </w:p>
        </w:tc>
        <w:tc>
          <w:tcPr>
            <w:tcW w:w="396" w:type="dxa"/>
          </w:tcPr>
          <w:p w14:paraId="1C58CC2F" w14:textId="77777777" w:rsidR="00B2621B" w:rsidRPr="00A217D5" w:rsidRDefault="00B2621B" w:rsidP="00110E1A">
            <w:pPr>
              <w:rPr>
                <w:sz w:val="20"/>
              </w:rPr>
            </w:pPr>
          </w:p>
        </w:tc>
        <w:tc>
          <w:tcPr>
            <w:tcW w:w="396" w:type="dxa"/>
          </w:tcPr>
          <w:p w14:paraId="159DEC16" w14:textId="77777777" w:rsidR="00B2621B" w:rsidRPr="00A217D5" w:rsidRDefault="00B2621B" w:rsidP="00110E1A">
            <w:pPr>
              <w:rPr>
                <w:sz w:val="20"/>
              </w:rPr>
            </w:pPr>
          </w:p>
        </w:tc>
        <w:tc>
          <w:tcPr>
            <w:tcW w:w="397" w:type="dxa"/>
          </w:tcPr>
          <w:p w14:paraId="6676C6A1" w14:textId="77777777" w:rsidR="00B2621B" w:rsidRPr="00A217D5" w:rsidRDefault="00B2621B" w:rsidP="00110E1A">
            <w:pPr>
              <w:rPr>
                <w:sz w:val="20"/>
              </w:rPr>
            </w:pPr>
            <w:r>
              <w:rPr>
                <w:sz w:val="20"/>
              </w:rPr>
              <w:t xml:space="preserve">X </w:t>
            </w:r>
          </w:p>
        </w:tc>
        <w:tc>
          <w:tcPr>
            <w:tcW w:w="396" w:type="dxa"/>
          </w:tcPr>
          <w:p w14:paraId="75AF08FE" w14:textId="77777777" w:rsidR="00B2621B" w:rsidRPr="00A217D5" w:rsidRDefault="00B2621B" w:rsidP="00110E1A">
            <w:pPr>
              <w:rPr>
                <w:sz w:val="20"/>
              </w:rPr>
            </w:pPr>
          </w:p>
        </w:tc>
        <w:tc>
          <w:tcPr>
            <w:tcW w:w="396" w:type="dxa"/>
          </w:tcPr>
          <w:p w14:paraId="56F8F7CD" w14:textId="77777777" w:rsidR="00B2621B" w:rsidRPr="00A217D5" w:rsidRDefault="00B2621B" w:rsidP="00110E1A">
            <w:pPr>
              <w:rPr>
                <w:sz w:val="20"/>
              </w:rPr>
            </w:pPr>
          </w:p>
        </w:tc>
        <w:tc>
          <w:tcPr>
            <w:tcW w:w="397" w:type="dxa"/>
          </w:tcPr>
          <w:p w14:paraId="2847534F" w14:textId="77777777" w:rsidR="00B2621B" w:rsidRPr="00A217D5" w:rsidRDefault="00B2621B" w:rsidP="00110E1A">
            <w:pPr>
              <w:rPr>
                <w:sz w:val="20"/>
              </w:rPr>
            </w:pPr>
          </w:p>
        </w:tc>
        <w:tc>
          <w:tcPr>
            <w:tcW w:w="396" w:type="dxa"/>
          </w:tcPr>
          <w:p w14:paraId="5353BD63" w14:textId="77777777" w:rsidR="00B2621B" w:rsidRDefault="00B2621B" w:rsidP="00110E1A"/>
        </w:tc>
        <w:tc>
          <w:tcPr>
            <w:tcW w:w="397" w:type="dxa"/>
          </w:tcPr>
          <w:p w14:paraId="4E9567F0" w14:textId="77777777" w:rsidR="00B2621B" w:rsidRDefault="00B2621B" w:rsidP="00110E1A"/>
        </w:tc>
        <w:tc>
          <w:tcPr>
            <w:tcW w:w="396" w:type="dxa"/>
          </w:tcPr>
          <w:p w14:paraId="54C14E62" w14:textId="77777777" w:rsidR="00B2621B" w:rsidRDefault="00B2621B" w:rsidP="00110E1A"/>
        </w:tc>
        <w:tc>
          <w:tcPr>
            <w:tcW w:w="396" w:type="dxa"/>
          </w:tcPr>
          <w:p w14:paraId="16E8EA88" w14:textId="77777777" w:rsidR="00B2621B" w:rsidRDefault="00B2621B" w:rsidP="00110E1A"/>
        </w:tc>
        <w:tc>
          <w:tcPr>
            <w:tcW w:w="397" w:type="dxa"/>
          </w:tcPr>
          <w:p w14:paraId="007A3096" w14:textId="77777777" w:rsidR="00B2621B" w:rsidRDefault="00B2621B" w:rsidP="00110E1A"/>
        </w:tc>
        <w:tc>
          <w:tcPr>
            <w:tcW w:w="396" w:type="dxa"/>
          </w:tcPr>
          <w:p w14:paraId="6AA6A16A" w14:textId="77777777" w:rsidR="00B2621B" w:rsidRDefault="00B2621B" w:rsidP="00110E1A"/>
        </w:tc>
        <w:tc>
          <w:tcPr>
            <w:tcW w:w="396" w:type="dxa"/>
          </w:tcPr>
          <w:p w14:paraId="158B3ED2" w14:textId="77777777" w:rsidR="00B2621B" w:rsidRDefault="00B2621B" w:rsidP="00110E1A"/>
        </w:tc>
        <w:tc>
          <w:tcPr>
            <w:tcW w:w="397" w:type="dxa"/>
          </w:tcPr>
          <w:p w14:paraId="19F5BF08" w14:textId="77777777" w:rsidR="00B2621B" w:rsidRDefault="00B2621B" w:rsidP="00110E1A"/>
        </w:tc>
        <w:tc>
          <w:tcPr>
            <w:tcW w:w="396" w:type="dxa"/>
          </w:tcPr>
          <w:p w14:paraId="03AE46FD" w14:textId="77777777" w:rsidR="00B2621B" w:rsidRDefault="00B2621B" w:rsidP="00110E1A"/>
        </w:tc>
        <w:tc>
          <w:tcPr>
            <w:tcW w:w="397" w:type="dxa"/>
          </w:tcPr>
          <w:p w14:paraId="4FE60A69" w14:textId="77777777" w:rsidR="00B2621B" w:rsidRDefault="00B2621B" w:rsidP="00110E1A"/>
        </w:tc>
        <w:tc>
          <w:tcPr>
            <w:tcW w:w="396" w:type="dxa"/>
          </w:tcPr>
          <w:p w14:paraId="472A4851" w14:textId="77777777" w:rsidR="00B2621B" w:rsidRDefault="00B2621B" w:rsidP="00110E1A"/>
        </w:tc>
        <w:tc>
          <w:tcPr>
            <w:tcW w:w="396" w:type="dxa"/>
          </w:tcPr>
          <w:p w14:paraId="3C253407" w14:textId="77777777" w:rsidR="00B2621B" w:rsidRDefault="00B2621B" w:rsidP="00110E1A"/>
        </w:tc>
        <w:tc>
          <w:tcPr>
            <w:tcW w:w="397" w:type="dxa"/>
          </w:tcPr>
          <w:p w14:paraId="7A49B9E5" w14:textId="77777777" w:rsidR="00B2621B" w:rsidRDefault="00B2621B" w:rsidP="00110E1A"/>
        </w:tc>
        <w:tc>
          <w:tcPr>
            <w:tcW w:w="396" w:type="dxa"/>
          </w:tcPr>
          <w:p w14:paraId="796D7FB9" w14:textId="77777777" w:rsidR="00B2621B" w:rsidRDefault="00B2621B" w:rsidP="00110E1A"/>
        </w:tc>
        <w:tc>
          <w:tcPr>
            <w:tcW w:w="396" w:type="dxa"/>
          </w:tcPr>
          <w:p w14:paraId="78C9CE05" w14:textId="77777777" w:rsidR="00B2621B" w:rsidRDefault="00B2621B" w:rsidP="00110E1A"/>
        </w:tc>
        <w:tc>
          <w:tcPr>
            <w:tcW w:w="397" w:type="dxa"/>
          </w:tcPr>
          <w:p w14:paraId="70F192B8" w14:textId="77777777" w:rsidR="00B2621B" w:rsidRDefault="00B2621B" w:rsidP="00110E1A"/>
        </w:tc>
        <w:tc>
          <w:tcPr>
            <w:tcW w:w="396" w:type="dxa"/>
          </w:tcPr>
          <w:p w14:paraId="7E969540" w14:textId="77777777" w:rsidR="00B2621B" w:rsidRDefault="00B2621B" w:rsidP="00110E1A"/>
        </w:tc>
        <w:tc>
          <w:tcPr>
            <w:tcW w:w="397" w:type="dxa"/>
          </w:tcPr>
          <w:p w14:paraId="71E8B48E" w14:textId="77777777" w:rsidR="00B2621B" w:rsidRDefault="00B2621B" w:rsidP="00110E1A"/>
        </w:tc>
      </w:tr>
      <w:tr w:rsidR="00B2621B" w14:paraId="61F7C739" w14:textId="77777777" w:rsidTr="00110E1A">
        <w:tc>
          <w:tcPr>
            <w:tcW w:w="1271" w:type="dxa"/>
          </w:tcPr>
          <w:p w14:paraId="11FC6196" w14:textId="77777777" w:rsidR="00B2621B" w:rsidRDefault="00B2621B" w:rsidP="00110E1A">
            <w:r>
              <w:t>BIN_T5</w:t>
            </w:r>
          </w:p>
        </w:tc>
        <w:tc>
          <w:tcPr>
            <w:tcW w:w="396" w:type="dxa"/>
          </w:tcPr>
          <w:p w14:paraId="1A387516" w14:textId="77777777" w:rsidR="00B2621B" w:rsidRPr="00A217D5" w:rsidRDefault="00B2621B" w:rsidP="00110E1A">
            <w:pPr>
              <w:rPr>
                <w:sz w:val="20"/>
              </w:rPr>
            </w:pPr>
          </w:p>
        </w:tc>
        <w:tc>
          <w:tcPr>
            <w:tcW w:w="396" w:type="dxa"/>
          </w:tcPr>
          <w:p w14:paraId="02F08C50" w14:textId="77777777" w:rsidR="00B2621B" w:rsidRPr="00A217D5" w:rsidRDefault="00B2621B" w:rsidP="00110E1A">
            <w:pPr>
              <w:rPr>
                <w:sz w:val="20"/>
              </w:rPr>
            </w:pPr>
          </w:p>
        </w:tc>
        <w:tc>
          <w:tcPr>
            <w:tcW w:w="397" w:type="dxa"/>
          </w:tcPr>
          <w:p w14:paraId="614378D5" w14:textId="77777777" w:rsidR="00B2621B" w:rsidRPr="00A217D5" w:rsidRDefault="00B2621B" w:rsidP="00110E1A">
            <w:pPr>
              <w:rPr>
                <w:sz w:val="20"/>
              </w:rPr>
            </w:pPr>
          </w:p>
        </w:tc>
        <w:tc>
          <w:tcPr>
            <w:tcW w:w="396" w:type="dxa"/>
          </w:tcPr>
          <w:p w14:paraId="747F5DD1" w14:textId="77777777" w:rsidR="00B2621B" w:rsidRPr="00A217D5" w:rsidRDefault="00B2621B" w:rsidP="00110E1A">
            <w:pPr>
              <w:rPr>
                <w:sz w:val="20"/>
              </w:rPr>
            </w:pPr>
          </w:p>
        </w:tc>
        <w:tc>
          <w:tcPr>
            <w:tcW w:w="397" w:type="dxa"/>
          </w:tcPr>
          <w:p w14:paraId="553F14FC" w14:textId="77777777" w:rsidR="00B2621B" w:rsidRPr="00A217D5" w:rsidRDefault="00B2621B" w:rsidP="00110E1A">
            <w:pPr>
              <w:rPr>
                <w:sz w:val="20"/>
              </w:rPr>
            </w:pPr>
          </w:p>
        </w:tc>
        <w:tc>
          <w:tcPr>
            <w:tcW w:w="396" w:type="dxa"/>
          </w:tcPr>
          <w:p w14:paraId="7014DD56" w14:textId="77777777" w:rsidR="00B2621B" w:rsidRPr="00A217D5" w:rsidRDefault="00B2621B" w:rsidP="00110E1A">
            <w:pPr>
              <w:rPr>
                <w:sz w:val="20"/>
              </w:rPr>
            </w:pPr>
          </w:p>
        </w:tc>
        <w:tc>
          <w:tcPr>
            <w:tcW w:w="396" w:type="dxa"/>
          </w:tcPr>
          <w:p w14:paraId="6B7C2B9E" w14:textId="77777777" w:rsidR="00B2621B" w:rsidRPr="00A217D5" w:rsidRDefault="00B2621B" w:rsidP="00110E1A">
            <w:pPr>
              <w:rPr>
                <w:sz w:val="20"/>
              </w:rPr>
            </w:pPr>
          </w:p>
        </w:tc>
        <w:tc>
          <w:tcPr>
            <w:tcW w:w="397" w:type="dxa"/>
          </w:tcPr>
          <w:p w14:paraId="15A24483" w14:textId="77777777" w:rsidR="00B2621B" w:rsidRPr="00A217D5" w:rsidRDefault="00B2621B" w:rsidP="00110E1A">
            <w:pPr>
              <w:rPr>
                <w:sz w:val="20"/>
              </w:rPr>
            </w:pPr>
          </w:p>
        </w:tc>
        <w:tc>
          <w:tcPr>
            <w:tcW w:w="396" w:type="dxa"/>
          </w:tcPr>
          <w:p w14:paraId="0D2B0FAA" w14:textId="77777777" w:rsidR="00B2621B" w:rsidRPr="00A217D5" w:rsidRDefault="00B2621B" w:rsidP="00110E1A">
            <w:pPr>
              <w:rPr>
                <w:sz w:val="20"/>
              </w:rPr>
            </w:pPr>
          </w:p>
        </w:tc>
        <w:tc>
          <w:tcPr>
            <w:tcW w:w="397" w:type="dxa"/>
          </w:tcPr>
          <w:p w14:paraId="48049777" w14:textId="77777777" w:rsidR="00B2621B" w:rsidRPr="00A217D5" w:rsidRDefault="00B2621B" w:rsidP="00110E1A">
            <w:pPr>
              <w:rPr>
                <w:sz w:val="20"/>
              </w:rPr>
            </w:pPr>
          </w:p>
        </w:tc>
        <w:tc>
          <w:tcPr>
            <w:tcW w:w="396" w:type="dxa"/>
          </w:tcPr>
          <w:p w14:paraId="73339E99" w14:textId="77777777" w:rsidR="00B2621B" w:rsidRPr="00A217D5" w:rsidRDefault="00B2621B" w:rsidP="00110E1A">
            <w:pPr>
              <w:rPr>
                <w:sz w:val="20"/>
              </w:rPr>
            </w:pPr>
          </w:p>
        </w:tc>
        <w:tc>
          <w:tcPr>
            <w:tcW w:w="397" w:type="dxa"/>
          </w:tcPr>
          <w:p w14:paraId="1E5842C7" w14:textId="77777777" w:rsidR="00B2621B" w:rsidRPr="00A217D5" w:rsidRDefault="00B2621B" w:rsidP="00110E1A">
            <w:pPr>
              <w:rPr>
                <w:sz w:val="20"/>
              </w:rPr>
            </w:pPr>
          </w:p>
        </w:tc>
        <w:tc>
          <w:tcPr>
            <w:tcW w:w="396" w:type="dxa"/>
          </w:tcPr>
          <w:p w14:paraId="3B06950D" w14:textId="77777777" w:rsidR="00B2621B" w:rsidRPr="00A217D5" w:rsidRDefault="00B2621B" w:rsidP="00110E1A">
            <w:pPr>
              <w:rPr>
                <w:sz w:val="20"/>
              </w:rPr>
            </w:pPr>
          </w:p>
        </w:tc>
        <w:tc>
          <w:tcPr>
            <w:tcW w:w="396" w:type="dxa"/>
          </w:tcPr>
          <w:p w14:paraId="0690D583" w14:textId="77777777" w:rsidR="00B2621B" w:rsidRPr="00A217D5" w:rsidRDefault="00B2621B" w:rsidP="00110E1A">
            <w:pPr>
              <w:rPr>
                <w:sz w:val="20"/>
              </w:rPr>
            </w:pPr>
          </w:p>
        </w:tc>
        <w:tc>
          <w:tcPr>
            <w:tcW w:w="397" w:type="dxa"/>
          </w:tcPr>
          <w:p w14:paraId="7D5BC87F" w14:textId="77777777" w:rsidR="00B2621B" w:rsidRPr="00A217D5" w:rsidRDefault="00B2621B" w:rsidP="00110E1A">
            <w:pPr>
              <w:rPr>
                <w:sz w:val="20"/>
              </w:rPr>
            </w:pPr>
          </w:p>
        </w:tc>
        <w:tc>
          <w:tcPr>
            <w:tcW w:w="396" w:type="dxa"/>
          </w:tcPr>
          <w:p w14:paraId="45279C09" w14:textId="77777777" w:rsidR="00B2621B" w:rsidRPr="00A217D5" w:rsidRDefault="00B2621B" w:rsidP="00110E1A">
            <w:pPr>
              <w:rPr>
                <w:sz w:val="20"/>
              </w:rPr>
            </w:pPr>
          </w:p>
        </w:tc>
        <w:tc>
          <w:tcPr>
            <w:tcW w:w="396" w:type="dxa"/>
          </w:tcPr>
          <w:p w14:paraId="1B99CE54" w14:textId="77777777" w:rsidR="00B2621B" w:rsidRPr="00A217D5" w:rsidRDefault="00B2621B" w:rsidP="00110E1A">
            <w:pPr>
              <w:rPr>
                <w:sz w:val="20"/>
              </w:rPr>
            </w:pPr>
          </w:p>
        </w:tc>
        <w:tc>
          <w:tcPr>
            <w:tcW w:w="397" w:type="dxa"/>
          </w:tcPr>
          <w:p w14:paraId="768D23CF" w14:textId="77777777" w:rsidR="00B2621B" w:rsidRPr="00A217D5" w:rsidRDefault="00B2621B" w:rsidP="00110E1A">
            <w:pPr>
              <w:rPr>
                <w:sz w:val="20"/>
              </w:rPr>
            </w:pPr>
          </w:p>
        </w:tc>
        <w:tc>
          <w:tcPr>
            <w:tcW w:w="396" w:type="dxa"/>
          </w:tcPr>
          <w:p w14:paraId="1FA3BE5A" w14:textId="77777777" w:rsidR="00B2621B" w:rsidRPr="00A217D5" w:rsidRDefault="00B2621B" w:rsidP="00110E1A">
            <w:pPr>
              <w:rPr>
                <w:sz w:val="20"/>
              </w:rPr>
            </w:pPr>
          </w:p>
        </w:tc>
        <w:tc>
          <w:tcPr>
            <w:tcW w:w="396" w:type="dxa"/>
          </w:tcPr>
          <w:p w14:paraId="67CA49CD" w14:textId="77777777" w:rsidR="00B2621B" w:rsidRPr="00A217D5" w:rsidRDefault="00B2621B" w:rsidP="00110E1A">
            <w:pPr>
              <w:rPr>
                <w:sz w:val="20"/>
              </w:rPr>
            </w:pPr>
          </w:p>
        </w:tc>
        <w:tc>
          <w:tcPr>
            <w:tcW w:w="397" w:type="dxa"/>
          </w:tcPr>
          <w:p w14:paraId="567E25C6" w14:textId="77777777" w:rsidR="00B2621B" w:rsidRPr="00A217D5" w:rsidRDefault="00B2621B" w:rsidP="00110E1A">
            <w:pPr>
              <w:rPr>
                <w:sz w:val="20"/>
              </w:rPr>
            </w:pPr>
          </w:p>
        </w:tc>
        <w:tc>
          <w:tcPr>
            <w:tcW w:w="396" w:type="dxa"/>
          </w:tcPr>
          <w:p w14:paraId="407BF0C6" w14:textId="77777777" w:rsidR="00B2621B" w:rsidRPr="00A217D5" w:rsidRDefault="00B2621B" w:rsidP="00110E1A">
            <w:pPr>
              <w:rPr>
                <w:sz w:val="20"/>
              </w:rPr>
            </w:pPr>
          </w:p>
        </w:tc>
        <w:tc>
          <w:tcPr>
            <w:tcW w:w="397" w:type="dxa"/>
          </w:tcPr>
          <w:p w14:paraId="6DD0BF95" w14:textId="77777777" w:rsidR="00B2621B" w:rsidRPr="00A217D5" w:rsidRDefault="00B2621B" w:rsidP="00110E1A">
            <w:pPr>
              <w:rPr>
                <w:sz w:val="20"/>
              </w:rPr>
            </w:pPr>
          </w:p>
        </w:tc>
        <w:tc>
          <w:tcPr>
            <w:tcW w:w="396" w:type="dxa"/>
          </w:tcPr>
          <w:p w14:paraId="7C52A74B" w14:textId="77777777" w:rsidR="00B2621B" w:rsidRPr="00A217D5" w:rsidRDefault="00B2621B" w:rsidP="00110E1A">
            <w:pPr>
              <w:rPr>
                <w:sz w:val="20"/>
              </w:rPr>
            </w:pPr>
          </w:p>
        </w:tc>
        <w:tc>
          <w:tcPr>
            <w:tcW w:w="396" w:type="dxa"/>
          </w:tcPr>
          <w:p w14:paraId="09E8E54E" w14:textId="77777777" w:rsidR="00B2621B" w:rsidRPr="00A217D5" w:rsidRDefault="00B2621B" w:rsidP="00110E1A">
            <w:pPr>
              <w:rPr>
                <w:sz w:val="20"/>
              </w:rPr>
            </w:pPr>
          </w:p>
        </w:tc>
        <w:tc>
          <w:tcPr>
            <w:tcW w:w="397" w:type="dxa"/>
          </w:tcPr>
          <w:p w14:paraId="46B19AF5" w14:textId="77777777" w:rsidR="00B2621B" w:rsidRPr="00A217D5" w:rsidRDefault="00B2621B" w:rsidP="00110E1A">
            <w:pPr>
              <w:rPr>
                <w:sz w:val="20"/>
              </w:rPr>
            </w:pPr>
          </w:p>
        </w:tc>
        <w:tc>
          <w:tcPr>
            <w:tcW w:w="396" w:type="dxa"/>
          </w:tcPr>
          <w:p w14:paraId="269276A2" w14:textId="77777777" w:rsidR="00B2621B" w:rsidRPr="00A217D5" w:rsidRDefault="00B2621B" w:rsidP="00110E1A">
            <w:pPr>
              <w:rPr>
                <w:sz w:val="20"/>
              </w:rPr>
            </w:pPr>
          </w:p>
        </w:tc>
        <w:tc>
          <w:tcPr>
            <w:tcW w:w="396" w:type="dxa"/>
          </w:tcPr>
          <w:p w14:paraId="5BDDDF38" w14:textId="77777777" w:rsidR="00B2621B" w:rsidRPr="00A217D5" w:rsidRDefault="00B2621B" w:rsidP="00110E1A">
            <w:pPr>
              <w:rPr>
                <w:sz w:val="20"/>
              </w:rPr>
            </w:pPr>
          </w:p>
        </w:tc>
        <w:tc>
          <w:tcPr>
            <w:tcW w:w="397" w:type="dxa"/>
          </w:tcPr>
          <w:p w14:paraId="69C9544A" w14:textId="77777777" w:rsidR="00B2621B" w:rsidRPr="00A217D5" w:rsidRDefault="00B2621B" w:rsidP="00110E1A">
            <w:pPr>
              <w:rPr>
                <w:sz w:val="20"/>
              </w:rPr>
            </w:pPr>
          </w:p>
        </w:tc>
        <w:tc>
          <w:tcPr>
            <w:tcW w:w="396" w:type="dxa"/>
          </w:tcPr>
          <w:p w14:paraId="6BB378C4" w14:textId="77777777" w:rsidR="00B2621B" w:rsidRPr="00A217D5" w:rsidRDefault="00B2621B" w:rsidP="00110E1A">
            <w:pPr>
              <w:rPr>
                <w:sz w:val="20"/>
              </w:rPr>
            </w:pPr>
            <w:r>
              <w:rPr>
                <w:sz w:val="20"/>
              </w:rPr>
              <w:t xml:space="preserve">X </w:t>
            </w:r>
          </w:p>
        </w:tc>
        <w:tc>
          <w:tcPr>
            <w:tcW w:w="396" w:type="dxa"/>
          </w:tcPr>
          <w:p w14:paraId="5F2CE7E5" w14:textId="77777777" w:rsidR="00B2621B" w:rsidRPr="00A217D5" w:rsidRDefault="00B2621B" w:rsidP="00110E1A">
            <w:pPr>
              <w:rPr>
                <w:sz w:val="20"/>
              </w:rPr>
            </w:pPr>
          </w:p>
        </w:tc>
        <w:tc>
          <w:tcPr>
            <w:tcW w:w="397" w:type="dxa"/>
          </w:tcPr>
          <w:p w14:paraId="58C91D39" w14:textId="77777777" w:rsidR="00B2621B" w:rsidRPr="00A217D5" w:rsidRDefault="00B2621B" w:rsidP="00110E1A">
            <w:pPr>
              <w:rPr>
                <w:sz w:val="20"/>
              </w:rPr>
            </w:pPr>
          </w:p>
        </w:tc>
        <w:tc>
          <w:tcPr>
            <w:tcW w:w="396" w:type="dxa"/>
          </w:tcPr>
          <w:p w14:paraId="3672F62A" w14:textId="77777777" w:rsidR="00B2621B" w:rsidRDefault="00B2621B" w:rsidP="00110E1A"/>
        </w:tc>
        <w:tc>
          <w:tcPr>
            <w:tcW w:w="397" w:type="dxa"/>
          </w:tcPr>
          <w:p w14:paraId="735A76A8" w14:textId="77777777" w:rsidR="00B2621B" w:rsidRDefault="00B2621B" w:rsidP="00110E1A"/>
        </w:tc>
        <w:tc>
          <w:tcPr>
            <w:tcW w:w="396" w:type="dxa"/>
          </w:tcPr>
          <w:p w14:paraId="7086FD38" w14:textId="77777777" w:rsidR="00B2621B" w:rsidRDefault="00B2621B" w:rsidP="00110E1A"/>
        </w:tc>
        <w:tc>
          <w:tcPr>
            <w:tcW w:w="396" w:type="dxa"/>
          </w:tcPr>
          <w:p w14:paraId="05AD46A8" w14:textId="77777777" w:rsidR="00B2621B" w:rsidRDefault="00B2621B" w:rsidP="00110E1A"/>
        </w:tc>
        <w:tc>
          <w:tcPr>
            <w:tcW w:w="397" w:type="dxa"/>
          </w:tcPr>
          <w:p w14:paraId="637C5181" w14:textId="77777777" w:rsidR="00B2621B" w:rsidRDefault="00B2621B" w:rsidP="00110E1A"/>
        </w:tc>
        <w:tc>
          <w:tcPr>
            <w:tcW w:w="396" w:type="dxa"/>
          </w:tcPr>
          <w:p w14:paraId="334F9DBA" w14:textId="77777777" w:rsidR="00B2621B" w:rsidRDefault="00B2621B" w:rsidP="00110E1A"/>
        </w:tc>
        <w:tc>
          <w:tcPr>
            <w:tcW w:w="396" w:type="dxa"/>
          </w:tcPr>
          <w:p w14:paraId="1062B693" w14:textId="77777777" w:rsidR="00B2621B" w:rsidRDefault="00B2621B" w:rsidP="00110E1A"/>
        </w:tc>
        <w:tc>
          <w:tcPr>
            <w:tcW w:w="397" w:type="dxa"/>
          </w:tcPr>
          <w:p w14:paraId="3602DC40" w14:textId="77777777" w:rsidR="00B2621B" w:rsidRDefault="00B2621B" w:rsidP="00110E1A"/>
        </w:tc>
        <w:tc>
          <w:tcPr>
            <w:tcW w:w="396" w:type="dxa"/>
          </w:tcPr>
          <w:p w14:paraId="26C85B98" w14:textId="77777777" w:rsidR="00B2621B" w:rsidRDefault="00B2621B" w:rsidP="00110E1A"/>
        </w:tc>
        <w:tc>
          <w:tcPr>
            <w:tcW w:w="397" w:type="dxa"/>
          </w:tcPr>
          <w:p w14:paraId="6F6E8F9C" w14:textId="77777777" w:rsidR="00B2621B" w:rsidRDefault="00B2621B" w:rsidP="00110E1A"/>
        </w:tc>
        <w:tc>
          <w:tcPr>
            <w:tcW w:w="396" w:type="dxa"/>
          </w:tcPr>
          <w:p w14:paraId="7F88591E" w14:textId="77777777" w:rsidR="00B2621B" w:rsidRDefault="00B2621B" w:rsidP="00110E1A"/>
        </w:tc>
        <w:tc>
          <w:tcPr>
            <w:tcW w:w="396" w:type="dxa"/>
          </w:tcPr>
          <w:p w14:paraId="2CCFC112" w14:textId="77777777" w:rsidR="00B2621B" w:rsidRDefault="00B2621B" w:rsidP="00110E1A"/>
        </w:tc>
        <w:tc>
          <w:tcPr>
            <w:tcW w:w="397" w:type="dxa"/>
          </w:tcPr>
          <w:p w14:paraId="392E9C0B" w14:textId="77777777" w:rsidR="00B2621B" w:rsidRDefault="00B2621B" w:rsidP="00110E1A"/>
        </w:tc>
        <w:tc>
          <w:tcPr>
            <w:tcW w:w="396" w:type="dxa"/>
          </w:tcPr>
          <w:p w14:paraId="4C2516EE" w14:textId="77777777" w:rsidR="00B2621B" w:rsidRDefault="00B2621B" w:rsidP="00110E1A"/>
        </w:tc>
        <w:tc>
          <w:tcPr>
            <w:tcW w:w="396" w:type="dxa"/>
          </w:tcPr>
          <w:p w14:paraId="45ED867F" w14:textId="77777777" w:rsidR="00B2621B" w:rsidRDefault="00B2621B" w:rsidP="00110E1A"/>
        </w:tc>
        <w:tc>
          <w:tcPr>
            <w:tcW w:w="397" w:type="dxa"/>
          </w:tcPr>
          <w:p w14:paraId="444D8E67" w14:textId="77777777" w:rsidR="00B2621B" w:rsidRDefault="00B2621B" w:rsidP="00110E1A"/>
        </w:tc>
        <w:tc>
          <w:tcPr>
            <w:tcW w:w="396" w:type="dxa"/>
          </w:tcPr>
          <w:p w14:paraId="6E5CDE35" w14:textId="77777777" w:rsidR="00B2621B" w:rsidRDefault="00B2621B" w:rsidP="00110E1A"/>
        </w:tc>
        <w:tc>
          <w:tcPr>
            <w:tcW w:w="397" w:type="dxa"/>
          </w:tcPr>
          <w:p w14:paraId="7BC57A75" w14:textId="77777777" w:rsidR="00B2621B" w:rsidRDefault="00B2621B" w:rsidP="00110E1A"/>
        </w:tc>
      </w:tr>
      <w:tr w:rsidR="00B2621B" w14:paraId="2F4FD55E" w14:textId="77777777" w:rsidTr="00110E1A">
        <w:tc>
          <w:tcPr>
            <w:tcW w:w="1271" w:type="dxa"/>
          </w:tcPr>
          <w:p w14:paraId="79A2C51F" w14:textId="77777777" w:rsidR="00B2621B" w:rsidRDefault="00B2621B" w:rsidP="00110E1A">
            <w:r>
              <w:t>BIN_T6</w:t>
            </w:r>
          </w:p>
        </w:tc>
        <w:tc>
          <w:tcPr>
            <w:tcW w:w="396" w:type="dxa"/>
          </w:tcPr>
          <w:p w14:paraId="74713A48" w14:textId="77777777" w:rsidR="00B2621B" w:rsidRPr="00A217D5" w:rsidRDefault="00B2621B" w:rsidP="00110E1A">
            <w:pPr>
              <w:rPr>
                <w:sz w:val="20"/>
              </w:rPr>
            </w:pPr>
          </w:p>
        </w:tc>
        <w:tc>
          <w:tcPr>
            <w:tcW w:w="396" w:type="dxa"/>
          </w:tcPr>
          <w:p w14:paraId="36D5DE75" w14:textId="77777777" w:rsidR="00B2621B" w:rsidRPr="00A217D5" w:rsidRDefault="00B2621B" w:rsidP="00110E1A">
            <w:pPr>
              <w:rPr>
                <w:sz w:val="20"/>
              </w:rPr>
            </w:pPr>
          </w:p>
        </w:tc>
        <w:tc>
          <w:tcPr>
            <w:tcW w:w="397" w:type="dxa"/>
          </w:tcPr>
          <w:p w14:paraId="45C4038C" w14:textId="77777777" w:rsidR="00B2621B" w:rsidRPr="00A217D5" w:rsidRDefault="00B2621B" w:rsidP="00110E1A">
            <w:pPr>
              <w:rPr>
                <w:sz w:val="20"/>
              </w:rPr>
            </w:pPr>
          </w:p>
        </w:tc>
        <w:tc>
          <w:tcPr>
            <w:tcW w:w="396" w:type="dxa"/>
          </w:tcPr>
          <w:p w14:paraId="0BC8F1EC" w14:textId="77777777" w:rsidR="00B2621B" w:rsidRPr="00A217D5" w:rsidRDefault="00B2621B" w:rsidP="00110E1A">
            <w:pPr>
              <w:rPr>
                <w:sz w:val="20"/>
              </w:rPr>
            </w:pPr>
          </w:p>
        </w:tc>
        <w:tc>
          <w:tcPr>
            <w:tcW w:w="397" w:type="dxa"/>
          </w:tcPr>
          <w:p w14:paraId="36F598F7" w14:textId="77777777" w:rsidR="00B2621B" w:rsidRPr="00A217D5" w:rsidRDefault="00B2621B" w:rsidP="00110E1A">
            <w:pPr>
              <w:rPr>
                <w:sz w:val="20"/>
              </w:rPr>
            </w:pPr>
          </w:p>
        </w:tc>
        <w:tc>
          <w:tcPr>
            <w:tcW w:w="396" w:type="dxa"/>
          </w:tcPr>
          <w:p w14:paraId="06FA1858" w14:textId="77777777" w:rsidR="00B2621B" w:rsidRPr="00A217D5" w:rsidRDefault="00B2621B" w:rsidP="00110E1A">
            <w:pPr>
              <w:rPr>
                <w:sz w:val="20"/>
              </w:rPr>
            </w:pPr>
          </w:p>
        </w:tc>
        <w:tc>
          <w:tcPr>
            <w:tcW w:w="396" w:type="dxa"/>
          </w:tcPr>
          <w:p w14:paraId="4384AEED" w14:textId="77777777" w:rsidR="00B2621B" w:rsidRPr="00A217D5" w:rsidRDefault="00B2621B" w:rsidP="00110E1A">
            <w:pPr>
              <w:rPr>
                <w:sz w:val="20"/>
              </w:rPr>
            </w:pPr>
          </w:p>
        </w:tc>
        <w:tc>
          <w:tcPr>
            <w:tcW w:w="397" w:type="dxa"/>
          </w:tcPr>
          <w:p w14:paraId="54379476" w14:textId="77777777" w:rsidR="00B2621B" w:rsidRPr="00A217D5" w:rsidRDefault="00B2621B" w:rsidP="00110E1A">
            <w:pPr>
              <w:rPr>
                <w:sz w:val="20"/>
              </w:rPr>
            </w:pPr>
          </w:p>
        </w:tc>
        <w:tc>
          <w:tcPr>
            <w:tcW w:w="396" w:type="dxa"/>
          </w:tcPr>
          <w:p w14:paraId="73474EF4" w14:textId="77777777" w:rsidR="00B2621B" w:rsidRPr="00A217D5" w:rsidRDefault="00B2621B" w:rsidP="00110E1A">
            <w:pPr>
              <w:rPr>
                <w:sz w:val="20"/>
              </w:rPr>
            </w:pPr>
          </w:p>
        </w:tc>
        <w:tc>
          <w:tcPr>
            <w:tcW w:w="397" w:type="dxa"/>
          </w:tcPr>
          <w:p w14:paraId="11ACC98D" w14:textId="77777777" w:rsidR="00B2621B" w:rsidRPr="00A217D5" w:rsidRDefault="00B2621B" w:rsidP="00110E1A">
            <w:pPr>
              <w:rPr>
                <w:sz w:val="20"/>
              </w:rPr>
            </w:pPr>
          </w:p>
        </w:tc>
        <w:tc>
          <w:tcPr>
            <w:tcW w:w="396" w:type="dxa"/>
          </w:tcPr>
          <w:p w14:paraId="2CBCD0B5" w14:textId="77777777" w:rsidR="00B2621B" w:rsidRPr="00A217D5" w:rsidRDefault="00B2621B" w:rsidP="00110E1A">
            <w:pPr>
              <w:rPr>
                <w:sz w:val="20"/>
              </w:rPr>
            </w:pPr>
          </w:p>
        </w:tc>
        <w:tc>
          <w:tcPr>
            <w:tcW w:w="397" w:type="dxa"/>
          </w:tcPr>
          <w:p w14:paraId="629F8937" w14:textId="77777777" w:rsidR="00B2621B" w:rsidRPr="00A217D5" w:rsidRDefault="00B2621B" w:rsidP="00110E1A">
            <w:pPr>
              <w:rPr>
                <w:sz w:val="20"/>
              </w:rPr>
            </w:pPr>
          </w:p>
        </w:tc>
        <w:tc>
          <w:tcPr>
            <w:tcW w:w="396" w:type="dxa"/>
          </w:tcPr>
          <w:p w14:paraId="1D5FFE8A" w14:textId="77777777" w:rsidR="00B2621B" w:rsidRPr="00A217D5" w:rsidRDefault="00B2621B" w:rsidP="00110E1A">
            <w:pPr>
              <w:rPr>
                <w:sz w:val="20"/>
              </w:rPr>
            </w:pPr>
          </w:p>
        </w:tc>
        <w:tc>
          <w:tcPr>
            <w:tcW w:w="396" w:type="dxa"/>
          </w:tcPr>
          <w:p w14:paraId="06B4BBC5" w14:textId="77777777" w:rsidR="00B2621B" w:rsidRPr="00A217D5" w:rsidRDefault="00B2621B" w:rsidP="00110E1A">
            <w:pPr>
              <w:rPr>
                <w:sz w:val="20"/>
              </w:rPr>
            </w:pPr>
          </w:p>
        </w:tc>
        <w:tc>
          <w:tcPr>
            <w:tcW w:w="397" w:type="dxa"/>
          </w:tcPr>
          <w:p w14:paraId="5E941A8E" w14:textId="77777777" w:rsidR="00B2621B" w:rsidRPr="00A217D5" w:rsidRDefault="00B2621B" w:rsidP="00110E1A">
            <w:pPr>
              <w:rPr>
                <w:sz w:val="20"/>
              </w:rPr>
            </w:pPr>
          </w:p>
        </w:tc>
        <w:tc>
          <w:tcPr>
            <w:tcW w:w="396" w:type="dxa"/>
          </w:tcPr>
          <w:p w14:paraId="72CB96F2" w14:textId="77777777" w:rsidR="00B2621B" w:rsidRPr="00A217D5" w:rsidRDefault="00B2621B" w:rsidP="00110E1A">
            <w:pPr>
              <w:rPr>
                <w:sz w:val="20"/>
              </w:rPr>
            </w:pPr>
          </w:p>
        </w:tc>
        <w:tc>
          <w:tcPr>
            <w:tcW w:w="396" w:type="dxa"/>
          </w:tcPr>
          <w:p w14:paraId="076AA832" w14:textId="77777777" w:rsidR="00B2621B" w:rsidRPr="00A217D5" w:rsidRDefault="00B2621B" w:rsidP="00110E1A">
            <w:pPr>
              <w:rPr>
                <w:sz w:val="20"/>
              </w:rPr>
            </w:pPr>
          </w:p>
        </w:tc>
        <w:tc>
          <w:tcPr>
            <w:tcW w:w="397" w:type="dxa"/>
          </w:tcPr>
          <w:p w14:paraId="21C33765" w14:textId="77777777" w:rsidR="00B2621B" w:rsidRPr="00A217D5" w:rsidRDefault="00B2621B" w:rsidP="00110E1A">
            <w:pPr>
              <w:rPr>
                <w:sz w:val="20"/>
              </w:rPr>
            </w:pPr>
          </w:p>
        </w:tc>
        <w:tc>
          <w:tcPr>
            <w:tcW w:w="396" w:type="dxa"/>
          </w:tcPr>
          <w:p w14:paraId="5930DE21" w14:textId="77777777" w:rsidR="00B2621B" w:rsidRPr="00A217D5" w:rsidRDefault="00B2621B" w:rsidP="00110E1A">
            <w:pPr>
              <w:rPr>
                <w:sz w:val="20"/>
              </w:rPr>
            </w:pPr>
          </w:p>
        </w:tc>
        <w:tc>
          <w:tcPr>
            <w:tcW w:w="396" w:type="dxa"/>
          </w:tcPr>
          <w:p w14:paraId="42C679EB" w14:textId="77777777" w:rsidR="00B2621B" w:rsidRPr="00A217D5" w:rsidRDefault="00B2621B" w:rsidP="00110E1A">
            <w:pPr>
              <w:rPr>
                <w:sz w:val="20"/>
              </w:rPr>
            </w:pPr>
          </w:p>
        </w:tc>
        <w:tc>
          <w:tcPr>
            <w:tcW w:w="397" w:type="dxa"/>
          </w:tcPr>
          <w:p w14:paraId="534015B8" w14:textId="77777777" w:rsidR="00B2621B" w:rsidRPr="00A217D5" w:rsidRDefault="00B2621B" w:rsidP="00110E1A">
            <w:pPr>
              <w:rPr>
                <w:sz w:val="20"/>
              </w:rPr>
            </w:pPr>
          </w:p>
        </w:tc>
        <w:tc>
          <w:tcPr>
            <w:tcW w:w="396" w:type="dxa"/>
          </w:tcPr>
          <w:p w14:paraId="5C8E1C84" w14:textId="77777777" w:rsidR="00B2621B" w:rsidRPr="00A217D5" w:rsidRDefault="00B2621B" w:rsidP="00110E1A">
            <w:pPr>
              <w:rPr>
                <w:sz w:val="20"/>
              </w:rPr>
            </w:pPr>
          </w:p>
        </w:tc>
        <w:tc>
          <w:tcPr>
            <w:tcW w:w="397" w:type="dxa"/>
          </w:tcPr>
          <w:p w14:paraId="52E8EAA4" w14:textId="77777777" w:rsidR="00B2621B" w:rsidRPr="00A217D5" w:rsidRDefault="00B2621B" w:rsidP="00110E1A">
            <w:pPr>
              <w:rPr>
                <w:sz w:val="20"/>
              </w:rPr>
            </w:pPr>
          </w:p>
        </w:tc>
        <w:tc>
          <w:tcPr>
            <w:tcW w:w="396" w:type="dxa"/>
          </w:tcPr>
          <w:p w14:paraId="4C7E64A1" w14:textId="77777777" w:rsidR="00B2621B" w:rsidRPr="00A217D5" w:rsidRDefault="00B2621B" w:rsidP="00110E1A">
            <w:pPr>
              <w:rPr>
                <w:sz w:val="20"/>
              </w:rPr>
            </w:pPr>
          </w:p>
        </w:tc>
        <w:tc>
          <w:tcPr>
            <w:tcW w:w="396" w:type="dxa"/>
          </w:tcPr>
          <w:p w14:paraId="27E7402B" w14:textId="77777777" w:rsidR="00B2621B" w:rsidRPr="00A217D5" w:rsidRDefault="00B2621B" w:rsidP="00110E1A">
            <w:pPr>
              <w:rPr>
                <w:sz w:val="20"/>
              </w:rPr>
            </w:pPr>
          </w:p>
        </w:tc>
        <w:tc>
          <w:tcPr>
            <w:tcW w:w="397" w:type="dxa"/>
          </w:tcPr>
          <w:p w14:paraId="6D9576A1" w14:textId="77777777" w:rsidR="00B2621B" w:rsidRPr="00A217D5" w:rsidRDefault="00B2621B" w:rsidP="00110E1A">
            <w:pPr>
              <w:rPr>
                <w:sz w:val="20"/>
              </w:rPr>
            </w:pPr>
          </w:p>
        </w:tc>
        <w:tc>
          <w:tcPr>
            <w:tcW w:w="396" w:type="dxa"/>
          </w:tcPr>
          <w:p w14:paraId="19F4E37F" w14:textId="77777777" w:rsidR="00B2621B" w:rsidRPr="00A217D5" w:rsidRDefault="00B2621B" w:rsidP="00110E1A">
            <w:pPr>
              <w:rPr>
                <w:sz w:val="20"/>
              </w:rPr>
            </w:pPr>
          </w:p>
        </w:tc>
        <w:tc>
          <w:tcPr>
            <w:tcW w:w="396" w:type="dxa"/>
          </w:tcPr>
          <w:p w14:paraId="62C82CEB" w14:textId="77777777" w:rsidR="00B2621B" w:rsidRPr="00A217D5" w:rsidRDefault="00B2621B" w:rsidP="00110E1A">
            <w:pPr>
              <w:rPr>
                <w:sz w:val="20"/>
              </w:rPr>
            </w:pPr>
          </w:p>
        </w:tc>
        <w:tc>
          <w:tcPr>
            <w:tcW w:w="397" w:type="dxa"/>
          </w:tcPr>
          <w:p w14:paraId="34700C89" w14:textId="77777777" w:rsidR="00B2621B" w:rsidRPr="00A217D5" w:rsidRDefault="00B2621B" w:rsidP="00110E1A">
            <w:pPr>
              <w:rPr>
                <w:sz w:val="20"/>
              </w:rPr>
            </w:pPr>
          </w:p>
        </w:tc>
        <w:tc>
          <w:tcPr>
            <w:tcW w:w="396" w:type="dxa"/>
          </w:tcPr>
          <w:p w14:paraId="499DC374" w14:textId="77777777" w:rsidR="00B2621B" w:rsidRPr="00A217D5" w:rsidRDefault="00B2621B" w:rsidP="00110E1A">
            <w:pPr>
              <w:rPr>
                <w:sz w:val="20"/>
              </w:rPr>
            </w:pPr>
          </w:p>
        </w:tc>
        <w:tc>
          <w:tcPr>
            <w:tcW w:w="396" w:type="dxa"/>
          </w:tcPr>
          <w:p w14:paraId="44601142" w14:textId="77777777" w:rsidR="00B2621B" w:rsidRPr="00A217D5" w:rsidRDefault="00B2621B" w:rsidP="00110E1A">
            <w:pPr>
              <w:rPr>
                <w:sz w:val="20"/>
              </w:rPr>
            </w:pPr>
            <w:r>
              <w:rPr>
                <w:sz w:val="20"/>
              </w:rPr>
              <w:t xml:space="preserve">X </w:t>
            </w:r>
          </w:p>
        </w:tc>
        <w:tc>
          <w:tcPr>
            <w:tcW w:w="397" w:type="dxa"/>
          </w:tcPr>
          <w:p w14:paraId="3482DBD5" w14:textId="77777777" w:rsidR="00B2621B" w:rsidRPr="00A217D5" w:rsidRDefault="00B2621B" w:rsidP="00110E1A">
            <w:pPr>
              <w:rPr>
                <w:sz w:val="20"/>
              </w:rPr>
            </w:pPr>
          </w:p>
        </w:tc>
        <w:tc>
          <w:tcPr>
            <w:tcW w:w="396" w:type="dxa"/>
          </w:tcPr>
          <w:p w14:paraId="1B383F77" w14:textId="77777777" w:rsidR="00B2621B" w:rsidRDefault="00B2621B" w:rsidP="00110E1A"/>
        </w:tc>
        <w:tc>
          <w:tcPr>
            <w:tcW w:w="397" w:type="dxa"/>
          </w:tcPr>
          <w:p w14:paraId="57E77DD6" w14:textId="77777777" w:rsidR="00B2621B" w:rsidRDefault="00B2621B" w:rsidP="00110E1A"/>
        </w:tc>
        <w:tc>
          <w:tcPr>
            <w:tcW w:w="396" w:type="dxa"/>
          </w:tcPr>
          <w:p w14:paraId="66D37120" w14:textId="77777777" w:rsidR="00B2621B" w:rsidRDefault="00B2621B" w:rsidP="00110E1A"/>
        </w:tc>
        <w:tc>
          <w:tcPr>
            <w:tcW w:w="396" w:type="dxa"/>
          </w:tcPr>
          <w:p w14:paraId="58A7D887" w14:textId="77777777" w:rsidR="00B2621B" w:rsidRDefault="00B2621B" w:rsidP="00110E1A"/>
        </w:tc>
        <w:tc>
          <w:tcPr>
            <w:tcW w:w="397" w:type="dxa"/>
          </w:tcPr>
          <w:p w14:paraId="3A2A8F35" w14:textId="77777777" w:rsidR="00B2621B" w:rsidRDefault="00B2621B" w:rsidP="00110E1A"/>
        </w:tc>
        <w:tc>
          <w:tcPr>
            <w:tcW w:w="396" w:type="dxa"/>
          </w:tcPr>
          <w:p w14:paraId="0DC4A7C5" w14:textId="77777777" w:rsidR="00B2621B" w:rsidRDefault="00B2621B" w:rsidP="00110E1A"/>
        </w:tc>
        <w:tc>
          <w:tcPr>
            <w:tcW w:w="396" w:type="dxa"/>
          </w:tcPr>
          <w:p w14:paraId="4C64D6EE" w14:textId="77777777" w:rsidR="00B2621B" w:rsidRDefault="00B2621B" w:rsidP="00110E1A"/>
        </w:tc>
        <w:tc>
          <w:tcPr>
            <w:tcW w:w="397" w:type="dxa"/>
          </w:tcPr>
          <w:p w14:paraId="5396424D" w14:textId="77777777" w:rsidR="00B2621B" w:rsidRDefault="00B2621B" w:rsidP="00110E1A"/>
        </w:tc>
        <w:tc>
          <w:tcPr>
            <w:tcW w:w="396" w:type="dxa"/>
          </w:tcPr>
          <w:p w14:paraId="467A55A5" w14:textId="77777777" w:rsidR="00B2621B" w:rsidRDefault="00B2621B" w:rsidP="00110E1A"/>
        </w:tc>
        <w:tc>
          <w:tcPr>
            <w:tcW w:w="397" w:type="dxa"/>
          </w:tcPr>
          <w:p w14:paraId="5E347454" w14:textId="77777777" w:rsidR="00B2621B" w:rsidRDefault="00B2621B" w:rsidP="00110E1A"/>
        </w:tc>
        <w:tc>
          <w:tcPr>
            <w:tcW w:w="396" w:type="dxa"/>
          </w:tcPr>
          <w:p w14:paraId="1D5FAF1B" w14:textId="77777777" w:rsidR="00B2621B" w:rsidRDefault="00B2621B" w:rsidP="00110E1A"/>
        </w:tc>
        <w:tc>
          <w:tcPr>
            <w:tcW w:w="396" w:type="dxa"/>
          </w:tcPr>
          <w:p w14:paraId="7ACD6A8F" w14:textId="77777777" w:rsidR="00B2621B" w:rsidRDefault="00B2621B" w:rsidP="00110E1A"/>
        </w:tc>
        <w:tc>
          <w:tcPr>
            <w:tcW w:w="397" w:type="dxa"/>
          </w:tcPr>
          <w:p w14:paraId="357DE24A" w14:textId="77777777" w:rsidR="00B2621B" w:rsidRDefault="00B2621B" w:rsidP="00110E1A"/>
        </w:tc>
        <w:tc>
          <w:tcPr>
            <w:tcW w:w="396" w:type="dxa"/>
          </w:tcPr>
          <w:p w14:paraId="395F11EA" w14:textId="77777777" w:rsidR="00B2621B" w:rsidRDefault="00B2621B" w:rsidP="00110E1A"/>
        </w:tc>
        <w:tc>
          <w:tcPr>
            <w:tcW w:w="396" w:type="dxa"/>
          </w:tcPr>
          <w:p w14:paraId="0F3F2078" w14:textId="77777777" w:rsidR="00B2621B" w:rsidRDefault="00B2621B" w:rsidP="00110E1A"/>
        </w:tc>
        <w:tc>
          <w:tcPr>
            <w:tcW w:w="397" w:type="dxa"/>
          </w:tcPr>
          <w:p w14:paraId="03CD42A3" w14:textId="77777777" w:rsidR="00B2621B" w:rsidRDefault="00B2621B" w:rsidP="00110E1A"/>
        </w:tc>
        <w:tc>
          <w:tcPr>
            <w:tcW w:w="396" w:type="dxa"/>
          </w:tcPr>
          <w:p w14:paraId="74820CAD" w14:textId="77777777" w:rsidR="00B2621B" w:rsidRDefault="00B2621B" w:rsidP="00110E1A"/>
        </w:tc>
        <w:tc>
          <w:tcPr>
            <w:tcW w:w="397" w:type="dxa"/>
          </w:tcPr>
          <w:p w14:paraId="3C2D4228" w14:textId="77777777" w:rsidR="00B2621B" w:rsidRDefault="00B2621B" w:rsidP="00110E1A"/>
        </w:tc>
      </w:tr>
      <w:tr w:rsidR="00B2621B" w14:paraId="4716FD8F" w14:textId="77777777" w:rsidTr="00110E1A">
        <w:tc>
          <w:tcPr>
            <w:tcW w:w="1271" w:type="dxa"/>
          </w:tcPr>
          <w:p w14:paraId="24B95303" w14:textId="77777777" w:rsidR="00B2621B" w:rsidRDefault="00B2621B" w:rsidP="00110E1A">
            <w:r>
              <w:t>BIN_T7</w:t>
            </w:r>
          </w:p>
        </w:tc>
        <w:tc>
          <w:tcPr>
            <w:tcW w:w="396" w:type="dxa"/>
          </w:tcPr>
          <w:p w14:paraId="74B26816" w14:textId="77777777" w:rsidR="00B2621B" w:rsidRPr="00A217D5" w:rsidRDefault="00B2621B" w:rsidP="00110E1A">
            <w:pPr>
              <w:rPr>
                <w:sz w:val="20"/>
              </w:rPr>
            </w:pPr>
          </w:p>
        </w:tc>
        <w:tc>
          <w:tcPr>
            <w:tcW w:w="396" w:type="dxa"/>
          </w:tcPr>
          <w:p w14:paraId="7B501790" w14:textId="77777777" w:rsidR="00B2621B" w:rsidRPr="00A217D5" w:rsidRDefault="00B2621B" w:rsidP="00110E1A">
            <w:pPr>
              <w:rPr>
                <w:sz w:val="20"/>
              </w:rPr>
            </w:pPr>
          </w:p>
        </w:tc>
        <w:tc>
          <w:tcPr>
            <w:tcW w:w="397" w:type="dxa"/>
          </w:tcPr>
          <w:p w14:paraId="4AA4EE04" w14:textId="77777777" w:rsidR="00B2621B" w:rsidRPr="00A217D5" w:rsidRDefault="00B2621B" w:rsidP="00110E1A">
            <w:pPr>
              <w:rPr>
                <w:sz w:val="20"/>
              </w:rPr>
            </w:pPr>
          </w:p>
        </w:tc>
        <w:tc>
          <w:tcPr>
            <w:tcW w:w="396" w:type="dxa"/>
          </w:tcPr>
          <w:p w14:paraId="344BEF4A" w14:textId="77777777" w:rsidR="00B2621B" w:rsidRPr="00A217D5" w:rsidRDefault="00B2621B" w:rsidP="00110E1A">
            <w:pPr>
              <w:rPr>
                <w:sz w:val="20"/>
              </w:rPr>
            </w:pPr>
          </w:p>
        </w:tc>
        <w:tc>
          <w:tcPr>
            <w:tcW w:w="397" w:type="dxa"/>
          </w:tcPr>
          <w:p w14:paraId="6027A992" w14:textId="77777777" w:rsidR="00B2621B" w:rsidRPr="00A217D5" w:rsidRDefault="00B2621B" w:rsidP="00110E1A">
            <w:pPr>
              <w:rPr>
                <w:sz w:val="20"/>
              </w:rPr>
            </w:pPr>
          </w:p>
        </w:tc>
        <w:tc>
          <w:tcPr>
            <w:tcW w:w="396" w:type="dxa"/>
          </w:tcPr>
          <w:p w14:paraId="6CA12F03" w14:textId="77777777" w:rsidR="00B2621B" w:rsidRPr="00A217D5" w:rsidRDefault="00B2621B" w:rsidP="00110E1A">
            <w:pPr>
              <w:rPr>
                <w:sz w:val="20"/>
              </w:rPr>
            </w:pPr>
          </w:p>
        </w:tc>
        <w:tc>
          <w:tcPr>
            <w:tcW w:w="396" w:type="dxa"/>
          </w:tcPr>
          <w:p w14:paraId="7E957248" w14:textId="77777777" w:rsidR="00B2621B" w:rsidRPr="00A217D5" w:rsidRDefault="00B2621B" w:rsidP="00110E1A">
            <w:pPr>
              <w:rPr>
                <w:sz w:val="20"/>
              </w:rPr>
            </w:pPr>
          </w:p>
        </w:tc>
        <w:tc>
          <w:tcPr>
            <w:tcW w:w="397" w:type="dxa"/>
          </w:tcPr>
          <w:p w14:paraId="464E3F73" w14:textId="77777777" w:rsidR="00B2621B" w:rsidRPr="00A217D5" w:rsidRDefault="00B2621B" w:rsidP="00110E1A">
            <w:pPr>
              <w:rPr>
                <w:sz w:val="20"/>
              </w:rPr>
            </w:pPr>
          </w:p>
        </w:tc>
        <w:tc>
          <w:tcPr>
            <w:tcW w:w="396" w:type="dxa"/>
          </w:tcPr>
          <w:p w14:paraId="42E4EC07" w14:textId="77777777" w:rsidR="00B2621B" w:rsidRPr="00A217D5" w:rsidRDefault="00B2621B" w:rsidP="00110E1A">
            <w:pPr>
              <w:rPr>
                <w:sz w:val="20"/>
              </w:rPr>
            </w:pPr>
          </w:p>
        </w:tc>
        <w:tc>
          <w:tcPr>
            <w:tcW w:w="397" w:type="dxa"/>
          </w:tcPr>
          <w:p w14:paraId="633FACCC" w14:textId="77777777" w:rsidR="00B2621B" w:rsidRPr="00A217D5" w:rsidRDefault="00B2621B" w:rsidP="00110E1A">
            <w:pPr>
              <w:rPr>
                <w:sz w:val="20"/>
              </w:rPr>
            </w:pPr>
          </w:p>
        </w:tc>
        <w:tc>
          <w:tcPr>
            <w:tcW w:w="396" w:type="dxa"/>
          </w:tcPr>
          <w:p w14:paraId="1CD4E94D" w14:textId="77777777" w:rsidR="00B2621B" w:rsidRPr="00A217D5" w:rsidRDefault="00B2621B" w:rsidP="00110E1A">
            <w:pPr>
              <w:rPr>
                <w:sz w:val="20"/>
              </w:rPr>
            </w:pPr>
          </w:p>
        </w:tc>
        <w:tc>
          <w:tcPr>
            <w:tcW w:w="397" w:type="dxa"/>
          </w:tcPr>
          <w:p w14:paraId="2F06E49F" w14:textId="77777777" w:rsidR="00B2621B" w:rsidRPr="00A217D5" w:rsidRDefault="00B2621B" w:rsidP="00110E1A">
            <w:pPr>
              <w:rPr>
                <w:sz w:val="20"/>
              </w:rPr>
            </w:pPr>
          </w:p>
        </w:tc>
        <w:tc>
          <w:tcPr>
            <w:tcW w:w="396" w:type="dxa"/>
          </w:tcPr>
          <w:p w14:paraId="367D83B3" w14:textId="77777777" w:rsidR="00B2621B" w:rsidRPr="00A217D5" w:rsidRDefault="00B2621B" w:rsidP="00110E1A">
            <w:pPr>
              <w:rPr>
                <w:sz w:val="20"/>
              </w:rPr>
            </w:pPr>
          </w:p>
        </w:tc>
        <w:tc>
          <w:tcPr>
            <w:tcW w:w="396" w:type="dxa"/>
          </w:tcPr>
          <w:p w14:paraId="08323F00" w14:textId="77777777" w:rsidR="00B2621B" w:rsidRPr="00A217D5" w:rsidRDefault="00B2621B" w:rsidP="00110E1A">
            <w:pPr>
              <w:rPr>
                <w:sz w:val="20"/>
              </w:rPr>
            </w:pPr>
          </w:p>
        </w:tc>
        <w:tc>
          <w:tcPr>
            <w:tcW w:w="397" w:type="dxa"/>
          </w:tcPr>
          <w:p w14:paraId="0AA795BB" w14:textId="77777777" w:rsidR="00B2621B" w:rsidRPr="00A217D5" w:rsidRDefault="00B2621B" w:rsidP="00110E1A">
            <w:pPr>
              <w:rPr>
                <w:sz w:val="20"/>
              </w:rPr>
            </w:pPr>
          </w:p>
        </w:tc>
        <w:tc>
          <w:tcPr>
            <w:tcW w:w="396" w:type="dxa"/>
          </w:tcPr>
          <w:p w14:paraId="5A27D949" w14:textId="77777777" w:rsidR="00B2621B" w:rsidRPr="00A217D5" w:rsidRDefault="00B2621B" w:rsidP="00110E1A">
            <w:pPr>
              <w:rPr>
                <w:sz w:val="20"/>
              </w:rPr>
            </w:pPr>
          </w:p>
        </w:tc>
        <w:tc>
          <w:tcPr>
            <w:tcW w:w="396" w:type="dxa"/>
          </w:tcPr>
          <w:p w14:paraId="45C7A1C2" w14:textId="77777777" w:rsidR="00B2621B" w:rsidRPr="00A217D5" w:rsidRDefault="00B2621B" w:rsidP="00110E1A">
            <w:pPr>
              <w:rPr>
                <w:sz w:val="20"/>
              </w:rPr>
            </w:pPr>
          </w:p>
        </w:tc>
        <w:tc>
          <w:tcPr>
            <w:tcW w:w="397" w:type="dxa"/>
          </w:tcPr>
          <w:p w14:paraId="169559F5" w14:textId="77777777" w:rsidR="00B2621B" w:rsidRPr="00A217D5" w:rsidRDefault="00B2621B" w:rsidP="00110E1A">
            <w:pPr>
              <w:rPr>
                <w:sz w:val="20"/>
              </w:rPr>
            </w:pPr>
          </w:p>
        </w:tc>
        <w:tc>
          <w:tcPr>
            <w:tcW w:w="396" w:type="dxa"/>
          </w:tcPr>
          <w:p w14:paraId="7AA8D49B" w14:textId="77777777" w:rsidR="00B2621B" w:rsidRPr="00A217D5" w:rsidRDefault="00B2621B" w:rsidP="00110E1A">
            <w:pPr>
              <w:rPr>
                <w:sz w:val="20"/>
              </w:rPr>
            </w:pPr>
          </w:p>
        </w:tc>
        <w:tc>
          <w:tcPr>
            <w:tcW w:w="396" w:type="dxa"/>
          </w:tcPr>
          <w:p w14:paraId="39F13EE3" w14:textId="77777777" w:rsidR="00B2621B" w:rsidRPr="00A217D5" w:rsidRDefault="00B2621B" w:rsidP="00110E1A">
            <w:pPr>
              <w:rPr>
                <w:sz w:val="20"/>
              </w:rPr>
            </w:pPr>
          </w:p>
        </w:tc>
        <w:tc>
          <w:tcPr>
            <w:tcW w:w="397" w:type="dxa"/>
          </w:tcPr>
          <w:p w14:paraId="7706589D" w14:textId="77777777" w:rsidR="00B2621B" w:rsidRPr="00A217D5" w:rsidRDefault="00B2621B" w:rsidP="00110E1A">
            <w:pPr>
              <w:rPr>
                <w:sz w:val="20"/>
              </w:rPr>
            </w:pPr>
          </w:p>
        </w:tc>
        <w:tc>
          <w:tcPr>
            <w:tcW w:w="396" w:type="dxa"/>
          </w:tcPr>
          <w:p w14:paraId="49826A2F" w14:textId="77777777" w:rsidR="00B2621B" w:rsidRPr="00A217D5" w:rsidRDefault="00B2621B" w:rsidP="00110E1A">
            <w:pPr>
              <w:rPr>
                <w:sz w:val="20"/>
              </w:rPr>
            </w:pPr>
          </w:p>
        </w:tc>
        <w:tc>
          <w:tcPr>
            <w:tcW w:w="397" w:type="dxa"/>
          </w:tcPr>
          <w:p w14:paraId="2B305D53" w14:textId="77777777" w:rsidR="00B2621B" w:rsidRPr="00A217D5" w:rsidRDefault="00B2621B" w:rsidP="00110E1A">
            <w:pPr>
              <w:rPr>
                <w:sz w:val="20"/>
              </w:rPr>
            </w:pPr>
          </w:p>
        </w:tc>
        <w:tc>
          <w:tcPr>
            <w:tcW w:w="396" w:type="dxa"/>
          </w:tcPr>
          <w:p w14:paraId="7979013B" w14:textId="77777777" w:rsidR="00B2621B" w:rsidRPr="00A217D5" w:rsidRDefault="00B2621B" w:rsidP="00110E1A">
            <w:pPr>
              <w:rPr>
                <w:sz w:val="20"/>
              </w:rPr>
            </w:pPr>
          </w:p>
        </w:tc>
        <w:tc>
          <w:tcPr>
            <w:tcW w:w="396" w:type="dxa"/>
          </w:tcPr>
          <w:p w14:paraId="32312A99" w14:textId="77777777" w:rsidR="00B2621B" w:rsidRPr="00A217D5" w:rsidRDefault="00B2621B" w:rsidP="00110E1A">
            <w:pPr>
              <w:rPr>
                <w:sz w:val="20"/>
              </w:rPr>
            </w:pPr>
          </w:p>
        </w:tc>
        <w:tc>
          <w:tcPr>
            <w:tcW w:w="397" w:type="dxa"/>
          </w:tcPr>
          <w:p w14:paraId="233BF44B" w14:textId="77777777" w:rsidR="00B2621B" w:rsidRPr="00A217D5" w:rsidRDefault="00B2621B" w:rsidP="00110E1A">
            <w:pPr>
              <w:rPr>
                <w:sz w:val="20"/>
              </w:rPr>
            </w:pPr>
          </w:p>
        </w:tc>
        <w:tc>
          <w:tcPr>
            <w:tcW w:w="396" w:type="dxa"/>
          </w:tcPr>
          <w:p w14:paraId="4E17AA60" w14:textId="77777777" w:rsidR="00B2621B" w:rsidRPr="00A217D5" w:rsidRDefault="00B2621B" w:rsidP="00110E1A">
            <w:pPr>
              <w:rPr>
                <w:sz w:val="20"/>
              </w:rPr>
            </w:pPr>
          </w:p>
        </w:tc>
        <w:tc>
          <w:tcPr>
            <w:tcW w:w="396" w:type="dxa"/>
          </w:tcPr>
          <w:p w14:paraId="7CF00980" w14:textId="77777777" w:rsidR="00B2621B" w:rsidRPr="00A217D5" w:rsidRDefault="00B2621B" w:rsidP="00110E1A">
            <w:pPr>
              <w:rPr>
                <w:sz w:val="20"/>
              </w:rPr>
            </w:pPr>
          </w:p>
        </w:tc>
        <w:tc>
          <w:tcPr>
            <w:tcW w:w="397" w:type="dxa"/>
          </w:tcPr>
          <w:p w14:paraId="1FA97188" w14:textId="77777777" w:rsidR="00B2621B" w:rsidRPr="00A217D5" w:rsidRDefault="00B2621B" w:rsidP="00110E1A">
            <w:pPr>
              <w:rPr>
                <w:sz w:val="20"/>
              </w:rPr>
            </w:pPr>
          </w:p>
        </w:tc>
        <w:tc>
          <w:tcPr>
            <w:tcW w:w="396" w:type="dxa"/>
          </w:tcPr>
          <w:p w14:paraId="427535F7" w14:textId="77777777" w:rsidR="00B2621B" w:rsidRPr="00A217D5" w:rsidRDefault="00B2621B" w:rsidP="00110E1A">
            <w:pPr>
              <w:rPr>
                <w:sz w:val="20"/>
              </w:rPr>
            </w:pPr>
          </w:p>
        </w:tc>
        <w:tc>
          <w:tcPr>
            <w:tcW w:w="396" w:type="dxa"/>
          </w:tcPr>
          <w:p w14:paraId="25A40A1E" w14:textId="77777777" w:rsidR="00B2621B" w:rsidRPr="00A217D5" w:rsidRDefault="00B2621B" w:rsidP="00110E1A">
            <w:pPr>
              <w:rPr>
                <w:sz w:val="20"/>
              </w:rPr>
            </w:pPr>
          </w:p>
        </w:tc>
        <w:tc>
          <w:tcPr>
            <w:tcW w:w="397" w:type="dxa"/>
          </w:tcPr>
          <w:p w14:paraId="2124DC05" w14:textId="77777777" w:rsidR="00B2621B" w:rsidRPr="00A217D5" w:rsidRDefault="00B2621B" w:rsidP="00110E1A">
            <w:pPr>
              <w:rPr>
                <w:sz w:val="20"/>
              </w:rPr>
            </w:pPr>
            <w:r>
              <w:rPr>
                <w:sz w:val="20"/>
              </w:rPr>
              <w:t xml:space="preserve">X </w:t>
            </w:r>
          </w:p>
        </w:tc>
        <w:tc>
          <w:tcPr>
            <w:tcW w:w="396" w:type="dxa"/>
          </w:tcPr>
          <w:p w14:paraId="1E196B5C" w14:textId="77777777" w:rsidR="00B2621B" w:rsidRDefault="00B2621B" w:rsidP="00110E1A"/>
        </w:tc>
        <w:tc>
          <w:tcPr>
            <w:tcW w:w="397" w:type="dxa"/>
          </w:tcPr>
          <w:p w14:paraId="50385D19" w14:textId="77777777" w:rsidR="00B2621B" w:rsidRDefault="00B2621B" w:rsidP="00110E1A"/>
        </w:tc>
        <w:tc>
          <w:tcPr>
            <w:tcW w:w="396" w:type="dxa"/>
          </w:tcPr>
          <w:p w14:paraId="1D585629" w14:textId="77777777" w:rsidR="00B2621B" w:rsidRDefault="00B2621B" w:rsidP="00110E1A"/>
        </w:tc>
        <w:tc>
          <w:tcPr>
            <w:tcW w:w="396" w:type="dxa"/>
          </w:tcPr>
          <w:p w14:paraId="60EE20B5" w14:textId="77777777" w:rsidR="00B2621B" w:rsidRDefault="00B2621B" w:rsidP="00110E1A"/>
        </w:tc>
        <w:tc>
          <w:tcPr>
            <w:tcW w:w="397" w:type="dxa"/>
          </w:tcPr>
          <w:p w14:paraId="2A69BA57" w14:textId="77777777" w:rsidR="00B2621B" w:rsidRDefault="00B2621B" w:rsidP="00110E1A"/>
        </w:tc>
        <w:tc>
          <w:tcPr>
            <w:tcW w:w="396" w:type="dxa"/>
          </w:tcPr>
          <w:p w14:paraId="351E5560" w14:textId="77777777" w:rsidR="00B2621B" w:rsidRDefault="00B2621B" w:rsidP="00110E1A"/>
        </w:tc>
        <w:tc>
          <w:tcPr>
            <w:tcW w:w="396" w:type="dxa"/>
          </w:tcPr>
          <w:p w14:paraId="67BE1F6F" w14:textId="77777777" w:rsidR="00B2621B" w:rsidRDefault="00B2621B" w:rsidP="00110E1A"/>
        </w:tc>
        <w:tc>
          <w:tcPr>
            <w:tcW w:w="397" w:type="dxa"/>
          </w:tcPr>
          <w:p w14:paraId="03C8E42F" w14:textId="77777777" w:rsidR="00B2621B" w:rsidRDefault="00B2621B" w:rsidP="00110E1A"/>
        </w:tc>
        <w:tc>
          <w:tcPr>
            <w:tcW w:w="396" w:type="dxa"/>
          </w:tcPr>
          <w:p w14:paraId="4CE6800B" w14:textId="77777777" w:rsidR="00B2621B" w:rsidRDefault="00B2621B" w:rsidP="00110E1A"/>
        </w:tc>
        <w:tc>
          <w:tcPr>
            <w:tcW w:w="397" w:type="dxa"/>
          </w:tcPr>
          <w:p w14:paraId="41CAFCD7" w14:textId="77777777" w:rsidR="00B2621B" w:rsidRDefault="00B2621B" w:rsidP="00110E1A"/>
        </w:tc>
        <w:tc>
          <w:tcPr>
            <w:tcW w:w="396" w:type="dxa"/>
          </w:tcPr>
          <w:p w14:paraId="23528B97" w14:textId="77777777" w:rsidR="00B2621B" w:rsidRDefault="00B2621B" w:rsidP="00110E1A"/>
        </w:tc>
        <w:tc>
          <w:tcPr>
            <w:tcW w:w="396" w:type="dxa"/>
          </w:tcPr>
          <w:p w14:paraId="30C1DE46" w14:textId="77777777" w:rsidR="00B2621B" w:rsidRDefault="00B2621B" w:rsidP="00110E1A"/>
        </w:tc>
        <w:tc>
          <w:tcPr>
            <w:tcW w:w="397" w:type="dxa"/>
          </w:tcPr>
          <w:p w14:paraId="1878E2AC" w14:textId="77777777" w:rsidR="00B2621B" w:rsidRDefault="00B2621B" w:rsidP="00110E1A"/>
        </w:tc>
        <w:tc>
          <w:tcPr>
            <w:tcW w:w="396" w:type="dxa"/>
          </w:tcPr>
          <w:p w14:paraId="709C9FA5" w14:textId="77777777" w:rsidR="00B2621B" w:rsidRDefault="00B2621B" w:rsidP="00110E1A"/>
        </w:tc>
        <w:tc>
          <w:tcPr>
            <w:tcW w:w="396" w:type="dxa"/>
          </w:tcPr>
          <w:p w14:paraId="43A581DD" w14:textId="77777777" w:rsidR="00B2621B" w:rsidRDefault="00B2621B" w:rsidP="00110E1A"/>
        </w:tc>
        <w:tc>
          <w:tcPr>
            <w:tcW w:w="397" w:type="dxa"/>
          </w:tcPr>
          <w:p w14:paraId="3F73DE1E" w14:textId="77777777" w:rsidR="00B2621B" w:rsidRDefault="00B2621B" w:rsidP="00110E1A"/>
        </w:tc>
        <w:tc>
          <w:tcPr>
            <w:tcW w:w="396" w:type="dxa"/>
          </w:tcPr>
          <w:p w14:paraId="5B1CEEC7" w14:textId="77777777" w:rsidR="00B2621B" w:rsidRDefault="00B2621B" w:rsidP="00110E1A"/>
        </w:tc>
        <w:tc>
          <w:tcPr>
            <w:tcW w:w="397" w:type="dxa"/>
          </w:tcPr>
          <w:p w14:paraId="000125E2" w14:textId="77777777" w:rsidR="00B2621B" w:rsidRDefault="00B2621B" w:rsidP="00110E1A"/>
        </w:tc>
      </w:tr>
      <w:tr w:rsidR="00B2621B" w14:paraId="7D3A3B56" w14:textId="77777777" w:rsidTr="00110E1A">
        <w:tc>
          <w:tcPr>
            <w:tcW w:w="1271" w:type="dxa"/>
          </w:tcPr>
          <w:p w14:paraId="580A221A" w14:textId="77777777" w:rsidR="00B2621B" w:rsidRDefault="00B2621B" w:rsidP="00110E1A">
            <w:r w:rsidRPr="000E3C98">
              <w:t>PARS_PT1</w:t>
            </w:r>
          </w:p>
        </w:tc>
        <w:tc>
          <w:tcPr>
            <w:tcW w:w="396" w:type="dxa"/>
          </w:tcPr>
          <w:p w14:paraId="17CB2E44" w14:textId="77777777" w:rsidR="00B2621B" w:rsidRPr="00A217D5" w:rsidRDefault="00B2621B" w:rsidP="00110E1A">
            <w:pPr>
              <w:rPr>
                <w:sz w:val="20"/>
              </w:rPr>
            </w:pPr>
          </w:p>
        </w:tc>
        <w:tc>
          <w:tcPr>
            <w:tcW w:w="396" w:type="dxa"/>
          </w:tcPr>
          <w:p w14:paraId="68BAB2FA" w14:textId="77777777" w:rsidR="00B2621B" w:rsidRPr="00A217D5" w:rsidRDefault="00B2621B" w:rsidP="00110E1A">
            <w:pPr>
              <w:rPr>
                <w:sz w:val="20"/>
              </w:rPr>
            </w:pPr>
          </w:p>
        </w:tc>
        <w:tc>
          <w:tcPr>
            <w:tcW w:w="397" w:type="dxa"/>
          </w:tcPr>
          <w:p w14:paraId="5D711D93" w14:textId="77777777" w:rsidR="00B2621B" w:rsidRPr="00A217D5" w:rsidRDefault="00B2621B" w:rsidP="00110E1A">
            <w:pPr>
              <w:rPr>
                <w:sz w:val="20"/>
              </w:rPr>
            </w:pPr>
          </w:p>
        </w:tc>
        <w:tc>
          <w:tcPr>
            <w:tcW w:w="396" w:type="dxa"/>
          </w:tcPr>
          <w:p w14:paraId="57887ACD" w14:textId="77777777" w:rsidR="00B2621B" w:rsidRPr="00A217D5" w:rsidRDefault="00B2621B" w:rsidP="00110E1A">
            <w:pPr>
              <w:rPr>
                <w:sz w:val="20"/>
              </w:rPr>
            </w:pPr>
          </w:p>
        </w:tc>
        <w:tc>
          <w:tcPr>
            <w:tcW w:w="397" w:type="dxa"/>
          </w:tcPr>
          <w:p w14:paraId="29DBE19E" w14:textId="77777777" w:rsidR="00B2621B" w:rsidRPr="00A217D5" w:rsidRDefault="00B2621B" w:rsidP="00110E1A">
            <w:pPr>
              <w:rPr>
                <w:sz w:val="20"/>
              </w:rPr>
            </w:pPr>
          </w:p>
        </w:tc>
        <w:tc>
          <w:tcPr>
            <w:tcW w:w="396" w:type="dxa"/>
          </w:tcPr>
          <w:p w14:paraId="736B2763" w14:textId="77777777" w:rsidR="00B2621B" w:rsidRPr="00A217D5" w:rsidRDefault="00B2621B" w:rsidP="00110E1A">
            <w:pPr>
              <w:rPr>
                <w:sz w:val="20"/>
              </w:rPr>
            </w:pPr>
          </w:p>
        </w:tc>
        <w:tc>
          <w:tcPr>
            <w:tcW w:w="396" w:type="dxa"/>
          </w:tcPr>
          <w:p w14:paraId="70D2FB9F" w14:textId="77777777" w:rsidR="00B2621B" w:rsidRPr="00A217D5" w:rsidRDefault="00B2621B" w:rsidP="00110E1A">
            <w:pPr>
              <w:rPr>
                <w:sz w:val="20"/>
              </w:rPr>
            </w:pPr>
          </w:p>
        </w:tc>
        <w:tc>
          <w:tcPr>
            <w:tcW w:w="397" w:type="dxa"/>
          </w:tcPr>
          <w:p w14:paraId="690BE9F0" w14:textId="77777777" w:rsidR="00B2621B" w:rsidRPr="00A217D5" w:rsidRDefault="00B2621B" w:rsidP="00110E1A">
            <w:pPr>
              <w:rPr>
                <w:sz w:val="20"/>
              </w:rPr>
            </w:pPr>
          </w:p>
        </w:tc>
        <w:tc>
          <w:tcPr>
            <w:tcW w:w="396" w:type="dxa"/>
          </w:tcPr>
          <w:p w14:paraId="091A7AAD" w14:textId="77777777" w:rsidR="00B2621B" w:rsidRPr="00A217D5" w:rsidRDefault="00B2621B" w:rsidP="00110E1A">
            <w:pPr>
              <w:rPr>
                <w:sz w:val="20"/>
              </w:rPr>
            </w:pPr>
          </w:p>
        </w:tc>
        <w:tc>
          <w:tcPr>
            <w:tcW w:w="397" w:type="dxa"/>
          </w:tcPr>
          <w:p w14:paraId="57E0F432" w14:textId="77777777" w:rsidR="00B2621B" w:rsidRPr="00A217D5" w:rsidRDefault="00B2621B" w:rsidP="00110E1A">
            <w:pPr>
              <w:rPr>
                <w:sz w:val="20"/>
              </w:rPr>
            </w:pPr>
          </w:p>
        </w:tc>
        <w:tc>
          <w:tcPr>
            <w:tcW w:w="396" w:type="dxa"/>
          </w:tcPr>
          <w:p w14:paraId="6C050897" w14:textId="77777777" w:rsidR="00B2621B" w:rsidRPr="00A217D5" w:rsidRDefault="00B2621B" w:rsidP="00110E1A">
            <w:pPr>
              <w:rPr>
                <w:sz w:val="20"/>
              </w:rPr>
            </w:pPr>
          </w:p>
        </w:tc>
        <w:tc>
          <w:tcPr>
            <w:tcW w:w="397" w:type="dxa"/>
          </w:tcPr>
          <w:p w14:paraId="18276E50" w14:textId="77777777" w:rsidR="00B2621B" w:rsidRPr="00A217D5" w:rsidRDefault="00B2621B" w:rsidP="00110E1A">
            <w:pPr>
              <w:rPr>
                <w:sz w:val="20"/>
              </w:rPr>
            </w:pPr>
          </w:p>
        </w:tc>
        <w:tc>
          <w:tcPr>
            <w:tcW w:w="396" w:type="dxa"/>
          </w:tcPr>
          <w:p w14:paraId="3BBFA471" w14:textId="77777777" w:rsidR="00B2621B" w:rsidRPr="00A217D5" w:rsidRDefault="00B2621B" w:rsidP="00110E1A">
            <w:pPr>
              <w:rPr>
                <w:sz w:val="20"/>
              </w:rPr>
            </w:pPr>
          </w:p>
        </w:tc>
        <w:tc>
          <w:tcPr>
            <w:tcW w:w="396" w:type="dxa"/>
          </w:tcPr>
          <w:p w14:paraId="4214516D" w14:textId="77777777" w:rsidR="00B2621B" w:rsidRPr="00A217D5" w:rsidRDefault="00B2621B" w:rsidP="00110E1A">
            <w:pPr>
              <w:rPr>
                <w:sz w:val="20"/>
              </w:rPr>
            </w:pPr>
          </w:p>
        </w:tc>
        <w:tc>
          <w:tcPr>
            <w:tcW w:w="397" w:type="dxa"/>
          </w:tcPr>
          <w:p w14:paraId="20849C4A" w14:textId="77777777" w:rsidR="00B2621B" w:rsidRPr="00A217D5" w:rsidRDefault="00B2621B" w:rsidP="00110E1A">
            <w:pPr>
              <w:rPr>
                <w:sz w:val="20"/>
              </w:rPr>
            </w:pPr>
          </w:p>
        </w:tc>
        <w:tc>
          <w:tcPr>
            <w:tcW w:w="396" w:type="dxa"/>
          </w:tcPr>
          <w:p w14:paraId="1A6C869F" w14:textId="77777777" w:rsidR="00B2621B" w:rsidRPr="00A217D5" w:rsidRDefault="00B2621B" w:rsidP="00110E1A">
            <w:pPr>
              <w:rPr>
                <w:sz w:val="20"/>
              </w:rPr>
            </w:pPr>
          </w:p>
        </w:tc>
        <w:tc>
          <w:tcPr>
            <w:tcW w:w="396" w:type="dxa"/>
          </w:tcPr>
          <w:p w14:paraId="50753D08" w14:textId="77777777" w:rsidR="00B2621B" w:rsidRPr="00A217D5" w:rsidRDefault="00B2621B" w:rsidP="00110E1A">
            <w:pPr>
              <w:rPr>
                <w:sz w:val="20"/>
              </w:rPr>
            </w:pPr>
          </w:p>
        </w:tc>
        <w:tc>
          <w:tcPr>
            <w:tcW w:w="397" w:type="dxa"/>
          </w:tcPr>
          <w:p w14:paraId="3CB32962" w14:textId="77777777" w:rsidR="00B2621B" w:rsidRPr="00A217D5" w:rsidRDefault="00B2621B" w:rsidP="00110E1A">
            <w:pPr>
              <w:rPr>
                <w:sz w:val="20"/>
              </w:rPr>
            </w:pPr>
          </w:p>
        </w:tc>
        <w:tc>
          <w:tcPr>
            <w:tcW w:w="396" w:type="dxa"/>
          </w:tcPr>
          <w:p w14:paraId="40476766" w14:textId="77777777" w:rsidR="00B2621B" w:rsidRPr="00A217D5" w:rsidRDefault="00B2621B" w:rsidP="00110E1A">
            <w:pPr>
              <w:rPr>
                <w:sz w:val="20"/>
              </w:rPr>
            </w:pPr>
          </w:p>
        </w:tc>
        <w:tc>
          <w:tcPr>
            <w:tcW w:w="396" w:type="dxa"/>
          </w:tcPr>
          <w:p w14:paraId="0E5682E2" w14:textId="77777777" w:rsidR="00B2621B" w:rsidRPr="00A217D5" w:rsidRDefault="00B2621B" w:rsidP="00110E1A">
            <w:pPr>
              <w:rPr>
                <w:sz w:val="20"/>
              </w:rPr>
            </w:pPr>
          </w:p>
        </w:tc>
        <w:tc>
          <w:tcPr>
            <w:tcW w:w="397" w:type="dxa"/>
          </w:tcPr>
          <w:p w14:paraId="27E7CEE0" w14:textId="77777777" w:rsidR="00B2621B" w:rsidRPr="00A217D5" w:rsidRDefault="00B2621B" w:rsidP="00110E1A">
            <w:pPr>
              <w:rPr>
                <w:sz w:val="20"/>
              </w:rPr>
            </w:pPr>
          </w:p>
        </w:tc>
        <w:tc>
          <w:tcPr>
            <w:tcW w:w="396" w:type="dxa"/>
          </w:tcPr>
          <w:p w14:paraId="02F838C0" w14:textId="77777777" w:rsidR="00B2621B" w:rsidRPr="00A217D5" w:rsidRDefault="00B2621B" w:rsidP="00110E1A">
            <w:pPr>
              <w:rPr>
                <w:sz w:val="20"/>
              </w:rPr>
            </w:pPr>
          </w:p>
        </w:tc>
        <w:tc>
          <w:tcPr>
            <w:tcW w:w="397" w:type="dxa"/>
          </w:tcPr>
          <w:p w14:paraId="07A5DB45" w14:textId="77777777" w:rsidR="00B2621B" w:rsidRPr="00A217D5" w:rsidRDefault="00B2621B" w:rsidP="00110E1A">
            <w:pPr>
              <w:rPr>
                <w:sz w:val="20"/>
              </w:rPr>
            </w:pPr>
          </w:p>
        </w:tc>
        <w:tc>
          <w:tcPr>
            <w:tcW w:w="396" w:type="dxa"/>
          </w:tcPr>
          <w:p w14:paraId="00D99E6B" w14:textId="77777777" w:rsidR="00B2621B" w:rsidRPr="00A217D5" w:rsidRDefault="00B2621B" w:rsidP="00110E1A">
            <w:pPr>
              <w:rPr>
                <w:sz w:val="20"/>
              </w:rPr>
            </w:pPr>
          </w:p>
        </w:tc>
        <w:tc>
          <w:tcPr>
            <w:tcW w:w="396" w:type="dxa"/>
          </w:tcPr>
          <w:p w14:paraId="379F29C2" w14:textId="77777777" w:rsidR="00B2621B" w:rsidRPr="00A217D5" w:rsidRDefault="00B2621B" w:rsidP="00110E1A">
            <w:pPr>
              <w:rPr>
                <w:sz w:val="20"/>
              </w:rPr>
            </w:pPr>
          </w:p>
        </w:tc>
        <w:tc>
          <w:tcPr>
            <w:tcW w:w="397" w:type="dxa"/>
          </w:tcPr>
          <w:p w14:paraId="7011B937" w14:textId="77777777" w:rsidR="00B2621B" w:rsidRPr="00A217D5" w:rsidRDefault="00B2621B" w:rsidP="00110E1A">
            <w:pPr>
              <w:rPr>
                <w:sz w:val="20"/>
              </w:rPr>
            </w:pPr>
          </w:p>
        </w:tc>
        <w:tc>
          <w:tcPr>
            <w:tcW w:w="396" w:type="dxa"/>
          </w:tcPr>
          <w:p w14:paraId="72FB6B2A" w14:textId="77777777" w:rsidR="00B2621B" w:rsidRPr="00A217D5" w:rsidRDefault="00B2621B" w:rsidP="00110E1A">
            <w:pPr>
              <w:rPr>
                <w:sz w:val="20"/>
              </w:rPr>
            </w:pPr>
          </w:p>
        </w:tc>
        <w:tc>
          <w:tcPr>
            <w:tcW w:w="396" w:type="dxa"/>
          </w:tcPr>
          <w:p w14:paraId="324B1196" w14:textId="77777777" w:rsidR="00B2621B" w:rsidRPr="00A217D5" w:rsidRDefault="00B2621B" w:rsidP="00110E1A">
            <w:pPr>
              <w:rPr>
                <w:sz w:val="20"/>
              </w:rPr>
            </w:pPr>
          </w:p>
        </w:tc>
        <w:tc>
          <w:tcPr>
            <w:tcW w:w="397" w:type="dxa"/>
          </w:tcPr>
          <w:p w14:paraId="04EE6D8E" w14:textId="77777777" w:rsidR="00B2621B" w:rsidRPr="00A217D5" w:rsidRDefault="00B2621B" w:rsidP="00110E1A">
            <w:pPr>
              <w:rPr>
                <w:sz w:val="20"/>
              </w:rPr>
            </w:pPr>
          </w:p>
        </w:tc>
        <w:tc>
          <w:tcPr>
            <w:tcW w:w="396" w:type="dxa"/>
          </w:tcPr>
          <w:p w14:paraId="49ED8DB1" w14:textId="77777777" w:rsidR="00B2621B" w:rsidRPr="00A217D5" w:rsidRDefault="00B2621B" w:rsidP="00110E1A">
            <w:pPr>
              <w:rPr>
                <w:sz w:val="20"/>
              </w:rPr>
            </w:pPr>
          </w:p>
        </w:tc>
        <w:tc>
          <w:tcPr>
            <w:tcW w:w="396" w:type="dxa"/>
          </w:tcPr>
          <w:p w14:paraId="3961A67A" w14:textId="77777777" w:rsidR="00B2621B" w:rsidRPr="00A217D5" w:rsidRDefault="00B2621B" w:rsidP="00110E1A">
            <w:pPr>
              <w:rPr>
                <w:sz w:val="20"/>
              </w:rPr>
            </w:pPr>
          </w:p>
        </w:tc>
        <w:tc>
          <w:tcPr>
            <w:tcW w:w="397" w:type="dxa"/>
          </w:tcPr>
          <w:p w14:paraId="723C74BA" w14:textId="77777777" w:rsidR="00B2621B" w:rsidRPr="00A217D5" w:rsidRDefault="00B2621B" w:rsidP="00110E1A">
            <w:pPr>
              <w:rPr>
                <w:sz w:val="20"/>
              </w:rPr>
            </w:pPr>
          </w:p>
        </w:tc>
        <w:tc>
          <w:tcPr>
            <w:tcW w:w="396" w:type="dxa"/>
          </w:tcPr>
          <w:p w14:paraId="1456FEAE" w14:textId="77777777" w:rsidR="00B2621B" w:rsidRDefault="00B2621B" w:rsidP="00110E1A">
            <w:r>
              <w:t xml:space="preserve">X </w:t>
            </w:r>
          </w:p>
        </w:tc>
        <w:tc>
          <w:tcPr>
            <w:tcW w:w="397" w:type="dxa"/>
          </w:tcPr>
          <w:p w14:paraId="68751D78" w14:textId="77777777" w:rsidR="00B2621B" w:rsidRDefault="00B2621B" w:rsidP="00110E1A"/>
        </w:tc>
        <w:tc>
          <w:tcPr>
            <w:tcW w:w="396" w:type="dxa"/>
          </w:tcPr>
          <w:p w14:paraId="6FF870A3" w14:textId="77777777" w:rsidR="00B2621B" w:rsidRDefault="00B2621B" w:rsidP="00110E1A"/>
        </w:tc>
        <w:tc>
          <w:tcPr>
            <w:tcW w:w="396" w:type="dxa"/>
          </w:tcPr>
          <w:p w14:paraId="29061A92" w14:textId="77777777" w:rsidR="00B2621B" w:rsidRDefault="00B2621B" w:rsidP="00110E1A"/>
        </w:tc>
        <w:tc>
          <w:tcPr>
            <w:tcW w:w="397" w:type="dxa"/>
          </w:tcPr>
          <w:p w14:paraId="6A362888" w14:textId="77777777" w:rsidR="00B2621B" w:rsidRDefault="00B2621B" w:rsidP="00110E1A"/>
        </w:tc>
        <w:tc>
          <w:tcPr>
            <w:tcW w:w="396" w:type="dxa"/>
          </w:tcPr>
          <w:p w14:paraId="3ABDCCE9" w14:textId="77777777" w:rsidR="00B2621B" w:rsidRDefault="00B2621B" w:rsidP="00110E1A"/>
        </w:tc>
        <w:tc>
          <w:tcPr>
            <w:tcW w:w="396" w:type="dxa"/>
          </w:tcPr>
          <w:p w14:paraId="1E6AE8E1" w14:textId="77777777" w:rsidR="00B2621B" w:rsidRDefault="00B2621B" w:rsidP="00110E1A"/>
        </w:tc>
        <w:tc>
          <w:tcPr>
            <w:tcW w:w="397" w:type="dxa"/>
          </w:tcPr>
          <w:p w14:paraId="0674B83D" w14:textId="77777777" w:rsidR="00B2621B" w:rsidRDefault="00B2621B" w:rsidP="00110E1A"/>
        </w:tc>
        <w:tc>
          <w:tcPr>
            <w:tcW w:w="396" w:type="dxa"/>
          </w:tcPr>
          <w:p w14:paraId="46CCADFD" w14:textId="77777777" w:rsidR="00B2621B" w:rsidRDefault="00B2621B" w:rsidP="00110E1A"/>
        </w:tc>
        <w:tc>
          <w:tcPr>
            <w:tcW w:w="397" w:type="dxa"/>
          </w:tcPr>
          <w:p w14:paraId="353B94BC" w14:textId="77777777" w:rsidR="00B2621B" w:rsidRDefault="00B2621B" w:rsidP="00110E1A"/>
        </w:tc>
        <w:tc>
          <w:tcPr>
            <w:tcW w:w="396" w:type="dxa"/>
          </w:tcPr>
          <w:p w14:paraId="49C5B142" w14:textId="77777777" w:rsidR="00B2621B" w:rsidRDefault="00B2621B" w:rsidP="00110E1A"/>
        </w:tc>
        <w:tc>
          <w:tcPr>
            <w:tcW w:w="396" w:type="dxa"/>
          </w:tcPr>
          <w:p w14:paraId="402E1D53" w14:textId="77777777" w:rsidR="00B2621B" w:rsidRDefault="00B2621B" w:rsidP="00110E1A"/>
        </w:tc>
        <w:tc>
          <w:tcPr>
            <w:tcW w:w="397" w:type="dxa"/>
          </w:tcPr>
          <w:p w14:paraId="4427C5A7" w14:textId="77777777" w:rsidR="00B2621B" w:rsidRDefault="00B2621B" w:rsidP="00110E1A"/>
        </w:tc>
        <w:tc>
          <w:tcPr>
            <w:tcW w:w="396" w:type="dxa"/>
          </w:tcPr>
          <w:p w14:paraId="44D682F7" w14:textId="77777777" w:rsidR="00B2621B" w:rsidRDefault="00B2621B" w:rsidP="00110E1A"/>
        </w:tc>
        <w:tc>
          <w:tcPr>
            <w:tcW w:w="396" w:type="dxa"/>
          </w:tcPr>
          <w:p w14:paraId="746B1BC3" w14:textId="77777777" w:rsidR="00B2621B" w:rsidRDefault="00B2621B" w:rsidP="00110E1A"/>
        </w:tc>
        <w:tc>
          <w:tcPr>
            <w:tcW w:w="397" w:type="dxa"/>
          </w:tcPr>
          <w:p w14:paraId="4C150678" w14:textId="77777777" w:rsidR="00B2621B" w:rsidRDefault="00B2621B" w:rsidP="00110E1A"/>
        </w:tc>
        <w:tc>
          <w:tcPr>
            <w:tcW w:w="396" w:type="dxa"/>
          </w:tcPr>
          <w:p w14:paraId="5DA60288" w14:textId="77777777" w:rsidR="00B2621B" w:rsidRDefault="00B2621B" w:rsidP="00110E1A"/>
        </w:tc>
        <w:tc>
          <w:tcPr>
            <w:tcW w:w="397" w:type="dxa"/>
          </w:tcPr>
          <w:p w14:paraId="44BC0C8C" w14:textId="77777777" w:rsidR="00B2621B" w:rsidRDefault="00B2621B" w:rsidP="00110E1A"/>
        </w:tc>
      </w:tr>
      <w:tr w:rsidR="00B2621B" w14:paraId="176933BE" w14:textId="77777777" w:rsidTr="00110E1A">
        <w:tc>
          <w:tcPr>
            <w:tcW w:w="1271" w:type="dxa"/>
          </w:tcPr>
          <w:p w14:paraId="3E034256" w14:textId="77777777" w:rsidR="00B2621B" w:rsidRDefault="00B2621B" w:rsidP="00110E1A">
            <w:r w:rsidRPr="000E3C98">
              <w:t>PARS_PT</w:t>
            </w:r>
            <w:r>
              <w:t>2</w:t>
            </w:r>
          </w:p>
        </w:tc>
        <w:tc>
          <w:tcPr>
            <w:tcW w:w="396" w:type="dxa"/>
          </w:tcPr>
          <w:p w14:paraId="1E14ACE5" w14:textId="77777777" w:rsidR="00B2621B" w:rsidRPr="00A217D5" w:rsidRDefault="00B2621B" w:rsidP="00110E1A">
            <w:pPr>
              <w:rPr>
                <w:sz w:val="20"/>
              </w:rPr>
            </w:pPr>
          </w:p>
        </w:tc>
        <w:tc>
          <w:tcPr>
            <w:tcW w:w="396" w:type="dxa"/>
          </w:tcPr>
          <w:p w14:paraId="1A3983E4" w14:textId="77777777" w:rsidR="00B2621B" w:rsidRPr="00A217D5" w:rsidRDefault="00B2621B" w:rsidP="00110E1A">
            <w:pPr>
              <w:rPr>
                <w:sz w:val="20"/>
              </w:rPr>
            </w:pPr>
          </w:p>
        </w:tc>
        <w:tc>
          <w:tcPr>
            <w:tcW w:w="397" w:type="dxa"/>
          </w:tcPr>
          <w:p w14:paraId="2B858C3C" w14:textId="77777777" w:rsidR="00B2621B" w:rsidRPr="00A217D5" w:rsidRDefault="00B2621B" w:rsidP="00110E1A">
            <w:pPr>
              <w:rPr>
                <w:sz w:val="20"/>
              </w:rPr>
            </w:pPr>
          </w:p>
        </w:tc>
        <w:tc>
          <w:tcPr>
            <w:tcW w:w="396" w:type="dxa"/>
          </w:tcPr>
          <w:p w14:paraId="3D619B6F" w14:textId="77777777" w:rsidR="00B2621B" w:rsidRPr="00A217D5" w:rsidRDefault="00B2621B" w:rsidP="00110E1A">
            <w:pPr>
              <w:rPr>
                <w:sz w:val="20"/>
              </w:rPr>
            </w:pPr>
          </w:p>
        </w:tc>
        <w:tc>
          <w:tcPr>
            <w:tcW w:w="397" w:type="dxa"/>
          </w:tcPr>
          <w:p w14:paraId="6494CFA8" w14:textId="77777777" w:rsidR="00B2621B" w:rsidRPr="00A217D5" w:rsidRDefault="00B2621B" w:rsidP="00110E1A">
            <w:pPr>
              <w:rPr>
                <w:sz w:val="20"/>
              </w:rPr>
            </w:pPr>
          </w:p>
        </w:tc>
        <w:tc>
          <w:tcPr>
            <w:tcW w:w="396" w:type="dxa"/>
          </w:tcPr>
          <w:p w14:paraId="3BEF542C" w14:textId="77777777" w:rsidR="00B2621B" w:rsidRPr="00A217D5" w:rsidRDefault="00B2621B" w:rsidP="00110E1A">
            <w:pPr>
              <w:rPr>
                <w:sz w:val="20"/>
              </w:rPr>
            </w:pPr>
          </w:p>
        </w:tc>
        <w:tc>
          <w:tcPr>
            <w:tcW w:w="396" w:type="dxa"/>
          </w:tcPr>
          <w:p w14:paraId="677CE44A" w14:textId="77777777" w:rsidR="00B2621B" w:rsidRPr="00A217D5" w:rsidRDefault="00B2621B" w:rsidP="00110E1A">
            <w:pPr>
              <w:rPr>
                <w:sz w:val="20"/>
              </w:rPr>
            </w:pPr>
          </w:p>
        </w:tc>
        <w:tc>
          <w:tcPr>
            <w:tcW w:w="397" w:type="dxa"/>
          </w:tcPr>
          <w:p w14:paraId="3D4ECF96" w14:textId="77777777" w:rsidR="00B2621B" w:rsidRPr="00A217D5" w:rsidRDefault="00B2621B" w:rsidP="00110E1A">
            <w:pPr>
              <w:rPr>
                <w:sz w:val="20"/>
              </w:rPr>
            </w:pPr>
          </w:p>
        </w:tc>
        <w:tc>
          <w:tcPr>
            <w:tcW w:w="396" w:type="dxa"/>
          </w:tcPr>
          <w:p w14:paraId="137E8C21" w14:textId="77777777" w:rsidR="00B2621B" w:rsidRPr="00A217D5" w:rsidRDefault="00B2621B" w:rsidP="00110E1A">
            <w:pPr>
              <w:rPr>
                <w:sz w:val="20"/>
              </w:rPr>
            </w:pPr>
          </w:p>
        </w:tc>
        <w:tc>
          <w:tcPr>
            <w:tcW w:w="397" w:type="dxa"/>
          </w:tcPr>
          <w:p w14:paraId="78D29145" w14:textId="77777777" w:rsidR="00B2621B" w:rsidRPr="00A217D5" w:rsidRDefault="00B2621B" w:rsidP="00110E1A">
            <w:pPr>
              <w:rPr>
                <w:sz w:val="20"/>
              </w:rPr>
            </w:pPr>
          </w:p>
        </w:tc>
        <w:tc>
          <w:tcPr>
            <w:tcW w:w="396" w:type="dxa"/>
          </w:tcPr>
          <w:p w14:paraId="411C089D" w14:textId="77777777" w:rsidR="00B2621B" w:rsidRPr="00A217D5" w:rsidRDefault="00B2621B" w:rsidP="00110E1A">
            <w:pPr>
              <w:rPr>
                <w:sz w:val="20"/>
              </w:rPr>
            </w:pPr>
          </w:p>
        </w:tc>
        <w:tc>
          <w:tcPr>
            <w:tcW w:w="397" w:type="dxa"/>
          </w:tcPr>
          <w:p w14:paraId="6B83554F" w14:textId="77777777" w:rsidR="00B2621B" w:rsidRPr="00A217D5" w:rsidRDefault="00B2621B" w:rsidP="00110E1A">
            <w:pPr>
              <w:rPr>
                <w:sz w:val="20"/>
              </w:rPr>
            </w:pPr>
          </w:p>
        </w:tc>
        <w:tc>
          <w:tcPr>
            <w:tcW w:w="396" w:type="dxa"/>
          </w:tcPr>
          <w:p w14:paraId="286CB595" w14:textId="77777777" w:rsidR="00B2621B" w:rsidRPr="00A217D5" w:rsidRDefault="00B2621B" w:rsidP="00110E1A">
            <w:pPr>
              <w:rPr>
                <w:sz w:val="20"/>
              </w:rPr>
            </w:pPr>
          </w:p>
        </w:tc>
        <w:tc>
          <w:tcPr>
            <w:tcW w:w="396" w:type="dxa"/>
          </w:tcPr>
          <w:p w14:paraId="6D7ECE99" w14:textId="77777777" w:rsidR="00B2621B" w:rsidRPr="00A217D5" w:rsidRDefault="00B2621B" w:rsidP="00110E1A">
            <w:pPr>
              <w:rPr>
                <w:sz w:val="20"/>
              </w:rPr>
            </w:pPr>
          </w:p>
        </w:tc>
        <w:tc>
          <w:tcPr>
            <w:tcW w:w="397" w:type="dxa"/>
          </w:tcPr>
          <w:p w14:paraId="34C8A9A3" w14:textId="77777777" w:rsidR="00B2621B" w:rsidRPr="00A217D5" w:rsidRDefault="00B2621B" w:rsidP="00110E1A">
            <w:pPr>
              <w:rPr>
                <w:sz w:val="20"/>
              </w:rPr>
            </w:pPr>
          </w:p>
        </w:tc>
        <w:tc>
          <w:tcPr>
            <w:tcW w:w="396" w:type="dxa"/>
          </w:tcPr>
          <w:p w14:paraId="112094FB" w14:textId="77777777" w:rsidR="00B2621B" w:rsidRPr="00A217D5" w:rsidRDefault="00B2621B" w:rsidP="00110E1A">
            <w:pPr>
              <w:rPr>
                <w:sz w:val="20"/>
              </w:rPr>
            </w:pPr>
          </w:p>
        </w:tc>
        <w:tc>
          <w:tcPr>
            <w:tcW w:w="396" w:type="dxa"/>
          </w:tcPr>
          <w:p w14:paraId="2A000E98" w14:textId="77777777" w:rsidR="00B2621B" w:rsidRPr="00A217D5" w:rsidRDefault="00B2621B" w:rsidP="00110E1A">
            <w:pPr>
              <w:rPr>
                <w:sz w:val="20"/>
              </w:rPr>
            </w:pPr>
          </w:p>
        </w:tc>
        <w:tc>
          <w:tcPr>
            <w:tcW w:w="397" w:type="dxa"/>
          </w:tcPr>
          <w:p w14:paraId="5F3C938A" w14:textId="77777777" w:rsidR="00B2621B" w:rsidRPr="00A217D5" w:rsidRDefault="00B2621B" w:rsidP="00110E1A">
            <w:pPr>
              <w:rPr>
                <w:sz w:val="20"/>
              </w:rPr>
            </w:pPr>
          </w:p>
        </w:tc>
        <w:tc>
          <w:tcPr>
            <w:tcW w:w="396" w:type="dxa"/>
          </w:tcPr>
          <w:p w14:paraId="31F5096C" w14:textId="77777777" w:rsidR="00B2621B" w:rsidRPr="00A217D5" w:rsidRDefault="00B2621B" w:rsidP="00110E1A">
            <w:pPr>
              <w:rPr>
                <w:sz w:val="20"/>
              </w:rPr>
            </w:pPr>
          </w:p>
        </w:tc>
        <w:tc>
          <w:tcPr>
            <w:tcW w:w="396" w:type="dxa"/>
          </w:tcPr>
          <w:p w14:paraId="20774A7B" w14:textId="77777777" w:rsidR="00B2621B" w:rsidRPr="00A217D5" w:rsidRDefault="00B2621B" w:rsidP="00110E1A">
            <w:pPr>
              <w:rPr>
                <w:sz w:val="20"/>
              </w:rPr>
            </w:pPr>
          </w:p>
        </w:tc>
        <w:tc>
          <w:tcPr>
            <w:tcW w:w="397" w:type="dxa"/>
          </w:tcPr>
          <w:p w14:paraId="1B7106C9" w14:textId="77777777" w:rsidR="00B2621B" w:rsidRPr="00A217D5" w:rsidRDefault="00B2621B" w:rsidP="00110E1A">
            <w:pPr>
              <w:rPr>
                <w:sz w:val="20"/>
              </w:rPr>
            </w:pPr>
          </w:p>
        </w:tc>
        <w:tc>
          <w:tcPr>
            <w:tcW w:w="396" w:type="dxa"/>
          </w:tcPr>
          <w:p w14:paraId="5A1E060A" w14:textId="77777777" w:rsidR="00B2621B" w:rsidRPr="00A217D5" w:rsidRDefault="00B2621B" w:rsidP="00110E1A">
            <w:pPr>
              <w:rPr>
                <w:sz w:val="20"/>
              </w:rPr>
            </w:pPr>
          </w:p>
        </w:tc>
        <w:tc>
          <w:tcPr>
            <w:tcW w:w="397" w:type="dxa"/>
          </w:tcPr>
          <w:p w14:paraId="4CDA903D" w14:textId="77777777" w:rsidR="00B2621B" w:rsidRPr="00A217D5" w:rsidRDefault="00B2621B" w:rsidP="00110E1A">
            <w:pPr>
              <w:rPr>
                <w:sz w:val="20"/>
              </w:rPr>
            </w:pPr>
          </w:p>
        </w:tc>
        <w:tc>
          <w:tcPr>
            <w:tcW w:w="396" w:type="dxa"/>
          </w:tcPr>
          <w:p w14:paraId="77DC4F7F" w14:textId="77777777" w:rsidR="00B2621B" w:rsidRPr="00A217D5" w:rsidRDefault="00B2621B" w:rsidP="00110E1A">
            <w:pPr>
              <w:rPr>
                <w:sz w:val="20"/>
              </w:rPr>
            </w:pPr>
          </w:p>
        </w:tc>
        <w:tc>
          <w:tcPr>
            <w:tcW w:w="396" w:type="dxa"/>
          </w:tcPr>
          <w:p w14:paraId="59E2A516" w14:textId="77777777" w:rsidR="00B2621B" w:rsidRPr="00A217D5" w:rsidRDefault="00B2621B" w:rsidP="00110E1A">
            <w:pPr>
              <w:rPr>
                <w:sz w:val="20"/>
              </w:rPr>
            </w:pPr>
          </w:p>
        </w:tc>
        <w:tc>
          <w:tcPr>
            <w:tcW w:w="397" w:type="dxa"/>
          </w:tcPr>
          <w:p w14:paraId="66E410D6" w14:textId="77777777" w:rsidR="00B2621B" w:rsidRPr="00A217D5" w:rsidRDefault="00B2621B" w:rsidP="00110E1A">
            <w:pPr>
              <w:rPr>
                <w:sz w:val="20"/>
              </w:rPr>
            </w:pPr>
          </w:p>
        </w:tc>
        <w:tc>
          <w:tcPr>
            <w:tcW w:w="396" w:type="dxa"/>
          </w:tcPr>
          <w:p w14:paraId="5666C565" w14:textId="77777777" w:rsidR="00B2621B" w:rsidRPr="00A217D5" w:rsidRDefault="00B2621B" w:rsidP="00110E1A">
            <w:pPr>
              <w:rPr>
                <w:sz w:val="20"/>
              </w:rPr>
            </w:pPr>
          </w:p>
        </w:tc>
        <w:tc>
          <w:tcPr>
            <w:tcW w:w="396" w:type="dxa"/>
          </w:tcPr>
          <w:p w14:paraId="3FAFA3DC" w14:textId="77777777" w:rsidR="00B2621B" w:rsidRPr="00A217D5" w:rsidRDefault="00B2621B" w:rsidP="00110E1A">
            <w:pPr>
              <w:rPr>
                <w:sz w:val="20"/>
              </w:rPr>
            </w:pPr>
          </w:p>
        </w:tc>
        <w:tc>
          <w:tcPr>
            <w:tcW w:w="397" w:type="dxa"/>
          </w:tcPr>
          <w:p w14:paraId="502E058A" w14:textId="77777777" w:rsidR="00B2621B" w:rsidRPr="00A217D5" w:rsidRDefault="00B2621B" w:rsidP="00110E1A">
            <w:pPr>
              <w:rPr>
                <w:sz w:val="20"/>
              </w:rPr>
            </w:pPr>
          </w:p>
        </w:tc>
        <w:tc>
          <w:tcPr>
            <w:tcW w:w="396" w:type="dxa"/>
          </w:tcPr>
          <w:p w14:paraId="10975813" w14:textId="77777777" w:rsidR="00B2621B" w:rsidRPr="00A217D5" w:rsidRDefault="00B2621B" w:rsidP="00110E1A">
            <w:pPr>
              <w:rPr>
                <w:sz w:val="20"/>
              </w:rPr>
            </w:pPr>
          </w:p>
        </w:tc>
        <w:tc>
          <w:tcPr>
            <w:tcW w:w="396" w:type="dxa"/>
          </w:tcPr>
          <w:p w14:paraId="191A9BAF" w14:textId="77777777" w:rsidR="00B2621B" w:rsidRPr="00A217D5" w:rsidRDefault="00B2621B" w:rsidP="00110E1A">
            <w:pPr>
              <w:rPr>
                <w:sz w:val="20"/>
              </w:rPr>
            </w:pPr>
          </w:p>
        </w:tc>
        <w:tc>
          <w:tcPr>
            <w:tcW w:w="397" w:type="dxa"/>
          </w:tcPr>
          <w:p w14:paraId="2CD346B1" w14:textId="77777777" w:rsidR="00B2621B" w:rsidRPr="00A217D5" w:rsidRDefault="00B2621B" w:rsidP="00110E1A">
            <w:pPr>
              <w:rPr>
                <w:sz w:val="20"/>
              </w:rPr>
            </w:pPr>
          </w:p>
        </w:tc>
        <w:tc>
          <w:tcPr>
            <w:tcW w:w="396" w:type="dxa"/>
          </w:tcPr>
          <w:p w14:paraId="404BBE08" w14:textId="77777777" w:rsidR="00B2621B" w:rsidRDefault="00B2621B" w:rsidP="00110E1A"/>
        </w:tc>
        <w:tc>
          <w:tcPr>
            <w:tcW w:w="397" w:type="dxa"/>
          </w:tcPr>
          <w:p w14:paraId="34C6088E" w14:textId="77777777" w:rsidR="00B2621B" w:rsidRDefault="00B2621B" w:rsidP="00110E1A">
            <w:r>
              <w:t xml:space="preserve">X </w:t>
            </w:r>
          </w:p>
        </w:tc>
        <w:tc>
          <w:tcPr>
            <w:tcW w:w="396" w:type="dxa"/>
          </w:tcPr>
          <w:p w14:paraId="2C430CA6" w14:textId="77777777" w:rsidR="00B2621B" w:rsidRDefault="00B2621B" w:rsidP="00110E1A"/>
        </w:tc>
        <w:tc>
          <w:tcPr>
            <w:tcW w:w="396" w:type="dxa"/>
          </w:tcPr>
          <w:p w14:paraId="234906B6" w14:textId="77777777" w:rsidR="00B2621B" w:rsidRDefault="00B2621B" w:rsidP="00110E1A"/>
        </w:tc>
        <w:tc>
          <w:tcPr>
            <w:tcW w:w="397" w:type="dxa"/>
          </w:tcPr>
          <w:p w14:paraId="439335C1" w14:textId="77777777" w:rsidR="00B2621B" w:rsidRDefault="00B2621B" w:rsidP="00110E1A"/>
        </w:tc>
        <w:tc>
          <w:tcPr>
            <w:tcW w:w="396" w:type="dxa"/>
          </w:tcPr>
          <w:p w14:paraId="01820B74" w14:textId="77777777" w:rsidR="00B2621B" w:rsidRDefault="00B2621B" w:rsidP="00110E1A"/>
        </w:tc>
        <w:tc>
          <w:tcPr>
            <w:tcW w:w="396" w:type="dxa"/>
          </w:tcPr>
          <w:p w14:paraId="74FE088D" w14:textId="77777777" w:rsidR="00B2621B" w:rsidRDefault="00B2621B" w:rsidP="00110E1A"/>
        </w:tc>
        <w:tc>
          <w:tcPr>
            <w:tcW w:w="397" w:type="dxa"/>
          </w:tcPr>
          <w:p w14:paraId="509AF7E4" w14:textId="77777777" w:rsidR="00B2621B" w:rsidRDefault="00B2621B" w:rsidP="00110E1A"/>
        </w:tc>
        <w:tc>
          <w:tcPr>
            <w:tcW w:w="396" w:type="dxa"/>
          </w:tcPr>
          <w:p w14:paraId="6424D625" w14:textId="77777777" w:rsidR="00B2621B" w:rsidRDefault="00B2621B" w:rsidP="00110E1A"/>
        </w:tc>
        <w:tc>
          <w:tcPr>
            <w:tcW w:w="397" w:type="dxa"/>
          </w:tcPr>
          <w:p w14:paraId="74382DFE" w14:textId="77777777" w:rsidR="00B2621B" w:rsidRDefault="00B2621B" w:rsidP="00110E1A"/>
        </w:tc>
        <w:tc>
          <w:tcPr>
            <w:tcW w:w="396" w:type="dxa"/>
          </w:tcPr>
          <w:p w14:paraId="2A496056" w14:textId="77777777" w:rsidR="00B2621B" w:rsidRDefault="00B2621B" w:rsidP="00110E1A"/>
        </w:tc>
        <w:tc>
          <w:tcPr>
            <w:tcW w:w="396" w:type="dxa"/>
          </w:tcPr>
          <w:p w14:paraId="5C018ED8" w14:textId="77777777" w:rsidR="00B2621B" w:rsidRDefault="00B2621B" w:rsidP="00110E1A"/>
        </w:tc>
        <w:tc>
          <w:tcPr>
            <w:tcW w:w="397" w:type="dxa"/>
          </w:tcPr>
          <w:p w14:paraId="42D1D8DF" w14:textId="77777777" w:rsidR="00B2621B" w:rsidRDefault="00B2621B" w:rsidP="00110E1A"/>
        </w:tc>
        <w:tc>
          <w:tcPr>
            <w:tcW w:w="396" w:type="dxa"/>
          </w:tcPr>
          <w:p w14:paraId="0779CC24" w14:textId="77777777" w:rsidR="00B2621B" w:rsidRDefault="00B2621B" w:rsidP="00110E1A"/>
        </w:tc>
        <w:tc>
          <w:tcPr>
            <w:tcW w:w="396" w:type="dxa"/>
          </w:tcPr>
          <w:p w14:paraId="66992E7C" w14:textId="77777777" w:rsidR="00B2621B" w:rsidRDefault="00B2621B" w:rsidP="00110E1A"/>
        </w:tc>
        <w:tc>
          <w:tcPr>
            <w:tcW w:w="397" w:type="dxa"/>
          </w:tcPr>
          <w:p w14:paraId="1D9927BC" w14:textId="77777777" w:rsidR="00B2621B" w:rsidRDefault="00B2621B" w:rsidP="00110E1A"/>
        </w:tc>
        <w:tc>
          <w:tcPr>
            <w:tcW w:w="396" w:type="dxa"/>
          </w:tcPr>
          <w:p w14:paraId="1796253A" w14:textId="77777777" w:rsidR="00B2621B" w:rsidRDefault="00B2621B" w:rsidP="00110E1A"/>
        </w:tc>
        <w:tc>
          <w:tcPr>
            <w:tcW w:w="397" w:type="dxa"/>
          </w:tcPr>
          <w:p w14:paraId="761ED1F2" w14:textId="77777777" w:rsidR="00B2621B" w:rsidRDefault="00B2621B" w:rsidP="00110E1A"/>
        </w:tc>
      </w:tr>
      <w:tr w:rsidR="00B2621B" w14:paraId="685FB97E" w14:textId="77777777" w:rsidTr="00110E1A">
        <w:tc>
          <w:tcPr>
            <w:tcW w:w="1271" w:type="dxa"/>
          </w:tcPr>
          <w:p w14:paraId="39F2B932" w14:textId="77777777" w:rsidR="00B2621B" w:rsidRDefault="00B2621B" w:rsidP="00110E1A">
            <w:r w:rsidRPr="000E3C98">
              <w:t>PARS_PT</w:t>
            </w:r>
            <w:r>
              <w:t>3</w:t>
            </w:r>
          </w:p>
        </w:tc>
        <w:tc>
          <w:tcPr>
            <w:tcW w:w="396" w:type="dxa"/>
          </w:tcPr>
          <w:p w14:paraId="2FB77D58" w14:textId="77777777" w:rsidR="00B2621B" w:rsidRPr="00A217D5" w:rsidRDefault="00B2621B" w:rsidP="00110E1A">
            <w:pPr>
              <w:rPr>
                <w:sz w:val="20"/>
              </w:rPr>
            </w:pPr>
          </w:p>
        </w:tc>
        <w:tc>
          <w:tcPr>
            <w:tcW w:w="396" w:type="dxa"/>
          </w:tcPr>
          <w:p w14:paraId="2D506C11" w14:textId="77777777" w:rsidR="00B2621B" w:rsidRPr="00A217D5" w:rsidRDefault="00B2621B" w:rsidP="00110E1A">
            <w:pPr>
              <w:rPr>
                <w:sz w:val="20"/>
              </w:rPr>
            </w:pPr>
          </w:p>
        </w:tc>
        <w:tc>
          <w:tcPr>
            <w:tcW w:w="397" w:type="dxa"/>
          </w:tcPr>
          <w:p w14:paraId="014E8C84" w14:textId="77777777" w:rsidR="00B2621B" w:rsidRPr="00A217D5" w:rsidRDefault="00B2621B" w:rsidP="00110E1A">
            <w:pPr>
              <w:rPr>
                <w:sz w:val="20"/>
              </w:rPr>
            </w:pPr>
          </w:p>
        </w:tc>
        <w:tc>
          <w:tcPr>
            <w:tcW w:w="396" w:type="dxa"/>
          </w:tcPr>
          <w:p w14:paraId="3D714A3E" w14:textId="77777777" w:rsidR="00B2621B" w:rsidRPr="00A217D5" w:rsidRDefault="00B2621B" w:rsidP="00110E1A">
            <w:pPr>
              <w:rPr>
                <w:sz w:val="20"/>
              </w:rPr>
            </w:pPr>
          </w:p>
        </w:tc>
        <w:tc>
          <w:tcPr>
            <w:tcW w:w="397" w:type="dxa"/>
          </w:tcPr>
          <w:p w14:paraId="3E39FF65" w14:textId="77777777" w:rsidR="00B2621B" w:rsidRPr="00A217D5" w:rsidRDefault="00B2621B" w:rsidP="00110E1A">
            <w:pPr>
              <w:rPr>
                <w:sz w:val="20"/>
              </w:rPr>
            </w:pPr>
          </w:p>
        </w:tc>
        <w:tc>
          <w:tcPr>
            <w:tcW w:w="396" w:type="dxa"/>
          </w:tcPr>
          <w:p w14:paraId="5207A6F3" w14:textId="77777777" w:rsidR="00B2621B" w:rsidRPr="00A217D5" w:rsidRDefault="00B2621B" w:rsidP="00110E1A">
            <w:pPr>
              <w:rPr>
                <w:sz w:val="20"/>
              </w:rPr>
            </w:pPr>
          </w:p>
        </w:tc>
        <w:tc>
          <w:tcPr>
            <w:tcW w:w="396" w:type="dxa"/>
          </w:tcPr>
          <w:p w14:paraId="0A9C8947" w14:textId="77777777" w:rsidR="00B2621B" w:rsidRPr="00A217D5" w:rsidRDefault="00B2621B" w:rsidP="00110E1A">
            <w:pPr>
              <w:rPr>
                <w:sz w:val="20"/>
              </w:rPr>
            </w:pPr>
          </w:p>
        </w:tc>
        <w:tc>
          <w:tcPr>
            <w:tcW w:w="397" w:type="dxa"/>
          </w:tcPr>
          <w:p w14:paraId="324B29D5" w14:textId="77777777" w:rsidR="00B2621B" w:rsidRPr="00A217D5" w:rsidRDefault="00B2621B" w:rsidP="00110E1A">
            <w:pPr>
              <w:rPr>
                <w:sz w:val="20"/>
              </w:rPr>
            </w:pPr>
          </w:p>
        </w:tc>
        <w:tc>
          <w:tcPr>
            <w:tcW w:w="396" w:type="dxa"/>
          </w:tcPr>
          <w:p w14:paraId="08909D55" w14:textId="77777777" w:rsidR="00B2621B" w:rsidRPr="00A217D5" w:rsidRDefault="00B2621B" w:rsidP="00110E1A">
            <w:pPr>
              <w:rPr>
                <w:sz w:val="20"/>
              </w:rPr>
            </w:pPr>
          </w:p>
        </w:tc>
        <w:tc>
          <w:tcPr>
            <w:tcW w:w="397" w:type="dxa"/>
          </w:tcPr>
          <w:p w14:paraId="2EF08E43" w14:textId="77777777" w:rsidR="00B2621B" w:rsidRPr="00A217D5" w:rsidRDefault="00B2621B" w:rsidP="00110E1A">
            <w:pPr>
              <w:rPr>
                <w:sz w:val="20"/>
              </w:rPr>
            </w:pPr>
          </w:p>
        </w:tc>
        <w:tc>
          <w:tcPr>
            <w:tcW w:w="396" w:type="dxa"/>
          </w:tcPr>
          <w:p w14:paraId="5D8E65A6" w14:textId="77777777" w:rsidR="00B2621B" w:rsidRPr="00A217D5" w:rsidRDefault="00B2621B" w:rsidP="00110E1A">
            <w:pPr>
              <w:rPr>
                <w:sz w:val="20"/>
              </w:rPr>
            </w:pPr>
          </w:p>
        </w:tc>
        <w:tc>
          <w:tcPr>
            <w:tcW w:w="397" w:type="dxa"/>
          </w:tcPr>
          <w:p w14:paraId="3ADE6BD2" w14:textId="77777777" w:rsidR="00B2621B" w:rsidRPr="00A217D5" w:rsidRDefault="00B2621B" w:rsidP="00110E1A">
            <w:pPr>
              <w:rPr>
                <w:sz w:val="20"/>
              </w:rPr>
            </w:pPr>
          </w:p>
        </w:tc>
        <w:tc>
          <w:tcPr>
            <w:tcW w:w="396" w:type="dxa"/>
          </w:tcPr>
          <w:p w14:paraId="01DB1AF4" w14:textId="77777777" w:rsidR="00B2621B" w:rsidRPr="00A217D5" w:rsidRDefault="00B2621B" w:rsidP="00110E1A">
            <w:pPr>
              <w:rPr>
                <w:sz w:val="20"/>
              </w:rPr>
            </w:pPr>
          </w:p>
        </w:tc>
        <w:tc>
          <w:tcPr>
            <w:tcW w:w="396" w:type="dxa"/>
          </w:tcPr>
          <w:p w14:paraId="4DA5B6F1" w14:textId="77777777" w:rsidR="00B2621B" w:rsidRPr="00A217D5" w:rsidRDefault="00B2621B" w:rsidP="00110E1A">
            <w:pPr>
              <w:rPr>
                <w:sz w:val="20"/>
              </w:rPr>
            </w:pPr>
          </w:p>
        </w:tc>
        <w:tc>
          <w:tcPr>
            <w:tcW w:w="397" w:type="dxa"/>
          </w:tcPr>
          <w:p w14:paraId="69680D26" w14:textId="77777777" w:rsidR="00B2621B" w:rsidRPr="00A217D5" w:rsidRDefault="00B2621B" w:rsidP="00110E1A">
            <w:pPr>
              <w:rPr>
                <w:sz w:val="20"/>
              </w:rPr>
            </w:pPr>
          </w:p>
        </w:tc>
        <w:tc>
          <w:tcPr>
            <w:tcW w:w="396" w:type="dxa"/>
          </w:tcPr>
          <w:p w14:paraId="57CD543A" w14:textId="77777777" w:rsidR="00B2621B" w:rsidRPr="00A217D5" w:rsidRDefault="00B2621B" w:rsidP="00110E1A">
            <w:pPr>
              <w:rPr>
                <w:sz w:val="20"/>
              </w:rPr>
            </w:pPr>
          </w:p>
        </w:tc>
        <w:tc>
          <w:tcPr>
            <w:tcW w:w="396" w:type="dxa"/>
          </w:tcPr>
          <w:p w14:paraId="7B2524B6" w14:textId="77777777" w:rsidR="00B2621B" w:rsidRPr="00A217D5" w:rsidRDefault="00B2621B" w:rsidP="00110E1A">
            <w:pPr>
              <w:rPr>
                <w:sz w:val="20"/>
              </w:rPr>
            </w:pPr>
          </w:p>
        </w:tc>
        <w:tc>
          <w:tcPr>
            <w:tcW w:w="397" w:type="dxa"/>
          </w:tcPr>
          <w:p w14:paraId="5AFE4CAE" w14:textId="77777777" w:rsidR="00B2621B" w:rsidRPr="00A217D5" w:rsidRDefault="00B2621B" w:rsidP="00110E1A">
            <w:pPr>
              <w:rPr>
                <w:sz w:val="20"/>
              </w:rPr>
            </w:pPr>
          </w:p>
        </w:tc>
        <w:tc>
          <w:tcPr>
            <w:tcW w:w="396" w:type="dxa"/>
          </w:tcPr>
          <w:p w14:paraId="68D0A512" w14:textId="77777777" w:rsidR="00B2621B" w:rsidRPr="00A217D5" w:rsidRDefault="00B2621B" w:rsidP="00110E1A">
            <w:pPr>
              <w:rPr>
                <w:sz w:val="20"/>
              </w:rPr>
            </w:pPr>
          </w:p>
        </w:tc>
        <w:tc>
          <w:tcPr>
            <w:tcW w:w="396" w:type="dxa"/>
          </w:tcPr>
          <w:p w14:paraId="27599907" w14:textId="77777777" w:rsidR="00B2621B" w:rsidRPr="00A217D5" w:rsidRDefault="00B2621B" w:rsidP="00110E1A">
            <w:pPr>
              <w:rPr>
                <w:sz w:val="20"/>
              </w:rPr>
            </w:pPr>
          </w:p>
        </w:tc>
        <w:tc>
          <w:tcPr>
            <w:tcW w:w="397" w:type="dxa"/>
          </w:tcPr>
          <w:p w14:paraId="33507431" w14:textId="77777777" w:rsidR="00B2621B" w:rsidRPr="00A217D5" w:rsidRDefault="00B2621B" w:rsidP="00110E1A">
            <w:pPr>
              <w:rPr>
                <w:sz w:val="20"/>
              </w:rPr>
            </w:pPr>
          </w:p>
        </w:tc>
        <w:tc>
          <w:tcPr>
            <w:tcW w:w="396" w:type="dxa"/>
          </w:tcPr>
          <w:p w14:paraId="30863CB1" w14:textId="77777777" w:rsidR="00B2621B" w:rsidRPr="00A217D5" w:rsidRDefault="00B2621B" w:rsidP="00110E1A">
            <w:pPr>
              <w:rPr>
                <w:sz w:val="20"/>
              </w:rPr>
            </w:pPr>
          </w:p>
        </w:tc>
        <w:tc>
          <w:tcPr>
            <w:tcW w:w="397" w:type="dxa"/>
          </w:tcPr>
          <w:p w14:paraId="28D31151" w14:textId="77777777" w:rsidR="00B2621B" w:rsidRPr="00A217D5" w:rsidRDefault="00B2621B" w:rsidP="00110E1A">
            <w:pPr>
              <w:rPr>
                <w:sz w:val="20"/>
              </w:rPr>
            </w:pPr>
          </w:p>
        </w:tc>
        <w:tc>
          <w:tcPr>
            <w:tcW w:w="396" w:type="dxa"/>
          </w:tcPr>
          <w:p w14:paraId="444C210C" w14:textId="77777777" w:rsidR="00B2621B" w:rsidRPr="00A217D5" w:rsidRDefault="00B2621B" w:rsidP="00110E1A">
            <w:pPr>
              <w:rPr>
                <w:sz w:val="20"/>
              </w:rPr>
            </w:pPr>
          </w:p>
        </w:tc>
        <w:tc>
          <w:tcPr>
            <w:tcW w:w="396" w:type="dxa"/>
          </w:tcPr>
          <w:p w14:paraId="379CB448" w14:textId="77777777" w:rsidR="00B2621B" w:rsidRPr="00A217D5" w:rsidRDefault="00B2621B" w:rsidP="00110E1A">
            <w:pPr>
              <w:rPr>
                <w:sz w:val="20"/>
              </w:rPr>
            </w:pPr>
          </w:p>
        </w:tc>
        <w:tc>
          <w:tcPr>
            <w:tcW w:w="397" w:type="dxa"/>
          </w:tcPr>
          <w:p w14:paraId="11BD0FB7" w14:textId="77777777" w:rsidR="00B2621B" w:rsidRPr="00A217D5" w:rsidRDefault="00B2621B" w:rsidP="00110E1A">
            <w:pPr>
              <w:rPr>
                <w:sz w:val="20"/>
              </w:rPr>
            </w:pPr>
          </w:p>
        </w:tc>
        <w:tc>
          <w:tcPr>
            <w:tcW w:w="396" w:type="dxa"/>
          </w:tcPr>
          <w:p w14:paraId="1D10A5FE" w14:textId="77777777" w:rsidR="00B2621B" w:rsidRPr="00A217D5" w:rsidRDefault="00B2621B" w:rsidP="00110E1A">
            <w:pPr>
              <w:rPr>
                <w:sz w:val="20"/>
              </w:rPr>
            </w:pPr>
          </w:p>
        </w:tc>
        <w:tc>
          <w:tcPr>
            <w:tcW w:w="396" w:type="dxa"/>
          </w:tcPr>
          <w:p w14:paraId="22BCB1D4" w14:textId="77777777" w:rsidR="00B2621B" w:rsidRPr="00A217D5" w:rsidRDefault="00B2621B" w:rsidP="00110E1A">
            <w:pPr>
              <w:rPr>
                <w:sz w:val="20"/>
              </w:rPr>
            </w:pPr>
          </w:p>
        </w:tc>
        <w:tc>
          <w:tcPr>
            <w:tcW w:w="397" w:type="dxa"/>
          </w:tcPr>
          <w:p w14:paraId="3BFEE077" w14:textId="77777777" w:rsidR="00B2621B" w:rsidRPr="00A217D5" w:rsidRDefault="00B2621B" w:rsidP="00110E1A">
            <w:pPr>
              <w:rPr>
                <w:sz w:val="20"/>
              </w:rPr>
            </w:pPr>
          </w:p>
        </w:tc>
        <w:tc>
          <w:tcPr>
            <w:tcW w:w="396" w:type="dxa"/>
          </w:tcPr>
          <w:p w14:paraId="3BF615E3" w14:textId="77777777" w:rsidR="00B2621B" w:rsidRPr="00A217D5" w:rsidRDefault="00B2621B" w:rsidP="00110E1A">
            <w:pPr>
              <w:rPr>
                <w:sz w:val="20"/>
              </w:rPr>
            </w:pPr>
          </w:p>
        </w:tc>
        <w:tc>
          <w:tcPr>
            <w:tcW w:w="396" w:type="dxa"/>
          </w:tcPr>
          <w:p w14:paraId="6AB28B71" w14:textId="77777777" w:rsidR="00B2621B" w:rsidRPr="00A217D5" w:rsidRDefault="00B2621B" w:rsidP="00110E1A">
            <w:pPr>
              <w:rPr>
                <w:sz w:val="20"/>
              </w:rPr>
            </w:pPr>
          </w:p>
        </w:tc>
        <w:tc>
          <w:tcPr>
            <w:tcW w:w="397" w:type="dxa"/>
          </w:tcPr>
          <w:p w14:paraId="5E9C500E" w14:textId="77777777" w:rsidR="00B2621B" w:rsidRPr="00A217D5" w:rsidRDefault="00B2621B" w:rsidP="00110E1A">
            <w:pPr>
              <w:rPr>
                <w:sz w:val="20"/>
              </w:rPr>
            </w:pPr>
          </w:p>
        </w:tc>
        <w:tc>
          <w:tcPr>
            <w:tcW w:w="396" w:type="dxa"/>
          </w:tcPr>
          <w:p w14:paraId="2DB81968" w14:textId="77777777" w:rsidR="00B2621B" w:rsidRDefault="00B2621B" w:rsidP="00110E1A"/>
        </w:tc>
        <w:tc>
          <w:tcPr>
            <w:tcW w:w="397" w:type="dxa"/>
          </w:tcPr>
          <w:p w14:paraId="0AB368FA" w14:textId="77777777" w:rsidR="00B2621B" w:rsidRDefault="00B2621B" w:rsidP="00110E1A"/>
        </w:tc>
        <w:tc>
          <w:tcPr>
            <w:tcW w:w="396" w:type="dxa"/>
          </w:tcPr>
          <w:p w14:paraId="1FCEE928" w14:textId="77777777" w:rsidR="00B2621B" w:rsidRDefault="00B2621B" w:rsidP="00110E1A">
            <w:r>
              <w:t xml:space="preserve">X </w:t>
            </w:r>
          </w:p>
        </w:tc>
        <w:tc>
          <w:tcPr>
            <w:tcW w:w="396" w:type="dxa"/>
          </w:tcPr>
          <w:p w14:paraId="5FD36F0F" w14:textId="77777777" w:rsidR="00B2621B" w:rsidRDefault="00B2621B" w:rsidP="00110E1A"/>
        </w:tc>
        <w:tc>
          <w:tcPr>
            <w:tcW w:w="397" w:type="dxa"/>
          </w:tcPr>
          <w:p w14:paraId="4D586FE2" w14:textId="77777777" w:rsidR="00B2621B" w:rsidRDefault="00B2621B" w:rsidP="00110E1A"/>
        </w:tc>
        <w:tc>
          <w:tcPr>
            <w:tcW w:w="396" w:type="dxa"/>
          </w:tcPr>
          <w:p w14:paraId="54C91E59" w14:textId="77777777" w:rsidR="00B2621B" w:rsidRDefault="00B2621B" w:rsidP="00110E1A"/>
        </w:tc>
        <w:tc>
          <w:tcPr>
            <w:tcW w:w="396" w:type="dxa"/>
          </w:tcPr>
          <w:p w14:paraId="429E0FBA" w14:textId="77777777" w:rsidR="00B2621B" w:rsidRDefault="00B2621B" w:rsidP="00110E1A"/>
        </w:tc>
        <w:tc>
          <w:tcPr>
            <w:tcW w:w="397" w:type="dxa"/>
          </w:tcPr>
          <w:p w14:paraId="44CE32C7" w14:textId="77777777" w:rsidR="00B2621B" w:rsidRDefault="00B2621B" w:rsidP="00110E1A"/>
        </w:tc>
        <w:tc>
          <w:tcPr>
            <w:tcW w:w="396" w:type="dxa"/>
          </w:tcPr>
          <w:p w14:paraId="357EDED3" w14:textId="77777777" w:rsidR="00B2621B" w:rsidRDefault="00B2621B" w:rsidP="00110E1A"/>
        </w:tc>
        <w:tc>
          <w:tcPr>
            <w:tcW w:w="397" w:type="dxa"/>
          </w:tcPr>
          <w:p w14:paraId="5F371905" w14:textId="77777777" w:rsidR="00B2621B" w:rsidRDefault="00B2621B" w:rsidP="00110E1A"/>
        </w:tc>
        <w:tc>
          <w:tcPr>
            <w:tcW w:w="396" w:type="dxa"/>
          </w:tcPr>
          <w:p w14:paraId="5FC7C2E2" w14:textId="77777777" w:rsidR="00B2621B" w:rsidRDefault="00B2621B" w:rsidP="00110E1A"/>
        </w:tc>
        <w:tc>
          <w:tcPr>
            <w:tcW w:w="396" w:type="dxa"/>
          </w:tcPr>
          <w:p w14:paraId="0D8C51CA" w14:textId="77777777" w:rsidR="00B2621B" w:rsidRDefault="00B2621B" w:rsidP="00110E1A"/>
        </w:tc>
        <w:tc>
          <w:tcPr>
            <w:tcW w:w="397" w:type="dxa"/>
          </w:tcPr>
          <w:p w14:paraId="5B2A6542" w14:textId="77777777" w:rsidR="00B2621B" w:rsidRDefault="00B2621B" w:rsidP="00110E1A"/>
        </w:tc>
        <w:tc>
          <w:tcPr>
            <w:tcW w:w="396" w:type="dxa"/>
          </w:tcPr>
          <w:p w14:paraId="047B7BA2" w14:textId="77777777" w:rsidR="00B2621B" w:rsidRDefault="00B2621B" w:rsidP="00110E1A"/>
        </w:tc>
        <w:tc>
          <w:tcPr>
            <w:tcW w:w="396" w:type="dxa"/>
          </w:tcPr>
          <w:p w14:paraId="1042A37C" w14:textId="77777777" w:rsidR="00B2621B" w:rsidRDefault="00B2621B" w:rsidP="00110E1A"/>
        </w:tc>
        <w:tc>
          <w:tcPr>
            <w:tcW w:w="397" w:type="dxa"/>
          </w:tcPr>
          <w:p w14:paraId="67869746" w14:textId="77777777" w:rsidR="00B2621B" w:rsidRDefault="00B2621B" w:rsidP="00110E1A"/>
        </w:tc>
        <w:tc>
          <w:tcPr>
            <w:tcW w:w="396" w:type="dxa"/>
          </w:tcPr>
          <w:p w14:paraId="3166405B" w14:textId="77777777" w:rsidR="00B2621B" w:rsidRDefault="00B2621B" w:rsidP="00110E1A"/>
        </w:tc>
        <w:tc>
          <w:tcPr>
            <w:tcW w:w="397" w:type="dxa"/>
          </w:tcPr>
          <w:p w14:paraId="3ABFBA6D" w14:textId="77777777" w:rsidR="00B2621B" w:rsidRDefault="00B2621B" w:rsidP="00110E1A"/>
        </w:tc>
      </w:tr>
      <w:tr w:rsidR="00B2621B" w14:paraId="55D2AB37" w14:textId="77777777" w:rsidTr="00110E1A">
        <w:tc>
          <w:tcPr>
            <w:tcW w:w="1271" w:type="dxa"/>
          </w:tcPr>
          <w:p w14:paraId="3B5C0512" w14:textId="77777777" w:rsidR="00B2621B" w:rsidRDefault="00B2621B" w:rsidP="00110E1A">
            <w:r w:rsidRPr="000E3C98">
              <w:t>PARS_PT</w:t>
            </w:r>
            <w:r>
              <w:t>4</w:t>
            </w:r>
          </w:p>
        </w:tc>
        <w:tc>
          <w:tcPr>
            <w:tcW w:w="396" w:type="dxa"/>
          </w:tcPr>
          <w:p w14:paraId="543B4566" w14:textId="77777777" w:rsidR="00B2621B" w:rsidRPr="00A217D5" w:rsidRDefault="00B2621B" w:rsidP="00110E1A">
            <w:pPr>
              <w:rPr>
                <w:sz w:val="20"/>
              </w:rPr>
            </w:pPr>
          </w:p>
        </w:tc>
        <w:tc>
          <w:tcPr>
            <w:tcW w:w="396" w:type="dxa"/>
          </w:tcPr>
          <w:p w14:paraId="00E24D4C" w14:textId="77777777" w:rsidR="00B2621B" w:rsidRPr="00A217D5" w:rsidRDefault="00B2621B" w:rsidP="00110E1A">
            <w:pPr>
              <w:rPr>
                <w:sz w:val="20"/>
              </w:rPr>
            </w:pPr>
          </w:p>
        </w:tc>
        <w:tc>
          <w:tcPr>
            <w:tcW w:w="397" w:type="dxa"/>
          </w:tcPr>
          <w:p w14:paraId="04BC1E07" w14:textId="77777777" w:rsidR="00B2621B" w:rsidRPr="00A217D5" w:rsidRDefault="00B2621B" w:rsidP="00110E1A">
            <w:pPr>
              <w:rPr>
                <w:sz w:val="20"/>
              </w:rPr>
            </w:pPr>
          </w:p>
        </w:tc>
        <w:tc>
          <w:tcPr>
            <w:tcW w:w="396" w:type="dxa"/>
          </w:tcPr>
          <w:p w14:paraId="3FD8959C" w14:textId="77777777" w:rsidR="00B2621B" w:rsidRPr="00A217D5" w:rsidRDefault="00B2621B" w:rsidP="00110E1A">
            <w:pPr>
              <w:rPr>
                <w:sz w:val="20"/>
              </w:rPr>
            </w:pPr>
          </w:p>
        </w:tc>
        <w:tc>
          <w:tcPr>
            <w:tcW w:w="397" w:type="dxa"/>
          </w:tcPr>
          <w:p w14:paraId="72F0674E" w14:textId="77777777" w:rsidR="00B2621B" w:rsidRPr="00A217D5" w:rsidRDefault="00B2621B" w:rsidP="00110E1A">
            <w:pPr>
              <w:rPr>
                <w:sz w:val="20"/>
              </w:rPr>
            </w:pPr>
          </w:p>
        </w:tc>
        <w:tc>
          <w:tcPr>
            <w:tcW w:w="396" w:type="dxa"/>
          </w:tcPr>
          <w:p w14:paraId="0BB80FEE" w14:textId="77777777" w:rsidR="00B2621B" w:rsidRPr="00A217D5" w:rsidRDefault="00B2621B" w:rsidP="00110E1A">
            <w:pPr>
              <w:rPr>
                <w:sz w:val="20"/>
              </w:rPr>
            </w:pPr>
          </w:p>
        </w:tc>
        <w:tc>
          <w:tcPr>
            <w:tcW w:w="396" w:type="dxa"/>
          </w:tcPr>
          <w:p w14:paraId="2F47C2DA" w14:textId="77777777" w:rsidR="00B2621B" w:rsidRPr="00A217D5" w:rsidRDefault="00B2621B" w:rsidP="00110E1A">
            <w:pPr>
              <w:rPr>
                <w:sz w:val="20"/>
              </w:rPr>
            </w:pPr>
          </w:p>
        </w:tc>
        <w:tc>
          <w:tcPr>
            <w:tcW w:w="397" w:type="dxa"/>
          </w:tcPr>
          <w:p w14:paraId="6F0AF12C" w14:textId="77777777" w:rsidR="00B2621B" w:rsidRPr="00A217D5" w:rsidRDefault="00B2621B" w:rsidP="00110E1A">
            <w:pPr>
              <w:rPr>
                <w:sz w:val="20"/>
              </w:rPr>
            </w:pPr>
          </w:p>
        </w:tc>
        <w:tc>
          <w:tcPr>
            <w:tcW w:w="396" w:type="dxa"/>
          </w:tcPr>
          <w:p w14:paraId="11D305DF" w14:textId="77777777" w:rsidR="00B2621B" w:rsidRPr="00A217D5" w:rsidRDefault="00B2621B" w:rsidP="00110E1A">
            <w:pPr>
              <w:rPr>
                <w:sz w:val="20"/>
              </w:rPr>
            </w:pPr>
          </w:p>
        </w:tc>
        <w:tc>
          <w:tcPr>
            <w:tcW w:w="397" w:type="dxa"/>
          </w:tcPr>
          <w:p w14:paraId="6794EA3E" w14:textId="77777777" w:rsidR="00B2621B" w:rsidRPr="00A217D5" w:rsidRDefault="00B2621B" w:rsidP="00110E1A">
            <w:pPr>
              <w:rPr>
                <w:sz w:val="20"/>
              </w:rPr>
            </w:pPr>
          </w:p>
        </w:tc>
        <w:tc>
          <w:tcPr>
            <w:tcW w:w="396" w:type="dxa"/>
          </w:tcPr>
          <w:p w14:paraId="56EB2922" w14:textId="77777777" w:rsidR="00B2621B" w:rsidRPr="00A217D5" w:rsidRDefault="00B2621B" w:rsidP="00110E1A">
            <w:pPr>
              <w:rPr>
                <w:sz w:val="20"/>
              </w:rPr>
            </w:pPr>
          </w:p>
        </w:tc>
        <w:tc>
          <w:tcPr>
            <w:tcW w:w="397" w:type="dxa"/>
          </w:tcPr>
          <w:p w14:paraId="1695EAAD" w14:textId="77777777" w:rsidR="00B2621B" w:rsidRPr="00A217D5" w:rsidRDefault="00B2621B" w:rsidP="00110E1A">
            <w:pPr>
              <w:rPr>
                <w:sz w:val="20"/>
              </w:rPr>
            </w:pPr>
          </w:p>
        </w:tc>
        <w:tc>
          <w:tcPr>
            <w:tcW w:w="396" w:type="dxa"/>
          </w:tcPr>
          <w:p w14:paraId="1058A2DA" w14:textId="77777777" w:rsidR="00B2621B" w:rsidRPr="00A217D5" w:rsidRDefault="00B2621B" w:rsidP="00110E1A">
            <w:pPr>
              <w:rPr>
                <w:sz w:val="20"/>
              </w:rPr>
            </w:pPr>
          </w:p>
        </w:tc>
        <w:tc>
          <w:tcPr>
            <w:tcW w:w="396" w:type="dxa"/>
          </w:tcPr>
          <w:p w14:paraId="336C3AEC" w14:textId="77777777" w:rsidR="00B2621B" w:rsidRPr="00A217D5" w:rsidRDefault="00B2621B" w:rsidP="00110E1A">
            <w:pPr>
              <w:rPr>
                <w:sz w:val="20"/>
              </w:rPr>
            </w:pPr>
          </w:p>
        </w:tc>
        <w:tc>
          <w:tcPr>
            <w:tcW w:w="397" w:type="dxa"/>
          </w:tcPr>
          <w:p w14:paraId="5A1D2C46" w14:textId="77777777" w:rsidR="00B2621B" w:rsidRPr="00A217D5" w:rsidRDefault="00B2621B" w:rsidP="00110E1A">
            <w:pPr>
              <w:rPr>
                <w:sz w:val="20"/>
              </w:rPr>
            </w:pPr>
          </w:p>
        </w:tc>
        <w:tc>
          <w:tcPr>
            <w:tcW w:w="396" w:type="dxa"/>
          </w:tcPr>
          <w:p w14:paraId="2C3870A4" w14:textId="77777777" w:rsidR="00B2621B" w:rsidRPr="00A217D5" w:rsidRDefault="00B2621B" w:rsidP="00110E1A">
            <w:pPr>
              <w:rPr>
                <w:sz w:val="20"/>
              </w:rPr>
            </w:pPr>
          </w:p>
        </w:tc>
        <w:tc>
          <w:tcPr>
            <w:tcW w:w="396" w:type="dxa"/>
          </w:tcPr>
          <w:p w14:paraId="0C461D0C" w14:textId="77777777" w:rsidR="00B2621B" w:rsidRPr="00A217D5" w:rsidRDefault="00B2621B" w:rsidP="00110E1A">
            <w:pPr>
              <w:rPr>
                <w:sz w:val="20"/>
              </w:rPr>
            </w:pPr>
          </w:p>
        </w:tc>
        <w:tc>
          <w:tcPr>
            <w:tcW w:w="397" w:type="dxa"/>
          </w:tcPr>
          <w:p w14:paraId="78D50430" w14:textId="77777777" w:rsidR="00B2621B" w:rsidRPr="00A217D5" w:rsidRDefault="00B2621B" w:rsidP="00110E1A">
            <w:pPr>
              <w:rPr>
                <w:sz w:val="20"/>
              </w:rPr>
            </w:pPr>
          </w:p>
        </w:tc>
        <w:tc>
          <w:tcPr>
            <w:tcW w:w="396" w:type="dxa"/>
          </w:tcPr>
          <w:p w14:paraId="1F0E936F" w14:textId="77777777" w:rsidR="00B2621B" w:rsidRPr="00A217D5" w:rsidRDefault="00B2621B" w:rsidP="00110E1A">
            <w:pPr>
              <w:rPr>
                <w:sz w:val="20"/>
              </w:rPr>
            </w:pPr>
          </w:p>
        </w:tc>
        <w:tc>
          <w:tcPr>
            <w:tcW w:w="396" w:type="dxa"/>
          </w:tcPr>
          <w:p w14:paraId="0D3AD5AE" w14:textId="77777777" w:rsidR="00B2621B" w:rsidRPr="00A217D5" w:rsidRDefault="00B2621B" w:rsidP="00110E1A">
            <w:pPr>
              <w:rPr>
                <w:sz w:val="20"/>
              </w:rPr>
            </w:pPr>
          </w:p>
        </w:tc>
        <w:tc>
          <w:tcPr>
            <w:tcW w:w="397" w:type="dxa"/>
          </w:tcPr>
          <w:p w14:paraId="25242B36" w14:textId="77777777" w:rsidR="00B2621B" w:rsidRPr="00A217D5" w:rsidRDefault="00B2621B" w:rsidP="00110E1A">
            <w:pPr>
              <w:rPr>
                <w:sz w:val="20"/>
              </w:rPr>
            </w:pPr>
          </w:p>
        </w:tc>
        <w:tc>
          <w:tcPr>
            <w:tcW w:w="396" w:type="dxa"/>
          </w:tcPr>
          <w:p w14:paraId="779A7687" w14:textId="77777777" w:rsidR="00B2621B" w:rsidRPr="00A217D5" w:rsidRDefault="00B2621B" w:rsidP="00110E1A">
            <w:pPr>
              <w:rPr>
                <w:sz w:val="20"/>
              </w:rPr>
            </w:pPr>
          </w:p>
        </w:tc>
        <w:tc>
          <w:tcPr>
            <w:tcW w:w="397" w:type="dxa"/>
          </w:tcPr>
          <w:p w14:paraId="7BC216EB" w14:textId="77777777" w:rsidR="00B2621B" w:rsidRPr="00A217D5" w:rsidRDefault="00B2621B" w:rsidP="00110E1A">
            <w:pPr>
              <w:rPr>
                <w:sz w:val="20"/>
              </w:rPr>
            </w:pPr>
          </w:p>
        </w:tc>
        <w:tc>
          <w:tcPr>
            <w:tcW w:w="396" w:type="dxa"/>
          </w:tcPr>
          <w:p w14:paraId="5FF63B91" w14:textId="77777777" w:rsidR="00B2621B" w:rsidRPr="00A217D5" w:rsidRDefault="00B2621B" w:rsidP="00110E1A">
            <w:pPr>
              <w:rPr>
                <w:sz w:val="20"/>
              </w:rPr>
            </w:pPr>
          </w:p>
        </w:tc>
        <w:tc>
          <w:tcPr>
            <w:tcW w:w="396" w:type="dxa"/>
          </w:tcPr>
          <w:p w14:paraId="04580FCF" w14:textId="77777777" w:rsidR="00B2621B" w:rsidRPr="00A217D5" w:rsidRDefault="00B2621B" w:rsidP="00110E1A">
            <w:pPr>
              <w:rPr>
                <w:sz w:val="20"/>
              </w:rPr>
            </w:pPr>
          </w:p>
        </w:tc>
        <w:tc>
          <w:tcPr>
            <w:tcW w:w="397" w:type="dxa"/>
          </w:tcPr>
          <w:p w14:paraId="41631B6A" w14:textId="77777777" w:rsidR="00B2621B" w:rsidRPr="00A217D5" w:rsidRDefault="00B2621B" w:rsidP="00110E1A">
            <w:pPr>
              <w:rPr>
                <w:sz w:val="20"/>
              </w:rPr>
            </w:pPr>
          </w:p>
        </w:tc>
        <w:tc>
          <w:tcPr>
            <w:tcW w:w="396" w:type="dxa"/>
          </w:tcPr>
          <w:p w14:paraId="121F9996" w14:textId="77777777" w:rsidR="00B2621B" w:rsidRPr="00A217D5" w:rsidRDefault="00B2621B" w:rsidP="00110E1A">
            <w:pPr>
              <w:rPr>
                <w:sz w:val="20"/>
              </w:rPr>
            </w:pPr>
          </w:p>
        </w:tc>
        <w:tc>
          <w:tcPr>
            <w:tcW w:w="396" w:type="dxa"/>
          </w:tcPr>
          <w:p w14:paraId="6153CE6E" w14:textId="77777777" w:rsidR="00B2621B" w:rsidRPr="00A217D5" w:rsidRDefault="00B2621B" w:rsidP="00110E1A">
            <w:pPr>
              <w:rPr>
                <w:sz w:val="20"/>
              </w:rPr>
            </w:pPr>
          </w:p>
        </w:tc>
        <w:tc>
          <w:tcPr>
            <w:tcW w:w="397" w:type="dxa"/>
          </w:tcPr>
          <w:p w14:paraId="672341FA" w14:textId="77777777" w:rsidR="00B2621B" w:rsidRPr="00A217D5" w:rsidRDefault="00B2621B" w:rsidP="00110E1A">
            <w:pPr>
              <w:rPr>
                <w:sz w:val="20"/>
              </w:rPr>
            </w:pPr>
          </w:p>
        </w:tc>
        <w:tc>
          <w:tcPr>
            <w:tcW w:w="396" w:type="dxa"/>
          </w:tcPr>
          <w:p w14:paraId="4EA702DD" w14:textId="77777777" w:rsidR="00B2621B" w:rsidRPr="00A217D5" w:rsidRDefault="00B2621B" w:rsidP="00110E1A">
            <w:pPr>
              <w:rPr>
                <w:sz w:val="20"/>
              </w:rPr>
            </w:pPr>
          </w:p>
        </w:tc>
        <w:tc>
          <w:tcPr>
            <w:tcW w:w="396" w:type="dxa"/>
          </w:tcPr>
          <w:p w14:paraId="7825B977" w14:textId="77777777" w:rsidR="00B2621B" w:rsidRPr="00A217D5" w:rsidRDefault="00B2621B" w:rsidP="00110E1A">
            <w:pPr>
              <w:rPr>
                <w:sz w:val="20"/>
              </w:rPr>
            </w:pPr>
          </w:p>
        </w:tc>
        <w:tc>
          <w:tcPr>
            <w:tcW w:w="397" w:type="dxa"/>
          </w:tcPr>
          <w:p w14:paraId="5A48FA9F" w14:textId="77777777" w:rsidR="00B2621B" w:rsidRPr="00A217D5" w:rsidRDefault="00B2621B" w:rsidP="00110E1A">
            <w:pPr>
              <w:rPr>
                <w:sz w:val="20"/>
              </w:rPr>
            </w:pPr>
          </w:p>
        </w:tc>
        <w:tc>
          <w:tcPr>
            <w:tcW w:w="396" w:type="dxa"/>
          </w:tcPr>
          <w:p w14:paraId="3CC39149" w14:textId="77777777" w:rsidR="00B2621B" w:rsidRDefault="00B2621B" w:rsidP="00110E1A"/>
        </w:tc>
        <w:tc>
          <w:tcPr>
            <w:tcW w:w="397" w:type="dxa"/>
          </w:tcPr>
          <w:p w14:paraId="35A96A19" w14:textId="77777777" w:rsidR="00B2621B" w:rsidRDefault="00B2621B" w:rsidP="00110E1A"/>
        </w:tc>
        <w:tc>
          <w:tcPr>
            <w:tcW w:w="396" w:type="dxa"/>
          </w:tcPr>
          <w:p w14:paraId="3F580CFC" w14:textId="77777777" w:rsidR="00B2621B" w:rsidRDefault="00B2621B" w:rsidP="00110E1A"/>
        </w:tc>
        <w:tc>
          <w:tcPr>
            <w:tcW w:w="396" w:type="dxa"/>
          </w:tcPr>
          <w:p w14:paraId="2FF6F976" w14:textId="77777777" w:rsidR="00B2621B" w:rsidRDefault="00B2621B" w:rsidP="00110E1A">
            <w:r>
              <w:t xml:space="preserve">X  </w:t>
            </w:r>
          </w:p>
        </w:tc>
        <w:tc>
          <w:tcPr>
            <w:tcW w:w="397" w:type="dxa"/>
          </w:tcPr>
          <w:p w14:paraId="30CCFC82" w14:textId="77777777" w:rsidR="00B2621B" w:rsidRDefault="00B2621B" w:rsidP="00110E1A"/>
        </w:tc>
        <w:tc>
          <w:tcPr>
            <w:tcW w:w="396" w:type="dxa"/>
          </w:tcPr>
          <w:p w14:paraId="42FFDC7F" w14:textId="77777777" w:rsidR="00B2621B" w:rsidRDefault="00B2621B" w:rsidP="00110E1A"/>
        </w:tc>
        <w:tc>
          <w:tcPr>
            <w:tcW w:w="396" w:type="dxa"/>
          </w:tcPr>
          <w:p w14:paraId="6CBAC2BC" w14:textId="77777777" w:rsidR="00B2621B" w:rsidRDefault="00B2621B" w:rsidP="00110E1A"/>
        </w:tc>
        <w:tc>
          <w:tcPr>
            <w:tcW w:w="397" w:type="dxa"/>
          </w:tcPr>
          <w:p w14:paraId="53CD94E4" w14:textId="77777777" w:rsidR="00B2621B" w:rsidRDefault="00B2621B" w:rsidP="00110E1A"/>
        </w:tc>
        <w:tc>
          <w:tcPr>
            <w:tcW w:w="396" w:type="dxa"/>
          </w:tcPr>
          <w:p w14:paraId="10D5CC91" w14:textId="77777777" w:rsidR="00B2621B" w:rsidRDefault="00B2621B" w:rsidP="00110E1A"/>
        </w:tc>
        <w:tc>
          <w:tcPr>
            <w:tcW w:w="397" w:type="dxa"/>
          </w:tcPr>
          <w:p w14:paraId="75159311" w14:textId="77777777" w:rsidR="00B2621B" w:rsidRDefault="00B2621B" w:rsidP="00110E1A"/>
        </w:tc>
        <w:tc>
          <w:tcPr>
            <w:tcW w:w="396" w:type="dxa"/>
          </w:tcPr>
          <w:p w14:paraId="57B7DC73" w14:textId="77777777" w:rsidR="00B2621B" w:rsidRDefault="00B2621B" w:rsidP="00110E1A"/>
        </w:tc>
        <w:tc>
          <w:tcPr>
            <w:tcW w:w="396" w:type="dxa"/>
          </w:tcPr>
          <w:p w14:paraId="4391098F" w14:textId="77777777" w:rsidR="00B2621B" w:rsidRDefault="00B2621B" w:rsidP="00110E1A"/>
        </w:tc>
        <w:tc>
          <w:tcPr>
            <w:tcW w:w="397" w:type="dxa"/>
          </w:tcPr>
          <w:p w14:paraId="2E288E5D" w14:textId="77777777" w:rsidR="00B2621B" w:rsidRDefault="00B2621B" w:rsidP="00110E1A"/>
        </w:tc>
        <w:tc>
          <w:tcPr>
            <w:tcW w:w="396" w:type="dxa"/>
          </w:tcPr>
          <w:p w14:paraId="64EA5056" w14:textId="77777777" w:rsidR="00B2621B" w:rsidRDefault="00B2621B" w:rsidP="00110E1A"/>
        </w:tc>
        <w:tc>
          <w:tcPr>
            <w:tcW w:w="396" w:type="dxa"/>
          </w:tcPr>
          <w:p w14:paraId="0C18E92F" w14:textId="77777777" w:rsidR="00B2621B" w:rsidRDefault="00B2621B" w:rsidP="00110E1A"/>
        </w:tc>
        <w:tc>
          <w:tcPr>
            <w:tcW w:w="397" w:type="dxa"/>
          </w:tcPr>
          <w:p w14:paraId="32B65FCE" w14:textId="77777777" w:rsidR="00B2621B" w:rsidRDefault="00B2621B" w:rsidP="00110E1A"/>
        </w:tc>
        <w:tc>
          <w:tcPr>
            <w:tcW w:w="396" w:type="dxa"/>
          </w:tcPr>
          <w:p w14:paraId="1986305D" w14:textId="77777777" w:rsidR="00B2621B" w:rsidRDefault="00B2621B" w:rsidP="00110E1A"/>
        </w:tc>
        <w:tc>
          <w:tcPr>
            <w:tcW w:w="397" w:type="dxa"/>
          </w:tcPr>
          <w:p w14:paraId="4BFA210C" w14:textId="77777777" w:rsidR="00B2621B" w:rsidRDefault="00B2621B" w:rsidP="00110E1A"/>
        </w:tc>
      </w:tr>
      <w:tr w:rsidR="00B2621B" w14:paraId="7FCFD436" w14:textId="77777777" w:rsidTr="00110E1A">
        <w:tc>
          <w:tcPr>
            <w:tcW w:w="1271" w:type="dxa"/>
          </w:tcPr>
          <w:p w14:paraId="0DFF3F5D" w14:textId="77777777" w:rsidR="00B2621B" w:rsidRDefault="00B2621B" w:rsidP="00110E1A">
            <w:r w:rsidRPr="000E3C98">
              <w:t>PARS_PT</w:t>
            </w:r>
            <w:r>
              <w:t>5</w:t>
            </w:r>
          </w:p>
        </w:tc>
        <w:tc>
          <w:tcPr>
            <w:tcW w:w="396" w:type="dxa"/>
          </w:tcPr>
          <w:p w14:paraId="142E9939" w14:textId="77777777" w:rsidR="00B2621B" w:rsidRPr="00A217D5" w:rsidRDefault="00B2621B" w:rsidP="00110E1A">
            <w:pPr>
              <w:rPr>
                <w:sz w:val="20"/>
              </w:rPr>
            </w:pPr>
          </w:p>
        </w:tc>
        <w:tc>
          <w:tcPr>
            <w:tcW w:w="396" w:type="dxa"/>
          </w:tcPr>
          <w:p w14:paraId="5AB8C94A" w14:textId="77777777" w:rsidR="00B2621B" w:rsidRPr="00A217D5" w:rsidRDefault="00B2621B" w:rsidP="00110E1A">
            <w:pPr>
              <w:rPr>
                <w:sz w:val="20"/>
              </w:rPr>
            </w:pPr>
          </w:p>
        </w:tc>
        <w:tc>
          <w:tcPr>
            <w:tcW w:w="397" w:type="dxa"/>
          </w:tcPr>
          <w:p w14:paraId="7E0F14D0" w14:textId="77777777" w:rsidR="00B2621B" w:rsidRPr="00A217D5" w:rsidRDefault="00B2621B" w:rsidP="00110E1A">
            <w:pPr>
              <w:rPr>
                <w:sz w:val="20"/>
              </w:rPr>
            </w:pPr>
          </w:p>
        </w:tc>
        <w:tc>
          <w:tcPr>
            <w:tcW w:w="396" w:type="dxa"/>
          </w:tcPr>
          <w:p w14:paraId="239E7636" w14:textId="77777777" w:rsidR="00B2621B" w:rsidRPr="00A217D5" w:rsidRDefault="00B2621B" w:rsidP="00110E1A">
            <w:pPr>
              <w:rPr>
                <w:sz w:val="20"/>
              </w:rPr>
            </w:pPr>
          </w:p>
        </w:tc>
        <w:tc>
          <w:tcPr>
            <w:tcW w:w="397" w:type="dxa"/>
          </w:tcPr>
          <w:p w14:paraId="1129B8D5" w14:textId="77777777" w:rsidR="00B2621B" w:rsidRPr="00A217D5" w:rsidRDefault="00B2621B" w:rsidP="00110E1A">
            <w:pPr>
              <w:rPr>
                <w:sz w:val="20"/>
              </w:rPr>
            </w:pPr>
          </w:p>
        </w:tc>
        <w:tc>
          <w:tcPr>
            <w:tcW w:w="396" w:type="dxa"/>
          </w:tcPr>
          <w:p w14:paraId="08A4743C" w14:textId="77777777" w:rsidR="00B2621B" w:rsidRPr="00A217D5" w:rsidRDefault="00B2621B" w:rsidP="00110E1A">
            <w:pPr>
              <w:rPr>
                <w:sz w:val="20"/>
              </w:rPr>
            </w:pPr>
          </w:p>
        </w:tc>
        <w:tc>
          <w:tcPr>
            <w:tcW w:w="396" w:type="dxa"/>
          </w:tcPr>
          <w:p w14:paraId="280BE5C2" w14:textId="77777777" w:rsidR="00B2621B" w:rsidRPr="00A217D5" w:rsidRDefault="00B2621B" w:rsidP="00110E1A">
            <w:pPr>
              <w:rPr>
                <w:sz w:val="20"/>
              </w:rPr>
            </w:pPr>
          </w:p>
        </w:tc>
        <w:tc>
          <w:tcPr>
            <w:tcW w:w="397" w:type="dxa"/>
          </w:tcPr>
          <w:p w14:paraId="6B7A13A6" w14:textId="77777777" w:rsidR="00B2621B" w:rsidRPr="00A217D5" w:rsidRDefault="00B2621B" w:rsidP="00110E1A">
            <w:pPr>
              <w:rPr>
                <w:sz w:val="20"/>
              </w:rPr>
            </w:pPr>
          </w:p>
        </w:tc>
        <w:tc>
          <w:tcPr>
            <w:tcW w:w="396" w:type="dxa"/>
          </w:tcPr>
          <w:p w14:paraId="4550AEC8" w14:textId="77777777" w:rsidR="00B2621B" w:rsidRPr="00A217D5" w:rsidRDefault="00B2621B" w:rsidP="00110E1A">
            <w:pPr>
              <w:rPr>
                <w:sz w:val="20"/>
              </w:rPr>
            </w:pPr>
          </w:p>
        </w:tc>
        <w:tc>
          <w:tcPr>
            <w:tcW w:w="397" w:type="dxa"/>
          </w:tcPr>
          <w:p w14:paraId="434E02A7" w14:textId="77777777" w:rsidR="00B2621B" w:rsidRPr="00A217D5" w:rsidRDefault="00B2621B" w:rsidP="00110E1A">
            <w:pPr>
              <w:rPr>
                <w:sz w:val="20"/>
              </w:rPr>
            </w:pPr>
          </w:p>
        </w:tc>
        <w:tc>
          <w:tcPr>
            <w:tcW w:w="396" w:type="dxa"/>
          </w:tcPr>
          <w:p w14:paraId="22C88BE6" w14:textId="77777777" w:rsidR="00B2621B" w:rsidRPr="00A217D5" w:rsidRDefault="00B2621B" w:rsidP="00110E1A">
            <w:pPr>
              <w:rPr>
                <w:sz w:val="20"/>
              </w:rPr>
            </w:pPr>
          </w:p>
        </w:tc>
        <w:tc>
          <w:tcPr>
            <w:tcW w:w="397" w:type="dxa"/>
          </w:tcPr>
          <w:p w14:paraId="02ABB81F" w14:textId="77777777" w:rsidR="00B2621B" w:rsidRPr="00A217D5" w:rsidRDefault="00B2621B" w:rsidP="00110E1A">
            <w:pPr>
              <w:rPr>
                <w:sz w:val="20"/>
              </w:rPr>
            </w:pPr>
          </w:p>
        </w:tc>
        <w:tc>
          <w:tcPr>
            <w:tcW w:w="396" w:type="dxa"/>
          </w:tcPr>
          <w:p w14:paraId="10C32E45" w14:textId="77777777" w:rsidR="00B2621B" w:rsidRPr="00A217D5" w:rsidRDefault="00B2621B" w:rsidP="00110E1A">
            <w:pPr>
              <w:rPr>
                <w:sz w:val="20"/>
              </w:rPr>
            </w:pPr>
          </w:p>
        </w:tc>
        <w:tc>
          <w:tcPr>
            <w:tcW w:w="396" w:type="dxa"/>
          </w:tcPr>
          <w:p w14:paraId="2AD2B89B" w14:textId="77777777" w:rsidR="00B2621B" w:rsidRPr="00A217D5" w:rsidRDefault="00B2621B" w:rsidP="00110E1A">
            <w:pPr>
              <w:rPr>
                <w:sz w:val="20"/>
              </w:rPr>
            </w:pPr>
          </w:p>
        </w:tc>
        <w:tc>
          <w:tcPr>
            <w:tcW w:w="397" w:type="dxa"/>
          </w:tcPr>
          <w:p w14:paraId="7100CAE0" w14:textId="77777777" w:rsidR="00B2621B" w:rsidRPr="00A217D5" w:rsidRDefault="00B2621B" w:rsidP="00110E1A">
            <w:pPr>
              <w:rPr>
                <w:sz w:val="20"/>
              </w:rPr>
            </w:pPr>
          </w:p>
        </w:tc>
        <w:tc>
          <w:tcPr>
            <w:tcW w:w="396" w:type="dxa"/>
          </w:tcPr>
          <w:p w14:paraId="4673F8E6" w14:textId="77777777" w:rsidR="00B2621B" w:rsidRPr="00A217D5" w:rsidRDefault="00B2621B" w:rsidP="00110E1A">
            <w:pPr>
              <w:rPr>
                <w:sz w:val="20"/>
              </w:rPr>
            </w:pPr>
          </w:p>
        </w:tc>
        <w:tc>
          <w:tcPr>
            <w:tcW w:w="396" w:type="dxa"/>
          </w:tcPr>
          <w:p w14:paraId="6A205D67" w14:textId="77777777" w:rsidR="00B2621B" w:rsidRPr="00A217D5" w:rsidRDefault="00B2621B" w:rsidP="00110E1A">
            <w:pPr>
              <w:rPr>
                <w:sz w:val="20"/>
              </w:rPr>
            </w:pPr>
          </w:p>
        </w:tc>
        <w:tc>
          <w:tcPr>
            <w:tcW w:w="397" w:type="dxa"/>
          </w:tcPr>
          <w:p w14:paraId="76AC2E0D" w14:textId="77777777" w:rsidR="00B2621B" w:rsidRPr="00A217D5" w:rsidRDefault="00B2621B" w:rsidP="00110E1A">
            <w:pPr>
              <w:rPr>
                <w:sz w:val="20"/>
              </w:rPr>
            </w:pPr>
          </w:p>
        </w:tc>
        <w:tc>
          <w:tcPr>
            <w:tcW w:w="396" w:type="dxa"/>
          </w:tcPr>
          <w:p w14:paraId="466FAFAB" w14:textId="77777777" w:rsidR="00B2621B" w:rsidRPr="00A217D5" w:rsidRDefault="00B2621B" w:rsidP="00110E1A">
            <w:pPr>
              <w:rPr>
                <w:sz w:val="20"/>
              </w:rPr>
            </w:pPr>
          </w:p>
        </w:tc>
        <w:tc>
          <w:tcPr>
            <w:tcW w:w="396" w:type="dxa"/>
          </w:tcPr>
          <w:p w14:paraId="45B31234" w14:textId="77777777" w:rsidR="00B2621B" w:rsidRPr="00A217D5" w:rsidRDefault="00B2621B" w:rsidP="00110E1A">
            <w:pPr>
              <w:rPr>
                <w:sz w:val="20"/>
              </w:rPr>
            </w:pPr>
          </w:p>
        </w:tc>
        <w:tc>
          <w:tcPr>
            <w:tcW w:w="397" w:type="dxa"/>
          </w:tcPr>
          <w:p w14:paraId="01CE41FE" w14:textId="77777777" w:rsidR="00B2621B" w:rsidRPr="00A217D5" w:rsidRDefault="00B2621B" w:rsidP="00110E1A">
            <w:pPr>
              <w:rPr>
                <w:sz w:val="20"/>
              </w:rPr>
            </w:pPr>
          </w:p>
        </w:tc>
        <w:tc>
          <w:tcPr>
            <w:tcW w:w="396" w:type="dxa"/>
          </w:tcPr>
          <w:p w14:paraId="60C64C5E" w14:textId="77777777" w:rsidR="00B2621B" w:rsidRPr="00A217D5" w:rsidRDefault="00B2621B" w:rsidP="00110E1A">
            <w:pPr>
              <w:rPr>
                <w:sz w:val="20"/>
              </w:rPr>
            </w:pPr>
          </w:p>
        </w:tc>
        <w:tc>
          <w:tcPr>
            <w:tcW w:w="397" w:type="dxa"/>
          </w:tcPr>
          <w:p w14:paraId="326C9A9A" w14:textId="77777777" w:rsidR="00B2621B" w:rsidRPr="00A217D5" w:rsidRDefault="00B2621B" w:rsidP="00110E1A">
            <w:pPr>
              <w:rPr>
                <w:sz w:val="20"/>
              </w:rPr>
            </w:pPr>
          </w:p>
        </w:tc>
        <w:tc>
          <w:tcPr>
            <w:tcW w:w="396" w:type="dxa"/>
          </w:tcPr>
          <w:p w14:paraId="0B73D85F" w14:textId="77777777" w:rsidR="00B2621B" w:rsidRPr="00A217D5" w:rsidRDefault="00B2621B" w:rsidP="00110E1A">
            <w:pPr>
              <w:rPr>
                <w:sz w:val="20"/>
              </w:rPr>
            </w:pPr>
          </w:p>
        </w:tc>
        <w:tc>
          <w:tcPr>
            <w:tcW w:w="396" w:type="dxa"/>
          </w:tcPr>
          <w:p w14:paraId="7640607E" w14:textId="77777777" w:rsidR="00B2621B" w:rsidRPr="00A217D5" w:rsidRDefault="00B2621B" w:rsidP="00110E1A">
            <w:pPr>
              <w:rPr>
                <w:sz w:val="20"/>
              </w:rPr>
            </w:pPr>
          </w:p>
        </w:tc>
        <w:tc>
          <w:tcPr>
            <w:tcW w:w="397" w:type="dxa"/>
          </w:tcPr>
          <w:p w14:paraId="1EC2B384" w14:textId="77777777" w:rsidR="00B2621B" w:rsidRPr="00A217D5" w:rsidRDefault="00B2621B" w:rsidP="00110E1A">
            <w:pPr>
              <w:rPr>
                <w:sz w:val="20"/>
              </w:rPr>
            </w:pPr>
          </w:p>
        </w:tc>
        <w:tc>
          <w:tcPr>
            <w:tcW w:w="396" w:type="dxa"/>
          </w:tcPr>
          <w:p w14:paraId="2E6D9E9A" w14:textId="77777777" w:rsidR="00B2621B" w:rsidRPr="00A217D5" w:rsidRDefault="00B2621B" w:rsidP="00110E1A">
            <w:pPr>
              <w:rPr>
                <w:sz w:val="20"/>
              </w:rPr>
            </w:pPr>
          </w:p>
        </w:tc>
        <w:tc>
          <w:tcPr>
            <w:tcW w:w="396" w:type="dxa"/>
          </w:tcPr>
          <w:p w14:paraId="3E6A5702" w14:textId="77777777" w:rsidR="00B2621B" w:rsidRPr="00A217D5" w:rsidRDefault="00B2621B" w:rsidP="00110E1A">
            <w:pPr>
              <w:rPr>
                <w:sz w:val="20"/>
              </w:rPr>
            </w:pPr>
          </w:p>
        </w:tc>
        <w:tc>
          <w:tcPr>
            <w:tcW w:w="397" w:type="dxa"/>
          </w:tcPr>
          <w:p w14:paraId="1098B222" w14:textId="77777777" w:rsidR="00B2621B" w:rsidRPr="00A217D5" w:rsidRDefault="00B2621B" w:rsidP="00110E1A">
            <w:pPr>
              <w:rPr>
                <w:sz w:val="20"/>
              </w:rPr>
            </w:pPr>
          </w:p>
        </w:tc>
        <w:tc>
          <w:tcPr>
            <w:tcW w:w="396" w:type="dxa"/>
          </w:tcPr>
          <w:p w14:paraId="4CF683FD" w14:textId="77777777" w:rsidR="00B2621B" w:rsidRPr="00A217D5" w:rsidRDefault="00B2621B" w:rsidP="00110E1A">
            <w:pPr>
              <w:rPr>
                <w:sz w:val="20"/>
              </w:rPr>
            </w:pPr>
          </w:p>
        </w:tc>
        <w:tc>
          <w:tcPr>
            <w:tcW w:w="396" w:type="dxa"/>
          </w:tcPr>
          <w:p w14:paraId="28325F3F" w14:textId="77777777" w:rsidR="00B2621B" w:rsidRPr="00A217D5" w:rsidRDefault="00B2621B" w:rsidP="00110E1A">
            <w:pPr>
              <w:rPr>
                <w:sz w:val="20"/>
              </w:rPr>
            </w:pPr>
          </w:p>
        </w:tc>
        <w:tc>
          <w:tcPr>
            <w:tcW w:w="397" w:type="dxa"/>
          </w:tcPr>
          <w:p w14:paraId="2F7CC1AA" w14:textId="77777777" w:rsidR="00B2621B" w:rsidRPr="00A217D5" w:rsidRDefault="00B2621B" w:rsidP="00110E1A">
            <w:pPr>
              <w:rPr>
                <w:sz w:val="20"/>
              </w:rPr>
            </w:pPr>
          </w:p>
        </w:tc>
        <w:tc>
          <w:tcPr>
            <w:tcW w:w="396" w:type="dxa"/>
          </w:tcPr>
          <w:p w14:paraId="601E5F10" w14:textId="77777777" w:rsidR="00B2621B" w:rsidRDefault="00B2621B" w:rsidP="00110E1A"/>
        </w:tc>
        <w:tc>
          <w:tcPr>
            <w:tcW w:w="397" w:type="dxa"/>
          </w:tcPr>
          <w:p w14:paraId="0831CD85" w14:textId="77777777" w:rsidR="00B2621B" w:rsidRDefault="00B2621B" w:rsidP="00110E1A"/>
        </w:tc>
        <w:tc>
          <w:tcPr>
            <w:tcW w:w="396" w:type="dxa"/>
          </w:tcPr>
          <w:p w14:paraId="79A61F96" w14:textId="77777777" w:rsidR="00B2621B" w:rsidRDefault="00B2621B" w:rsidP="00110E1A"/>
        </w:tc>
        <w:tc>
          <w:tcPr>
            <w:tcW w:w="396" w:type="dxa"/>
          </w:tcPr>
          <w:p w14:paraId="7516A723" w14:textId="77777777" w:rsidR="00B2621B" w:rsidRDefault="00B2621B" w:rsidP="00110E1A"/>
        </w:tc>
        <w:tc>
          <w:tcPr>
            <w:tcW w:w="397" w:type="dxa"/>
          </w:tcPr>
          <w:p w14:paraId="0116EE6B" w14:textId="77777777" w:rsidR="00B2621B" w:rsidRDefault="00B2621B" w:rsidP="00110E1A">
            <w:r>
              <w:t xml:space="preserve">X </w:t>
            </w:r>
          </w:p>
        </w:tc>
        <w:tc>
          <w:tcPr>
            <w:tcW w:w="396" w:type="dxa"/>
          </w:tcPr>
          <w:p w14:paraId="67C5265B" w14:textId="77777777" w:rsidR="00B2621B" w:rsidRDefault="00B2621B" w:rsidP="00110E1A"/>
        </w:tc>
        <w:tc>
          <w:tcPr>
            <w:tcW w:w="396" w:type="dxa"/>
          </w:tcPr>
          <w:p w14:paraId="115D66B3" w14:textId="77777777" w:rsidR="00B2621B" w:rsidRDefault="00B2621B" w:rsidP="00110E1A"/>
        </w:tc>
        <w:tc>
          <w:tcPr>
            <w:tcW w:w="397" w:type="dxa"/>
          </w:tcPr>
          <w:p w14:paraId="4739A6B6" w14:textId="77777777" w:rsidR="00B2621B" w:rsidRDefault="00B2621B" w:rsidP="00110E1A"/>
        </w:tc>
        <w:tc>
          <w:tcPr>
            <w:tcW w:w="396" w:type="dxa"/>
          </w:tcPr>
          <w:p w14:paraId="09BD6B1D" w14:textId="77777777" w:rsidR="00B2621B" w:rsidRDefault="00B2621B" w:rsidP="00110E1A"/>
        </w:tc>
        <w:tc>
          <w:tcPr>
            <w:tcW w:w="397" w:type="dxa"/>
          </w:tcPr>
          <w:p w14:paraId="42C2E697" w14:textId="77777777" w:rsidR="00B2621B" w:rsidRDefault="00B2621B" w:rsidP="00110E1A"/>
        </w:tc>
        <w:tc>
          <w:tcPr>
            <w:tcW w:w="396" w:type="dxa"/>
          </w:tcPr>
          <w:p w14:paraId="4A150B64" w14:textId="77777777" w:rsidR="00B2621B" w:rsidRDefault="00B2621B" w:rsidP="00110E1A"/>
        </w:tc>
        <w:tc>
          <w:tcPr>
            <w:tcW w:w="396" w:type="dxa"/>
          </w:tcPr>
          <w:p w14:paraId="2462E1AF" w14:textId="77777777" w:rsidR="00B2621B" w:rsidRDefault="00B2621B" w:rsidP="00110E1A"/>
        </w:tc>
        <w:tc>
          <w:tcPr>
            <w:tcW w:w="397" w:type="dxa"/>
          </w:tcPr>
          <w:p w14:paraId="0078AEB3" w14:textId="77777777" w:rsidR="00B2621B" w:rsidRDefault="00B2621B" w:rsidP="00110E1A"/>
        </w:tc>
        <w:tc>
          <w:tcPr>
            <w:tcW w:w="396" w:type="dxa"/>
          </w:tcPr>
          <w:p w14:paraId="30D2BE61" w14:textId="77777777" w:rsidR="00B2621B" w:rsidRDefault="00B2621B" w:rsidP="00110E1A"/>
        </w:tc>
        <w:tc>
          <w:tcPr>
            <w:tcW w:w="396" w:type="dxa"/>
          </w:tcPr>
          <w:p w14:paraId="1FDE4F4E" w14:textId="77777777" w:rsidR="00B2621B" w:rsidRDefault="00B2621B" w:rsidP="00110E1A"/>
        </w:tc>
        <w:tc>
          <w:tcPr>
            <w:tcW w:w="397" w:type="dxa"/>
          </w:tcPr>
          <w:p w14:paraId="2E952DEE" w14:textId="77777777" w:rsidR="00B2621B" w:rsidRDefault="00B2621B" w:rsidP="00110E1A"/>
        </w:tc>
        <w:tc>
          <w:tcPr>
            <w:tcW w:w="396" w:type="dxa"/>
          </w:tcPr>
          <w:p w14:paraId="2C0FC357" w14:textId="77777777" w:rsidR="00B2621B" w:rsidRDefault="00B2621B" w:rsidP="00110E1A"/>
        </w:tc>
        <w:tc>
          <w:tcPr>
            <w:tcW w:w="397" w:type="dxa"/>
          </w:tcPr>
          <w:p w14:paraId="73C5A174" w14:textId="77777777" w:rsidR="00B2621B" w:rsidRDefault="00B2621B" w:rsidP="00110E1A"/>
        </w:tc>
      </w:tr>
      <w:tr w:rsidR="00B2621B" w14:paraId="278286C6" w14:textId="77777777" w:rsidTr="00110E1A">
        <w:tc>
          <w:tcPr>
            <w:tcW w:w="1271" w:type="dxa"/>
          </w:tcPr>
          <w:p w14:paraId="630D27F5" w14:textId="77777777" w:rsidR="00B2621B" w:rsidRDefault="00B2621B" w:rsidP="00110E1A">
            <w:r w:rsidRPr="000E3C98">
              <w:t>PARS_PT</w:t>
            </w:r>
            <w:r>
              <w:t>6</w:t>
            </w:r>
          </w:p>
        </w:tc>
        <w:tc>
          <w:tcPr>
            <w:tcW w:w="396" w:type="dxa"/>
          </w:tcPr>
          <w:p w14:paraId="0AC2C417" w14:textId="77777777" w:rsidR="00B2621B" w:rsidRPr="00A217D5" w:rsidRDefault="00B2621B" w:rsidP="00110E1A">
            <w:pPr>
              <w:rPr>
                <w:sz w:val="20"/>
              </w:rPr>
            </w:pPr>
          </w:p>
        </w:tc>
        <w:tc>
          <w:tcPr>
            <w:tcW w:w="396" w:type="dxa"/>
          </w:tcPr>
          <w:p w14:paraId="6CE950EA" w14:textId="77777777" w:rsidR="00B2621B" w:rsidRPr="00A217D5" w:rsidRDefault="00B2621B" w:rsidP="00110E1A">
            <w:pPr>
              <w:rPr>
                <w:sz w:val="20"/>
              </w:rPr>
            </w:pPr>
          </w:p>
        </w:tc>
        <w:tc>
          <w:tcPr>
            <w:tcW w:w="397" w:type="dxa"/>
          </w:tcPr>
          <w:p w14:paraId="4DD20171" w14:textId="77777777" w:rsidR="00B2621B" w:rsidRPr="00A217D5" w:rsidRDefault="00B2621B" w:rsidP="00110E1A">
            <w:pPr>
              <w:rPr>
                <w:sz w:val="20"/>
              </w:rPr>
            </w:pPr>
          </w:p>
        </w:tc>
        <w:tc>
          <w:tcPr>
            <w:tcW w:w="396" w:type="dxa"/>
          </w:tcPr>
          <w:p w14:paraId="0C8E1D34" w14:textId="77777777" w:rsidR="00B2621B" w:rsidRPr="00A217D5" w:rsidRDefault="00B2621B" w:rsidP="00110E1A">
            <w:pPr>
              <w:rPr>
                <w:sz w:val="20"/>
              </w:rPr>
            </w:pPr>
          </w:p>
        </w:tc>
        <w:tc>
          <w:tcPr>
            <w:tcW w:w="397" w:type="dxa"/>
          </w:tcPr>
          <w:p w14:paraId="4302FC80" w14:textId="77777777" w:rsidR="00B2621B" w:rsidRPr="00A217D5" w:rsidRDefault="00B2621B" w:rsidP="00110E1A">
            <w:pPr>
              <w:rPr>
                <w:sz w:val="20"/>
              </w:rPr>
            </w:pPr>
          </w:p>
        </w:tc>
        <w:tc>
          <w:tcPr>
            <w:tcW w:w="396" w:type="dxa"/>
          </w:tcPr>
          <w:p w14:paraId="649DA592" w14:textId="77777777" w:rsidR="00B2621B" w:rsidRPr="00A217D5" w:rsidRDefault="00B2621B" w:rsidP="00110E1A">
            <w:pPr>
              <w:rPr>
                <w:sz w:val="20"/>
              </w:rPr>
            </w:pPr>
          </w:p>
        </w:tc>
        <w:tc>
          <w:tcPr>
            <w:tcW w:w="396" w:type="dxa"/>
          </w:tcPr>
          <w:p w14:paraId="0EE5C189" w14:textId="77777777" w:rsidR="00B2621B" w:rsidRPr="00A217D5" w:rsidRDefault="00B2621B" w:rsidP="00110E1A">
            <w:pPr>
              <w:rPr>
                <w:sz w:val="20"/>
              </w:rPr>
            </w:pPr>
          </w:p>
        </w:tc>
        <w:tc>
          <w:tcPr>
            <w:tcW w:w="397" w:type="dxa"/>
          </w:tcPr>
          <w:p w14:paraId="1F3E630A" w14:textId="77777777" w:rsidR="00B2621B" w:rsidRPr="00A217D5" w:rsidRDefault="00B2621B" w:rsidP="00110E1A">
            <w:pPr>
              <w:rPr>
                <w:sz w:val="20"/>
              </w:rPr>
            </w:pPr>
          </w:p>
        </w:tc>
        <w:tc>
          <w:tcPr>
            <w:tcW w:w="396" w:type="dxa"/>
          </w:tcPr>
          <w:p w14:paraId="376A27F0" w14:textId="77777777" w:rsidR="00B2621B" w:rsidRPr="00A217D5" w:rsidRDefault="00B2621B" w:rsidP="00110E1A">
            <w:pPr>
              <w:rPr>
                <w:sz w:val="20"/>
              </w:rPr>
            </w:pPr>
          </w:p>
        </w:tc>
        <w:tc>
          <w:tcPr>
            <w:tcW w:w="397" w:type="dxa"/>
          </w:tcPr>
          <w:p w14:paraId="7E8AE997" w14:textId="77777777" w:rsidR="00B2621B" w:rsidRPr="00A217D5" w:rsidRDefault="00B2621B" w:rsidP="00110E1A">
            <w:pPr>
              <w:rPr>
                <w:sz w:val="20"/>
              </w:rPr>
            </w:pPr>
          </w:p>
        </w:tc>
        <w:tc>
          <w:tcPr>
            <w:tcW w:w="396" w:type="dxa"/>
          </w:tcPr>
          <w:p w14:paraId="32304A08" w14:textId="77777777" w:rsidR="00B2621B" w:rsidRPr="00A217D5" w:rsidRDefault="00B2621B" w:rsidP="00110E1A">
            <w:pPr>
              <w:rPr>
                <w:sz w:val="20"/>
              </w:rPr>
            </w:pPr>
          </w:p>
        </w:tc>
        <w:tc>
          <w:tcPr>
            <w:tcW w:w="397" w:type="dxa"/>
          </w:tcPr>
          <w:p w14:paraId="0194D845" w14:textId="77777777" w:rsidR="00B2621B" w:rsidRPr="00A217D5" w:rsidRDefault="00B2621B" w:rsidP="00110E1A">
            <w:pPr>
              <w:rPr>
                <w:sz w:val="20"/>
              </w:rPr>
            </w:pPr>
          </w:p>
        </w:tc>
        <w:tc>
          <w:tcPr>
            <w:tcW w:w="396" w:type="dxa"/>
          </w:tcPr>
          <w:p w14:paraId="46398DDB" w14:textId="77777777" w:rsidR="00B2621B" w:rsidRPr="00A217D5" w:rsidRDefault="00B2621B" w:rsidP="00110E1A">
            <w:pPr>
              <w:rPr>
                <w:sz w:val="20"/>
              </w:rPr>
            </w:pPr>
          </w:p>
        </w:tc>
        <w:tc>
          <w:tcPr>
            <w:tcW w:w="396" w:type="dxa"/>
          </w:tcPr>
          <w:p w14:paraId="2903ECA5" w14:textId="77777777" w:rsidR="00B2621B" w:rsidRPr="00A217D5" w:rsidRDefault="00B2621B" w:rsidP="00110E1A">
            <w:pPr>
              <w:rPr>
                <w:sz w:val="20"/>
              </w:rPr>
            </w:pPr>
          </w:p>
        </w:tc>
        <w:tc>
          <w:tcPr>
            <w:tcW w:w="397" w:type="dxa"/>
          </w:tcPr>
          <w:p w14:paraId="169A2BF8" w14:textId="77777777" w:rsidR="00B2621B" w:rsidRPr="00A217D5" w:rsidRDefault="00B2621B" w:rsidP="00110E1A">
            <w:pPr>
              <w:rPr>
                <w:sz w:val="20"/>
              </w:rPr>
            </w:pPr>
          </w:p>
        </w:tc>
        <w:tc>
          <w:tcPr>
            <w:tcW w:w="396" w:type="dxa"/>
          </w:tcPr>
          <w:p w14:paraId="33957B26" w14:textId="77777777" w:rsidR="00B2621B" w:rsidRPr="00A217D5" w:rsidRDefault="00B2621B" w:rsidP="00110E1A">
            <w:pPr>
              <w:rPr>
                <w:sz w:val="20"/>
              </w:rPr>
            </w:pPr>
          </w:p>
        </w:tc>
        <w:tc>
          <w:tcPr>
            <w:tcW w:w="396" w:type="dxa"/>
          </w:tcPr>
          <w:p w14:paraId="08A2212C" w14:textId="77777777" w:rsidR="00B2621B" w:rsidRPr="00A217D5" w:rsidRDefault="00B2621B" w:rsidP="00110E1A">
            <w:pPr>
              <w:rPr>
                <w:sz w:val="20"/>
              </w:rPr>
            </w:pPr>
          </w:p>
        </w:tc>
        <w:tc>
          <w:tcPr>
            <w:tcW w:w="397" w:type="dxa"/>
          </w:tcPr>
          <w:p w14:paraId="4EDF4995" w14:textId="77777777" w:rsidR="00B2621B" w:rsidRPr="00A217D5" w:rsidRDefault="00B2621B" w:rsidP="00110E1A">
            <w:pPr>
              <w:rPr>
                <w:sz w:val="20"/>
              </w:rPr>
            </w:pPr>
          </w:p>
        </w:tc>
        <w:tc>
          <w:tcPr>
            <w:tcW w:w="396" w:type="dxa"/>
          </w:tcPr>
          <w:p w14:paraId="6716C699" w14:textId="77777777" w:rsidR="00B2621B" w:rsidRPr="00A217D5" w:rsidRDefault="00B2621B" w:rsidP="00110E1A">
            <w:pPr>
              <w:rPr>
                <w:sz w:val="20"/>
              </w:rPr>
            </w:pPr>
          </w:p>
        </w:tc>
        <w:tc>
          <w:tcPr>
            <w:tcW w:w="396" w:type="dxa"/>
          </w:tcPr>
          <w:p w14:paraId="6FCDC3E1" w14:textId="77777777" w:rsidR="00B2621B" w:rsidRPr="00A217D5" w:rsidRDefault="00B2621B" w:rsidP="00110E1A">
            <w:pPr>
              <w:rPr>
                <w:sz w:val="20"/>
              </w:rPr>
            </w:pPr>
          </w:p>
        </w:tc>
        <w:tc>
          <w:tcPr>
            <w:tcW w:w="397" w:type="dxa"/>
          </w:tcPr>
          <w:p w14:paraId="43E088F2" w14:textId="77777777" w:rsidR="00B2621B" w:rsidRPr="00A217D5" w:rsidRDefault="00B2621B" w:rsidP="00110E1A">
            <w:pPr>
              <w:rPr>
                <w:sz w:val="20"/>
              </w:rPr>
            </w:pPr>
          </w:p>
        </w:tc>
        <w:tc>
          <w:tcPr>
            <w:tcW w:w="396" w:type="dxa"/>
          </w:tcPr>
          <w:p w14:paraId="17F28FA5" w14:textId="77777777" w:rsidR="00B2621B" w:rsidRPr="00A217D5" w:rsidRDefault="00B2621B" w:rsidP="00110E1A">
            <w:pPr>
              <w:rPr>
                <w:sz w:val="20"/>
              </w:rPr>
            </w:pPr>
          </w:p>
        </w:tc>
        <w:tc>
          <w:tcPr>
            <w:tcW w:w="397" w:type="dxa"/>
          </w:tcPr>
          <w:p w14:paraId="4F7D7DB7" w14:textId="77777777" w:rsidR="00B2621B" w:rsidRPr="00A217D5" w:rsidRDefault="00B2621B" w:rsidP="00110E1A">
            <w:pPr>
              <w:rPr>
                <w:sz w:val="20"/>
              </w:rPr>
            </w:pPr>
          </w:p>
        </w:tc>
        <w:tc>
          <w:tcPr>
            <w:tcW w:w="396" w:type="dxa"/>
          </w:tcPr>
          <w:p w14:paraId="1C4CA7FB" w14:textId="77777777" w:rsidR="00B2621B" w:rsidRPr="00A217D5" w:rsidRDefault="00B2621B" w:rsidP="00110E1A">
            <w:pPr>
              <w:rPr>
                <w:sz w:val="20"/>
              </w:rPr>
            </w:pPr>
          </w:p>
        </w:tc>
        <w:tc>
          <w:tcPr>
            <w:tcW w:w="396" w:type="dxa"/>
          </w:tcPr>
          <w:p w14:paraId="43D4FB23" w14:textId="77777777" w:rsidR="00B2621B" w:rsidRPr="00A217D5" w:rsidRDefault="00B2621B" w:rsidP="00110E1A">
            <w:pPr>
              <w:rPr>
                <w:sz w:val="20"/>
              </w:rPr>
            </w:pPr>
          </w:p>
        </w:tc>
        <w:tc>
          <w:tcPr>
            <w:tcW w:w="397" w:type="dxa"/>
          </w:tcPr>
          <w:p w14:paraId="5CB334F8" w14:textId="77777777" w:rsidR="00B2621B" w:rsidRPr="00A217D5" w:rsidRDefault="00B2621B" w:rsidP="00110E1A">
            <w:pPr>
              <w:rPr>
                <w:sz w:val="20"/>
              </w:rPr>
            </w:pPr>
          </w:p>
        </w:tc>
        <w:tc>
          <w:tcPr>
            <w:tcW w:w="396" w:type="dxa"/>
          </w:tcPr>
          <w:p w14:paraId="62040454" w14:textId="77777777" w:rsidR="00B2621B" w:rsidRPr="00A217D5" w:rsidRDefault="00B2621B" w:rsidP="00110E1A">
            <w:pPr>
              <w:rPr>
                <w:sz w:val="20"/>
              </w:rPr>
            </w:pPr>
          </w:p>
        </w:tc>
        <w:tc>
          <w:tcPr>
            <w:tcW w:w="396" w:type="dxa"/>
          </w:tcPr>
          <w:p w14:paraId="4F26FC7B" w14:textId="77777777" w:rsidR="00B2621B" w:rsidRPr="00A217D5" w:rsidRDefault="00B2621B" w:rsidP="00110E1A">
            <w:pPr>
              <w:rPr>
                <w:sz w:val="20"/>
              </w:rPr>
            </w:pPr>
          </w:p>
        </w:tc>
        <w:tc>
          <w:tcPr>
            <w:tcW w:w="397" w:type="dxa"/>
          </w:tcPr>
          <w:p w14:paraId="25B0DF17" w14:textId="77777777" w:rsidR="00B2621B" w:rsidRPr="00A217D5" w:rsidRDefault="00B2621B" w:rsidP="00110E1A">
            <w:pPr>
              <w:rPr>
                <w:sz w:val="20"/>
              </w:rPr>
            </w:pPr>
          </w:p>
        </w:tc>
        <w:tc>
          <w:tcPr>
            <w:tcW w:w="396" w:type="dxa"/>
          </w:tcPr>
          <w:p w14:paraId="0D6B381F" w14:textId="77777777" w:rsidR="00B2621B" w:rsidRPr="00A217D5" w:rsidRDefault="00B2621B" w:rsidP="00110E1A">
            <w:pPr>
              <w:rPr>
                <w:sz w:val="20"/>
              </w:rPr>
            </w:pPr>
          </w:p>
        </w:tc>
        <w:tc>
          <w:tcPr>
            <w:tcW w:w="396" w:type="dxa"/>
          </w:tcPr>
          <w:p w14:paraId="6554AAAB" w14:textId="77777777" w:rsidR="00B2621B" w:rsidRPr="00A217D5" w:rsidRDefault="00B2621B" w:rsidP="00110E1A">
            <w:pPr>
              <w:rPr>
                <w:sz w:val="20"/>
              </w:rPr>
            </w:pPr>
          </w:p>
        </w:tc>
        <w:tc>
          <w:tcPr>
            <w:tcW w:w="397" w:type="dxa"/>
          </w:tcPr>
          <w:p w14:paraId="7C243ECE" w14:textId="77777777" w:rsidR="00B2621B" w:rsidRPr="00A217D5" w:rsidRDefault="00B2621B" w:rsidP="00110E1A">
            <w:pPr>
              <w:rPr>
                <w:sz w:val="20"/>
              </w:rPr>
            </w:pPr>
          </w:p>
        </w:tc>
        <w:tc>
          <w:tcPr>
            <w:tcW w:w="396" w:type="dxa"/>
          </w:tcPr>
          <w:p w14:paraId="158A5921" w14:textId="77777777" w:rsidR="00B2621B" w:rsidRDefault="00B2621B" w:rsidP="00110E1A"/>
        </w:tc>
        <w:tc>
          <w:tcPr>
            <w:tcW w:w="397" w:type="dxa"/>
          </w:tcPr>
          <w:p w14:paraId="7789F6DD" w14:textId="77777777" w:rsidR="00B2621B" w:rsidRDefault="00B2621B" w:rsidP="00110E1A"/>
        </w:tc>
        <w:tc>
          <w:tcPr>
            <w:tcW w:w="396" w:type="dxa"/>
          </w:tcPr>
          <w:p w14:paraId="02D07F1D" w14:textId="77777777" w:rsidR="00B2621B" w:rsidRDefault="00B2621B" w:rsidP="00110E1A"/>
        </w:tc>
        <w:tc>
          <w:tcPr>
            <w:tcW w:w="396" w:type="dxa"/>
          </w:tcPr>
          <w:p w14:paraId="13A934B5" w14:textId="77777777" w:rsidR="00B2621B" w:rsidRDefault="00B2621B" w:rsidP="00110E1A"/>
        </w:tc>
        <w:tc>
          <w:tcPr>
            <w:tcW w:w="397" w:type="dxa"/>
          </w:tcPr>
          <w:p w14:paraId="5D57CDEF" w14:textId="77777777" w:rsidR="00B2621B" w:rsidRDefault="00B2621B" w:rsidP="00110E1A"/>
        </w:tc>
        <w:tc>
          <w:tcPr>
            <w:tcW w:w="396" w:type="dxa"/>
          </w:tcPr>
          <w:p w14:paraId="0C8433ED" w14:textId="77777777" w:rsidR="00B2621B" w:rsidRDefault="00B2621B" w:rsidP="00110E1A">
            <w:r>
              <w:t xml:space="preserve">X </w:t>
            </w:r>
          </w:p>
        </w:tc>
        <w:tc>
          <w:tcPr>
            <w:tcW w:w="396" w:type="dxa"/>
          </w:tcPr>
          <w:p w14:paraId="46C8C65E" w14:textId="77777777" w:rsidR="00B2621B" w:rsidRDefault="00B2621B" w:rsidP="00110E1A"/>
        </w:tc>
        <w:tc>
          <w:tcPr>
            <w:tcW w:w="397" w:type="dxa"/>
          </w:tcPr>
          <w:p w14:paraId="1F6ED1A0" w14:textId="77777777" w:rsidR="00B2621B" w:rsidRDefault="00B2621B" w:rsidP="00110E1A"/>
        </w:tc>
        <w:tc>
          <w:tcPr>
            <w:tcW w:w="396" w:type="dxa"/>
          </w:tcPr>
          <w:p w14:paraId="796CB9EB" w14:textId="77777777" w:rsidR="00B2621B" w:rsidRDefault="00B2621B" w:rsidP="00110E1A"/>
        </w:tc>
        <w:tc>
          <w:tcPr>
            <w:tcW w:w="397" w:type="dxa"/>
          </w:tcPr>
          <w:p w14:paraId="5B25618F" w14:textId="77777777" w:rsidR="00B2621B" w:rsidRDefault="00B2621B" w:rsidP="00110E1A"/>
        </w:tc>
        <w:tc>
          <w:tcPr>
            <w:tcW w:w="396" w:type="dxa"/>
          </w:tcPr>
          <w:p w14:paraId="441C8816" w14:textId="77777777" w:rsidR="00B2621B" w:rsidRDefault="00B2621B" w:rsidP="00110E1A"/>
        </w:tc>
        <w:tc>
          <w:tcPr>
            <w:tcW w:w="396" w:type="dxa"/>
          </w:tcPr>
          <w:p w14:paraId="159D855E" w14:textId="77777777" w:rsidR="00B2621B" w:rsidRDefault="00B2621B" w:rsidP="00110E1A"/>
        </w:tc>
        <w:tc>
          <w:tcPr>
            <w:tcW w:w="397" w:type="dxa"/>
          </w:tcPr>
          <w:p w14:paraId="571224AA" w14:textId="77777777" w:rsidR="00B2621B" w:rsidRDefault="00B2621B" w:rsidP="00110E1A"/>
        </w:tc>
        <w:tc>
          <w:tcPr>
            <w:tcW w:w="396" w:type="dxa"/>
          </w:tcPr>
          <w:p w14:paraId="6E156C77" w14:textId="77777777" w:rsidR="00B2621B" w:rsidRDefault="00B2621B" w:rsidP="00110E1A"/>
        </w:tc>
        <w:tc>
          <w:tcPr>
            <w:tcW w:w="396" w:type="dxa"/>
          </w:tcPr>
          <w:p w14:paraId="46EF01D9" w14:textId="77777777" w:rsidR="00B2621B" w:rsidRDefault="00B2621B" w:rsidP="00110E1A"/>
        </w:tc>
        <w:tc>
          <w:tcPr>
            <w:tcW w:w="397" w:type="dxa"/>
          </w:tcPr>
          <w:p w14:paraId="5A26BBF8" w14:textId="77777777" w:rsidR="00B2621B" w:rsidRDefault="00B2621B" w:rsidP="00110E1A"/>
        </w:tc>
        <w:tc>
          <w:tcPr>
            <w:tcW w:w="396" w:type="dxa"/>
          </w:tcPr>
          <w:p w14:paraId="1B0606A4" w14:textId="77777777" w:rsidR="00B2621B" w:rsidRDefault="00B2621B" w:rsidP="00110E1A"/>
        </w:tc>
        <w:tc>
          <w:tcPr>
            <w:tcW w:w="397" w:type="dxa"/>
          </w:tcPr>
          <w:p w14:paraId="51398A7C" w14:textId="77777777" w:rsidR="00B2621B" w:rsidRDefault="00B2621B" w:rsidP="00110E1A"/>
        </w:tc>
      </w:tr>
      <w:tr w:rsidR="00B2621B" w14:paraId="6C783CE6" w14:textId="77777777" w:rsidTr="00110E1A">
        <w:tc>
          <w:tcPr>
            <w:tcW w:w="1271" w:type="dxa"/>
          </w:tcPr>
          <w:p w14:paraId="55791798" w14:textId="77777777" w:rsidR="00B2621B" w:rsidRDefault="00B2621B" w:rsidP="00110E1A">
            <w:r>
              <w:t>PARS_RT1</w:t>
            </w:r>
          </w:p>
        </w:tc>
        <w:tc>
          <w:tcPr>
            <w:tcW w:w="396" w:type="dxa"/>
          </w:tcPr>
          <w:p w14:paraId="218B0EDE" w14:textId="77777777" w:rsidR="00B2621B" w:rsidRPr="00A217D5" w:rsidRDefault="00B2621B" w:rsidP="00110E1A">
            <w:pPr>
              <w:rPr>
                <w:sz w:val="20"/>
              </w:rPr>
            </w:pPr>
          </w:p>
        </w:tc>
        <w:tc>
          <w:tcPr>
            <w:tcW w:w="396" w:type="dxa"/>
          </w:tcPr>
          <w:p w14:paraId="6EC61CA8" w14:textId="77777777" w:rsidR="00B2621B" w:rsidRPr="00A217D5" w:rsidRDefault="00B2621B" w:rsidP="00110E1A">
            <w:pPr>
              <w:rPr>
                <w:sz w:val="20"/>
              </w:rPr>
            </w:pPr>
          </w:p>
        </w:tc>
        <w:tc>
          <w:tcPr>
            <w:tcW w:w="397" w:type="dxa"/>
          </w:tcPr>
          <w:p w14:paraId="41465A35" w14:textId="77777777" w:rsidR="00B2621B" w:rsidRPr="00A217D5" w:rsidRDefault="00B2621B" w:rsidP="00110E1A">
            <w:pPr>
              <w:rPr>
                <w:sz w:val="20"/>
              </w:rPr>
            </w:pPr>
          </w:p>
        </w:tc>
        <w:tc>
          <w:tcPr>
            <w:tcW w:w="396" w:type="dxa"/>
          </w:tcPr>
          <w:p w14:paraId="42FF82CA" w14:textId="77777777" w:rsidR="00B2621B" w:rsidRPr="00A217D5" w:rsidRDefault="00B2621B" w:rsidP="00110E1A">
            <w:pPr>
              <w:rPr>
                <w:sz w:val="20"/>
              </w:rPr>
            </w:pPr>
          </w:p>
        </w:tc>
        <w:tc>
          <w:tcPr>
            <w:tcW w:w="397" w:type="dxa"/>
          </w:tcPr>
          <w:p w14:paraId="5F49498F" w14:textId="77777777" w:rsidR="00B2621B" w:rsidRPr="00A217D5" w:rsidRDefault="00B2621B" w:rsidP="00110E1A">
            <w:pPr>
              <w:rPr>
                <w:sz w:val="20"/>
              </w:rPr>
            </w:pPr>
          </w:p>
        </w:tc>
        <w:tc>
          <w:tcPr>
            <w:tcW w:w="396" w:type="dxa"/>
          </w:tcPr>
          <w:p w14:paraId="1997EC69" w14:textId="77777777" w:rsidR="00B2621B" w:rsidRPr="00A217D5" w:rsidRDefault="00B2621B" w:rsidP="00110E1A">
            <w:pPr>
              <w:rPr>
                <w:sz w:val="20"/>
              </w:rPr>
            </w:pPr>
          </w:p>
        </w:tc>
        <w:tc>
          <w:tcPr>
            <w:tcW w:w="396" w:type="dxa"/>
          </w:tcPr>
          <w:p w14:paraId="74553C7A" w14:textId="77777777" w:rsidR="00B2621B" w:rsidRPr="00A217D5" w:rsidRDefault="00B2621B" w:rsidP="00110E1A">
            <w:pPr>
              <w:rPr>
                <w:sz w:val="20"/>
              </w:rPr>
            </w:pPr>
          </w:p>
        </w:tc>
        <w:tc>
          <w:tcPr>
            <w:tcW w:w="397" w:type="dxa"/>
          </w:tcPr>
          <w:p w14:paraId="04FE0757" w14:textId="77777777" w:rsidR="00B2621B" w:rsidRPr="00A217D5" w:rsidRDefault="00B2621B" w:rsidP="00110E1A">
            <w:pPr>
              <w:rPr>
                <w:sz w:val="20"/>
              </w:rPr>
            </w:pPr>
          </w:p>
        </w:tc>
        <w:tc>
          <w:tcPr>
            <w:tcW w:w="396" w:type="dxa"/>
          </w:tcPr>
          <w:p w14:paraId="206C4131" w14:textId="77777777" w:rsidR="00B2621B" w:rsidRPr="00A217D5" w:rsidRDefault="00B2621B" w:rsidP="00110E1A">
            <w:pPr>
              <w:rPr>
                <w:sz w:val="20"/>
              </w:rPr>
            </w:pPr>
          </w:p>
        </w:tc>
        <w:tc>
          <w:tcPr>
            <w:tcW w:w="397" w:type="dxa"/>
          </w:tcPr>
          <w:p w14:paraId="740DAB32" w14:textId="77777777" w:rsidR="00B2621B" w:rsidRPr="00A217D5" w:rsidRDefault="00B2621B" w:rsidP="00110E1A">
            <w:pPr>
              <w:rPr>
                <w:sz w:val="20"/>
              </w:rPr>
            </w:pPr>
          </w:p>
        </w:tc>
        <w:tc>
          <w:tcPr>
            <w:tcW w:w="396" w:type="dxa"/>
          </w:tcPr>
          <w:p w14:paraId="4B6D986C" w14:textId="77777777" w:rsidR="00B2621B" w:rsidRPr="00A217D5" w:rsidRDefault="00B2621B" w:rsidP="00110E1A">
            <w:pPr>
              <w:rPr>
                <w:sz w:val="20"/>
              </w:rPr>
            </w:pPr>
          </w:p>
        </w:tc>
        <w:tc>
          <w:tcPr>
            <w:tcW w:w="397" w:type="dxa"/>
          </w:tcPr>
          <w:p w14:paraId="467D396E" w14:textId="77777777" w:rsidR="00B2621B" w:rsidRPr="00A217D5" w:rsidRDefault="00B2621B" w:rsidP="00110E1A">
            <w:pPr>
              <w:rPr>
                <w:sz w:val="20"/>
              </w:rPr>
            </w:pPr>
          </w:p>
        </w:tc>
        <w:tc>
          <w:tcPr>
            <w:tcW w:w="396" w:type="dxa"/>
          </w:tcPr>
          <w:p w14:paraId="4D1114C4" w14:textId="77777777" w:rsidR="00B2621B" w:rsidRPr="00A217D5" w:rsidRDefault="00B2621B" w:rsidP="00110E1A">
            <w:pPr>
              <w:rPr>
                <w:sz w:val="20"/>
              </w:rPr>
            </w:pPr>
          </w:p>
        </w:tc>
        <w:tc>
          <w:tcPr>
            <w:tcW w:w="396" w:type="dxa"/>
          </w:tcPr>
          <w:p w14:paraId="23567AF2" w14:textId="77777777" w:rsidR="00B2621B" w:rsidRPr="00A217D5" w:rsidRDefault="00B2621B" w:rsidP="00110E1A">
            <w:pPr>
              <w:rPr>
                <w:sz w:val="20"/>
              </w:rPr>
            </w:pPr>
          </w:p>
        </w:tc>
        <w:tc>
          <w:tcPr>
            <w:tcW w:w="397" w:type="dxa"/>
          </w:tcPr>
          <w:p w14:paraId="47B7644A" w14:textId="77777777" w:rsidR="00B2621B" w:rsidRPr="00A217D5" w:rsidRDefault="00B2621B" w:rsidP="00110E1A">
            <w:pPr>
              <w:rPr>
                <w:sz w:val="20"/>
              </w:rPr>
            </w:pPr>
          </w:p>
        </w:tc>
        <w:tc>
          <w:tcPr>
            <w:tcW w:w="396" w:type="dxa"/>
          </w:tcPr>
          <w:p w14:paraId="618F4492" w14:textId="77777777" w:rsidR="00B2621B" w:rsidRPr="00A217D5" w:rsidRDefault="00B2621B" w:rsidP="00110E1A">
            <w:pPr>
              <w:rPr>
                <w:sz w:val="20"/>
              </w:rPr>
            </w:pPr>
          </w:p>
        </w:tc>
        <w:tc>
          <w:tcPr>
            <w:tcW w:w="396" w:type="dxa"/>
          </w:tcPr>
          <w:p w14:paraId="50467F23" w14:textId="77777777" w:rsidR="00B2621B" w:rsidRPr="00A217D5" w:rsidRDefault="00B2621B" w:rsidP="00110E1A">
            <w:pPr>
              <w:rPr>
                <w:sz w:val="20"/>
              </w:rPr>
            </w:pPr>
          </w:p>
        </w:tc>
        <w:tc>
          <w:tcPr>
            <w:tcW w:w="397" w:type="dxa"/>
          </w:tcPr>
          <w:p w14:paraId="3B884359" w14:textId="77777777" w:rsidR="00B2621B" w:rsidRPr="00A217D5" w:rsidRDefault="00B2621B" w:rsidP="00110E1A">
            <w:pPr>
              <w:rPr>
                <w:sz w:val="20"/>
              </w:rPr>
            </w:pPr>
          </w:p>
        </w:tc>
        <w:tc>
          <w:tcPr>
            <w:tcW w:w="396" w:type="dxa"/>
          </w:tcPr>
          <w:p w14:paraId="758C7ACE" w14:textId="77777777" w:rsidR="00B2621B" w:rsidRPr="00A217D5" w:rsidRDefault="00B2621B" w:rsidP="00110E1A">
            <w:pPr>
              <w:rPr>
                <w:sz w:val="20"/>
              </w:rPr>
            </w:pPr>
          </w:p>
        </w:tc>
        <w:tc>
          <w:tcPr>
            <w:tcW w:w="396" w:type="dxa"/>
          </w:tcPr>
          <w:p w14:paraId="295029FF" w14:textId="77777777" w:rsidR="00B2621B" w:rsidRPr="00A217D5" w:rsidRDefault="00B2621B" w:rsidP="00110E1A">
            <w:pPr>
              <w:rPr>
                <w:sz w:val="20"/>
              </w:rPr>
            </w:pPr>
          </w:p>
        </w:tc>
        <w:tc>
          <w:tcPr>
            <w:tcW w:w="397" w:type="dxa"/>
          </w:tcPr>
          <w:p w14:paraId="0367EA8A" w14:textId="77777777" w:rsidR="00B2621B" w:rsidRPr="00A217D5" w:rsidRDefault="00B2621B" w:rsidP="00110E1A">
            <w:pPr>
              <w:rPr>
                <w:sz w:val="20"/>
              </w:rPr>
            </w:pPr>
          </w:p>
        </w:tc>
        <w:tc>
          <w:tcPr>
            <w:tcW w:w="396" w:type="dxa"/>
          </w:tcPr>
          <w:p w14:paraId="449D6DE0" w14:textId="77777777" w:rsidR="00B2621B" w:rsidRPr="00A217D5" w:rsidRDefault="00B2621B" w:rsidP="00110E1A">
            <w:pPr>
              <w:rPr>
                <w:sz w:val="20"/>
              </w:rPr>
            </w:pPr>
          </w:p>
        </w:tc>
        <w:tc>
          <w:tcPr>
            <w:tcW w:w="397" w:type="dxa"/>
          </w:tcPr>
          <w:p w14:paraId="668CF7A0" w14:textId="77777777" w:rsidR="00B2621B" w:rsidRPr="00A217D5" w:rsidRDefault="00B2621B" w:rsidP="00110E1A">
            <w:pPr>
              <w:rPr>
                <w:sz w:val="20"/>
              </w:rPr>
            </w:pPr>
          </w:p>
        </w:tc>
        <w:tc>
          <w:tcPr>
            <w:tcW w:w="396" w:type="dxa"/>
          </w:tcPr>
          <w:p w14:paraId="49049961" w14:textId="77777777" w:rsidR="00B2621B" w:rsidRPr="00A217D5" w:rsidRDefault="00B2621B" w:rsidP="00110E1A">
            <w:pPr>
              <w:rPr>
                <w:sz w:val="20"/>
              </w:rPr>
            </w:pPr>
          </w:p>
        </w:tc>
        <w:tc>
          <w:tcPr>
            <w:tcW w:w="396" w:type="dxa"/>
          </w:tcPr>
          <w:p w14:paraId="507CF96D" w14:textId="77777777" w:rsidR="00B2621B" w:rsidRPr="00A217D5" w:rsidRDefault="00B2621B" w:rsidP="00110E1A">
            <w:pPr>
              <w:rPr>
                <w:sz w:val="20"/>
              </w:rPr>
            </w:pPr>
          </w:p>
        </w:tc>
        <w:tc>
          <w:tcPr>
            <w:tcW w:w="397" w:type="dxa"/>
          </w:tcPr>
          <w:p w14:paraId="6579A69C" w14:textId="77777777" w:rsidR="00B2621B" w:rsidRPr="00A217D5" w:rsidRDefault="00B2621B" w:rsidP="00110E1A">
            <w:pPr>
              <w:rPr>
                <w:sz w:val="20"/>
              </w:rPr>
            </w:pPr>
          </w:p>
        </w:tc>
        <w:tc>
          <w:tcPr>
            <w:tcW w:w="396" w:type="dxa"/>
          </w:tcPr>
          <w:p w14:paraId="06F98A9D" w14:textId="77777777" w:rsidR="00B2621B" w:rsidRPr="00A217D5" w:rsidRDefault="00B2621B" w:rsidP="00110E1A">
            <w:pPr>
              <w:rPr>
                <w:sz w:val="20"/>
              </w:rPr>
            </w:pPr>
          </w:p>
        </w:tc>
        <w:tc>
          <w:tcPr>
            <w:tcW w:w="396" w:type="dxa"/>
          </w:tcPr>
          <w:p w14:paraId="2E4757A4" w14:textId="77777777" w:rsidR="00B2621B" w:rsidRPr="00A217D5" w:rsidRDefault="00B2621B" w:rsidP="00110E1A">
            <w:pPr>
              <w:rPr>
                <w:sz w:val="20"/>
              </w:rPr>
            </w:pPr>
          </w:p>
        </w:tc>
        <w:tc>
          <w:tcPr>
            <w:tcW w:w="397" w:type="dxa"/>
          </w:tcPr>
          <w:p w14:paraId="01FA07AC" w14:textId="77777777" w:rsidR="00B2621B" w:rsidRPr="00A217D5" w:rsidRDefault="00B2621B" w:rsidP="00110E1A">
            <w:pPr>
              <w:rPr>
                <w:sz w:val="20"/>
              </w:rPr>
            </w:pPr>
          </w:p>
        </w:tc>
        <w:tc>
          <w:tcPr>
            <w:tcW w:w="396" w:type="dxa"/>
          </w:tcPr>
          <w:p w14:paraId="700503D5" w14:textId="77777777" w:rsidR="00B2621B" w:rsidRPr="00A217D5" w:rsidRDefault="00B2621B" w:rsidP="00110E1A">
            <w:pPr>
              <w:rPr>
                <w:sz w:val="20"/>
              </w:rPr>
            </w:pPr>
          </w:p>
        </w:tc>
        <w:tc>
          <w:tcPr>
            <w:tcW w:w="396" w:type="dxa"/>
          </w:tcPr>
          <w:p w14:paraId="0B7104FC" w14:textId="77777777" w:rsidR="00B2621B" w:rsidRPr="00A217D5" w:rsidRDefault="00B2621B" w:rsidP="00110E1A">
            <w:pPr>
              <w:rPr>
                <w:sz w:val="20"/>
              </w:rPr>
            </w:pPr>
          </w:p>
        </w:tc>
        <w:tc>
          <w:tcPr>
            <w:tcW w:w="397" w:type="dxa"/>
          </w:tcPr>
          <w:p w14:paraId="09D8F2AB" w14:textId="77777777" w:rsidR="00B2621B" w:rsidRPr="00A217D5" w:rsidRDefault="00B2621B" w:rsidP="00110E1A">
            <w:pPr>
              <w:rPr>
                <w:sz w:val="20"/>
              </w:rPr>
            </w:pPr>
          </w:p>
        </w:tc>
        <w:tc>
          <w:tcPr>
            <w:tcW w:w="396" w:type="dxa"/>
          </w:tcPr>
          <w:p w14:paraId="62E249A9" w14:textId="77777777" w:rsidR="00B2621B" w:rsidRDefault="00B2621B" w:rsidP="00110E1A"/>
        </w:tc>
        <w:tc>
          <w:tcPr>
            <w:tcW w:w="397" w:type="dxa"/>
          </w:tcPr>
          <w:p w14:paraId="1E30B36F" w14:textId="77777777" w:rsidR="00B2621B" w:rsidRDefault="00B2621B" w:rsidP="00110E1A"/>
        </w:tc>
        <w:tc>
          <w:tcPr>
            <w:tcW w:w="396" w:type="dxa"/>
          </w:tcPr>
          <w:p w14:paraId="4D607766" w14:textId="77777777" w:rsidR="00B2621B" w:rsidRDefault="00B2621B" w:rsidP="00110E1A"/>
        </w:tc>
        <w:tc>
          <w:tcPr>
            <w:tcW w:w="396" w:type="dxa"/>
          </w:tcPr>
          <w:p w14:paraId="08D1683D" w14:textId="77777777" w:rsidR="00B2621B" w:rsidRDefault="00B2621B" w:rsidP="00110E1A"/>
        </w:tc>
        <w:tc>
          <w:tcPr>
            <w:tcW w:w="397" w:type="dxa"/>
          </w:tcPr>
          <w:p w14:paraId="64989A04" w14:textId="77777777" w:rsidR="00B2621B" w:rsidRDefault="00B2621B" w:rsidP="00110E1A"/>
        </w:tc>
        <w:tc>
          <w:tcPr>
            <w:tcW w:w="396" w:type="dxa"/>
          </w:tcPr>
          <w:p w14:paraId="4D596B96" w14:textId="77777777" w:rsidR="00B2621B" w:rsidRDefault="00B2621B" w:rsidP="00110E1A"/>
        </w:tc>
        <w:tc>
          <w:tcPr>
            <w:tcW w:w="396" w:type="dxa"/>
          </w:tcPr>
          <w:p w14:paraId="7A81350D" w14:textId="77777777" w:rsidR="00B2621B" w:rsidRDefault="00B2621B" w:rsidP="00110E1A">
            <w:r>
              <w:t xml:space="preserve">X </w:t>
            </w:r>
          </w:p>
        </w:tc>
        <w:tc>
          <w:tcPr>
            <w:tcW w:w="397" w:type="dxa"/>
          </w:tcPr>
          <w:p w14:paraId="49DD3293" w14:textId="77777777" w:rsidR="00B2621B" w:rsidRDefault="00B2621B" w:rsidP="00110E1A"/>
        </w:tc>
        <w:tc>
          <w:tcPr>
            <w:tcW w:w="396" w:type="dxa"/>
          </w:tcPr>
          <w:p w14:paraId="45EA1F2C" w14:textId="77777777" w:rsidR="00B2621B" w:rsidRDefault="00B2621B" w:rsidP="00110E1A"/>
        </w:tc>
        <w:tc>
          <w:tcPr>
            <w:tcW w:w="397" w:type="dxa"/>
          </w:tcPr>
          <w:p w14:paraId="41BAB8CB" w14:textId="77777777" w:rsidR="00B2621B" w:rsidRDefault="00B2621B" w:rsidP="00110E1A"/>
        </w:tc>
        <w:tc>
          <w:tcPr>
            <w:tcW w:w="396" w:type="dxa"/>
          </w:tcPr>
          <w:p w14:paraId="33502D79" w14:textId="77777777" w:rsidR="00B2621B" w:rsidRDefault="00B2621B" w:rsidP="00110E1A"/>
        </w:tc>
        <w:tc>
          <w:tcPr>
            <w:tcW w:w="396" w:type="dxa"/>
          </w:tcPr>
          <w:p w14:paraId="25ED39C0" w14:textId="77777777" w:rsidR="00B2621B" w:rsidRDefault="00B2621B" w:rsidP="00110E1A"/>
        </w:tc>
        <w:tc>
          <w:tcPr>
            <w:tcW w:w="397" w:type="dxa"/>
          </w:tcPr>
          <w:p w14:paraId="18CD3678" w14:textId="77777777" w:rsidR="00B2621B" w:rsidRDefault="00B2621B" w:rsidP="00110E1A"/>
        </w:tc>
        <w:tc>
          <w:tcPr>
            <w:tcW w:w="396" w:type="dxa"/>
          </w:tcPr>
          <w:p w14:paraId="13AF6A85" w14:textId="77777777" w:rsidR="00B2621B" w:rsidRDefault="00B2621B" w:rsidP="00110E1A"/>
        </w:tc>
        <w:tc>
          <w:tcPr>
            <w:tcW w:w="396" w:type="dxa"/>
          </w:tcPr>
          <w:p w14:paraId="4B962A63" w14:textId="77777777" w:rsidR="00B2621B" w:rsidRDefault="00B2621B" w:rsidP="00110E1A"/>
        </w:tc>
        <w:tc>
          <w:tcPr>
            <w:tcW w:w="397" w:type="dxa"/>
          </w:tcPr>
          <w:p w14:paraId="5AE4E909" w14:textId="77777777" w:rsidR="00B2621B" w:rsidRDefault="00B2621B" w:rsidP="00110E1A"/>
        </w:tc>
        <w:tc>
          <w:tcPr>
            <w:tcW w:w="396" w:type="dxa"/>
          </w:tcPr>
          <w:p w14:paraId="1ACCECA4" w14:textId="77777777" w:rsidR="00B2621B" w:rsidRDefault="00B2621B" w:rsidP="00110E1A"/>
        </w:tc>
        <w:tc>
          <w:tcPr>
            <w:tcW w:w="397" w:type="dxa"/>
          </w:tcPr>
          <w:p w14:paraId="429F1869" w14:textId="77777777" w:rsidR="00B2621B" w:rsidRDefault="00B2621B" w:rsidP="00110E1A"/>
        </w:tc>
      </w:tr>
      <w:tr w:rsidR="00B2621B" w14:paraId="00D2C151" w14:textId="77777777" w:rsidTr="00110E1A">
        <w:tc>
          <w:tcPr>
            <w:tcW w:w="1271" w:type="dxa"/>
          </w:tcPr>
          <w:p w14:paraId="5BC52BB4" w14:textId="77777777" w:rsidR="00B2621B" w:rsidRDefault="00B2621B" w:rsidP="00110E1A">
            <w:r w:rsidRPr="00722B89">
              <w:t>PARS_RT</w:t>
            </w:r>
            <w:r>
              <w:t>2</w:t>
            </w:r>
          </w:p>
        </w:tc>
        <w:tc>
          <w:tcPr>
            <w:tcW w:w="396" w:type="dxa"/>
          </w:tcPr>
          <w:p w14:paraId="362A84D0" w14:textId="77777777" w:rsidR="00B2621B" w:rsidRPr="00A217D5" w:rsidRDefault="00B2621B" w:rsidP="00110E1A">
            <w:pPr>
              <w:rPr>
                <w:sz w:val="20"/>
              </w:rPr>
            </w:pPr>
          </w:p>
        </w:tc>
        <w:tc>
          <w:tcPr>
            <w:tcW w:w="396" w:type="dxa"/>
          </w:tcPr>
          <w:p w14:paraId="1835F309" w14:textId="77777777" w:rsidR="00B2621B" w:rsidRPr="00A217D5" w:rsidRDefault="00B2621B" w:rsidP="00110E1A">
            <w:pPr>
              <w:rPr>
                <w:sz w:val="20"/>
              </w:rPr>
            </w:pPr>
          </w:p>
        </w:tc>
        <w:tc>
          <w:tcPr>
            <w:tcW w:w="397" w:type="dxa"/>
          </w:tcPr>
          <w:p w14:paraId="68B96115" w14:textId="77777777" w:rsidR="00B2621B" w:rsidRPr="00A217D5" w:rsidRDefault="00B2621B" w:rsidP="00110E1A">
            <w:pPr>
              <w:rPr>
                <w:sz w:val="20"/>
              </w:rPr>
            </w:pPr>
          </w:p>
        </w:tc>
        <w:tc>
          <w:tcPr>
            <w:tcW w:w="396" w:type="dxa"/>
          </w:tcPr>
          <w:p w14:paraId="2ACE410A" w14:textId="77777777" w:rsidR="00B2621B" w:rsidRPr="00A217D5" w:rsidRDefault="00B2621B" w:rsidP="00110E1A">
            <w:pPr>
              <w:rPr>
                <w:sz w:val="20"/>
              </w:rPr>
            </w:pPr>
          </w:p>
        </w:tc>
        <w:tc>
          <w:tcPr>
            <w:tcW w:w="397" w:type="dxa"/>
          </w:tcPr>
          <w:p w14:paraId="45A1F160" w14:textId="77777777" w:rsidR="00B2621B" w:rsidRPr="00A217D5" w:rsidRDefault="00B2621B" w:rsidP="00110E1A">
            <w:pPr>
              <w:rPr>
                <w:sz w:val="20"/>
              </w:rPr>
            </w:pPr>
          </w:p>
        </w:tc>
        <w:tc>
          <w:tcPr>
            <w:tcW w:w="396" w:type="dxa"/>
          </w:tcPr>
          <w:p w14:paraId="70B5DA6C" w14:textId="77777777" w:rsidR="00B2621B" w:rsidRPr="00A217D5" w:rsidRDefault="00B2621B" w:rsidP="00110E1A">
            <w:pPr>
              <w:rPr>
                <w:sz w:val="20"/>
              </w:rPr>
            </w:pPr>
          </w:p>
        </w:tc>
        <w:tc>
          <w:tcPr>
            <w:tcW w:w="396" w:type="dxa"/>
          </w:tcPr>
          <w:p w14:paraId="0B894651" w14:textId="77777777" w:rsidR="00B2621B" w:rsidRPr="00A217D5" w:rsidRDefault="00B2621B" w:rsidP="00110E1A">
            <w:pPr>
              <w:rPr>
                <w:sz w:val="20"/>
              </w:rPr>
            </w:pPr>
          </w:p>
        </w:tc>
        <w:tc>
          <w:tcPr>
            <w:tcW w:w="397" w:type="dxa"/>
          </w:tcPr>
          <w:p w14:paraId="2C5B4640" w14:textId="77777777" w:rsidR="00B2621B" w:rsidRPr="00A217D5" w:rsidRDefault="00B2621B" w:rsidP="00110E1A">
            <w:pPr>
              <w:rPr>
                <w:sz w:val="20"/>
              </w:rPr>
            </w:pPr>
          </w:p>
        </w:tc>
        <w:tc>
          <w:tcPr>
            <w:tcW w:w="396" w:type="dxa"/>
          </w:tcPr>
          <w:p w14:paraId="44A2E143" w14:textId="77777777" w:rsidR="00B2621B" w:rsidRPr="00A217D5" w:rsidRDefault="00B2621B" w:rsidP="00110E1A">
            <w:pPr>
              <w:rPr>
                <w:sz w:val="20"/>
              </w:rPr>
            </w:pPr>
          </w:p>
        </w:tc>
        <w:tc>
          <w:tcPr>
            <w:tcW w:w="397" w:type="dxa"/>
          </w:tcPr>
          <w:p w14:paraId="37A8A347" w14:textId="77777777" w:rsidR="00B2621B" w:rsidRPr="00A217D5" w:rsidRDefault="00B2621B" w:rsidP="00110E1A">
            <w:pPr>
              <w:rPr>
                <w:sz w:val="20"/>
              </w:rPr>
            </w:pPr>
          </w:p>
        </w:tc>
        <w:tc>
          <w:tcPr>
            <w:tcW w:w="396" w:type="dxa"/>
          </w:tcPr>
          <w:p w14:paraId="5B8CAFC3" w14:textId="77777777" w:rsidR="00B2621B" w:rsidRPr="00A217D5" w:rsidRDefault="00B2621B" w:rsidP="00110E1A">
            <w:pPr>
              <w:rPr>
                <w:sz w:val="20"/>
              </w:rPr>
            </w:pPr>
          </w:p>
        </w:tc>
        <w:tc>
          <w:tcPr>
            <w:tcW w:w="397" w:type="dxa"/>
          </w:tcPr>
          <w:p w14:paraId="3F3FA4EE" w14:textId="77777777" w:rsidR="00B2621B" w:rsidRPr="00A217D5" w:rsidRDefault="00B2621B" w:rsidP="00110E1A">
            <w:pPr>
              <w:rPr>
                <w:sz w:val="20"/>
              </w:rPr>
            </w:pPr>
          </w:p>
        </w:tc>
        <w:tc>
          <w:tcPr>
            <w:tcW w:w="396" w:type="dxa"/>
          </w:tcPr>
          <w:p w14:paraId="07A7172E" w14:textId="77777777" w:rsidR="00B2621B" w:rsidRPr="00A217D5" w:rsidRDefault="00B2621B" w:rsidP="00110E1A">
            <w:pPr>
              <w:rPr>
                <w:sz w:val="20"/>
              </w:rPr>
            </w:pPr>
          </w:p>
        </w:tc>
        <w:tc>
          <w:tcPr>
            <w:tcW w:w="396" w:type="dxa"/>
          </w:tcPr>
          <w:p w14:paraId="3030F596" w14:textId="77777777" w:rsidR="00B2621B" w:rsidRPr="00A217D5" w:rsidRDefault="00B2621B" w:rsidP="00110E1A">
            <w:pPr>
              <w:rPr>
                <w:sz w:val="20"/>
              </w:rPr>
            </w:pPr>
          </w:p>
        </w:tc>
        <w:tc>
          <w:tcPr>
            <w:tcW w:w="397" w:type="dxa"/>
          </w:tcPr>
          <w:p w14:paraId="614A45F8" w14:textId="77777777" w:rsidR="00B2621B" w:rsidRPr="00A217D5" w:rsidRDefault="00B2621B" w:rsidP="00110E1A">
            <w:pPr>
              <w:rPr>
                <w:sz w:val="20"/>
              </w:rPr>
            </w:pPr>
          </w:p>
        </w:tc>
        <w:tc>
          <w:tcPr>
            <w:tcW w:w="396" w:type="dxa"/>
          </w:tcPr>
          <w:p w14:paraId="796B2A0F" w14:textId="77777777" w:rsidR="00B2621B" w:rsidRPr="00A217D5" w:rsidRDefault="00B2621B" w:rsidP="00110E1A">
            <w:pPr>
              <w:rPr>
                <w:sz w:val="20"/>
              </w:rPr>
            </w:pPr>
          </w:p>
        </w:tc>
        <w:tc>
          <w:tcPr>
            <w:tcW w:w="396" w:type="dxa"/>
          </w:tcPr>
          <w:p w14:paraId="1F398207" w14:textId="77777777" w:rsidR="00B2621B" w:rsidRPr="00A217D5" w:rsidRDefault="00B2621B" w:rsidP="00110E1A">
            <w:pPr>
              <w:rPr>
                <w:sz w:val="20"/>
              </w:rPr>
            </w:pPr>
          </w:p>
        </w:tc>
        <w:tc>
          <w:tcPr>
            <w:tcW w:w="397" w:type="dxa"/>
          </w:tcPr>
          <w:p w14:paraId="7C3E14B1" w14:textId="77777777" w:rsidR="00B2621B" w:rsidRPr="00A217D5" w:rsidRDefault="00B2621B" w:rsidP="00110E1A">
            <w:pPr>
              <w:rPr>
                <w:sz w:val="20"/>
              </w:rPr>
            </w:pPr>
          </w:p>
        </w:tc>
        <w:tc>
          <w:tcPr>
            <w:tcW w:w="396" w:type="dxa"/>
          </w:tcPr>
          <w:p w14:paraId="74ACB572" w14:textId="77777777" w:rsidR="00B2621B" w:rsidRPr="00A217D5" w:rsidRDefault="00B2621B" w:rsidP="00110E1A">
            <w:pPr>
              <w:rPr>
                <w:sz w:val="20"/>
              </w:rPr>
            </w:pPr>
          </w:p>
        </w:tc>
        <w:tc>
          <w:tcPr>
            <w:tcW w:w="396" w:type="dxa"/>
          </w:tcPr>
          <w:p w14:paraId="20B9CD07" w14:textId="77777777" w:rsidR="00B2621B" w:rsidRPr="00A217D5" w:rsidRDefault="00B2621B" w:rsidP="00110E1A">
            <w:pPr>
              <w:rPr>
                <w:sz w:val="20"/>
              </w:rPr>
            </w:pPr>
          </w:p>
        </w:tc>
        <w:tc>
          <w:tcPr>
            <w:tcW w:w="397" w:type="dxa"/>
          </w:tcPr>
          <w:p w14:paraId="12FB4DB4" w14:textId="77777777" w:rsidR="00B2621B" w:rsidRPr="00A217D5" w:rsidRDefault="00B2621B" w:rsidP="00110E1A">
            <w:pPr>
              <w:rPr>
                <w:sz w:val="20"/>
              </w:rPr>
            </w:pPr>
          </w:p>
        </w:tc>
        <w:tc>
          <w:tcPr>
            <w:tcW w:w="396" w:type="dxa"/>
          </w:tcPr>
          <w:p w14:paraId="4DE0A2CB" w14:textId="77777777" w:rsidR="00B2621B" w:rsidRPr="00A217D5" w:rsidRDefault="00B2621B" w:rsidP="00110E1A">
            <w:pPr>
              <w:rPr>
                <w:sz w:val="20"/>
              </w:rPr>
            </w:pPr>
          </w:p>
        </w:tc>
        <w:tc>
          <w:tcPr>
            <w:tcW w:w="397" w:type="dxa"/>
          </w:tcPr>
          <w:p w14:paraId="3DD22CA0" w14:textId="77777777" w:rsidR="00B2621B" w:rsidRPr="00A217D5" w:rsidRDefault="00B2621B" w:rsidP="00110E1A">
            <w:pPr>
              <w:rPr>
                <w:sz w:val="20"/>
              </w:rPr>
            </w:pPr>
          </w:p>
        </w:tc>
        <w:tc>
          <w:tcPr>
            <w:tcW w:w="396" w:type="dxa"/>
          </w:tcPr>
          <w:p w14:paraId="4306B8A9" w14:textId="77777777" w:rsidR="00B2621B" w:rsidRPr="00A217D5" w:rsidRDefault="00B2621B" w:rsidP="00110E1A">
            <w:pPr>
              <w:rPr>
                <w:sz w:val="20"/>
              </w:rPr>
            </w:pPr>
          </w:p>
        </w:tc>
        <w:tc>
          <w:tcPr>
            <w:tcW w:w="396" w:type="dxa"/>
          </w:tcPr>
          <w:p w14:paraId="73E7109F" w14:textId="77777777" w:rsidR="00B2621B" w:rsidRPr="00A217D5" w:rsidRDefault="00B2621B" w:rsidP="00110E1A">
            <w:pPr>
              <w:rPr>
                <w:sz w:val="20"/>
              </w:rPr>
            </w:pPr>
          </w:p>
        </w:tc>
        <w:tc>
          <w:tcPr>
            <w:tcW w:w="397" w:type="dxa"/>
          </w:tcPr>
          <w:p w14:paraId="02758CD1" w14:textId="77777777" w:rsidR="00B2621B" w:rsidRPr="00A217D5" w:rsidRDefault="00B2621B" w:rsidP="00110E1A">
            <w:pPr>
              <w:rPr>
                <w:sz w:val="20"/>
              </w:rPr>
            </w:pPr>
          </w:p>
        </w:tc>
        <w:tc>
          <w:tcPr>
            <w:tcW w:w="396" w:type="dxa"/>
          </w:tcPr>
          <w:p w14:paraId="72A7D483" w14:textId="77777777" w:rsidR="00B2621B" w:rsidRPr="00A217D5" w:rsidRDefault="00B2621B" w:rsidP="00110E1A">
            <w:pPr>
              <w:rPr>
                <w:sz w:val="20"/>
              </w:rPr>
            </w:pPr>
          </w:p>
        </w:tc>
        <w:tc>
          <w:tcPr>
            <w:tcW w:w="396" w:type="dxa"/>
          </w:tcPr>
          <w:p w14:paraId="2B909456" w14:textId="77777777" w:rsidR="00B2621B" w:rsidRPr="00A217D5" w:rsidRDefault="00B2621B" w:rsidP="00110E1A">
            <w:pPr>
              <w:rPr>
                <w:sz w:val="20"/>
              </w:rPr>
            </w:pPr>
          </w:p>
        </w:tc>
        <w:tc>
          <w:tcPr>
            <w:tcW w:w="397" w:type="dxa"/>
          </w:tcPr>
          <w:p w14:paraId="649783A0" w14:textId="77777777" w:rsidR="00B2621B" w:rsidRPr="00A217D5" w:rsidRDefault="00B2621B" w:rsidP="00110E1A">
            <w:pPr>
              <w:rPr>
                <w:sz w:val="20"/>
              </w:rPr>
            </w:pPr>
          </w:p>
        </w:tc>
        <w:tc>
          <w:tcPr>
            <w:tcW w:w="396" w:type="dxa"/>
          </w:tcPr>
          <w:p w14:paraId="23A18FE8" w14:textId="77777777" w:rsidR="00B2621B" w:rsidRPr="00A217D5" w:rsidRDefault="00B2621B" w:rsidP="00110E1A">
            <w:pPr>
              <w:rPr>
                <w:sz w:val="20"/>
              </w:rPr>
            </w:pPr>
          </w:p>
        </w:tc>
        <w:tc>
          <w:tcPr>
            <w:tcW w:w="396" w:type="dxa"/>
          </w:tcPr>
          <w:p w14:paraId="081A77A6" w14:textId="77777777" w:rsidR="00B2621B" w:rsidRPr="00A217D5" w:rsidRDefault="00B2621B" w:rsidP="00110E1A">
            <w:pPr>
              <w:rPr>
                <w:sz w:val="20"/>
              </w:rPr>
            </w:pPr>
          </w:p>
        </w:tc>
        <w:tc>
          <w:tcPr>
            <w:tcW w:w="397" w:type="dxa"/>
          </w:tcPr>
          <w:p w14:paraId="7A6CCFE7" w14:textId="77777777" w:rsidR="00B2621B" w:rsidRPr="00A217D5" w:rsidRDefault="00B2621B" w:rsidP="00110E1A">
            <w:pPr>
              <w:rPr>
                <w:sz w:val="20"/>
              </w:rPr>
            </w:pPr>
          </w:p>
        </w:tc>
        <w:tc>
          <w:tcPr>
            <w:tcW w:w="396" w:type="dxa"/>
          </w:tcPr>
          <w:p w14:paraId="3B70BE64" w14:textId="77777777" w:rsidR="00B2621B" w:rsidRDefault="00B2621B" w:rsidP="00110E1A"/>
        </w:tc>
        <w:tc>
          <w:tcPr>
            <w:tcW w:w="397" w:type="dxa"/>
          </w:tcPr>
          <w:p w14:paraId="6F44C456" w14:textId="77777777" w:rsidR="00B2621B" w:rsidRDefault="00B2621B" w:rsidP="00110E1A"/>
        </w:tc>
        <w:tc>
          <w:tcPr>
            <w:tcW w:w="396" w:type="dxa"/>
          </w:tcPr>
          <w:p w14:paraId="3C2D186B" w14:textId="77777777" w:rsidR="00B2621B" w:rsidRDefault="00B2621B" w:rsidP="00110E1A"/>
        </w:tc>
        <w:tc>
          <w:tcPr>
            <w:tcW w:w="396" w:type="dxa"/>
          </w:tcPr>
          <w:p w14:paraId="290EA068" w14:textId="77777777" w:rsidR="00B2621B" w:rsidRDefault="00B2621B" w:rsidP="00110E1A"/>
        </w:tc>
        <w:tc>
          <w:tcPr>
            <w:tcW w:w="397" w:type="dxa"/>
          </w:tcPr>
          <w:p w14:paraId="312C7FF6" w14:textId="77777777" w:rsidR="00B2621B" w:rsidRDefault="00B2621B" w:rsidP="00110E1A"/>
        </w:tc>
        <w:tc>
          <w:tcPr>
            <w:tcW w:w="396" w:type="dxa"/>
          </w:tcPr>
          <w:p w14:paraId="1335D377" w14:textId="77777777" w:rsidR="00B2621B" w:rsidRDefault="00B2621B" w:rsidP="00110E1A"/>
        </w:tc>
        <w:tc>
          <w:tcPr>
            <w:tcW w:w="396" w:type="dxa"/>
          </w:tcPr>
          <w:p w14:paraId="12FE4091" w14:textId="77777777" w:rsidR="00B2621B" w:rsidRDefault="00B2621B" w:rsidP="00110E1A"/>
        </w:tc>
        <w:tc>
          <w:tcPr>
            <w:tcW w:w="397" w:type="dxa"/>
          </w:tcPr>
          <w:p w14:paraId="3EFFC754" w14:textId="77777777" w:rsidR="00B2621B" w:rsidRDefault="00B2621B" w:rsidP="00110E1A">
            <w:r>
              <w:t xml:space="preserve">X </w:t>
            </w:r>
          </w:p>
        </w:tc>
        <w:tc>
          <w:tcPr>
            <w:tcW w:w="396" w:type="dxa"/>
          </w:tcPr>
          <w:p w14:paraId="758EB462" w14:textId="77777777" w:rsidR="00B2621B" w:rsidRDefault="00B2621B" w:rsidP="00110E1A"/>
        </w:tc>
        <w:tc>
          <w:tcPr>
            <w:tcW w:w="397" w:type="dxa"/>
          </w:tcPr>
          <w:p w14:paraId="7EAB0FC1" w14:textId="77777777" w:rsidR="00B2621B" w:rsidRDefault="00B2621B" w:rsidP="00110E1A"/>
        </w:tc>
        <w:tc>
          <w:tcPr>
            <w:tcW w:w="396" w:type="dxa"/>
          </w:tcPr>
          <w:p w14:paraId="03885E92" w14:textId="77777777" w:rsidR="00B2621B" w:rsidRDefault="00B2621B" w:rsidP="00110E1A"/>
        </w:tc>
        <w:tc>
          <w:tcPr>
            <w:tcW w:w="396" w:type="dxa"/>
          </w:tcPr>
          <w:p w14:paraId="21A0B978" w14:textId="77777777" w:rsidR="00B2621B" w:rsidRDefault="00B2621B" w:rsidP="00110E1A"/>
        </w:tc>
        <w:tc>
          <w:tcPr>
            <w:tcW w:w="397" w:type="dxa"/>
          </w:tcPr>
          <w:p w14:paraId="2DF7ED70" w14:textId="77777777" w:rsidR="00B2621B" w:rsidRDefault="00B2621B" w:rsidP="00110E1A"/>
        </w:tc>
        <w:tc>
          <w:tcPr>
            <w:tcW w:w="396" w:type="dxa"/>
          </w:tcPr>
          <w:p w14:paraId="1B5CA80C" w14:textId="77777777" w:rsidR="00B2621B" w:rsidRDefault="00B2621B" w:rsidP="00110E1A"/>
        </w:tc>
        <w:tc>
          <w:tcPr>
            <w:tcW w:w="396" w:type="dxa"/>
          </w:tcPr>
          <w:p w14:paraId="4CA79D57" w14:textId="77777777" w:rsidR="00B2621B" w:rsidRDefault="00B2621B" w:rsidP="00110E1A"/>
        </w:tc>
        <w:tc>
          <w:tcPr>
            <w:tcW w:w="397" w:type="dxa"/>
          </w:tcPr>
          <w:p w14:paraId="554BE94C" w14:textId="77777777" w:rsidR="00B2621B" w:rsidRDefault="00B2621B" w:rsidP="00110E1A"/>
        </w:tc>
        <w:tc>
          <w:tcPr>
            <w:tcW w:w="396" w:type="dxa"/>
          </w:tcPr>
          <w:p w14:paraId="5C41E884" w14:textId="77777777" w:rsidR="00B2621B" w:rsidRDefault="00B2621B" w:rsidP="00110E1A"/>
        </w:tc>
        <w:tc>
          <w:tcPr>
            <w:tcW w:w="397" w:type="dxa"/>
          </w:tcPr>
          <w:p w14:paraId="6781FCF9" w14:textId="77777777" w:rsidR="00B2621B" w:rsidRDefault="00B2621B" w:rsidP="00110E1A"/>
        </w:tc>
      </w:tr>
      <w:tr w:rsidR="00B2621B" w14:paraId="7879D513" w14:textId="77777777" w:rsidTr="00110E1A">
        <w:tc>
          <w:tcPr>
            <w:tcW w:w="1271" w:type="dxa"/>
          </w:tcPr>
          <w:p w14:paraId="304EE046" w14:textId="77777777" w:rsidR="00B2621B" w:rsidRDefault="00B2621B" w:rsidP="00110E1A">
            <w:r w:rsidRPr="00722B89">
              <w:t>PARS_RT</w:t>
            </w:r>
            <w:r>
              <w:t>3</w:t>
            </w:r>
          </w:p>
        </w:tc>
        <w:tc>
          <w:tcPr>
            <w:tcW w:w="396" w:type="dxa"/>
          </w:tcPr>
          <w:p w14:paraId="5CFE9879" w14:textId="77777777" w:rsidR="00B2621B" w:rsidRPr="00A217D5" w:rsidRDefault="00B2621B" w:rsidP="00110E1A">
            <w:pPr>
              <w:rPr>
                <w:sz w:val="20"/>
              </w:rPr>
            </w:pPr>
          </w:p>
        </w:tc>
        <w:tc>
          <w:tcPr>
            <w:tcW w:w="396" w:type="dxa"/>
          </w:tcPr>
          <w:p w14:paraId="2E2C4465" w14:textId="77777777" w:rsidR="00B2621B" w:rsidRPr="00A217D5" w:rsidRDefault="00B2621B" w:rsidP="00110E1A">
            <w:pPr>
              <w:rPr>
                <w:sz w:val="20"/>
              </w:rPr>
            </w:pPr>
          </w:p>
        </w:tc>
        <w:tc>
          <w:tcPr>
            <w:tcW w:w="397" w:type="dxa"/>
          </w:tcPr>
          <w:p w14:paraId="73489E2C" w14:textId="77777777" w:rsidR="00B2621B" w:rsidRPr="00A217D5" w:rsidRDefault="00B2621B" w:rsidP="00110E1A">
            <w:pPr>
              <w:rPr>
                <w:sz w:val="20"/>
              </w:rPr>
            </w:pPr>
          </w:p>
        </w:tc>
        <w:tc>
          <w:tcPr>
            <w:tcW w:w="396" w:type="dxa"/>
          </w:tcPr>
          <w:p w14:paraId="43E8E2C3" w14:textId="77777777" w:rsidR="00B2621B" w:rsidRPr="00A217D5" w:rsidRDefault="00B2621B" w:rsidP="00110E1A">
            <w:pPr>
              <w:rPr>
                <w:sz w:val="20"/>
              </w:rPr>
            </w:pPr>
          </w:p>
        </w:tc>
        <w:tc>
          <w:tcPr>
            <w:tcW w:w="397" w:type="dxa"/>
          </w:tcPr>
          <w:p w14:paraId="58503884" w14:textId="77777777" w:rsidR="00B2621B" w:rsidRPr="00A217D5" w:rsidRDefault="00B2621B" w:rsidP="00110E1A">
            <w:pPr>
              <w:rPr>
                <w:sz w:val="20"/>
              </w:rPr>
            </w:pPr>
          </w:p>
        </w:tc>
        <w:tc>
          <w:tcPr>
            <w:tcW w:w="396" w:type="dxa"/>
          </w:tcPr>
          <w:p w14:paraId="18950C74" w14:textId="77777777" w:rsidR="00B2621B" w:rsidRPr="00A217D5" w:rsidRDefault="00B2621B" w:rsidP="00110E1A">
            <w:pPr>
              <w:rPr>
                <w:sz w:val="20"/>
              </w:rPr>
            </w:pPr>
          </w:p>
        </w:tc>
        <w:tc>
          <w:tcPr>
            <w:tcW w:w="396" w:type="dxa"/>
          </w:tcPr>
          <w:p w14:paraId="290B7238" w14:textId="77777777" w:rsidR="00B2621B" w:rsidRPr="00A217D5" w:rsidRDefault="00B2621B" w:rsidP="00110E1A">
            <w:pPr>
              <w:rPr>
                <w:sz w:val="20"/>
              </w:rPr>
            </w:pPr>
          </w:p>
        </w:tc>
        <w:tc>
          <w:tcPr>
            <w:tcW w:w="397" w:type="dxa"/>
          </w:tcPr>
          <w:p w14:paraId="37298B09" w14:textId="77777777" w:rsidR="00B2621B" w:rsidRPr="00A217D5" w:rsidRDefault="00B2621B" w:rsidP="00110E1A">
            <w:pPr>
              <w:rPr>
                <w:sz w:val="20"/>
              </w:rPr>
            </w:pPr>
          </w:p>
        </w:tc>
        <w:tc>
          <w:tcPr>
            <w:tcW w:w="396" w:type="dxa"/>
          </w:tcPr>
          <w:p w14:paraId="4FC7B70E" w14:textId="77777777" w:rsidR="00B2621B" w:rsidRPr="00A217D5" w:rsidRDefault="00B2621B" w:rsidP="00110E1A">
            <w:pPr>
              <w:rPr>
                <w:sz w:val="20"/>
              </w:rPr>
            </w:pPr>
          </w:p>
        </w:tc>
        <w:tc>
          <w:tcPr>
            <w:tcW w:w="397" w:type="dxa"/>
          </w:tcPr>
          <w:p w14:paraId="3BC6654F" w14:textId="77777777" w:rsidR="00B2621B" w:rsidRPr="00A217D5" w:rsidRDefault="00B2621B" w:rsidP="00110E1A">
            <w:pPr>
              <w:rPr>
                <w:sz w:val="20"/>
              </w:rPr>
            </w:pPr>
          </w:p>
        </w:tc>
        <w:tc>
          <w:tcPr>
            <w:tcW w:w="396" w:type="dxa"/>
          </w:tcPr>
          <w:p w14:paraId="45295DA4" w14:textId="77777777" w:rsidR="00B2621B" w:rsidRPr="00A217D5" w:rsidRDefault="00B2621B" w:rsidP="00110E1A">
            <w:pPr>
              <w:rPr>
                <w:sz w:val="20"/>
              </w:rPr>
            </w:pPr>
          </w:p>
        </w:tc>
        <w:tc>
          <w:tcPr>
            <w:tcW w:w="397" w:type="dxa"/>
          </w:tcPr>
          <w:p w14:paraId="5EFA4387" w14:textId="77777777" w:rsidR="00B2621B" w:rsidRPr="00A217D5" w:rsidRDefault="00B2621B" w:rsidP="00110E1A">
            <w:pPr>
              <w:rPr>
                <w:sz w:val="20"/>
              </w:rPr>
            </w:pPr>
          </w:p>
        </w:tc>
        <w:tc>
          <w:tcPr>
            <w:tcW w:w="396" w:type="dxa"/>
          </w:tcPr>
          <w:p w14:paraId="41FD81E9" w14:textId="77777777" w:rsidR="00B2621B" w:rsidRPr="00A217D5" w:rsidRDefault="00B2621B" w:rsidP="00110E1A">
            <w:pPr>
              <w:rPr>
                <w:sz w:val="20"/>
              </w:rPr>
            </w:pPr>
          </w:p>
        </w:tc>
        <w:tc>
          <w:tcPr>
            <w:tcW w:w="396" w:type="dxa"/>
          </w:tcPr>
          <w:p w14:paraId="356DA8C1" w14:textId="77777777" w:rsidR="00B2621B" w:rsidRPr="00A217D5" w:rsidRDefault="00B2621B" w:rsidP="00110E1A">
            <w:pPr>
              <w:rPr>
                <w:sz w:val="20"/>
              </w:rPr>
            </w:pPr>
          </w:p>
        </w:tc>
        <w:tc>
          <w:tcPr>
            <w:tcW w:w="397" w:type="dxa"/>
          </w:tcPr>
          <w:p w14:paraId="4AEFB72C" w14:textId="77777777" w:rsidR="00B2621B" w:rsidRPr="00A217D5" w:rsidRDefault="00B2621B" w:rsidP="00110E1A">
            <w:pPr>
              <w:rPr>
                <w:sz w:val="20"/>
              </w:rPr>
            </w:pPr>
          </w:p>
        </w:tc>
        <w:tc>
          <w:tcPr>
            <w:tcW w:w="396" w:type="dxa"/>
          </w:tcPr>
          <w:p w14:paraId="695302A0" w14:textId="77777777" w:rsidR="00B2621B" w:rsidRPr="00A217D5" w:rsidRDefault="00B2621B" w:rsidP="00110E1A">
            <w:pPr>
              <w:rPr>
                <w:sz w:val="20"/>
              </w:rPr>
            </w:pPr>
          </w:p>
        </w:tc>
        <w:tc>
          <w:tcPr>
            <w:tcW w:w="396" w:type="dxa"/>
          </w:tcPr>
          <w:p w14:paraId="3098A6B1" w14:textId="77777777" w:rsidR="00B2621B" w:rsidRPr="00A217D5" w:rsidRDefault="00B2621B" w:rsidP="00110E1A">
            <w:pPr>
              <w:rPr>
                <w:sz w:val="20"/>
              </w:rPr>
            </w:pPr>
          </w:p>
        </w:tc>
        <w:tc>
          <w:tcPr>
            <w:tcW w:w="397" w:type="dxa"/>
          </w:tcPr>
          <w:p w14:paraId="6B3FA3B9" w14:textId="77777777" w:rsidR="00B2621B" w:rsidRPr="00A217D5" w:rsidRDefault="00B2621B" w:rsidP="00110E1A">
            <w:pPr>
              <w:rPr>
                <w:sz w:val="20"/>
              </w:rPr>
            </w:pPr>
          </w:p>
        </w:tc>
        <w:tc>
          <w:tcPr>
            <w:tcW w:w="396" w:type="dxa"/>
          </w:tcPr>
          <w:p w14:paraId="0378DEBB" w14:textId="77777777" w:rsidR="00B2621B" w:rsidRPr="00A217D5" w:rsidRDefault="00B2621B" w:rsidP="00110E1A">
            <w:pPr>
              <w:rPr>
                <w:sz w:val="20"/>
              </w:rPr>
            </w:pPr>
          </w:p>
        </w:tc>
        <w:tc>
          <w:tcPr>
            <w:tcW w:w="396" w:type="dxa"/>
          </w:tcPr>
          <w:p w14:paraId="4F055C69" w14:textId="77777777" w:rsidR="00B2621B" w:rsidRPr="00A217D5" w:rsidRDefault="00B2621B" w:rsidP="00110E1A">
            <w:pPr>
              <w:rPr>
                <w:sz w:val="20"/>
              </w:rPr>
            </w:pPr>
          </w:p>
        </w:tc>
        <w:tc>
          <w:tcPr>
            <w:tcW w:w="397" w:type="dxa"/>
          </w:tcPr>
          <w:p w14:paraId="1BB715FE" w14:textId="77777777" w:rsidR="00B2621B" w:rsidRPr="00A217D5" w:rsidRDefault="00B2621B" w:rsidP="00110E1A">
            <w:pPr>
              <w:rPr>
                <w:sz w:val="20"/>
              </w:rPr>
            </w:pPr>
          </w:p>
        </w:tc>
        <w:tc>
          <w:tcPr>
            <w:tcW w:w="396" w:type="dxa"/>
          </w:tcPr>
          <w:p w14:paraId="59D36FB0" w14:textId="77777777" w:rsidR="00B2621B" w:rsidRPr="00A217D5" w:rsidRDefault="00B2621B" w:rsidP="00110E1A">
            <w:pPr>
              <w:rPr>
                <w:sz w:val="20"/>
              </w:rPr>
            </w:pPr>
          </w:p>
        </w:tc>
        <w:tc>
          <w:tcPr>
            <w:tcW w:w="397" w:type="dxa"/>
          </w:tcPr>
          <w:p w14:paraId="1F70988B" w14:textId="77777777" w:rsidR="00B2621B" w:rsidRPr="00A217D5" w:rsidRDefault="00B2621B" w:rsidP="00110E1A">
            <w:pPr>
              <w:rPr>
                <w:sz w:val="20"/>
              </w:rPr>
            </w:pPr>
          </w:p>
        </w:tc>
        <w:tc>
          <w:tcPr>
            <w:tcW w:w="396" w:type="dxa"/>
          </w:tcPr>
          <w:p w14:paraId="3D98CBA9" w14:textId="77777777" w:rsidR="00B2621B" w:rsidRPr="00A217D5" w:rsidRDefault="00B2621B" w:rsidP="00110E1A">
            <w:pPr>
              <w:rPr>
                <w:sz w:val="20"/>
              </w:rPr>
            </w:pPr>
          </w:p>
        </w:tc>
        <w:tc>
          <w:tcPr>
            <w:tcW w:w="396" w:type="dxa"/>
          </w:tcPr>
          <w:p w14:paraId="29C9F0F5" w14:textId="77777777" w:rsidR="00B2621B" w:rsidRPr="00A217D5" w:rsidRDefault="00B2621B" w:rsidP="00110E1A">
            <w:pPr>
              <w:rPr>
                <w:sz w:val="20"/>
              </w:rPr>
            </w:pPr>
          </w:p>
        </w:tc>
        <w:tc>
          <w:tcPr>
            <w:tcW w:w="397" w:type="dxa"/>
          </w:tcPr>
          <w:p w14:paraId="432DA352" w14:textId="77777777" w:rsidR="00B2621B" w:rsidRPr="00A217D5" w:rsidRDefault="00B2621B" w:rsidP="00110E1A">
            <w:pPr>
              <w:rPr>
                <w:sz w:val="20"/>
              </w:rPr>
            </w:pPr>
          </w:p>
        </w:tc>
        <w:tc>
          <w:tcPr>
            <w:tcW w:w="396" w:type="dxa"/>
          </w:tcPr>
          <w:p w14:paraId="48DF6318" w14:textId="77777777" w:rsidR="00B2621B" w:rsidRPr="00A217D5" w:rsidRDefault="00B2621B" w:rsidP="00110E1A">
            <w:pPr>
              <w:rPr>
                <w:sz w:val="20"/>
              </w:rPr>
            </w:pPr>
          </w:p>
        </w:tc>
        <w:tc>
          <w:tcPr>
            <w:tcW w:w="396" w:type="dxa"/>
          </w:tcPr>
          <w:p w14:paraId="3CE9758C" w14:textId="77777777" w:rsidR="00B2621B" w:rsidRPr="00A217D5" w:rsidRDefault="00B2621B" w:rsidP="00110E1A">
            <w:pPr>
              <w:rPr>
                <w:sz w:val="20"/>
              </w:rPr>
            </w:pPr>
          </w:p>
        </w:tc>
        <w:tc>
          <w:tcPr>
            <w:tcW w:w="397" w:type="dxa"/>
          </w:tcPr>
          <w:p w14:paraId="634F4FED" w14:textId="77777777" w:rsidR="00B2621B" w:rsidRPr="00A217D5" w:rsidRDefault="00B2621B" w:rsidP="00110E1A">
            <w:pPr>
              <w:rPr>
                <w:sz w:val="20"/>
              </w:rPr>
            </w:pPr>
          </w:p>
        </w:tc>
        <w:tc>
          <w:tcPr>
            <w:tcW w:w="396" w:type="dxa"/>
          </w:tcPr>
          <w:p w14:paraId="74BA2FA8" w14:textId="77777777" w:rsidR="00B2621B" w:rsidRPr="00A217D5" w:rsidRDefault="00B2621B" w:rsidP="00110E1A">
            <w:pPr>
              <w:rPr>
                <w:sz w:val="20"/>
              </w:rPr>
            </w:pPr>
          </w:p>
        </w:tc>
        <w:tc>
          <w:tcPr>
            <w:tcW w:w="396" w:type="dxa"/>
          </w:tcPr>
          <w:p w14:paraId="25C323D6" w14:textId="77777777" w:rsidR="00B2621B" w:rsidRPr="00A217D5" w:rsidRDefault="00B2621B" w:rsidP="00110E1A">
            <w:pPr>
              <w:rPr>
                <w:sz w:val="20"/>
              </w:rPr>
            </w:pPr>
          </w:p>
        </w:tc>
        <w:tc>
          <w:tcPr>
            <w:tcW w:w="397" w:type="dxa"/>
          </w:tcPr>
          <w:p w14:paraId="4A42A07C" w14:textId="77777777" w:rsidR="00B2621B" w:rsidRPr="00A217D5" w:rsidRDefault="00B2621B" w:rsidP="00110E1A">
            <w:pPr>
              <w:rPr>
                <w:sz w:val="20"/>
              </w:rPr>
            </w:pPr>
          </w:p>
        </w:tc>
        <w:tc>
          <w:tcPr>
            <w:tcW w:w="396" w:type="dxa"/>
          </w:tcPr>
          <w:p w14:paraId="7913836B" w14:textId="77777777" w:rsidR="00B2621B" w:rsidRDefault="00B2621B" w:rsidP="00110E1A"/>
        </w:tc>
        <w:tc>
          <w:tcPr>
            <w:tcW w:w="397" w:type="dxa"/>
          </w:tcPr>
          <w:p w14:paraId="7CA59FEC" w14:textId="77777777" w:rsidR="00B2621B" w:rsidRDefault="00B2621B" w:rsidP="00110E1A"/>
        </w:tc>
        <w:tc>
          <w:tcPr>
            <w:tcW w:w="396" w:type="dxa"/>
          </w:tcPr>
          <w:p w14:paraId="78F50AE8" w14:textId="77777777" w:rsidR="00B2621B" w:rsidRDefault="00B2621B" w:rsidP="00110E1A"/>
        </w:tc>
        <w:tc>
          <w:tcPr>
            <w:tcW w:w="396" w:type="dxa"/>
          </w:tcPr>
          <w:p w14:paraId="6BB04EF4" w14:textId="77777777" w:rsidR="00B2621B" w:rsidRDefault="00B2621B" w:rsidP="00110E1A"/>
        </w:tc>
        <w:tc>
          <w:tcPr>
            <w:tcW w:w="397" w:type="dxa"/>
          </w:tcPr>
          <w:p w14:paraId="65D1DD66" w14:textId="77777777" w:rsidR="00B2621B" w:rsidRDefault="00B2621B" w:rsidP="00110E1A"/>
        </w:tc>
        <w:tc>
          <w:tcPr>
            <w:tcW w:w="396" w:type="dxa"/>
          </w:tcPr>
          <w:p w14:paraId="3F278E83" w14:textId="77777777" w:rsidR="00B2621B" w:rsidRDefault="00B2621B" w:rsidP="00110E1A"/>
        </w:tc>
        <w:tc>
          <w:tcPr>
            <w:tcW w:w="396" w:type="dxa"/>
          </w:tcPr>
          <w:p w14:paraId="6B93061D" w14:textId="77777777" w:rsidR="00B2621B" w:rsidRDefault="00B2621B" w:rsidP="00110E1A"/>
        </w:tc>
        <w:tc>
          <w:tcPr>
            <w:tcW w:w="397" w:type="dxa"/>
          </w:tcPr>
          <w:p w14:paraId="025E6E2A" w14:textId="77777777" w:rsidR="00B2621B" w:rsidRDefault="00B2621B" w:rsidP="00110E1A"/>
        </w:tc>
        <w:tc>
          <w:tcPr>
            <w:tcW w:w="396" w:type="dxa"/>
          </w:tcPr>
          <w:p w14:paraId="7BB4FCD3" w14:textId="77777777" w:rsidR="00B2621B" w:rsidRDefault="00B2621B" w:rsidP="00110E1A">
            <w:r>
              <w:t xml:space="preserve">X </w:t>
            </w:r>
          </w:p>
        </w:tc>
        <w:tc>
          <w:tcPr>
            <w:tcW w:w="397" w:type="dxa"/>
          </w:tcPr>
          <w:p w14:paraId="69541400" w14:textId="77777777" w:rsidR="00B2621B" w:rsidRDefault="00B2621B" w:rsidP="00110E1A"/>
        </w:tc>
        <w:tc>
          <w:tcPr>
            <w:tcW w:w="396" w:type="dxa"/>
          </w:tcPr>
          <w:p w14:paraId="599043C0" w14:textId="77777777" w:rsidR="00B2621B" w:rsidRDefault="00B2621B" w:rsidP="00110E1A"/>
        </w:tc>
        <w:tc>
          <w:tcPr>
            <w:tcW w:w="396" w:type="dxa"/>
          </w:tcPr>
          <w:p w14:paraId="0E841157" w14:textId="77777777" w:rsidR="00B2621B" w:rsidRDefault="00B2621B" w:rsidP="00110E1A"/>
        </w:tc>
        <w:tc>
          <w:tcPr>
            <w:tcW w:w="397" w:type="dxa"/>
          </w:tcPr>
          <w:p w14:paraId="7B9A025B" w14:textId="77777777" w:rsidR="00B2621B" w:rsidRDefault="00B2621B" w:rsidP="00110E1A"/>
        </w:tc>
        <w:tc>
          <w:tcPr>
            <w:tcW w:w="396" w:type="dxa"/>
          </w:tcPr>
          <w:p w14:paraId="5E594F66" w14:textId="77777777" w:rsidR="00B2621B" w:rsidRDefault="00B2621B" w:rsidP="00110E1A"/>
        </w:tc>
        <w:tc>
          <w:tcPr>
            <w:tcW w:w="396" w:type="dxa"/>
          </w:tcPr>
          <w:p w14:paraId="2347DD17" w14:textId="77777777" w:rsidR="00B2621B" w:rsidRDefault="00B2621B" w:rsidP="00110E1A"/>
        </w:tc>
        <w:tc>
          <w:tcPr>
            <w:tcW w:w="397" w:type="dxa"/>
          </w:tcPr>
          <w:p w14:paraId="16F97773" w14:textId="77777777" w:rsidR="00B2621B" w:rsidRDefault="00B2621B" w:rsidP="00110E1A"/>
        </w:tc>
        <w:tc>
          <w:tcPr>
            <w:tcW w:w="396" w:type="dxa"/>
          </w:tcPr>
          <w:p w14:paraId="7B68442D" w14:textId="77777777" w:rsidR="00B2621B" w:rsidRDefault="00B2621B" w:rsidP="00110E1A"/>
        </w:tc>
        <w:tc>
          <w:tcPr>
            <w:tcW w:w="397" w:type="dxa"/>
          </w:tcPr>
          <w:p w14:paraId="6A0C6489" w14:textId="77777777" w:rsidR="00B2621B" w:rsidRDefault="00B2621B" w:rsidP="00110E1A"/>
        </w:tc>
      </w:tr>
      <w:tr w:rsidR="00B2621B" w14:paraId="59EF84EA" w14:textId="77777777" w:rsidTr="00110E1A">
        <w:tc>
          <w:tcPr>
            <w:tcW w:w="1271" w:type="dxa"/>
          </w:tcPr>
          <w:p w14:paraId="74F03D06" w14:textId="77777777" w:rsidR="00B2621B" w:rsidRDefault="00B2621B" w:rsidP="00110E1A">
            <w:r w:rsidRPr="00722B89">
              <w:t>PARS_RT</w:t>
            </w:r>
            <w:r>
              <w:t>4</w:t>
            </w:r>
          </w:p>
        </w:tc>
        <w:tc>
          <w:tcPr>
            <w:tcW w:w="396" w:type="dxa"/>
          </w:tcPr>
          <w:p w14:paraId="3F620A96" w14:textId="77777777" w:rsidR="00B2621B" w:rsidRPr="00A217D5" w:rsidRDefault="00B2621B" w:rsidP="00110E1A">
            <w:pPr>
              <w:rPr>
                <w:sz w:val="20"/>
              </w:rPr>
            </w:pPr>
          </w:p>
        </w:tc>
        <w:tc>
          <w:tcPr>
            <w:tcW w:w="396" w:type="dxa"/>
          </w:tcPr>
          <w:p w14:paraId="2F3CFCA0" w14:textId="77777777" w:rsidR="00B2621B" w:rsidRPr="00A217D5" w:rsidRDefault="00B2621B" w:rsidP="00110E1A">
            <w:pPr>
              <w:rPr>
                <w:sz w:val="20"/>
              </w:rPr>
            </w:pPr>
          </w:p>
        </w:tc>
        <w:tc>
          <w:tcPr>
            <w:tcW w:w="397" w:type="dxa"/>
          </w:tcPr>
          <w:p w14:paraId="51B461B0" w14:textId="77777777" w:rsidR="00B2621B" w:rsidRPr="00A217D5" w:rsidRDefault="00B2621B" w:rsidP="00110E1A">
            <w:pPr>
              <w:rPr>
                <w:sz w:val="20"/>
              </w:rPr>
            </w:pPr>
          </w:p>
        </w:tc>
        <w:tc>
          <w:tcPr>
            <w:tcW w:w="396" w:type="dxa"/>
          </w:tcPr>
          <w:p w14:paraId="1014756E" w14:textId="77777777" w:rsidR="00B2621B" w:rsidRPr="00A217D5" w:rsidRDefault="00B2621B" w:rsidP="00110E1A">
            <w:pPr>
              <w:rPr>
                <w:sz w:val="20"/>
              </w:rPr>
            </w:pPr>
          </w:p>
        </w:tc>
        <w:tc>
          <w:tcPr>
            <w:tcW w:w="397" w:type="dxa"/>
          </w:tcPr>
          <w:p w14:paraId="7BE9C44A" w14:textId="77777777" w:rsidR="00B2621B" w:rsidRPr="00A217D5" w:rsidRDefault="00B2621B" w:rsidP="00110E1A">
            <w:pPr>
              <w:rPr>
                <w:sz w:val="20"/>
              </w:rPr>
            </w:pPr>
          </w:p>
        </w:tc>
        <w:tc>
          <w:tcPr>
            <w:tcW w:w="396" w:type="dxa"/>
          </w:tcPr>
          <w:p w14:paraId="521C4816" w14:textId="77777777" w:rsidR="00B2621B" w:rsidRPr="00A217D5" w:rsidRDefault="00B2621B" w:rsidP="00110E1A">
            <w:pPr>
              <w:rPr>
                <w:sz w:val="20"/>
              </w:rPr>
            </w:pPr>
          </w:p>
        </w:tc>
        <w:tc>
          <w:tcPr>
            <w:tcW w:w="396" w:type="dxa"/>
          </w:tcPr>
          <w:p w14:paraId="220661EA" w14:textId="77777777" w:rsidR="00B2621B" w:rsidRPr="00A217D5" w:rsidRDefault="00B2621B" w:rsidP="00110E1A">
            <w:pPr>
              <w:rPr>
                <w:sz w:val="20"/>
              </w:rPr>
            </w:pPr>
          </w:p>
        </w:tc>
        <w:tc>
          <w:tcPr>
            <w:tcW w:w="397" w:type="dxa"/>
          </w:tcPr>
          <w:p w14:paraId="69E71364" w14:textId="77777777" w:rsidR="00B2621B" w:rsidRPr="00A217D5" w:rsidRDefault="00B2621B" w:rsidP="00110E1A">
            <w:pPr>
              <w:rPr>
                <w:sz w:val="20"/>
              </w:rPr>
            </w:pPr>
          </w:p>
        </w:tc>
        <w:tc>
          <w:tcPr>
            <w:tcW w:w="396" w:type="dxa"/>
          </w:tcPr>
          <w:p w14:paraId="60DFC4CF" w14:textId="77777777" w:rsidR="00B2621B" w:rsidRPr="00A217D5" w:rsidRDefault="00B2621B" w:rsidP="00110E1A">
            <w:pPr>
              <w:rPr>
                <w:sz w:val="20"/>
              </w:rPr>
            </w:pPr>
          </w:p>
        </w:tc>
        <w:tc>
          <w:tcPr>
            <w:tcW w:w="397" w:type="dxa"/>
          </w:tcPr>
          <w:p w14:paraId="038E1F1B" w14:textId="77777777" w:rsidR="00B2621B" w:rsidRPr="00A217D5" w:rsidRDefault="00B2621B" w:rsidP="00110E1A">
            <w:pPr>
              <w:rPr>
                <w:sz w:val="20"/>
              </w:rPr>
            </w:pPr>
          </w:p>
        </w:tc>
        <w:tc>
          <w:tcPr>
            <w:tcW w:w="396" w:type="dxa"/>
          </w:tcPr>
          <w:p w14:paraId="7E4C037B" w14:textId="77777777" w:rsidR="00B2621B" w:rsidRPr="00A217D5" w:rsidRDefault="00B2621B" w:rsidP="00110E1A">
            <w:pPr>
              <w:rPr>
                <w:sz w:val="20"/>
              </w:rPr>
            </w:pPr>
          </w:p>
        </w:tc>
        <w:tc>
          <w:tcPr>
            <w:tcW w:w="397" w:type="dxa"/>
          </w:tcPr>
          <w:p w14:paraId="452E7A1F" w14:textId="77777777" w:rsidR="00B2621B" w:rsidRPr="00A217D5" w:rsidRDefault="00B2621B" w:rsidP="00110E1A">
            <w:pPr>
              <w:rPr>
                <w:sz w:val="20"/>
              </w:rPr>
            </w:pPr>
          </w:p>
        </w:tc>
        <w:tc>
          <w:tcPr>
            <w:tcW w:w="396" w:type="dxa"/>
          </w:tcPr>
          <w:p w14:paraId="230FDB98" w14:textId="77777777" w:rsidR="00B2621B" w:rsidRPr="00A217D5" w:rsidRDefault="00B2621B" w:rsidP="00110E1A">
            <w:pPr>
              <w:rPr>
                <w:sz w:val="20"/>
              </w:rPr>
            </w:pPr>
          </w:p>
        </w:tc>
        <w:tc>
          <w:tcPr>
            <w:tcW w:w="396" w:type="dxa"/>
          </w:tcPr>
          <w:p w14:paraId="32681203" w14:textId="77777777" w:rsidR="00B2621B" w:rsidRPr="00A217D5" w:rsidRDefault="00B2621B" w:rsidP="00110E1A">
            <w:pPr>
              <w:rPr>
                <w:sz w:val="20"/>
              </w:rPr>
            </w:pPr>
          </w:p>
        </w:tc>
        <w:tc>
          <w:tcPr>
            <w:tcW w:w="397" w:type="dxa"/>
          </w:tcPr>
          <w:p w14:paraId="5D87D4FB" w14:textId="77777777" w:rsidR="00B2621B" w:rsidRPr="00A217D5" w:rsidRDefault="00B2621B" w:rsidP="00110E1A">
            <w:pPr>
              <w:rPr>
                <w:sz w:val="20"/>
              </w:rPr>
            </w:pPr>
          </w:p>
        </w:tc>
        <w:tc>
          <w:tcPr>
            <w:tcW w:w="396" w:type="dxa"/>
          </w:tcPr>
          <w:p w14:paraId="3F027D7F" w14:textId="77777777" w:rsidR="00B2621B" w:rsidRPr="00A217D5" w:rsidRDefault="00B2621B" w:rsidP="00110E1A">
            <w:pPr>
              <w:rPr>
                <w:sz w:val="20"/>
              </w:rPr>
            </w:pPr>
          </w:p>
        </w:tc>
        <w:tc>
          <w:tcPr>
            <w:tcW w:w="396" w:type="dxa"/>
          </w:tcPr>
          <w:p w14:paraId="5D954295" w14:textId="77777777" w:rsidR="00B2621B" w:rsidRPr="00A217D5" w:rsidRDefault="00B2621B" w:rsidP="00110E1A">
            <w:pPr>
              <w:rPr>
                <w:sz w:val="20"/>
              </w:rPr>
            </w:pPr>
          </w:p>
        </w:tc>
        <w:tc>
          <w:tcPr>
            <w:tcW w:w="397" w:type="dxa"/>
          </w:tcPr>
          <w:p w14:paraId="422838FA" w14:textId="77777777" w:rsidR="00B2621B" w:rsidRPr="00A217D5" w:rsidRDefault="00B2621B" w:rsidP="00110E1A">
            <w:pPr>
              <w:rPr>
                <w:sz w:val="20"/>
              </w:rPr>
            </w:pPr>
          </w:p>
        </w:tc>
        <w:tc>
          <w:tcPr>
            <w:tcW w:w="396" w:type="dxa"/>
          </w:tcPr>
          <w:p w14:paraId="1C1EA969" w14:textId="77777777" w:rsidR="00B2621B" w:rsidRPr="00A217D5" w:rsidRDefault="00B2621B" w:rsidP="00110E1A">
            <w:pPr>
              <w:rPr>
                <w:sz w:val="20"/>
              </w:rPr>
            </w:pPr>
          </w:p>
        </w:tc>
        <w:tc>
          <w:tcPr>
            <w:tcW w:w="396" w:type="dxa"/>
          </w:tcPr>
          <w:p w14:paraId="5F55EBC6" w14:textId="77777777" w:rsidR="00B2621B" w:rsidRPr="00A217D5" w:rsidRDefault="00B2621B" w:rsidP="00110E1A">
            <w:pPr>
              <w:rPr>
                <w:sz w:val="20"/>
              </w:rPr>
            </w:pPr>
          </w:p>
        </w:tc>
        <w:tc>
          <w:tcPr>
            <w:tcW w:w="397" w:type="dxa"/>
          </w:tcPr>
          <w:p w14:paraId="7E42E178" w14:textId="77777777" w:rsidR="00B2621B" w:rsidRPr="00A217D5" w:rsidRDefault="00B2621B" w:rsidP="00110E1A">
            <w:pPr>
              <w:rPr>
                <w:sz w:val="20"/>
              </w:rPr>
            </w:pPr>
          </w:p>
        </w:tc>
        <w:tc>
          <w:tcPr>
            <w:tcW w:w="396" w:type="dxa"/>
          </w:tcPr>
          <w:p w14:paraId="66D0B0ED" w14:textId="77777777" w:rsidR="00B2621B" w:rsidRPr="00A217D5" w:rsidRDefault="00B2621B" w:rsidP="00110E1A">
            <w:pPr>
              <w:rPr>
                <w:sz w:val="20"/>
              </w:rPr>
            </w:pPr>
          </w:p>
        </w:tc>
        <w:tc>
          <w:tcPr>
            <w:tcW w:w="397" w:type="dxa"/>
          </w:tcPr>
          <w:p w14:paraId="6F206982" w14:textId="77777777" w:rsidR="00B2621B" w:rsidRPr="00A217D5" w:rsidRDefault="00B2621B" w:rsidP="00110E1A">
            <w:pPr>
              <w:rPr>
                <w:sz w:val="20"/>
              </w:rPr>
            </w:pPr>
          </w:p>
        </w:tc>
        <w:tc>
          <w:tcPr>
            <w:tcW w:w="396" w:type="dxa"/>
          </w:tcPr>
          <w:p w14:paraId="497C9244" w14:textId="77777777" w:rsidR="00B2621B" w:rsidRPr="00A217D5" w:rsidRDefault="00B2621B" w:rsidP="00110E1A">
            <w:pPr>
              <w:rPr>
                <w:sz w:val="20"/>
              </w:rPr>
            </w:pPr>
          </w:p>
        </w:tc>
        <w:tc>
          <w:tcPr>
            <w:tcW w:w="396" w:type="dxa"/>
          </w:tcPr>
          <w:p w14:paraId="4B04263A" w14:textId="77777777" w:rsidR="00B2621B" w:rsidRPr="00A217D5" w:rsidRDefault="00B2621B" w:rsidP="00110E1A">
            <w:pPr>
              <w:rPr>
                <w:sz w:val="20"/>
              </w:rPr>
            </w:pPr>
          </w:p>
        </w:tc>
        <w:tc>
          <w:tcPr>
            <w:tcW w:w="397" w:type="dxa"/>
          </w:tcPr>
          <w:p w14:paraId="793B4BA5" w14:textId="77777777" w:rsidR="00B2621B" w:rsidRPr="00A217D5" w:rsidRDefault="00B2621B" w:rsidP="00110E1A">
            <w:pPr>
              <w:rPr>
                <w:sz w:val="20"/>
              </w:rPr>
            </w:pPr>
          </w:p>
        </w:tc>
        <w:tc>
          <w:tcPr>
            <w:tcW w:w="396" w:type="dxa"/>
          </w:tcPr>
          <w:p w14:paraId="72D1EB34" w14:textId="77777777" w:rsidR="00B2621B" w:rsidRPr="00A217D5" w:rsidRDefault="00B2621B" w:rsidP="00110E1A">
            <w:pPr>
              <w:rPr>
                <w:sz w:val="20"/>
              </w:rPr>
            </w:pPr>
          </w:p>
        </w:tc>
        <w:tc>
          <w:tcPr>
            <w:tcW w:w="396" w:type="dxa"/>
          </w:tcPr>
          <w:p w14:paraId="7A392A3D" w14:textId="77777777" w:rsidR="00B2621B" w:rsidRPr="00A217D5" w:rsidRDefault="00B2621B" w:rsidP="00110E1A">
            <w:pPr>
              <w:rPr>
                <w:sz w:val="20"/>
              </w:rPr>
            </w:pPr>
          </w:p>
        </w:tc>
        <w:tc>
          <w:tcPr>
            <w:tcW w:w="397" w:type="dxa"/>
          </w:tcPr>
          <w:p w14:paraId="7E166C34" w14:textId="77777777" w:rsidR="00B2621B" w:rsidRPr="00A217D5" w:rsidRDefault="00B2621B" w:rsidP="00110E1A">
            <w:pPr>
              <w:rPr>
                <w:sz w:val="20"/>
              </w:rPr>
            </w:pPr>
          </w:p>
        </w:tc>
        <w:tc>
          <w:tcPr>
            <w:tcW w:w="396" w:type="dxa"/>
          </w:tcPr>
          <w:p w14:paraId="3D420572" w14:textId="77777777" w:rsidR="00B2621B" w:rsidRPr="00A217D5" w:rsidRDefault="00B2621B" w:rsidP="00110E1A">
            <w:pPr>
              <w:rPr>
                <w:sz w:val="20"/>
              </w:rPr>
            </w:pPr>
          </w:p>
        </w:tc>
        <w:tc>
          <w:tcPr>
            <w:tcW w:w="396" w:type="dxa"/>
          </w:tcPr>
          <w:p w14:paraId="28D7B850" w14:textId="77777777" w:rsidR="00B2621B" w:rsidRPr="00A217D5" w:rsidRDefault="00B2621B" w:rsidP="00110E1A">
            <w:pPr>
              <w:rPr>
                <w:sz w:val="20"/>
              </w:rPr>
            </w:pPr>
          </w:p>
        </w:tc>
        <w:tc>
          <w:tcPr>
            <w:tcW w:w="397" w:type="dxa"/>
          </w:tcPr>
          <w:p w14:paraId="76C69CFE" w14:textId="77777777" w:rsidR="00B2621B" w:rsidRPr="00A217D5" w:rsidRDefault="00B2621B" w:rsidP="00110E1A">
            <w:pPr>
              <w:rPr>
                <w:sz w:val="20"/>
              </w:rPr>
            </w:pPr>
          </w:p>
        </w:tc>
        <w:tc>
          <w:tcPr>
            <w:tcW w:w="396" w:type="dxa"/>
          </w:tcPr>
          <w:p w14:paraId="3C81A480" w14:textId="77777777" w:rsidR="00B2621B" w:rsidRDefault="00B2621B" w:rsidP="00110E1A"/>
        </w:tc>
        <w:tc>
          <w:tcPr>
            <w:tcW w:w="397" w:type="dxa"/>
          </w:tcPr>
          <w:p w14:paraId="54908F73" w14:textId="77777777" w:rsidR="00B2621B" w:rsidRDefault="00B2621B" w:rsidP="00110E1A"/>
        </w:tc>
        <w:tc>
          <w:tcPr>
            <w:tcW w:w="396" w:type="dxa"/>
          </w:tcPr>
          <w:p w14:paraId="48DC1D85" w14:textId="77777777" w:rsidR="00B2621B" w:rsidRDefault="00B2621B" w:rsidP="00110E1A"/>
        </w:tc>
        <w:tc>
          <w:tcPr>
            <w:tcW w:w="396" w:type="dxa"/>
          </w:tcPr>
          <w:p w14:paraId="3F6562FD" w14:textId="77777777" w:rsidR="00B2621B" w:rsidRDefault="00B2621B" w:rsidP="00110E1A"/>
        </w:tc>
        <w:tc>
          <w:tcPr>
            <w:tcW w:w="397" w:type="dxa"/>
          </w:tcPr>
          <w:p w14:paraId="2F935E6D" w14:textId="77777777" w:rsidR="00B2621B" w:rsidRDefault="00B2621B" w:rsidP="00110E1A"/>
        </w:tc>
        <w:tc>
          <w:tcPr>
            <w:tcW w:w="396" w:type="dxa"/>
          </w:tcPr>
          <w:p w14:paraId="439A3F42" w14:textId="77777777" w:rsidR="00B2621B" w:rsidRDefault="00B2621B" w:rsidP="00110E1A"/>
        </w:tc>
        <w:tc>
          <w:tcPr>
            <w:tcW w:w="396" w:type="dxa"/>
          </w:tcPr>
          <w:p w14:paraId="0F79A1A5" w14:textId="77777777" w:rsidR="00B2621B" w:rsidRDefault="00B2621B" w:rsidP="00110E1A"/>
        </w:tc>
        <w:tc>
          <w:tcPr>
            <w:tcW w:w="397" w:type="dxa"/>
          </w:tcPr>
          <w:p w14:paraId="483AE22D" w14:textId="77777777" w:rsidR="00B2621B" w:rsidRDefault="00B2621B" w:rsidP="00110E1A"/>
        </w:tc>
        <w:tc>
          <w:tcPr>
            <w:tcW w:w="396" w:type="dxa"/>
          </w:tcPr>
          <w:p w14:paraId="1603AAC6" w14:textId="77777777" w:rsidR="00B2621B" w:rsidRDefault="00B2621B" w:rsidP="00110E1A"/>
        </w:tc>
        <w:tc>
          <w:tcPr>
            <w:tcW w:w="397" w:type="dxa"/>
          </w:tcPr>
          <w:p w14:paraId="25BB19EA" w14:textId="77777777" w:rsidR="00B2621B" w:rsidRDefault="00B2621B" w:rsidP="00110E1A">
            <w:r>
              <w:t xml:space="preserve">X </w:t>
            </w:r>
          </w:p>
        </w:tc>
        <w:tc>
          <w:tcPr>
            <w:tcW w:w="396" w:type="dxa"/>
          </w:tcPr>
          <w:p w14:paraId="15DDF163" w14:textId="77777777" w:rsidR="00B2621B" w:rsidRDefault="00B2621B" w:rsidP="00110E1A"/>
        </w:tc>
        <w:tc>
          <w:tcPr>
            <w:tcW w:w="396" w:type="dxa"/>
          </w:tcPr>
          <w:p w14:paraId="7E823276" w14:textId="77777777" w:rsidR="00B2621B" w:rsidRDefault="00B2621B" w:rsidP="00110E1A"/>
        </w:tc>
        <w:tc>
          <w:tcPr>
            <w:tcW w:w="397" w:type="dxa"/>
          </w:tcPr>
          <w:p w14:paraId="63D6CE5A" w14:textId="77777777" w:rsidR="00B2621B" w:rsidRDefault="00B2621B" w:rsidP="00110E1A"/>
        </w:tc>
        <w:tc>
          <w:tcPr>
            <w:tcW w:w="396" w:type="dxa"/>
          </w:tcPr>
          <w:p w14:paraId="42B74BB4" w14:textId="77777777" w:rsidR="00B2621B" w:rsidRDefault="00B2621B" w:rsidP="00110E1A"/>
        </w:tc>
        <w:tc>
          <w:tcPr>
            <w:tcW w:w="396" w:type="dxa"/>
          </w:tcPr>
          <w:p w14:paraId="0CE01FA5" w14:textId="77777777" w:rsidR="00B2621B" w:rsidRDefault="00B2621B" w:rsidP="00110E1A"/>
        </w:tc>
        <w:tc>
          <w:tcPr>
            <w:tcW w:w="397" w:type="dxa"/>
          </w:tcPr>
          <w:p w14:paraId="0D2ABBF6" w14:textId="77777777" w:rsidR="00B2621B" w:rsidRDefault="00B2621B" w:rsidP="00110E1A"/>
        </w:tc>
        <w:tc>
          <w:tcPr>
            <w:tcW w:w="396" w:type="dxa"/>
          </w:tcPr>
          <w:p w14:paraId="3B7976A1" w14:textId="77777777" w:rsidR="00B2621B" w:rsidRDefault="00B2621B" w:rsidP="00110E1A"/>
        </w:tc>
        <w:tc>
          <w:tcPr>
            <w:tcW w:w="397" w:type="dxa"/>
          </w:tcPr>
          <w:p w14:paraId="3DC8C30C" w14:textId="77777777" w:rsidR="00B2621B" w:rsidRDefault="00B2621B" w:rsidP="00110E1A"/>
        </w:tc>
      </w:tr>
      <w:tr w:rsidR="00B2621B" w14:paraId="55B39938" w14:textId="77777777" w:rsidTr="00110E1A">
        <w:tc>
          <w:tcPr>
            <w:tcW w:w="1271" w:type="dxa"/>
          </w:tcPr>
          <w:p w14:paraId="54CAF1E1" w14:textId="77777777" w:rsidR="00B2621B" w:rsidRDefault="00B2621B" w:rsidP="00110E1A">
            <w:r w:rsidRPr="00722B89">
              <w:t>PARS_RT</w:t>
            </w:r>
            <w:r>
              <w:t>5</w:t>
            </w:r>
          </w:p>
        </w:tc>
        <w:tc>
          <w:tcPr>
            <w:tcW w:w="396" w:type="dxa"/>
          </w:tcPr>
          <w:p w14:paraId="08AE1BA9" w14:textId="77777777" w:rsidR="00B2621B" w:rsidRPr="00A217D5" w:rsidRDefault="00B2621B" w:rsidP="00110E1A">
            <w:pPr>
              <w:rPr>
                <w:sz w:val="20"/>
              </w:rPr>
            </w:pPr>
          </w:p>
        </w:tc>
        <w:tc>
          <w:tcPr>
            <w:tcW w:w="396" w:type="dxa"/>
          </w:tcPr>
          <w:p w14:paraId="1A67CA7C" w14:textId="77777777" w:rsidR="00B2621B" w:rsidRPr="00A217D5" w:rsidRDefault="00B2621B" w:rsidP="00110E1A">
            <w:pPr>
              <w:rPr>
                <w:sz w:val="20"/>
              </w:rPr>
            </w:pPr>
          </w:p>
        </w:tc>
        <w:tc>
          <w:tcPr>
            <w:tcW w:w="397" w:type="dxa"/>
          </w:tcPr>
          <w:p w14:paraId="1ACFB158" w14:textId="77777777" w:rsidR="00B2621B" w:rsidRPr="00A217D5" w:rsidRDefault="00B2621B" w:rsidP="00110E1A">
            <w:pPr>
              <w:rPr>
                <w:sz w:val="20"/>
              </w:rPr>
            </w:pPr>
          </w:p>
        </w:tc>
        <w:tc>
          <w:tcPr>
            <w:tcW w:w="396" w:type="dxa"/>
          </w:tcPr>
          <w:p w14:paraId="2CD33C96" w14:textId="77777777" w:rsidR="00B2621B" w:rsidRPr="00A217D5" w:rsidRDefault="00B2621B" w:rsidP="00110E1A">
            <w:pPr>
              <w:rPr>
                <w:sz w:val="20"/>
              </w:rPr>
            </w:pPr>
          </w:p>
        </w:tc>
        <w:tc>
          <w:tcPr>
            <w:tcW w:w="397" w:type="dxa"/>
          </w:tcPr>
          <w:p w14:paraId="3EC80223" w14:textId="77777777" w:rsidR="00B2621B" w:rsidRPr="00A217D5" w:rsidRDefault="00B2621B" w:rsidP="00110E1A">
            <w:pPr>
              <w:rPr>
                <w:sz w:val="20"/>
              </w:rPr>
            </w:pPr>
          </w:p>
        </w:tc>
        <w:tc>
          <w:tcPr>
            <w:tcW w:w="396" w:type="dxa"/>
          </w:tcPr>
          <w:p w14:paraId="1A06C2AC" w14:textId="77777777" w:rsidR="00B2621B" w:rsidRPr="00A217D5" w:rsidRDefault="00B2621B" w:rsidP="00110E1A">
            <w:pPr>
              <w:rPr>
                <w:sz w:val="20"/>
              </w:rPr>
            </w:pPr>
          </w:p>
        </w:tc>
        <w:tc>
          <w:tcPr>
            <w:tcW w:w="396" w:type="dxa"/>
          </w:tcPr>
          <w:p w14:paraId="1066FEAE" w14:textId="77777777" w:rsidR="00B2621B" w:rsidRPr="00A217D5" w:rsidRDefault="00B2621B" w:rsidP="00110E1A">
            <w:pPr>
              <w:rPr>
                <w:sz w:val="20"/>
              </w:rPr>
            </w:pPr>
          </w:p>
        </w:tc>
        <w:tc>
          <w:tcPr>
            <w:tcW w:w="397" w:type="dxa"/>
          </w:tcPr>
          <w:p w14:paraId="5A45038B" w14:textId="77777777" w:rsidR="00B2621B" w:rsidRPr="00A217D5" w:rsidRDefault="00B2621B" w:rsidP="00110E1A">
            <w:pPr>
              <w:rPr>
                <w:sz w:val="20"/>
              </w:rPr>
            </w:pPr>
          </w:p>
        </w:tc>
        <w:tc>
          <w:tcPr>
            <w:tcW w:w="396" w:type="dxa"/>
          </w:tcPr>
          <w:p w14:paraId="24A5DD64" w14:textId="77777777" w:rsidR="00B2621B" w:rsidRPr="00A217D5" w:rsidRDefault="00B2621B" w:rsidP="00110E1A">
            <w:pPr>
              <w:rPr>
                <w:sz w:val="20"/>
              </w:rPr>
            </w:pPr>
          </w:p>
        </w:tc>
        <w:tc>
          <w:tcPr>
            <w:tcW w:w="397" w:type="dxa"/>
          </w:tcPr>
          <w:p w14:paraId="0A2AFC67" w14:textId="77777777" w:rsidR="00B2621B" w:rsidRPr="00A217D5" w:rsidRDefault="00B2621B" w:rsidP="00110E1A">
            <w:pPr>
              <w:rPr>
                <w:sz w:val="20"/>
              </w:rPr>
            </w:pPr>
          </w:p>
        </w:tc>
        <w:tc>
          <w:tcPr>
            <w:tcW w:w="396" w:type="dxa"/>
          </w:tcPr>
          <w:p w14:paraId="2E21C24D" w14:textId="77777777" w:rsidR="00B2621B" w:rsidRPr="00A217D5" w:rsidRDefault="00B2621B" w:rsidP="00110E1A">
            <w:pPr>
              <w:rPr>
                <w:sz w:val="20"/>
              </w:rPr>
            </w:pPr>
          </w:p>
        </w:tc>
        <w:tc>
          <w:tcPr>
            <w:tcW w:w="397" w:type="dxa"/>
          </w:tcPr>
          <w:p w14:paraId="6027D75E" w14:textId="77777777" w:rsidR="00B2621B" w:rsidRPr="00A217D5" w:rsidRDefault="00B2621B" w:rsidP="00110E1A">
            <w:pPr>
              <w:rPr>
                <w:sz w:val="20"/>
              </w:rPr>
            </w:pPr>
          </w:p>
        </w:tc>
        <w:tc>
          <w:tcPr>
            <w:tcW w:w="396" w:type="dxa"/>
          </w:tcPr>
          <w:p w14:paraId="737E115B" w14:textId="77777777" w:rsidR="00B2621B" w:rsidRPr="00A217D5" w:rsidRDefault="00B2621B" w:rsidP="00110E1A">
            <w:pPr>
              <w:rPr>
                <w:sz w:val="20"/>
              </w:rPr>
            </w:pPr>
          </w:p>
        </w:tc>
        <w:tc>
          <w:tcPr>
            <w:tcW w:w="396" w:type="dxa"/>
          </w:tcPr>
          <w:p w14:paraId="466CB297" w14:textId="77777777" w:rsidR="00B2621B" w:rsidRPr="00A217D5" w:rsidRDefault="00B2621B" w:rsidP="00110E1A">
            <w:pPr>
              <w:rPr>
                <w:sz w:val="20"/>
              </w:rPr>
            </w:pPr>
          </w:p>
        </w:tc>
        <w:tc>
          <w:tcPr>
            <w:tcW w:w="397" w:type="dxa"/>
          </w:tcPr>
          <w:p w14:paraId="530C1F4C" w14:textId="77777777" w:rsidR="00B2621B" w:rsidRPr="00A217D5" w:rsidRDefault="00B2621B" w:rsidP="00110E1A">
            <w:pPr>
              <w:rPr>
                <w:sz w:val="20"/>
              </w:rPr>
            </w:pPr>
          </w:p>
        </w:tc>
        <w:tc>
          <w:tcPr>
            <w:tcW w:w="396" w:type="dxa"/>
          </w:tcPr>
          <w:p w14:paraId="13199BA7" w14:textId="77777777" w:rsidR="00B2621B" w:rsidRPr="00A217D5" w:rsidRDefault="00B2621B" w:rsidP="00110E1A">
            <w:pPr>
              <w:rPr>
                <w:sz w:val="20"/>
              </w:rPr>
            </w:pPr>
          </w:p>
        </w:tc>
        <w:tc>
          <w:tcPr>
            <w:tcW w:w="396" w:type="dxa"/>
          </w:tcPr>
          <w:p w14:paraId="5874FE81" w14:textId="77777777" w:rsidR="00B2621B" w:rsidRPr="00A217D5" w:rsidRDefault="00B2621B" w:rsidP="00110E1A">
            <w:pPr>
              <w:rPr>
                <w:sz w:val="20"/>
              </w:rPr>
            </w:pPr>
          </w:p>
        </w:tc>
        <w:tc>
          <w:tcPr>
            <w:tcW w:w="397" w:type="dxa"/>
          </w:tcPr>
          <w:p w14:paraId="1B54747B" w14:textId="77777777" w:rsidR="00B2621B" w:rsidRPr="00A217D5" w:rsidRDefault="00B2621B" w:rsidP="00110E1A">
            <w:pPr>
              <w:rPr>
                <w:sz w:val="20"/>
              </w:rPr>
            </w:pPr>
          </w:p>
        </w:tc>
        <w:tc>
          <w:tcPr>
            <w:tcW w:w="396" w:type="dxa"/>
          </w:tcPr>
          <w:p w14:paraId="12054F74" w14:textId="77777777" w:rsidR="00B2621B" w:rsidRPr="00A217D5" w:rsidRDefault="00B2621B" w:rsidP="00110E1A">
            <w:pPr>
              <w:rPr>
                <w:sz w:val="20"/>
              </w:rPr>
            </w:pPr>
          </w:p>
        </w:tc>
        <w:tc>
          <w:tcPr>
            <w:tcW w:w="396" w:type="dxa"/>
          </w:tcPr>
          <w:p w14:paraId="70C5D487" w14:textId="77777777" w:rsidR="00B2621B" w:rsidRPr="00A217D5" w:rsidRDefault="00B2621B" w:rsidP="00110E1A">
            <w:pPr>
              <w:rPr>
                <w:sz w:val="20"/>
              </w:rPr>
            </w:pPr>
          </w:p>
        </w:tc>
        <w:tc>
          <w:tcPr>
            <w:tcW w:w="397" w:type="dxa"/>
          </w:tcPr>
          <w:p w14:paraId="70773281" w14:textId="77777777" w:rsidR="00B2621B" w:rsidRPr="00A217D5" w:rsidRDefault="00B2621B" w:rsidP="00110E1A">
            <w:pPr>
              <w:rPr>
                <w:sz w:val="20"/>
              </w:rPr>
            </w:pPr>
          </w:p>
        </w:tc>
        <w:tc>
          <w:tcPr>
            <w:tcW w:w="396" w:type="dxa"/>
          </w:tcPr>
          <w:p w14:paraId="27D97B9F" w14:textId="77777777" w:rsidR="00B2621B" w:rsidRPr="00A217D5" w:rsidRDefault="00B2621B" w:rsidP="00110E1A">
            <w:pPr>
              <w:rPr>
                <w:sz w:val="20"/>
              </w:rPr>
            </w:pPr>
          </w:p>
        </w:tc>
        <w:tc>
          <w:tcPr>
            <w:tcW w:w="397" w:type="dxa"/>
          </w:tcPr>
          <w:p w14:paraId="5D6846DF" w14:textId="77777777" w:rsidR="00B2621B" w:rsidRPr="00A217D5" w:rsidRDefault="00B2621B" w:rsidP="00110E1A">
            <w:pPr>
              <w:rPr>
                <w:sz w:val="20"/>
              </w:rPr>
            </w:pPr>
          </w:p>
        </w:tc>
        <w:tc>
          <w:tcPr>
            <w:tcW w:w="396" w:type="dxa"/>
          </w:tcPr>
          <w:p w14:paraId="0473B720" w14:textId="77777777" w:rsidR="00B2621B" w:rsidRPr="00A217D5" w:rsidRDefault="00B2621B" w:rsidP="00110E1A">
            <w:pPr>
              <w:rPr>
                <w:sz w:val="20"/>
              </w:rPr>
            </w:pPr>
          </w:p>
        </w:tc>
        <w:tc>
          <w:tcPr>
            <w:tcW w:w="396" w:type="dxa"/>
          </w:tcPr>
          <w:p w14:paraId="6644FF7E" w14:textId="77777777" w:rsidR="00B2621B" w:rsidRPr="00A217D5" w:rsidRDefault="00B2621B" w:rsidP="00110E1A">
            <w:pPr>
              <w:rPr>
                <w:sz w:val="20"/>
              </w:rPr>
            </w:pPr>
          </w:p>
        </w:tc>
        <w:tc>
          <w:tcPr>
            <w:tcW w:w="397" w:type="dxa"/>
          </w:tcPr>
          <w:p w14:paraId="000A7FCF" w14:textId="77777777" w:rsidR="00B2621B" w:rsidRPr="00A217D5" w:rsidRDefault="00B2621B" w:rsidP="00110E1A">
            <w:pPr>
              <w:rPr>
                <w:sz w:val="20"/>
              </w:rPr>
            </w:pPr>
          </w:p>
        </w:tc>
        <w:tc>
          <w:tcPr>
            <w:tcW w:w="396" w:type="dxa"/>
          </w:tcPr>
          <w:p w14:paraId="2DD5E56B" w14:textId="77777777" w:rsidR="00B2621B" w:rsidRPr="00A217D5" w:rsidRDefault="00B2621B" w:rsidP="00110E1A">
            <w:pPr>
              <w:rPr>
                <w:sz w:val="20"/>
              </w:rPr>
            </w:pPr>
          </w:p>
        </w:tc>
        <w:tc>
          <w:tcPr>
            <w:tcW w:w="396" w:type="dxa"/>
          </w:tcPr>
          <w:p w14:paraId="01CEFCB6" w14:textId="77777777" w:rsidR="00B2621B" w:rsidRPr="00A217D5" w:rsidRDefault="00B2621B" w:rsidP="00110E1A">
            <w:pPr>
              <w:rPr>
                <w:sz w:val="20"/>
              </w:rPr>
            </w:pPr>
          </w:p>
        </w:tc>
        <w:tc>
          <w:tcPr>
            <w:tcW w:w="397" w:type="dxa"/>
          </w:tcPr>
          <w:p w14:paraId="7CC19420" w14:textId="77777777" w:rsidR="00B2621B" w:rsidRPr="00A217D5" w:rsidRDefault="00B2621B" w:rsidP="00110E1A">
            <w:pPr>
              <w:rPr>
                <w:sz w:val="20"/>
              </w:rPr>
            </w:pPr>
          </w:p>
        </w:tc>
        <w:tc>
          <w:tcPr>
            <w:tcW w:w="396" w:type="dxa"/>
          </w:tcPr>
          <w:p w14:paraId="295C90CE" w14:textId="77777777" w:rsidR="00B2621B" w:rsidRPr="00A217D5" w:rsidRDefault="00B2621B" w:rsidP="00110E1A">
            <w:pPr>
              <w:rPr>
                <w:sz w:val="20"/>
              </w:rPr>
            </w:pPr>
          </w:p>
        </w:tc>
        <w:tc>
          <w:tcPr>
            <w:tcW w:w="396" w:type="dxa"/>
          </w:tcPr>
          <w:p w14:paraId="5F2BFF15" w14:textId="77777777" w:rsidR="00B2621B" w:rsidRPr="00A217D5" w:rsidRDefault="00B2621B" w:rsidP="00110E1A">
            <w:pPr>
              <w:rPr>
                <w:sz w:val="20"/>
              </w:rPr>
            </w:pPr>
          </w:p>
        </w:tc>
        <w:tc>
          <w:tcPr>
            <w:tcW w:w="397" w:type="dxa"/>
          </w:tcPr>
          <w:p w14:paraId="35E5B713" w14:textId="77777777" w:rsidR="00B2621B" w:rsidRPr="00A217D5" w:rsidRDefault="00B2621B" w:rsidP="00110E1A">
            <w:pPr>
              <w:rPr>
                <w:sz w:val="20"/>
              </w:rPr>
            </w:pPr>
          </w:p>
        </w:tc>
        <w:tc>
          <w:tcPr>
            <w:tcW w:w="396" w:type="dxa"/>
          </w:tcPr>
          <w:p w14:paraId="48AD23B3" w14:textId="77777777" w:rsidR="00B2621B" w:rsidRDefault="00B2621B" w:rsidP="00110E1A"/>
        </w:tc>
        <w:tc>
          <w:tcPr>
            <w:tcW w:w="397" w:type="dxa"/>
          </w:tcPr>
          <w:p w14:paraId="353F7507" w14:textId="77777777" w:rsidR="00B2621B" w:rsidRDefault="00B2621B" w:rsidP="00110E1A"/>
        </w:tc>
        <w:tc>
          <w:tcPr>
            <w:tcW w:w="396" w:type="dxa"/>
          </w:tcPr>
          <w:p w14:paraId="5E794FB4" w14:textId="77777777" w:rsidR="00B2621B" w:rsidRDefault="00B2621B" w:rsidP="00110E1A"/>
        </w:tc>
        <w:tc>
          <w:tcPr>
            <w:tcW w:w="396" w:type="dxa"/>
          </w:tcPr>
          <w:p w14:paraId="6EF39523" w14:textId="77777777" w:rsidR="00B2621B" w:rsidRDefault="00B2621B" w:rsidP="00110E1A"/>
        </w:tc>
        <w:tc>
          <w:tcPr>
            <w:tcW w:w="397" w:type="dxa"/>
          </w:tcPr>
          <w:p w14:paraId="11AD5D5F" w14:textId="77777777" w:rsidR="00B2621B" w:rsidRDefault="00B2621B" w:rsidP="00110E1A"/>
        </w:tc>
        <w:tc>
          <w:tcPr>
            <w:tcW w:w="396" w:type="dxa"/>
          </w:tcPr>
          <w:p w14:paraId="42E3D084" w14:textId="77777777" w:rsidR="00B2621B" w:rsidRDefault="00B2621B" w:rsidP="00110E1A"/>
        </w:tc>
        <w:tc>
          <w:tcPr>
            <w:tcW w:w="396" w:type="dxa"/>
          </w:tcPr>
          <w:p w14:paraId="38C32AF9" w14:textId="77777777" w:rsidR="00B2621B" w:rsidRDefault="00B2621B" w:rsidP="00110E1A"/>
        </w:tc>
        <w:tc>
          <w:tcPr>
            <w:tcW w:w="397" w:type="dxa"/>
          </w:tcPr>
          <w:p w14:paraId="32547630" w14:textId="77777777" w:rsidR="00B2621B" w:rsidRDefault="00B2621B" w:rsidP="00110E1A"/>
        </w:tc>
        <w:tc>
          <w:tcPr>
            <w:tcW w:w="396" w:type="dxa"/>
          </w:tcPr>
          <w:p w14:paraId="6D46E035" w14:textId="77777777" w:rsidR="00B2621B" w:rsidRDefault="00B2621B" w:rsidP="00110E1A"/>
        </w:tc>
        <w:tc>
          <w:tcPr>
            <w:tcW w:w="397" w:type="dxa"/>
          </w:tcPr>
          <w:p w14:paraId="53144A1D" w14:textId="77777777" w:rsidR="00B2621B" w:rsidRDefault="00B2621B" w:rsidP="00110E1A"/>
        </w:tc>
        <w:tc>
          <w:tcPr>
            <w:tcW w:w="396" w:type="dxa"/>
          </w:tcPr>
          <w:p w14:paraId="4C6C13ED" w14:textId="77777777" w:rsidR="00B2621B" w:rsidRDefault="00B2621B" w:rsidP="00110E1A">
            <w:r>
              <w:t xml:space="preserve">X </w:t>
            </w:r>
          </w:p>
        </w:tc>
        <w:tc>
          <w:tcPr>
            <w:tcW w:w="396" w:type="dxa"/>
          </w:tcPr>
          <w:p w14:paraId="69453952" w14:textId="77777777" w:rsidR="00B2621B" w:rsidRDefault="00B2621B" w:rsidP="00110E1A"/>
        </w:tc>
        <w:tc>
          <w:tcPr>
            <w:tcW w:w="397" w:type="dxa"/>
          </w:tcPr>
          <w:p w14:paraId="1FB4F0E8" w14:textId="77777777" w:rsidR="00B2621B" w:rsidRDefault="00B2621B" w:rsidP="00110E1A"/>
        </w:tc>
        <w:tc>
          <w:tcPr>
            <w:tcW w:w="396" w:type="dxa"/>
          </w:tcPr>
          <w:p w14:paraId="7B8AC041" w14:textId="77777777" w:rsidR="00B2621B" w:rsidRDefault="00B2621B" w:rsidP="00110E1A"/>
        </w:tc>
        <w:tc>
          <w:tcPr>
            <w:tcW w:w="396" w:type="dxa"/>
          </w:tcPr>
          <w:p w14:paraId="14FE84DD" w14:textId="77777777" w:rsidR="00B2621B" w:rsidRDefault="00B2621B" w:rsidP="00110E1A"/>
        </w:tc>
        <w:tc>
          <w:tcPr>
            <w:tcW w:w="397" w:type="dxa"/>
          </w:tcPr>
          <w:p w14:paraId="033BC085" w14:textId="77777777" w:rsidR="00B2621B" w:rsidRDefault="00B2621B" w:rsidP="00110E1A"/>
        </w:tc>
        <w:tc>
          <w:tcPr>
            <w:tcW w:w="396" w:type="dxa"/>
          </w:tcPr>
          <w:p w14:paraId="26556491" w14:textId="77777777" w:rsidR="00B2621B" w:rsidRDefault="00B2621B" w:rsidP="00110E1A"/>
        </w:tc>
        <w:tc>
          <w:tcPr>
            <w:tcW w:w="397" w:type="dxa"/>
          </w:tcPr>
          <w:p w14:paraId="34FFD5A3" w14:textId="77777777" w:rsidR="00B2621B" w:rsidRDefault="00B2621B" w:rsidP="00110E1A"/>
        </w:tc>
      </w:tr>
      <w:tr w:rsidR="00B2621B" w14:paraId="59682750" w14:textId="77777777" w:rsidTr="00110E1A">
        <w:tc>
          <w:tcPr>
            <w:tcW w:w="1271" w:type="dxa"/>
          </w:tcPr>
          <w:p w14:paraId="6609CC5D" w14:textId="77777777" w:rsidR="00B2621B" w:rsidRDefault="00B2621B" w:rsidP="00110E1A">
            <w:r w:rsidRPr="00722B89">
              <w:t>PARS_RT</w:t>
            </w:r>
            <w:r>
              <w:t>6</w:t>
            </w:r>
          </w:p>
        </w:tc>
        <w:tc>
          <w:tcPr>
            <w:tcW w:w="396" w:type="dxa"/>
          </w:tcPr>
          <w:p w14:paraId="20F1EF84" w14:textId="77777777" w:rsidR="00B2621B" w:rsidRPr="00A217D5" w:rsidRDefault="00B2621B" w:rsidP="00110E1A">
            <w:pPr>
              <w:rPr>
                <w:sz w:val="20"/>
              </w:rPr>
            </w:pPr>
          </w:p>
        </w:tc>
        <w:tc>
          <w:tcPr>
            <w:tcW w:w="396" w:type="dxa"/>
          </w:tcPr>
          <w:p w14:paraId="7C7E6BB9" w14:textId="77777777" w:rsidR="00B2621B" w:rsidRPr="00A217D5" w:rsidRDefault="00B2621B" w:rsidP="00110E1A">
            <w:pPr>
              <w:rPr>
                <w:sz w:val="20"/>
              </w:rPr>
            </w:pPr>
          </w:p>
        </w:tc>
        <w:tc>
          <w:tcPr>
            <w:tcW w:w="397" w:type="dxa"/>
          </w:tcPr>
          <w:p w14:paraId="18F79112" w14:textId="77777777" w:rsidR="00B2621B" w:rsidRPr="00A217D5" w:rsidRDefault="00B2621B" w:rsidP="00110E1A">
            <w:pPr>
              <w:rPr>
                <w:sz w:val="20"/>
              </w:rPr>
            </w:pPr>
          </w:p>
        </w:tc>
        <w:tc>
          <w:tcPr>
            <w:tcW w:w="396" w:type="dxa"/>
          </w:tcPr>
          <w:p w14:paraId="6C851290" w14:textId="77777777" w:rsidR="00B2621B" w:rsidRPr="00A217D5" w:rsidRDefault="00B2621B" w:rsidP="00110E1A">
            <w:pPr>
              <w:rPr>
                <w:sz w:val="20"/>
              </w:rPr>
            </w:pPr>
          </w:p>
        </w:tc>
        <w:tc>
          <w:tcPr>
            <w:tcW w:w="397" w:type="dxa"/>
          </w:tcPr>
          <w:p w14:paraId="482612E7" w14:textId="77777777" w:rsidR="00B2621B" w:rsidRPr="00A217D5" w:rsidRDefault="00B2621B" w:rsidP="00110E1A">
            <w:pPr>
              <w:rPr>
                <w:sz w:val="20"/>
              </w:rPr>
            </w:pPr>
          </w:p>
        </w:tc>
        <w:tc>
          <w:tcPr>
            <w:tcW w:w="396" w:type="dxa"/>
          </w:tcPr>
          <w:p w14:paraId="77AFF3AB" w14:textId="77777777" w:rsidR="00B2621B" w:rsidRPr="00A217D5" w:rsidRDefault="00B2621B" w:rsidP="00110E1A">
            <w:pPr>
              <w:rPr>
                <w:sz w:val="20"/>
              </w:rPr>
            </w:pPr>
          </w:p>
        </w:tc>
        <w:tc>
          <w:tcPr>
            <w:tcW w:w="396" w:type="dxa"/>
          </w:tcPr>
          <w:p w14:paraId="3423D976" w14:textId="77777777" w:rsidR="00B2621B" w:rsidRPr="00A217D5" w:rsidRDefault="00B2621B" w:rsidP="00110E1A">
            <w:pPr>
              <w:rPr>
                <w:sz w:val="20"/>
              </w:rPr>
            </w:pPr>
          </w:p>
        </w:tc>
        <w:tc>
          <w:tcPr>
            <w:tcW w:w="397" w:type="dxa"/>
          </w:tcPr>
          <w:p w14:paraId="5E5A64E6" w14:textId="77777777" w:rsidR="00B2621B" w:rsidRPr="00A217D5" w:rsidRDefault="00B2621B" w:rsidP="00110E1A">
            <w:pPr>
              <w:rPr>
                <w:sz w:val="20"/>
              </w:rPr>
            </w:pPr>
          </w:p>
        </w:tc>
        <w:tc>
          <w:tcPr>
            <w:tcW w:w="396" w:type="dxa"/>
          </w:tcPr>
          <w:p w14:paraId="4CDDAE03" w14:textId="77777777" w:rsidR="00B2621B" w:rsidRPr="00A217D5" w:rsidRDefault="00B2621B" w:rsidP="00110E1A">
            <w:pPr>
              <w:rPr>
                <w:sz w:val="20"/>
              </w:rPr>
            </w:pPr>
          </w:p>
        </w:tc>
        <w:tc>
          <w:tcPr>
            <w:tcW w:w="397" w:type="dxa"/>
          </w:tcPr>
          <w:p w14:paraId="6F69767D" w14:textId="77777777" w:rsidR="00B2621B" w:rsidRPr="00A217D5" w:rsidRDefault="00B2621B" w:rsidP="00110E1A">
            <w:pPr>
              <w:rPr>
                <w:sz w:val="20"/>
              </w:rPr>
            </w:pPr>
          </w:p>
        </w:tc>
        <w:tc>
          <w:tcPr>
            <w:tcW w:w="396" w:type="dxa"/>
          </w:tcPr>
          <w:p w14:paraId="3BF38B9A" w14:textId="77777777" w:rsidR="00B2621B" w:rsidRPr="00A217D5" w:rsidRDefault="00B2621B" w:rsidP="00110E1A">
            <w:pPr>
              <w:rPr>
                <w:sz w:val="20"/>
              </w:rPr>
            </w:pPr>
          </w:p>
        </w:tc>
        <w:tc>
          <w:tcPr>
            <w:tcW w:w="397" w:type="dxa"/>
          </w:tcPr>
          <w:p w14:paraId="093F65E5" w14:textId="77777777" w:rsidR="00B2621B" w:rsidRPr="00A217D5" w:rsidRDefault="00B2621B" w:rsidP="00110E1A">
            <w:pPr>
              <w:rPr>
                <w:sz w:val="20"/>
              </w:rPr>
            </w:pPr>
          </w:p>
        </w:tc>
        <w:tc>
          <w:tcPr>
            <w:tcW w:w="396" w:type="dxa"/>
          </w:tcPr>
          <w:p w14:paraId="6034B896" w14:textId="77777777" w:rsidR="00B2621B" w:rsidRPr="00A217D5" w:rsidRDefault="00B2621B" w:rsidP="00110E1A">
            <w:pPr>
              <w:rPr>
                <w:sz w:val="20"/>
              </w:rPr>
            </w:pPr>
          </w:p>
        </w:tc>
        <w:tc>
          <w:tcPr>
            <w:tcW w:w="396" w:type="dxa"/>
          </w:tcPr>
          <w:p w14:paraId="619A4DBF" w14:textId="77777777" w:rsidR="00B2621B" w:rsidRPr="00A217D5" w:rsidRDefault="00B2621B" w:rsidP="00110E1A">
            <w:pPr>
              <w:rPr>
                <w:sz w:val="20"/>
              </w:rPr>
            </w:pPr>
          </w:p>
        </w:tc>
        <w:tc>
          <w:tcPr>
            <w:tcW w:w="397" w:type="dxa"/>
          </w:tcPr>
          <w:p w14:paraId="77A590DE" w14:textId="77777777" w:rsidR="00B2621B" w:rsidRPr="00A217D5" w:rsidRDefault="00B2621B" w:rsidP="00110E1A">
            <w:pPr>
              <w:rPr>
                <w:sz w:val="20"/>
              </w:rPr>
            </w:pPr>
          </w:p>
        </w:tc>
        <w:tc>
          <w:tcPr>
            <w:tcW w:w="396" w:type="dxa"/>
          </w:tcPr>
          <w:p w14:paraId="25B397DA" w14:textId="77777777" w:rsidR="00B2621B" w:rsidRPr="00A217D5" w:rsidRDefault="00B2621B" w:rsidP="00110E1A">
            <w:pPr>
              <w:rPr>
                <w:sz w:val="20"/>
              </w:rPr>
            </w:pPr>
          </w:p>
        </w:tc>
        <w:tc>
          <w:tcPr>
            <w:tcW w:w="396" w:type="dxa"/>
          </w:tcPr>
          <w:p w14:paraId="75D53BC4" w14:textId="77777777" w:rsidR="00B2621B" w:rsidRPr="00A217D5" w:rsidRDefault="00B2621B" w:rsidP="00110E1A">
            <w:pPr>
              <w:rPr>
                <w:sz w:val="20"/>
              </w:rPr>
            </w:pPr>
          </w:p>
        </w:tc>
        <w:tc>
          <w:tcPr>
            <w:tcW w:w="397" w:type="dxa"/>
          </w:tcPr>
          <w:p w14:paraId="1062C98A" w14:textId="77777777" w:rsidR="00B2621B" w:rsidRPr="00A217D5" w:rsidRDefault="00B2621B" w:rsidP="00110E1A">
            <w:pPr>
              <w:rPr>
                <w:sz w:val="20"/>
              </w:rPr>
            </w:pPr>
          </w:p>
        </w:tc>
        <w:tc>
          <w:tcPr>
            <w:tcW w:w="396" w:type="dxa"/>
          </w:tcPr>
          <w:p w14:paraId="38DA6603" w14:textId="77777777" w:rsidR="00B2621B" w:rsidRPr="00A217D5" w:rsidRDefault="00B2621B" w:rsidP="00110E1A">
            <w:pPr>
              <w:rPr>
                <w:sz w:val="20"/>
              </w:rPr>
            </w:pPr>
          </w:p>
        </w:tc>
        <w:tc>
          <w:tcPr>
            <w:tcW w:w="396" w:type="dxa"/>
          </w:tcPr>
          <w:p w14:paraId="2D884161" w14:textId="77777777" w:rsidR="00B2621B" w:rsidRPr="00A217D5" w:rsidRDefault="00B2621B" w:rsidP="00110E1A">
            <w:pPr>
              <w:rPr>
                <w:sz w:val="20"/>
              </w:rPr>
            </w:pPr>
          </w:p>
        </w:tc>
        <w:tc>
          <w:tcPr>
            <w:tcW w:w="397" w:type="dxa"/>
          </w:tcPr>
          <w:p w14:paraId="5F40FA3B" w14:textId="77777777" w:rsidR="00B2621B" w:rsidRPr="00A217D5" w:rsidRDefault="00B2621B" w:rsidP="00110E1A">
            <w:pPr>
              <w:rPr>
                <w:sz w:val="20"/>
              </w:rPr>
            </w:pPr>
          </w:p>
        </w:tc>
        <w:tc>
          <w:tcPr>
            <w:tcW w:w="396" w:type="dxa"/>
          </w:tcPr>
          <w:p w14:paraId="5ACC9B06" w14:textId="77777777" w:rsidR="00B2621B" w:rsidRPr="00A217D5" w:rsidRDefault="00B2621B" w:rsidP="00110E1A">
            <w:pPr>
              <w:rPr>
                <w:sz w:val="20"/>
              </w:rPr>
            </w:pPr>
          </w:p>
        </w:tc>
        <w:tc>
          <w:tcPr>
            <w:tcW w:w="397" w:type="dxa"/>
          </w:tcPr>
          <w:p w14:paraId="76641D1A" w14:textId="77777777" w:rsidR="00B2621B" w:rsidRPr="00A217D5" w:rsidRDefault="00B2621B" w:rsidP="00110E1A">
            <w:pPr>
              <w:rPr>
                <w:sz w:val="20"/>
              </w:rPr>
            </w:pPr>
          </w:p>
        </w:tc>
        <w:tc>
          <w:tcPr>
            <w:tcW w:w="396" w:type="dxa"/>
          </w:tcPr>
          <w:p w14:paraId="79BD6C2C" w14:textId="77777777" w:rsidR="00B2621B" w:rsidRPr="00A217D5" w:rsidRDefault="00B2621B" w:rsidP="00110E1A">
            <w:pPr>
              <w:rPr>
                <w:sz w:val="20"/>
              </w:rPr>
            </w:pPr>
          </w:p>
        </w:tc>
        <w:tc>
          <w:tcPr>
            <w:tcW w:w="396" w:type="dxa"/>
          </w:tcPr>
          <w:p w14:paraId="72EBCC64" w14:textId="77777777" w:rsidR="00B2621B" w:rsidRPr="00A217D5" w:rsidRDefault="00B2621B" w:rsidP="00110E1A">
            <w:pPr>
              <w:rPr>
                <w:sz w:val="20"/>
              </w:rPr>
            </w:pPr>
          </w:p>
        </w:tc>
        <w:tc>
          <w:tcPr>
            <w:tcW w:w="397" w:type="dxa"/>
          </w:tcPr>
          <w:p w14:paraId="5B0D14A2" w14:textId="77777777" w:rsidR="00B2621B" w:rsidRPr="00A217D5" w:rsidRDefault="00B2621B" w:rsidP="00110E1A">
            <w:pPr>
              <w:rPr>
                <w:sz w:val="20"/>
              </w:rPr>
            </w:pPr>
          </w:p>
        </w:tc>
        <w:tc>
          <w:tcPr>
            <w:tcW w:w="396" w:type="dxa"/>
          </w:tcPr>
          <w:p w14:paraId="1FDD71E1" w14:textId="77777777" w:rsidR="00B2621B" w:rsidRPr="00A217D5" w:rsidRDefault="00B2621B" w:rsidP="00110E1A">
            <w:pPr>
              <w:rPr>
                <w:sz w:val="20"/>
              </w:rPr>
            </w:pPr>
          </w:p>
        </w:tc>
        <w:tc>
          <w:tcPr>
            <w:tcW w:w="396" w:type="dxa"/>
          </w:tcPr>
          <w:p w14:paraId="0D669537" w14:textId="77777777" w:rsidR="00B2621B" w:rsidRPr="00A217D5" w:rsidRDefault="00B2621B" w:rsidP="00110E1A">
            <w:pPr>
              <w:rPr>
                <w:sz w:val="20"/>
              </w:rPr>
            </w:pPr>
          </w:p>
        </w:tc>
        <w:tc>
          <w:tcPr>
            <w:tcW w:w="397" w:type="dxa"/>
          </w:tcPr>
          <w:p w14:paraId="3377159B" w14:textId="77777777" w:rsidR="00B2621B" w:rsidRPr="00A217D5" w:rsidRDefault="00B2621B" w:rsidP="00110E1A">
            <w:pPr>
              <w:rPr>
                <w:sz w:val="20"/>
              </w:rPr>
            </w:pPr>
          </w:p>
        </w:tc>
        <w:tc>
          <w:tcPr>
            <w:tcW w:w="396" w:type="dxa"/>
          </w:tcPr>
          <w:p w14:paraId="7A849EBE" w14:textId="77777777" w:rsidR="00B2621B" w:rsidRPr="00A217D5" w:rsidRDefault="00B2621B" w:rsidP="00110E1A">
            <w:pPr>
              <w:rPr>
                <w:sz w:val="20"/>
              </w:rPr>
            </w:pPr>
          </w:p>
        </w:tc>
        <w:tc>
          <w:tcPr>
            <w:tcW w:w="396" w:type="dxa"/>
          </w:tcPr>
          <w:p w14:paraId="4CCACB25" w14:textId="77777777" w:rsidR="00B2621B" w:rsidRPr="00A217D5" w:rsidRDefault="00B2621B" w:rsidP="00110E1A">
            <w:pPr>
              <w:rPr>
                <w:sz w:val="20"/>
              </w:rPr>
            </w:pPr>
          </w:p>
        </w:tc>
        <w:tc>
          <w:tcPr>
            <w:tcW w:w="397" w:type="dxa"/>
          </w:tcPr>
          <w:p w14:paraId="1AE0287B" w14:textId="77777777" w:rsidR="00B2621B" w:rsidRPr="00A217D5" w:rsidRDefault="00B2621B" w:rsidP="00110E1A">
            <w:pPr>
              <w:rPr>
                <w:sz w:val="20"/>
              </w:rPr>
            </w:pPr>
          </w:p>
        </w:tc>
        <w:tc>
          <w:tcPr>
            <w:tcW w:w="396" w:type="dxa"/>
          </w:tcPr>
          <w:p w14:paraId="247DA896" w14:textId="77777777" w:rsidR="00B2621B" w:rsidRDefault="00B2621B" w:rsidP="00110E1A"/>
        </w:tc>
        <w:tc>
          <w:tcPr>
            <w:tcW w:w="397" w:type="dxa"/>
          </w:tcPr>
          <w:p w14:paraId="03B95B49" w14:textId="77777777" w:rsidR="00B2621B" w:rsidRDefault="00B2621B" w:rsidP="00110E1A"/>
        </w:tc>
        <w:tc>
          <w:tcPr>
            <w:tcW w:w="396" w:type="dxa"/>
          </w:tcPr>
          <w:p w14:paraId="78EFBC5C" w14:textId="77777777" w:rsidR="00B2621B" w:rsidRDefault="00B2621B" w:rsidP="00110E1A"/>
        </w:tc>
        <w:tc>
          <w:tcPr>
            <w:tcW w:w="396" w:type="dxa"/>
          </w:tcPr>
          <w:p w14:paraId="201A0225" w14:textId="77777777" w:rsidR="00B2621B" w:rsidRDefault="00B2621B" w:rsidP="00110E1A"/>
        </w:tc>
        <w:tc>
          <w:tcPr>
            <w:tcW w:w="397" w:type="dxa"/>
          </w:tcPr>
          <w:p w14:paraId="20D10E80" w14:textId="77777777" w:rsidR="00B2621B" w:rsidRDefault="00B2621B" w:rsidP="00110E1A"/>
        </w:tc>
        <w:tc>
          <w:tcPr>
            <w:tcW w:w="396" w:type="dxa"/>
          </w:tcPr>
          <w:p w14:paraId="0F25FBCD" w14:textId="77777777" w:rsidR="00B2621B" w:rsidRDefault="00B2621B" w:rsidP="00110E1A"/>
        </w:tc>
        <w:tc>
          <w:tcPr>
            <w:tcW w:w="396" w:type="dxa"/>
          </w:tcPr>
          <w:p w14:paraId="3F399CE6" w14:textId="77777777" w:rsidR="00B2621B" w:rsidRDefault="00B2621B" w:rsidP="00110E1A"/>
        </w:tc>
        <w:tc>
          <w:tcPr>
            <w:tcW w:w="397" w:type="dxa"/>
          </w:tcPr>
          <w:p w14:paraId="2044EA97" w14:textId="77777777" w:rsidR="00B2621B" w:rsidRDefault="00B2621B" w:rsidP="00110E1A"/>
        </w:tc>
        <w:tc>
          <w:tcPr>
            <w:tcW w:w="396" w:type="dxa"/>
          </w:tcPr>
          <w:p w14:paraId="0EE85DD4" w14:textId="77777777" w:rsidR="00B2621B" w:rsidRDefault="00B2621B" w:rsidP="00110E1A"/>
        </w:tc>
        <w:tc>
          <w:tcPr>
            <w:tcW w:w="397" w:type="dxa"/>
          </w:tcPr>
          <w:p w14:paraId="03643F9F" w14:textId="77777777" w:rsidR="00B2621B" w:rsidRDefault="00B2621B" w:rsidP="00110E1A"/>
        </w:tc>
        <w:tc>
          <w:tcPr>
            <w:tcW w:w="396" w:type="dxa"/>
          </w:tcPr>
          <w:p w14:paraId="37E973AE" w14:textId="77777777" w:rsidR="00B2621B" w:rsidRDefault="00B2621B" w:rsidP="00110E1A"/>
        </w:tc>
        <w:tc>
          <w:tcPr>
            <w:tcW w:w="396" w:type="dxa"/>
          </w:tcPr>
          <w:p w14:paraId="1207A78A" w14:textId="77777777" w:rsidR="00B2621B" w:rsidRDefault="00B2621B" w:rsidP="00110E1A">
            <w:r>
              <w:t xml:space="preserve">X </w:t>
            </w:r>
          </w:p>
        </w:tc>
        <w:tc>
          <w:tcPr>
            <w:tcW w:w="397" w:type="dxa"/>
          </w:tcPr>
          <w:p w14:paraId="4AB31DFE" w14:textId="77777777" w:rsidR="00B2621B" w:rsidRDefault="00B2621B" w:rsidP="00110E1A"/>
        </w:tc>
        <w:tc>
          <w:tcPr>
            <w:tcW w:w="396" w:type="dxa"/>
          </w:tcPr>
          <w:p w14:paraId="54927057" w14:textId="77777777" w:rsidR="00B2621B" w:rsidRDefault="00B2621B" w:rsidP="00110E1A"/>
        </w:tc>
        <w:tc>
          <w:tcPr>
            <w:tcW w:w="396" w:type="dxa"/>
          </w:tcPr>
          <w:p w14:paraId="10EC95FF" w14:textId="77777777" w:rsidR="00B2621B" w:rsidRDefault="00B2621B" w:rsidP="00110E1A"/>
        </w:tc>
        <w:tc>
          <w:tcPr>
            <w:tcW w:w="397" w:type="dxa"/>
          </w:tcPr>
          <w:p w14:paraId="5F4309B0" w14:textId="77777777" w:rsidR="00B2621B" w:rsidRDefault="00B2621B" w:rsidP="00110E1A"/>
        </w:tc>
        <w:tc>
          <w:tcPr>
            <w:tcW w:w="396" w:type="dxa"/>
          </w:tcPr>
          <w:p w14:paraId="29D78BAA" w14:textId="77777777" w:rsidR="00B2621B" w:rsidRDefault="00B2621B" w:rsidP="00110E1A"/>
        </w:tc>
        <w:tc>
          <w:tcPr>
            <w:tcW w:w="397" w:type="dxa"/>
          </w:tcPr>
          <w:p w14:paraId="4D15D3B8" w14:textId="77777777" w:rsidR="00B2621B" w:rsidRDefault="00B2621B" w:rsidP="00110E1A"/>
        </w:tc>
      </w:tr>
      <w:tr w:rsidR="00B2621B" w14:paraId="1180936F" w14:textId="77777777" w:rsidTr="00110E1A">
        <w:tc>
          <w:tcPr>
            <w:tcW w:w="1271" w:type="dxa"/>
          </w:tcPr>
          <w:p w14:paraId="0BB9105E" w14:textId="77777777" w:rsidR="00B2621B" w:rsidRDefault="00B2621B" w:rsidP="00110E1A">
            <w:r w:rsidRPr="00994CB0">
              <w:t>PARS_BT1</w:t>
            </w:r>
          </w:p>
        </w:tc>
        <w:tc>
          <w:tcPr>
            <w:tcW w:w="396" w:type="dxa"/>
          </w:tcPr>
          <w:p w14:paraId="55B593A1" w14:textId="77777777" w:rsidR="00B2621B" w:rsidRPr="00A217D5" w:rsidRDefault="00B2621B" w:rsidP="00110E1A">
            <w:pPr>
              <w:rPr>
                <w:sz w:val="20"/>
              </w:rPr>
            </w:pPr>
          </w:p>
        </w:tc>
        <w:tc>
          <w:tcPr>
            <w:tcW w:w="396" w:type="dxa"/>
          </w:tcPr>
          <w:p w14:paraId="31ED6B25" w14:textId="77777777" w:rsidR="00B2621B" w:rsidRPr="00A217D5" w:rsidRDefault="00B2621B" w:rsidP="00110E1A">
            <w:pPr>
              <w:rPr>
                <w:sz w:val="20"/>
              </w:rPr>
            </w:pPr>
          </w:p>
        </w:tc>
        <w:tc>
          <w:tcPr>
            <w:tcW w:w="397" w:type="dxa"/>
          </w:tcPr>
          <w:p w14:paraId="7C34343E" w14:textId="77777777" w:rsidR="00B2621B" w:rsidRPr="00A217D5" w:rsidRDefault="00B2621B" w:rsidP="00110E1A">
            <w:pPr>
              <w:rPr>
                <w:sz w:val="20"/>
              </w:rPr>
            </w:pPr>
          </w:p>
        </w:tc>
        <w:tc>
          <w:tcPr>
            <w:tcW w:w="396" w:type="dxa"/>
          </w:tcPr>
          <w:p w14:paraId="79C52B80" w14:textId="77777777" w:rsidR="00B2621B" w:rsidRPr="00A217D5" w:rsidRDefault="00B2621B" w:rsidP="00110E1A">
            <w:pPr>
              <w:rPr>
                <w:sz w:val="20"/>
              </w:rPr>
            </w:pPr>
          </w:p>
        </w:tc>
        <w:tc>
          <w:tcPr>
            <w:tcW w:w="397" w:type="dxa"/>
          </w:tcPr>
          <w:p w14:paraId="1C22CCCE" w14:textId="77777777" w:rsidR="00B2621B" w:rsidRPr="00A217D5" w:rsidRDefault="00B2621B" w:rsidP="00110E1A">
            <w:pPr>
              <w:rPr>
                <w:sz w:val="20"/>
              </w:rPr>
            </w:pPr>
          </w:p>
        </w:tc>
        <w:tc>
          <w:tcPr>
            <w:tcW w:w="396" w:type="dxa"/>
          </w:tcPr>
          <w:p w14:paraId="7E17C5B0" w14:textId="77777777" w:rsidR="00B2621B" w:rsidRPr="00A217D5" w:rsidRDefault="00B2621B" w:rsidP="00110E1A">
            <w:pPr>
              <w:rPr>
                <w:sz w:val="20"/>
              </w:rPr>
            </w:pPr>
          </w:p>
        </w:tc>
        <w:tc>
          <w:tcPr>
            <w:tcW w:w="396" w:type="dxa"/>
          </w:tcPr>
          <w:p w14:paraId="7107DC62" w14:textId="77777777" w:rsidR="00B2621B" w:rsidRPr="00A217D5" w:rsidRDefault="00B2621B" w:rsidP="00110E1A">
            <w:pPr>
              <w:rPr>
                <w:sz w:val="20"/>
              </w:rPr>
            </w:pPr>
          </w:p>
        </w:tc>
        <w:tc>
          <w:tcPr>
            <w:tcW w:w="397" w:type="dxa"/>
          </w:tcPr>
          <w:p w14:paraId="559E87B9" w14:textId="77777777" w:rsidR="00B2621B" w:rsidRPr="00A217D5" w:rsidRDefault="00B2621B" w:rsidP="00110E1A">
            <w:pPr>
              <w:rPr>
                <w:sz w:val="20"/>
              </w:rPr>
            </w:pPr>
          </w:p>
        </w:tc>
        <w:tc>
          <w:tcPr>
            <w:tcW w:w="396" w:type="dxa"/>
          </w:tcPr>
          <w:p w14:paraId="3DC9A23E" w14:textId="77777777" w:rsidR="00B2621B" w:rsidRPr="00A217D5" w:rsidRDefault="00B2621B" w:rsidP="00110E1A">
            <w:pPr>
              <w:rPr>
                <w:sz w:val="20"/>
              </w:rPr>
            </w:pPr>
          </w:p>
        </w:tc>
        <w:tc>
          <w:tcPr>
            <w:tcW w:w="397" w:type="dxa"/>
          </w:tcPr>
          <w:p w14:paraId="7B61FCC9" w14:textId="77777777" w:rsidR="00B2621B" w:rsidRPr="00A217D5" w:rsidRDefault="00B2621B" w:rsidP="00110E1A">
            <w:pPr>
              <w:rPr>
                <w:sz w:val="20"/>
              </w:rPr>
            </w:pPr>
          </w:p>
        </w:tc>
        <w:tc>
          <w:tcPr>
            <w:tcW w:w="396" w:type="dxa"/>
          </w:tcPr>
          <w:p w14:paraId="792BAA2B" w14:textId="77777777" w:rsidR="00B2621B" w:rsidRPr="00A217D5" w:rsidRDefault="00B2621B" w:rsidP="00110E1A">
            <w:pPr>
              <w:rPr>
                <w:sz w:val="20"/>
              </w:rPr>
            </w:pPr>
          </w:p>
        </w:tc>
        <w:tc>
          <w:tcPr>
            <w:tcW w:w="397" w:type="dxa"/>
          </w:tcPr>
          <w:p w14:paraId="1B2C3D44" w14:textId="77777777" w:rsidR="00B2621B" w:rsidRPr="00A217D5" w:rsidRDefault="00B2621B" w:rsidP="00110E1A">
            <w:pPr>
              <w:rPr>
                <w:sz w:val="20"/>
              </w:rPr>
            </w:pPr>
          </w:p>
        </w:tc>
        <w:tc>
          <w:tcPr>
            <w:tcW w:w="396" w:type="dxa"/>
          </w:tcPr>
          <w:p w14:paraId="0B37271C" w14:textId="77777777" w:rsidR="00B2621B" w:rsidRPr="00A217D5" w:rsidRDefault="00B2621B" w:rsidP="00110E1A">
            <w:pPr>
              <w:rPr>
                <w:sz w:val="20"/>
              </w:rPr>
            </w:pPr>
          </w:p>
        </w:tc>
        <w:tc>
          <w:tcPr>
            <w:tcW w:w="396" w:type="dxa"/>
          </w:tcPr>
          <w:p w14:paraId="5DE402A2" w14:textId="77777777" w:rsidR="00B2621B" w:rsidRPr="00A217D5" w:rsidRDefault="00B2621B" w:rsidP="00110E1A">
            <w:pPr>
              <w:rPr>
                <w:sz w:val="20"/>
              </w:rPr>
            </w:pPr>
          </w:p>
        </w:tc>
        <w:tc>
          <w:tcPr>
            <w:tcW w:w="397" w:type="dxa"/>
          </w:tcPr>
          <w:p w14:paraId="0F45FA2A" w14:textId="77777777" w:rsidR="00B2621B" w:rsidRPr="00A217D5" w:rsidRDefault="00B2621B" w:rsidP="00110E1A">
            <w:pPr>
              <w:rPr>
                <w:sz w:val="20"/>
              </w:rPr>
            </w:pPr>
          </w:p>
        </w:tc>
        <w:tc>
          <w:tcPr>
            <w:tcW w:w="396" w:type="dxa"/>
          </w:tcPr>
          <w:p w14:paraId="0A9AD3A9" w14:textId="77777777" w:rsidR="00B2621B" w:rsidRPr="00A217D5" w:rsidRDefault="00B2621B" w:rsidP="00110E1A">
            <w:pPr>
              <w:rPr>
                <w:sz w:val="20"/>
              </w:rPr>
            </w:pPr>
          </w:p>
        </w:tc>
        <w:tc>
          <w:tcPr>
            <w:tcW w:w="396" w:type="dxa"/>
          </w:tcPr>
          <w:p w14:paraId="70B6A8EC" w14:textId="77777777" w:rsidR="00B2621B" w:rsidRPr="00A217D5" w:rsidRDefault="00B2621B" w:rsidP="00110E1A">
            <w:pPr>
              <w:rPr>
                <w:sz w:val="20"/>
              </w:rPr>
            </w:pPr>
          </w:p>
        </w:tc>
        <w:tc>
          <w:tcPr>
            <w:tcW w:w="397" w:type="dxa"/>
          </w:tcPr>
          <w:p w14:paraId="2A7B5E39" w14:textId="77777777" w:rsidR="00B2621B" w:rsidRPr="00A217D5" w:rsidRDefault="00B2621B" w:rsidP="00110E1A">
            <w:pPr>
              <w:rPr>
                <w:sz w:val="20"/>
              </w:rPr>
            </w:pPr>
          </w:p>
        </w:tc>
        <w:tc>
          <w:tcPr>
            <w:tcW w:w="396" w:type="dxa"/>
          </w:tcPr>
          <w:p w14:paraId="59DA672E" w14:textId="77777777" w:rsidR="00B2621B" w:rsidRPr="00A217D5" w:rsidRDefault="00B2621B" w:rsidP="00110E1A">
            <w:pPr>
              <w:rPr>
                <w:sz w:val="20"/>
              </w:rPr>
            </w:pPr>
          </w:p>
        </w:tc>
        <w:tc>
          <w:tcPr>
            <w:tcW w:w="396" w:type="dxa"/>
          </w:tcPr>
          <w:p w14:paraId="2AB52B93" w14:textId="77777777" w:rsidR="00B2621B" w:rsidRPr="00A217D5" w:rsidRDefault="00B2621B" w:rsidP="00110E1A">
            <w:pPr>
              <w:rPr>
                <w:sz w:val="20"/>
              </w:rPr>
            </w:pPr>
          </w:p>
        </w:tc>
        <w:tc>
          <w:tcPr>
            <w:tcW w:w="397" w:type="dxa"/>
          </w:tcPr>
          <w:p w14:paraId="03557468" w14:textId="77777777" w:rsidR="00B2621B" w:rsidRPr="00A217D5" w:rsidRDefault="00B2621B" w:rsidP="00110E1A">
            <w:pPr>
              <w:rPr>
                <w:sz w:val="20"/>
              </w:rPr>
            </w:pPr>
          </w:p>
        </w:tc>
        <w:tc>
          <w:tcPr>
            <w:tcW w:w="396" w:type="dxa"/>
          </w:tcPr>
          <w:p w14:paraId="005F70A2" w14:textId="77777777" w:rsidR="00B2621B" w:rsidRPr="00A217D5" w:rsidRDefault="00B2621B" w:rsidP="00110E1A">
            <w:pPr>
              <w:rPr>
                <w:sz w:val="20"/>
              </w:rPr>
            </w:pPr>
          </w:p>
        </w:tc>
        <w:tc>
          <w:tcPr>
            <w:tcW w:w="397" w:type="dxa"/>
          </w:tcPr>
          <w:p w14:paraId="6870A8D4" w14:textId="77777777" w:rsidR="00B2621B" w:rsidRPr="00A217D5" w:rsidRDefault="00B2621B" w:rsidP="00110E1A">
            <w:pPr>
              <w:rPr>
                <w:sz w:val="20"/>
              </w:rPr>
            </w:pPr>
          </w:p>
        </w:tc>
        <w:tc>
          <w:tcPr>
            <w:tcW w:w="396" w:type="dxa"/>
          </w:tcPr>
          <w:p w14:paraId="4509ACC7" w14:textId="77777777" w:rsidR="00B2621B" w:rsidRPr="00A217D5" w:rsidRDefault="00B2621B" w:rsidP="00110E1A">
            <w:pPr>
              <w:rPr>
                <w:sz w:val="20"/>
              </w:rPr>
            </w:pPr>
          </w:p>
        </w:tc>
        <w:tc>
          <w:tcPr>
            <w:tcW w:w="396" w:type="dxa"/>
          </w:tcPr>
          <w:p w14:paraId="1F361567" w14:textId="77777777" w:rsidR="00B2621B" w:rsidRPr="00A217D5" w:rsidRDefault="00B2621B" w:rsidP="00110E1A">
            <w:pPr>
              <w:rPr>
                <w:sz w:val="20"/>
              </w:rPr>
            </w:pPr>
          </w:p>
        </w:tc>
        <w:tc>
          <w:tcPr>
            <w:tcW w:w="397" w:type="dxa"/>
          </w:tcPr>
          <w:p w14:paraId="78DFD25A" w14:textId="77777777" w:rsidR="00B2621B" w:rsidRPr="00A217D5" w:rsidRDefault="00B2621B" w:rsidP="00110E1A">
            <w:pPr>
              <w:rPr>
                <w:sz w:val="20"/>
              </w:rPr>
            </w:pPr>
          </w:p>
        </w:tc>
        <w:tc>
          <w:tcPr>
            <w:tcW w:w="396" w:type="dxa"/>
          </w:tcPr>
          <w:p w14:paraId="3D95C0E7" w14:textId="77777777" w:rsidR="00B2621B" w:rsidRPr="00A217D5" w:rsidRDefault="00B2621B" w:rsidP="00110E1A">
            <w:pPr>
              <w:rPr>
                <w:sz w:val="20"/>
              </w:rPr>
            </w:pPr>
          </w:p>
        </w:tc>
        <w:tc>
          <w:tcPr>
            <w:tcW w:w="396" w:type="dxa"/>
          </w:tcPr>
          <w:p w14:paraId="351641A6" w14:textId="77777777" w:rsidR="00B2621B" w:rsidRPr="00A217D5" w:rsidRDefault="00B2621B" w:rsidP="00110E1A">
            <w:pPr>
              <w:rPr>
                <w:sz w:val="20"/>
              </w:rPr>
            </w:pPr>
          </w:p>
        </w:tc>
        <w:tc>
          <w:tcPr>
            <w:tcW w:w="397" w:type="dxa"/>
          </w:tcPr>
          <w:p w14:paraId="31E14E14" w14:textId="77777777" w:rsidR="00B2621B" w:rsidRPr="00A217D5" w:rsidRDefault="00B2621B" w:rsidP="00110E1A">
            <w:pPr>
              <w:rPr>
                <w:sz w:val="20"/>
              </w:rPr>
            </w:pPr>
          </w:p>
        </w:tc>
        <w:tc>
          <w:tcPr>
            <w:tcW w:w="396" w:type="dxa"/>
          </w:tcPr>
          <w:p w14:paraId="2B7D27C3" w14:textId="77777777" w:rsidR="00B2621B" w:rsidRPr="00A217D5" w:rsidRDefault="00B2621B" w:rsidP="00110E1A">
            <w:pPr>
              <w:rPr>
                <w:sz w:val="20"/>
              </w:rPr>
            </w:pPr>
          </w:p>
        </w:tc>
        <w:tc>
          <w:tcPr>
            <w:tcW w:w="396" w:type="dxa"/>
          </w:tcPr>
          <w:p w14:paraId="7B6B3D27" w14:textId="77777777" w:rsidR="00B2621B" w:rsidRPr="00A217D5" w:rsidRDefault="00B2621B" w:rsidP="00110E1A">
            <w:pPr>
              <w:rPr>
                <w:sz w:val="20"/>
              </w:rPr>
            </w:pPr>
          </w:p>
        </w:tc>
        <w:tc>
          <w:tcPr>
            <w:tcW w:w="397" w:type="dxa"/>
          </w:tcPr>
          <w:p w14:paraId="5C15EEC9" w14:textId="77777777" w:rsidR="00B2621B" w:rsidRPr="00A217D5" w:rsidRDefault="00B2621B" w:rsidP="00110E1A">
            <w:pPr>
              <w:rPr>
                <w:sz w:val="20"/>
              </w:rPr>
            </w:pPr>
          </w:p>
        </w:tc>
        <w:tc>
          <w:tcPr>
            <w:tcW w:w="396" w:type="dxa"/>
          </w:tcPr>
          <w:p w14:paraId="50768B55" w14:textId="77777777" w:rsidR="00B2621B" w:rsidRDefault="00B2621B" w:rsidP="00110E1A"/>
        </w:tc>
        <w:tc>
          <w:tcPr>
            <w:tcW w:w="397" w:type="dxa"/>
          </w:tcPr>
          <w:p w14:paraId="6ECC0E73" w14:textId="77777777" w:rsidR="00B2621B" w:rsidRDefault="00B2621B" w:rsidP="00110E1A"/>
        </w:tc>
        <w:tc>
          <w:tcPr>
            <w:tcW w:w="396" w:type="dxa"/>
          </w:tcPr>
          <w:p w14:paraId="25533210" w14:textId="77777777" w:rsidR="00B2621B" w:rsidRDefault="00B2621B" w:rsidP="00110E1A"/>
        </w:tc>
        <w:tc>
          <w:tcPr>
            <w:tcW w:w="396" w:type="dxa"/>
          </w:tcPr>
          <w:p w14:paraId="03B45307" w14:textId="77777777" w:rsidR="00B2621B" w:rsidRDefault="00B2621B" w:rsidP="00110E1A"/>
        </w:tc>
        <w:tc>
          <w:tcPr>
            <w:tcW w:w="397" w:type="dxa"/>
          </w:tcPr>
          <w:p w14:paraId="37E1E466" w14:textId="77777777" w:rsidR="00B2621B" w:rsidRDefault="00B2621B" w:rsidP="00110E1A"/>
        </w:tc>
        <w:tc>
          <w:tcPr>
            <w:tcW w:w="396" w:type="dxa"/>
          </w:tcPr>
          <w:p w14:paraId="7003E103" w14:textId="77777777" w:rsidR="00B2621B" w:rsidRDefault="00B2621B" w:rsidP="00110E1A"/>
        </w:tc>
        <w:tc>
          <w:tcPr>
            <w:tcW w:w="396" w:type="dxa"/>
          </w:tcPr>
          <w:p w14:paraId="5FDC26A0" w14:textId="77777777" w:rsidR="00B2621B" w:rsidRDefault="00B2621B" w:rsidP="00110E1A"/>
        </w:tc>
        <w:tc>
          <w:tcPr>
            <w:tcW w:w="397" w:type="dxa"/>
          </w:tcPr>
          <w:p w14:paraId="1BC2AFC1" w14:textId="77777777" w:rsidR="00B2621B" w:rsidRDefault="00B2621B" w:rsidP="00110E1A"/>
        </w:tc>
        <w:tc>
          <w:tcPr>
            <w:tcW w:w="396" w:type="dxa"/>
          </w:tcPr>
          <w:p w14:paraId="16DD3A9C" w14:textId="77777777" w:rsidR="00B2621B" w:rsidRDefault="00B2621B" w:rsidP="00110E1A"/>
        </w:tc>
        <w:tc>
          <w:tcPr>
            <w:tcW w:w="397" w:type="dxa"/>
          </w:tcPr>
          <w:p w14:paraId="401E2EB1" w14:textId="77777777" w:rsidR="00B2621B" w:rsidRDefault="00B2621B" w:rsidP="00110E1A"/>
        </w:tc>
        <w:tc>
          <w:tcPr>
            <w:tcW w:w="396" w:type="dxa"/>
          </w:tcPr>
          <w:p w14:paraId="60F202BB" w14:textId="77777777" w:rsidR="00B2621B" w:rsidRDefault="00B2621B" w:rsidP="00110E1A"/>
        </w:tc>
        <w:tc>
          <w:tcPr>
            <w:tcW w:w="396" w:type="dxa"/>
          </w:tcPr>
          <w:p w14:paraId="3F5FB63F" w14:textId="77777777" w:rsidR="00B2621B" w:rsidRDefault="00B2621B" w:rsidP="00110E1A"/>
        </w:tc>
        <w:tc>
          <w:tcPr>
            <w:tcW w:w="397" w:type="dxa"/>
          </w:tcPr>
          <w:p w14:paraId="55DF6175" w14:textId="77777777" w:rsidR="00B2621B" w:rsidRDefault="00B2621B" w:rsidP="00110E1A">
            <w:r>
              <w:t xml:space="preserve">X </w:t>
            </w:r>
          </w:p>
        </w:tc>
        <w:tc>
          <w:tcPr>
            <w:tcW w:w="396" w:type="dxa"/>
          </w:tcPr>
          <w:p w14:paraId="75AAA5C9" w14:textId="77777777" w:rsidR="00B2621B" w:rsidRDefault="00B2621B" w:rsidP="00110E1A"/>
        </w:tc>
        <w:tc>
          <w:tcPr>
            <w:tcW w:w="396" w:type="dxa"/>
          </w:tcPr>
          <w:p w14:paraId="2EA6F985" w14:textId="77777777" w:rsidR="00B2621B" w:rsidRDefault="00B2621B" w:rsidP="00110E1A"/>
        </w:tc>
        <w:tc>
          <w:tcPr>
            <w:tcW w:w="397" w:type="dxa"/>
          </w:tcPr>
          <w:p w14:paraId="56BF3390" w14:textId="77777777" w:rsidR="00B2621B" w:rsidRDefault="00B2621B" w:rsidP="00110E1A"/>
        </w:tc>
        <w:tc>
          <w:tcPr>
            <w:tcW w:w="396" w:type="dxa"/>
          </w:tcPr>
          <w:p w14:paraId="002A09C3" w14:textId="77777777" w:rsidR="00B2621B" w:rsidRDefault="00B2621B" w:rsidP="00110E1A"/>
        </w:tc>
        <w:tc>
          <w:tcPr>
            <w:tcW w:w="397" w:type="dxa"/>
          </w:tcPr>
          <w:p w14:paraId="67C52746" w14:textId="77777777" w:rsidR="00B2621B" w:rsidRDefault="00B2621B" w:rsidP="00110E1A"/>
        </w:tc>
      </w:tr>
      <w:tr w:rsidR="00B2621B" w14:paraId="6AF76F8F" w14:textId="77777777" w:rsidTr="00110E1A">
        <w:tc>
          <w:tcPr>
            <w:tcW w:w="1271" w:type="dxa"/>
          </w:tcPr>
          <w:p w14:paraId="0CA4B383" w14:textId="77777777" w:rsidR="00B2621B" w:rsidRDefault="00B2621B" w:rsidP="00110E1A">
            <w:r w:rsidRPr="00994CB0">
              <w:t>PARS_BT</w:t>
            </w:r>
            <w:r>
              <w:t>2</w:t>
            </w:r>
          </w:p>
        </w:tc>
        <w:tc>
          <w:tcPr>
            <w:tcW w:w="396" w:type="dxa"/>
          </w:tcPr>
          <w:p w14:paraId="2587662F" w14:textId="77777777" w:rsidR="00B2621B" w:rsidRPr="00A217D5" w:rsidRDefault="00B2621B" w:rsidP="00110E1A">
            <w:pPr>
              <w:rPr>
                <w:sz w:val="20"/>
              </w:rPr>
            </w:pPr>
          </w:p>
        </w:tc>
        <w:tc>
          <w:tcPr>
            <w:tcW w:w="396" w:type="dxa"/>
          </w:tcPr>
          <w:p w14:paraId="5667D863" w14:textId="77777777" w:rsidR="00B2621B" w:rsidRPr="00A217D5" w:rsidRDefault="00B2621B" w:rsidP="00110E1A">
            <w:pPr>
              <w:rPr>
                <w:sz w:val="20"/>
              </w:rPr>
            </w:pPr>
          </w:p>
        </w:tc>
        <w:tc>
          <w:tcPr>
            <w:tcW w:w="397" w:type="dxa"/>
          </w:tcPr>
          <w:p w14:paraId="68E53A75" w14:textId="77777777" w:rsidR="00B2621B" w:rsidRPr="00A217D5" w:rsidRDefault="00B2621B" w:rsidP="00110E1A">
            <w:pPr>
              <w:rPr>
                <w:sz w:val="20"/>
              </w:rPr>
            </w:pPr>
          </w:p>
        </w:tc>
        <w:tc>
          <w:tcPr>
            <w:tcW w:w="396" w:type="dxa"/>
          </w:tcPr>
          <w:p w14:paraId="3D009B4E" w14:textId="77777777" w:rsidR="00B2621B" w:rsidRPr="00A217D5" w:rsidRDefault="00B2621B" w:rsidP="00110E1A">
            <w:pPr>
              <w:rPr>
                <w:sz w:val="20"/>
              </w:rPr>
            </w:pPr>
          </w:p>
        </w:tc>
        <w:tc>
          <w:tcPr>
            <w:tcW w:w="397" w:type="dxa"/>
          </w:tcPr>
          <w:p w14:paraId="5B52E264" w14:textId="77777777" w:rsidR="00B2621B" w:rsidRPr="00A217D5" w:rsidRDefault="00B2621B" w:rsidP="00110E1A">
            <w:pPr>
              <w:rPr>
                <w:sz w:val="20"/>
              </w:rPr>
            </w:pPr>
          </w:p>
        </w:tc>
        <w:tc>
          <w:tcPr>
            <w:tcW w:w="396" w:type="dxa"/>
          </w:tcPr>
          <w:p w14:paraId="15C3F51E" w14:textId="77777777" w:rsidR="00B2621B" w:rsidRPr="00A217D5" w:rsidRDefault="00B2621B" w:rsidP="00110E1A">
            <w:pPr>
              <w:rPr>
                <w:sz w:val="20"/>
              </w:rPr>
            </w:pPr>
          </w:p>
        </w:tc>
        <w:tc>
          <w:tcPr>
            <w:tcW w:w="396" w:type="dxa"/>
          </w:tcPr>
          <w:p w14:paraId="199F2AC3" w14:textId="77777777" w:rsidR="00B2621B" w:rsidRPr="00A217D5" w:rsidRDefault="00B2621B" w:rsidP="00110E1A">
            <w:pPr>
              <w:rPr>
                <w:sz w:val="20"/>
              </w:rPr>
            </w:pPr>
          </w:p>
        </w:tc>
        <w:tc>
          <w:tcPr>
            <w:tcW w:w="397" w:type="dxa"/>
          </w:tcPr>
          <w:p w14:paraId="0A382A6C" w14:textId="77777777" w:rsidR="00B2621B" w:rsidRPr="00A217D5" w:rsidRDefault="00B2621B" w:rsidP="00110E1A">
            <w:pPr>
              <w:rPr>
                <w:sz w:val="20"/>
              </w:rPr>
            </w:pPr>
          </w:p>
        </w:tc>
        <w:tc>
          <w:tcPr>
            <w:tcW w:w="396" w:type="dxa"/>
          </w:tcPr>
          <w:p w14:paraId="27C031D3" w14:textId="77777777" w:rsidR="00B2621B" w:rsidRPr="00A217D5" w:rsidRDefault="00B2621B" w:rsidP="00110E1A">
            <w:pPr>
              <w:rPr>
                <w:sz w:val="20"/>
              </w:rPr>
            </w:pPr>
          </w:p>
        </w:tc>
        <w:tc>
          <w:tcPr>
            <w:tcW w:w="397" w:type="dxa"/>
          </w:tcPr>
          <w:p w14:paraId="13443529" w14:textId="77777777" w:rsidR="00B2621B" w:rsidRPr="00A217D5" w:rsidRDefault="00B2621B" w:rsidP="00110E1A">
            <w:pPr>
              <w:rPr>
                <w:sz w:val="20"/>
              </w:rPr>
            </w:pPr>
          </w:p>
        </w:tc>
        <w:tc>
          <w:tcPr>
            <w:tcW w:w="396" w:type="dxa"/>
          </w:tcPr>
          <w:p w14:paraId="3AB820A4" w14:textId="77777777" w:rsidR="00B2621B" w:rsidRPr="00A217D5" w:rsidRDefault="00B2621B" w:rsidP="00110E1A">
            <w:pPr>
              <w:rPr>
                <w:sz w:val="20"/>
              </w:rPr>
            </w:pPr>
          </w:p>
        </w:tc>
        <w:tc>
          <w:tcPr>
            <w:tcW w:w="397" w:type="dxa"/>
          </w:tcPr>
          <w:p w14:paraId="44C8F6A4" w14:textId="77777777" w:rsidR="00B2621B" w:rsidRPr="00A217D5" w:rsidRDefault="00B2621B" w:rsidP="00110E1A">
            <w:pPr>
              <w:rPr>
                <w:sz w:val="20"/>
              </w:rPr>
            </w:pPr>
          </w:p>
        </w:tc>
        <w:tc>
          <w:tcPr>
            <w:tcW w:w="396" w:type="dxa"/>
          </w:tcPr>
          <w:p w14:paraId="6CAABADB" w14:textId="77777777" w:rsidR="00B2621B" w:rsidRPr="00A217D5" w:rsidRDefault="00B2621B" w:rsidP="00110E1A">
            <w:pPr>
              <w:rPr>
                <w:sz w:val="20"/>
              </w:rPr>
            </w:pPr>
          </w:p>
        </w:tc>
        <w:tc>
          <w:tcPr>
            <w:tcW w:w="396" w:type="dxa"/>
          </w:tcPr>
          <w:p w14:paraId="6CCF561F" w14:textId="77777777" w:rsidR="00B2621B" w:rsidRPr="00A217D5" w:rsidRDefault="00B2621B" w:rsidP="00110E1A">
            <w:pPr>
              <w:rPr>
                <w:sz w:val="20"/>
              </w:rPr>
            </w:pPr>
          </w:p>
        </w:tc>
        <w:tc>
          <w:tcPr>
            <w:tcW w:w="397" w:type="dxa"/>
          </w:tcPr>
          <w:p w14:paraId="6927D91F" w14:textId="77777777" w:rsidR="00B2621B" w:rsidRPr="00A217D5" w:rsidRDefault="00B2621B" w:rsidP="00110E1A">
            <w:pPr>
              <w:rPr>
                <w:sz w:val="20"/>
              </w:rPr>
            </w:pPr>
          </w:p>
        </w:tc>
        <w:tc>
          <w:tcPr>
            <w:tcW w:w="396" w:type="dxa"/>
          </w:tcPr>
          <w:p w14:paraId="38C16FD3" w14:textId="77777777" w:rsidR="00B2621B" w:rsidRPr="00A217D5" w:rsidRDefault="00B2621B" w:rsidP="00110E1A">
            <w:pPr>
              <w:rPr>
                <w:sz w:val="20"/>
              </w:rPr>
            </w:pPr>
          </w:p>
        </w:tc>
        <w:tc>
          <w:tcPr>
            <w:tcW w:w="396" w:type="dxa"/>
          </w:tcPr>
          <w:p w14:paraId="6FEBCB44" w14:textId="77777777" w:rsidR="00B2621B" w:rsidRPr="00A217D5" w:rsidRDefault="00B2621B" w:rsidP="00110E1A">
            <w:pPr>
              <w:rPr>
                <w:sz w:val="20"/>
              </w:rPr>
            </w:pPr>
          </w:p>
        </w:tc>
        <w:tc>
          <w:tcPr>
            <w:tcW w:w="397" w:type="dxa"/>
          </w:tcPr>
          <w:p w14:paraId="43E1D2D5" w14:textId="77777777" w:rsidR="00B2621B" w:rsidRPr="00A217D5" w:rsidRDefault="00B2621B" w:rsidP="00110E1A">
            <w:pPr>
              <w:rPr>
                <w:sz w:val="20"/>
              </w:rPr>
            </w:pPr>
          </w:p>
        </w:tc>
        <w:tc>
          <w:tcPr>
            <w:tcW w:w="396" w:type="dxa"/>
          </w:tcPr>
          <w:p w14:paraId="49621B35" w14:textId="77777777" w:rsidR="00B2621B" w:rsidRPr="00A217D5" w:rsidRDefault="00B2621B" w:rsidP="00110E1A">
            <w:pPr>
              <w:rPr>
                <w:sz w:val="20"/>
              </w:rPr>
            </w:pPr>
          </w:p>
        </w:tc>
        <w:tc>
          <w:tcPr>
            <w:tcW w:w="396" w:type="dxa"/>
          </w:tcPr>
          <w:p w14:paraId="53BA9453" w14:textId="77777777" w:rsidR="00B2621B" w:rsidRPr="00A217D5" w:rsidRDefault="00B2621B" w:rsidP="00110E1A">
            <w:pPr>
              <w:rPr>
                <w:sz w:val="20"/>
              </w:rPr>
            </w:pPr>
          </w:p>
        </w:tc>
        <w:tc>
          <w:tcPr>
            <w:tcW w:w="397" w:type="dxa"/>
          </w:tcPr>
          <w:p w14:paraId="37D90659" w14:textId="77777777" w:rsidR="00B2621B" w:rsidRPr="00A217D5" w:rsidRDefault="00B2621B" w:rsidP="00110E1A">
            <w:pPr>
              <w:rPr>
                <w:sz w:val="20"/>
              </w:rPr>
            </w:pPr>
          </w:p>
        </w:tc>
        <w:tc>
          <w:tcPr>
            <w:tcW w:w="396" w:type="dxa"/>
          </w:tcPr>
          <w:p w14:paraId="1BD56824" w14:textId="77777777" w:rsidR="00B2621B" w:rsidRPr="00A217D5" w:rsidRDefault="00B2621B" w:rsidP="00110E1A">
            <w:pPr>
              <w:rPr>
                <w:sz w:val="20"/>
              </w:rPr>
            </w:pPr>
          </w:p>
        </w:tc>
        <w:tc>
          <w:tcPr>
            <w:tcW w:w="397" w:type="dxa"/>
          </w:tcPr>
          <w:p w14:paraId="6508DE74" w14:textId="77777777" w:rsidR="00B2621B" w:rsidRPr="00A217D5" w:rsidRDefault="00B2621B" w:rsidP="00110E1A">
            <w:pPr>
              <w:rPr>
                <w:sz w:val="20"/>
              </w:rPr>
            </w:pPr>
          </w:p>
        </w:tc>
        <w:tc>
          <w:tcPr>
            <w:tcW w:w="396" w:type="dxa"/>
          </w:tcPr>
          <w:p w14:paraId="204AFCE2" w14:textId="77777777" w:rsidR="00B2621B" w:rsidRPr="00A217D5" w:rsidRDefault="00B2621B" w:rsidP="00110E1A">
            <w:pPr>
              <w:rPr>
                <w:sz w:val="20"/>
              </w:rPr>
            </w:pPr>
          </w:p>
        </w:tc>
        <w:tc>
          <w:tcPr>
            <w:tcW w:w="396" w:type="dxa"/>
          </w:tcPr>
          <w:p w14:paraId="77D41D6D" w14:textId="77777777" w:rsidR="00B2621B" w:rsidRPr="00A217D5" w:rsidRDefault="00B2621B" w:rsidP="00110E1A">
            <w:pPr>
              <w:rPr>
                <w:sz w:val="20"/>
              </w:rPr>
            </w:pPr>
          </w:p>
        </w:tc>
        <w:tc>
          <w:tcPr>
            <w:tcW w:w="397" w:type="dxa"/>
          </w:tcPr>
          <w:p w14:paraId="1F79C8B3" w14:textId="77777777" w:rsidR="00B2621B" w:rsidRPr="00A217D5" w:rsidRDefault="00B2621B" w:rsidP="00110E1A">
            <w:pPr>
              <w:rPr>
                <w:sz w:val="20"/>
              </w:rPr>
            </w:pPr>
          </w:p>
        </w:tc>
        <w:tc>
          <w:tcPr>
            <w:tcW w:w="396" w:type="dxa"/>
          </w:tcPr>
          <w:p w14:paraId="1E15364C" w14:textId="77777777" w:rsidR="00B2621B" w:rsidRPr="00A217D5" w:rsidRDefault="00B2621B" w:rsidP="00110E1A">
            <w:pPr>
              <w:rPr>
                <w:sz w:val="20"/>
              </w:rPr>
            </w:pPr>
          </w:p>
        </w:tc>
        <w:tc>
          <w:tcPr>
            <w:tcW w:w="396" w:type="dxa"/>
          </w:tcPr>
          <w:p w14:paraId="2ED0CF16" w14:textId="77777777" w:rsidR="00B2621B" w:rsidRPr="00A217D5" w:rsidRDefault="00B2621B" w:rsidP="00110E1A">
            <w:pPr>
              <w:rPr>
                <w:sz w:val="20"/>
              </w:rPr>
            </w:pPr>
          </w:p>
        </w:tc>
        <w:tc>
          <w:tcPr>
            <w:tcW w:w="397" w:type="dxa"/>
          </w:tcPr>
          <w:p w14:paraId="1BA551CA" w14:textId="77777777" w:rsidR="00B2621B" w:rsidRPr="00A217D5" w:rsidRDefault="00B2621B" w:rsidP="00110E1A">
            <w:pPr>
              <w:rPr>
                <w:sz w:val="20"/>
              </w:rPr>
            </w:pPr>
          </w:p>
        </w:tc>
        <w:tc>
          <w:tcPr>
            <w:tcW w:w="396" w:type="dxa"/>
          </w:tcPr>
          <w:p w14:paraId="303F8135" w14:textId="77777777" w:rsidR="00B2621B" w:rsidRPr="00A217D5" w:rsidRDefault="00B2621B" w:rsidP="00110E1A">
            <w:pPr>
              <w:rPr>
                <w:sz w:val="20"/>
              </w:rPr>
            </w:pPr>
          </w:p>
        </w:tc>
        <w:tc>
          <w:tcPr>
            <w:tcW w:w="396" w:type="dxa"/>
          </w:tcPr>
          <w:p w14:paraId="0F4CAB65" w14:textId="77777777" w:rsidR="00B2621B" w:rsidRPr="00A217D5" w:rsidRDefault="00B2621B" w:rsidP="00110E1A">
            <w:pPr>
              <w:rPr>
                <w:sz w:val="20"/>
              </w:rPr>
            </w:pPr>
          </w:p>
        </w:tc>
        <w:tc>
          <w:tcPr>
            <w:tcW w:w="397" w:type="dxa"/>
          </w:tcPr>
          <w:p w14:paraId="0B57ECB4" w14:textId="77777777" w:rsidR="00B2621B" w:rsidRPr="00A217D5" w:rsidRDefault="00B2621B" w:rsidP="00110E1A">
            <w:pPr>
              <w:rPr>
                <w:sz w:val="20"/>
              </w:rPr>
            </w:pPr>
          </w:p>
        </w:tc>
        <w:tc>
          <w:tcPr>
            <w:tcW w:w="396" w:type="dxa"/>
          </w:tcPr>
          <w:p w14:paraId="472072E8" w14:textId="77777777" w:rsidR="00B2621B" w:rsidRDefault="00B2621B" w:rsidP="00110E1A"/>
        </w:tc>
        <w:tc>
          <w:tcPr>
            <w:tcW w:w="397" w:type="dxa"/>
          </w:tcPr>
          <w:p w14:paraId="42E50CFE" w14:textId="77777777" w:rsidR="00B2621B" w:rsidRDefault="00B2621B" w:rsidP="00110E1A"/>
        </w:tc>
        <w:tc>
          <w:tcPr>
            <w:tcW w:w="396" w:type="dxa"/>
          </w:tcPr>
          <w:p w14:paraId="68303686" w14:textId="77777777" w:rsidR="00B2621B" w:rsidRDefault="00B2621B" w:rsidP="00110E1A"/>
        </w:tc>
        <w:tc>
          <w:tcPr>
            <w:tcW w:w="396" w:type="dxa"/>
          </w:tcPr>
          <w:p w14:paraId="1CA8B31C" w14:textId="77777777" w:rsidR="00B2621B" w:rsidRDefault="00B2621B" w:rsidP="00110E1A"/>
        </w:tc>
        <w:tc>
          <w:tcPr>
            <w:tcW w:w="397" w:type="dxa"/>
          </w:tcPr>
          <w:p w14:paraId="0EEBF964" w14:textId="77777777" w:rsidR="00B2621B" w:rsidRDefault="00B2621B" w:rsidP="00110E1A"/>
        </w:tc>
        <w:tc>
          <w:tcPr>
            <w:tcW w:w="396" w:type="dxa"/>
          </w:tcPr>
          <w:p w14:paraId="0DCB17FF" w14:textId="77777777" w:rsidR="00B2621B" w:rsidRDefault="00B2621B" w:rsidP="00110E1A"/>
        </w:tc>
        <w:tc>
          <w:tcPr>
            <w:tcW w:w="396" w:type="dxa"/>
          </w:tcPr>
          <w:p w14:paraId="43643A9F" w14:textId="77777777" w:rsidR="00B2621B" w:rsidRDefault="00B2621B" w:rsidP="00110E1A"/>
        </w:tc>
        <w:tc>
          <w:tcPr>
            <w:tcW w:w="397" w:type="dxa"/>
          </w:tcPr>
          <w:p w14:paraId="7729CD4F" w14:textId="77777777" w:rsidR="00B2621B" w:rsidRDefault="00B2621B" w:rsidP="00110E1A"/>
        </w:tc>
        <w:tc>
          <w:tcPr>
            <w:tcW w:w="396" w:type="dxa"/>
          </w:tcPr>
          <w:p w14:paraId="19B650F4" w14:textId="77777777" w:rsidR="00B2621B" w:rsidRDefault="00B2621B" w:rsidP="00110E1A"/>
        </w:tc>
        <w:tc>
          <w:tcPr>
            <w:tcW w:w="397" w:type="dxa"/>
          </w:tcPr>
          <w:p w14:paraId="024C60DC" w14:textId="77777777" w:rsidR="00B2621B" w:rsidRDefault="00B2621B" w:rsidP="00110E1A"/>
        </w:tc>
        <w:tc>
          <w:tcPr>
            <w:tcW w:w="396" w:type="dxa"/>
          </w:tcPr>
          <w:p w14:paraId="472C7E96" w14:textId="77777777" w:rsidR="00B2621B" w:rsidRDefault="00B2621B" w:rsidP="00110E1A"/>
        </w:tc>
        <w:tc>
          <w:tcPr>
            <w:tcW w:w="396" w:type="dxa"/>
          </w:tcPr>
          <w:p w14:paraId="11010FD9" w14:textId="77777777" w:rsidR="00B2621B" w:rsidRDefault="00B2621B" w:rsidP="00110E1A"/>
        </w:tc>
        <w:tc>
          <w:tcPr>
            <w:tcW w:w="397" w:type="dxa"/>
          </w:tcPr>
          <w:p w14:paraId="70C9A9A8" w14:textId="77777777" w:rsidR="00B2621B" w:rsidRDefault="00B2621B" w:rsidP="00110E1A"/>
        </w:tc>
        <w:tc>
          <w:tcPr>
            <w:tcW w:w="396" w:type="dxa"/>
          </w:tcPr>
          <w:p w14:paraId="037E8A38" w14:textId="77777777" w:rsidR="00B2621B" w:rsidRDefault="00B2621B" w:rsidP="00110E1A">
            <w:r>
              <w:t xml:space="preserve">X </w:t>
            </w:r>
          </w:p>
        </w:tc>
        <w:tc>
          <w:tcPr>
            <w:tcW w:w="396" w:type="dxa"/>
          </w:tcPr>
          <w:p w14:paraId="2889474F" w14:textId="77777777" w:rsidR="00B2621B" w:rsidRDefault="00B2621B" w:rsidP="00110E1A"/>
        </w:tc>
        <w:tc>
          <w:tcPr>
            <w:tcW w:w="397" w:type="dxa"/>
          </w:tcPr>
          <w:p w14:paraId="358167AF" w14:textId="77777777" w:rsidR="00B2621B" w:rsidRDefault="00B2621B" w:rsidP="00110E1A"/>
        </w:tc>
        <w:tc>
          <w:tcPr>
            <w:tcW w:w="396" w:type="dxa"/>
          </w:tcPr>
          <w:p w14:paraId="40737114" w14:textId="77777777" w:rsidR="00B2621B" w:rsidRDefault="00B2621B" w:rsidP="00110E1A"/>
        </w:tc>
        <w:tc>
          <w:tcPr>
            <w:tcW w:w="397" w:type="dxa"/>
          </w:tcPr>
          <w:p w14:paraId="27C5D134" w14:textId="77777777" w:rsidR="00B2621B" w:rsidRDefault="00B2621B" w:rsidP="00110E1A"/>
        </w:tc>
      </w:tr>
      <w:tr w:rsidR="00B2621B" w14:paraId="187ED96C" w14:textId="77777777" w:rsidTr="00110E1A">
        <w:tc>
          <w:tcPr>
            <w:tcW w:w="1271" w:type="dxa"/>
          </w:tcPr>
          <w:p w14:paraId="317FBF94" w14:textId="77777777" w:rsidR="00B2621B" w:rsidRDefault="00B2621B" w:rsidP="00110E1A">
            <w:r w:rsidRPr="00994CB0">
              <w:t>PARS_BT</w:t>
            </w:r>
            <w:r>
              <w:t>3</w:t>
            </w:r>
          </w:p>
        </w:tc>
        <w:tc>
          <w:tcPr>
            <w:tcW w:w="396" w:type="dxa"/>
          </w:tcPr>
          <w:p w14:paraId="0CE569B5" w14:textId="77777777" w:rsidR="00B2621B" w:rsidRPr="00A217D5" w:rsidRDefault="00B2621B" w:rsidP="00110E1A">
            <w:pPr>
              <w:rPr>
                <w:sz w:val="20"/>
              </w:rPr>
            </w:pPr>
          </w:p>
        </w:tc>
        <w:tc>
          <w:tcPr>
            <w:tcW w:w="396" w:type="dxa"/>
          </w:tcPr>
          <w:p w14:paraId="58150F88" w14:textId="77777777" w:rsidR="00B2621B" w:rsidRPr="00A217D5" w:rsidRDefault="00B2621B" w:rsidP="00110E1A">
            <w:pPr>
              <w:rPr>
                <w:sz w:val="20"/>
              </w:rPr>
            </w:pPr>
          </w:p>
        </w:tc>
        <w:tc>
          <w:tcPr>
            <w:tcW w:w="397" w:type="dxa"/>
          </w:tcPr>
          <w:p w14:paraId="3B01B8E3" w14:textId="77777777" w:rsidR="00B2621B" w:rsidRPr="00A217D5" w:rsidRDefault="00B2621B" w:rsidP="00110E1A">
            <w:pPr>
              <w:rPr>
                <w:sz w:val="20"/>
              </w:rPr>
            </w:pPr>
          </w:p>
        </w:tc>
        <w:tc>
          <w:tcPr>
            <w:tcW w:w="396" w:type="dxa"/>
          </w:tcPr>
          <w:p w14:paraId="4C1EA632" w14:textId="77777777" w:rsidR="00B2621B" w:rsidRPr="00A217D5" w:rsidRDefault="00B2621B" w:rsidP="00110E1A">
            <w:pPr>
              <w:rPr>
                <w:sz w:val="20"/>
              </w:rPr>
            </w:pPr>
          </w:p>
        </w:tc>
        <w:tc>
          <w:tcPr>
            <w:tcW w:w="397" w:type="dxa"/>
          </w:tcPr>
          <w:p w14:paraId="4EDA9BD0" w14:textId="77777777" w:rsidR="00B2621B" w:rsidRPr="00A217D5" w:rsidRDefault="00B2621B" w:rsidP="00110E1A">
            <w:pPr>
              <w:rPr>
                <w:sz w:val="20"/>
              </w:rPr>
            </w:pPr>
          </w:p>
        </w:tc>
        <w:tc>
          <w:tcPr>
            <w:tcW w:w="396" w:type="dxa"/>
          </w:tcPr>
          <w:p w14:paraId="339857A0" w14:textId="77777777" w:rsidR="00B2621B" w:rsidRPr="00A217D5" w:rsidRDefault="00B2621B" w:rsidP="00110E1A">
            <w:pPr>
              <w:rPr>
                <w:sz w:val="20"/>
              </w:rPr>
            </w:pPr>
          </w:p>
        </w:tc>
        <w:tc>
          <w:tcPr>
            <w:tcW w:w="396" w:type="dxa"/>
          </w:tcPr>
          <w:p w14:paraId="76665F87" w14:textId="77777777" w:rsidR="00B2621B" w:rsidRPr="00A217D5" w:rsidRDefault="00B2621B" w:rsidP="00110E1A">
            <w:pPr>
              <w:rPr>
                <w:sz w:val="20"/>
              </w:rPr>
            </w:pPr>
          </w:p>
        </w:tc>
        <w:tc>
          <w:tcPr>
            <w:tcW w:w="397" w:type="dxa"/>
          </w:tcPr>
          <w:p w14:paraId="506BA60B" w14:textId="77777777" w:rsidR="00B2621B" w:rsidRPr="00A217D5" w:rsidRDefault="00B2621B" w:rsidP="00110E1A">
            <w:pPr>
              <w:rPr>
                <w:sz w:val="20"/>
              </w:rPr>
            </w:pPr>
          </w:p>
        </w:tc>
        <w:tc>
          <w:tcPr>
            <w:tcW w:w="396" w:type="dxa"/>
          </w:tcPr>
          <w:p w14:paraId="4CCDD255" w14:textId="77777777" w:rsidR="00B2621B" w:rsidRPr="00A217D5" w:rsidRDefault="00B2621B" w:rsidP="00110E1A">
            <w:pPr>
              <w:rPr>
                <w:sz w:val="20"/>
              </w:rPr>
            </w:pPr>
          </w:p>
        </w:tc>
        <w:tc>
          <w:tcPr>
            <w:tcW w:w="397" w:type="dxa"/>
          </w:tcPr>
          <w:p w14:paraId="0F0AD4A8" w14:textId="77777777" w:rsidR="00B2621B" w:rsidRPr="00A217D5" w:rsidRDefault="00B2621B" w:rsidP="00110E1A">
            <w:pPr>
              <w:rPr>
                <w:sz w:val="20"/>
              </w:rPr>
            </w:pPr>
          </w:p>
        </w:tc>
        <w:tc>
          <w:tcPr>
            <w:tcW w:w="396" w:type="dxa"/>
          </w:tcPr>
          <w:p w14:paraId="2D8CF957" w14:textId="77777777" w:rsidR="00B2621B" w:rsidRPr="00A217D5" w:rsidRDefault="00B2621B" w:rsidP="00110E1A">
            <w:pPr>
              <w:rPr>
                <w:sz w:val="20"/>
              </w:rPr>
            </w:pPr>
          </w:p>
        </w:tc>
        <w:tc>
          <w:tcPr>
            <w:tcW w:w="397" w:type="dxa"/>
          </w:tcPr>
          <w:p w14:paraId="14463CF3" w14:textId="77777777" w:rsidR="00B2621B" w:rsidRPr="00A217D5" w:rsidRDefault="00B2621B" w:rsidP="00110E1A">
            <w:pPr>
              <w:rPr>
                <w:sz w:val="20"/>
              </w:rPr>
            </w:pPr>
          </w:p>
        </w:tc>
        <w:tc>
          <w:tcPr>
            <w:tcW w:w="396" w:type="dxa"/>
          </w:tcPr>
          <w:p w14:paraId="659CEE8C" w14:textId="77777777" w:rsidR="00B2621B" w:rsidRPr="00A217D5" w:rsidRDefault="00B2621B" w:rsidP="00110E1A">
            <w:pPr>
              <w:rPr>
                <w:sz w:val="20"/>
              </w:rPr>
            </w:pPr>
          </w:p>
        </w:tc>
        <w:tc>
          <w:tcPr>
            <w:tcW w:w="396" w:type="dxa"/>
          </w:tcPr>
          <w:p w14:paraId="50785A82" w14:textId="77777777" w:rsidR="00B2621B" w:rsidRPr="00A217D5" w:rsidRDefault="00B2621B" w:rsidP="00110E1A">
            <w:pPr>
              <w:rPr>
                <w:sz w:val="20"/>
              </w:rPr>
            </w:pPr>
          </w:p>
        </w:tc>
        <w:tc>
          <w:tcPr>
            <w:tcW w:w="397" w:type="dxa"/>
          </w:tcPr>
          <w:p w14:paraId="34350B6A" w14:textId="77777777" w:rsidR="00B2621B" w:rsidRPr="00A217D5" w:rsidRDefault="00B2621B" w:rsidP="00110E1A">
            <w:pPr>
              <w:rPr>
                <w:sz w:val="20"/>
              </w:rPr>
            </w:pPr>
          </w:p>
        </w:tc>
        <w:tc>
          <w:tcPr>
            <w:tcW w:w="396" w:type="dxa"/>
          </w:tcPr>
          <w:p w14:paraId="7203A158" w14:textId="77777777" w:rsidR="00B2621B" w:rsidRPr="00A217D5" w:rsidRDefault="00B2621B" w:rsidP="00110E1A">
            <w:pPr>
              <w:rPr>
                <w:sz w:val="20"/>
              </w:rPr>
            </w:pPr>
          </w:p>
        </w:tc>
        <w:tc>
          <w:tcPr>
            <w:tcW w:w="396" w:type="dxa"/>
          </w:tcPr>
          <w:p w14:paraId="1051A3E2" w14:textId="77777777" w:rsidR="00B2621B" w:rsidRPr="00A217D5" w:rsidRDefault="00B2621B" w:rsidP="00110E1A">
            <w:pPr>
              <w:rPr>
                <w:sz w:val="20"/>
              </w:rPr>
            </w:pPr>
          </w:p>
        </w:tc>
        <w:tc>
          <w:tcPr>
            <w:tcW w:w="397" w:type="dxa"/>
          </w:tcPr>
          <w:p w14:paraId="2708D2C5" w14:textId="77777777" w:rsidR="00B2621B" w:rsidRPr="00A217D5" w:rsidRDefault="00B2621B" w:rsidP="00110E1A">
            <w:pPr>
              <w:rPr>
                <w:sz w:val="20"/>
              </w:rPr>
            </w:pPr>
          </w:p>
        </w:tc>
        <w:tc>
          <w:tcPr>
            <w:tcW w:w="396" w:type="dxa"/>
          </w:tcPr>
          <w:p w14:paraId="188A95DA" w14:textId="77777777" w:rsidR="00B2621B" w:rsidRPr="00A217D5" w:rsidRDefault="00B2621B" w:rsidP="00110E1A">
            <w:pPr>
              <w:rPr>
                <w:sz w:val="20"/>
              </w:rPr>
            </w:pPr>
          </w:p>
        </w:tc>
        <w:tc>
          <w:tcPr>
            <w:tcW w:w="396" w:type="dxa"/>
          </w:tcPr>
          <w:p w14:paraId="17A38E36" w14:textId="77777777" w:rsidR="00B2621B" w:rsidRPr="00A217D5" w:rsidRDefault="00B2621B" w:rsidP="00110E1A">
            <w:pPr>
              <w:rPr>
                <w:sz w:val="20"/>
              </w:rPr>
            </w:pPr>
          </w:p>
        </w:tc>
        <w:tc>
          <w:tcPr>
            <w:tcW w:w="397" w:type="dxa"/>
          </w:tcPr>
          <w:p w14:paraId="78936210" w14:textId="77777777" w:rsidR="00B2621B" w:rsidRPr="00A217D5" w:rsidRDefault="00B2621B" w:rsidP="00110E1A">
            <w:pPr>
              <w:rPr>
                <w:sz w:val="20"/>
              </w:rPr>
            </w:pPr>
          </w:p>
        </w:tc>
        <w:tc>
          <w:tcPr>
            <w:tcW w:w="396" w:type="dxa"/>
          </w:tcPr>
          <w:p w14:paraId="492605B6" w14:textId="77777777" w:rsidR="00B2621B" w:rsidRPr="00A217D5" w:rsidRDefault="00B2621B" w:rsidP="00110E1A">
            <w:pPr>
              <w:rPr>
                <w:sz w:val="20"/>
              </w:rPr>
            </w:pPr>
          </w:p>
        </w:tc>
        <w:tc>
          <w:tcPr>
            <w:tcW w:w="397" w:type="dxa"/>
          </w:tcPr>
          <w:p w14:paraId="52B5E15F" w14:textId="77777777" w:rsidR="00B2621B" w:rsidRPr="00A217D5" w:rsidRDefault="00B2621B" w:rsidP="00110E1A">
            <w:pPr>
              <w:rPr>
                <w:sz w:val="20"/>
              </w:rPr>
            </w:pPr>
          </w:p>
        </w:tc>
        <w:tc>
          <w:tcPr>
            <w:tcW w:w="396" w:type="dxa"/>
          </w:tcPr>
          <w:p w14:paraId="2693D394" w14:textId="77777777" w:rsidR="00B2621B" w:rsidRPr="00A217D5" w:rsidRDefault="00B2621B" w:rsidP="00110E1A">
            <w:pPr>
              <w:rPr>
                <w:sz w:val="20"/>
              </w:rPr>
            </w:pPr>
          </w:p>
        </w:tc>
        <w:tc>
          <w:tcPr>
            <w:tcW w:w="396" w:type="dxa"/>
          </w:tcPr>
          <w:p w14:paraId="102894FB" w14:textId="77777777" w:rsidR="00B2621B" w:rsidRPr="00A217D5" w:rsidRDefault="00B2621B" w:rsidP="00110E1A">
            <w:pPr>
              <w:rPr>
                <w:sz w:val="20"/>
              </w:rPr>
            </w:pPr>
          </w:p>
        </w:tc>
        <w:tc>
          <w:tcPr>
            <w:tcW w:w="397" w:type="dxa"/>
          </w:tcPr>
          <w:p w14:paraId="7FE82E35" w14:textId="77777777" w:rsidR="00B2621B" w:rsidRPr="00A217D5" w:rsidRDefault="00B2621B" w:rsidP="00110E1A">
            <w:pPr>
              <w:rPr>
                <w:sz w:val="20"/>
              </w:rPr>
            </w:pPr>
          </w:p>
        </w:tc>
        <w:tc>
          <w:tcPr>
            <w:tcW w:w="396" w:type="dxa"/>
          </w:tcPr>
          <w:p w14:paraId="09419CF8" w14:textId="77777777" w:rsidR="00B2621B" w:rsidRPr="00A217D5" w:rsidRDefault="00B2621B" w:rsidP="00110E1A">
            <w:pPr>
              <w:rPr>
                <w:sz w:val="20"/>
              </w:rPr>
            </w:pPr>
          </w:p>
        </w:tc>
        <w:tc>
          <w:tcPr>
            <w:tcW w:w="396" w:type="dxa"/>
          </w:tcPr>
          <w:p w14:paraId="352F975B" w14:textId="77777777" w:rsidR="00B2621B" w:rsidRPr="00A217D5" w:rsidRDefault="00B2621B" w:rsidP="00110E1A">
            <w:pPr>
              <w:rPr>
                <w:sz w:val="20"/>
              </w:rPr>
            </w:pPr>
          </w:p>
        </w:tc>
        <w:tc>
          <w:tcPr>
            <w:tcW w:w="397" w:type="dxa"/>
          </w:tcPr>
          <w:p w14:paraId="7DCE5FE9" w14:textId="77777777" w:rsidR="00B2621B" w:rsidRPr="00A217D5" w:rsidRDefault="00B2621B" w:rsidP="00110E1A">
            <w:pPr>
              <w:rPr>
                <w:sz w:val="20"/>
              </w:rPr>
            </w:pPr>
          </w:p>
        </w:tc>
        <w:tc>
          <w:tcPr>
            <w:tcW w:w="396" w:type="dxa"/>
          </w:tcPr>
          <w:p w14:paraId="71427663" w14:textId="77777777" w:rsidR="00B2621B" w:rsidRPr="00A217D5" w:rsidRDefault="00B2621B" w:rsidP="00110E1A">
            <w:pPr>
              <w:rPr>
                <w:sz w:val="20"/>
              </w:rPr>
            </w:pPr>
          </w:p>
        </w:tc>
        <w:tc>
          <w:tcPr>
            <w:tcW w:w="396" w:type="dxa"/>
          </w:tcPr>
          <w:p w14:paraId="1DC4A0D7" w14:textId="77777777" w:rsidR="00B2621B" w:rsidRPr="00A217D5" w:rsidRDefault="00B2621B" w:rsidP="00110E1A">
            <w:pPr>
              <w:rPr>
                <w:sz w:val="20"/>
              </w:rPr>
            </w:pPr>
          </w:p>
        </w:tc>
        <w:tc>
          <w:tcPr>
            <w:tcW w:w="397" w:type="dxa"/>
          </w:tcPr>
          <w:p w14:paraId="1B5B08BD" w14:textId="77777777" w:rsidR="00B2621B" w:rsidRPr="00A217D5" w:rsidRDefault="00B2621B" w:rsidP="00110E1A">
            <w:pPr>
              <w:rPr>
                <w:sz w:val="20"/>
              </w:rPr>
            </w:pPr>
          </w:p>
        </w:tc>
        <w:tc>
          <w:tcPr>
            <w:tcW w:w="396" w:type="dxa"/>
          </w:tcPr>
          <w:p w14:paraId="0E6AE9B8" w14:textId="77777777" w:rsidR="00B2621B" w:rsidRDefault="00B2621B" w:rsidP="00110E1A"/>
        </w:tc>
        <w:tc>
          <w:tcPr>
            <w:tcW w:w="397" w:type="dxa"/>
          </w:tcPr>
          <w:p w14:paraId="3694EE05" w14:textId="77777777" w:rsidR="00B2621B" w:rsidRDefault="00B2621B" w:rsidP="00110E1A"/>
        </w:tc>
        <w:tc>
          <w:tcPr>
            <w:tcW w:w="396" w:type="dxa"/>
          </w:tcPr>
          <w:p w14:paraId="0A7BF5CF" w14:textId="77777777" w:rsidR="00B2621B" w:rsidRDefault="00B2621B" w:rsidP="00110E1A"/>
        </w:tc>
        <w:tc>
          <w:tcPr>
            <w:tcW w:w="396" w:type="dxa"/>
          </w:tcPr>
          <w:p w14:paraId="5091BE52" w14:textId="77777777" w:rsidR="00B2621B" w:rsidRDefault="00B2621B" w:rsidP="00110E1A"/>
        </w:tc>
        <w:tc>
          <w:tcPr>
            <w:tcW w:w="397" w:type="dxa"/>
          </w:tcPr>
          <w:p w14:paraId="023F2B81" w14:textId="77777777" w:rsidR="00B2621B" w:rsidRDefault="00B2621B" w:rsidP="00110E1A"/>
        </w:tc>
        <w:tc>
          <w:tcPr>
            <w:tcW w:w="396" w:type="dxa"/>
          </w:tcPr>
          <w:p w14:paraId="4C74B3ED" w14:textId="77777777" w:rsidR="00B2621B" w:rsidRDefault="00B2621B" w:rsidP="00110E1A"/>
        </w:tc>
        <w:tc>
          <w:tcPr>
            <w:tcW w:w="396" w:type="dxa"/>
          </w:tcPr>
          <w:p w14:paraId="3427708E" w14:textId="77777777" w:rsidR="00B2621B" w:rsidRDefault="00B2621B" w:rsidP="00110E1A"/>
        </w:tc>
        <w:tc>
          <w:tcPr>
            <w:tcW w:w="397" w:type="dxa"/>
          </w:tcPr>
          <w:p w14:paraId="6815BFD1" w14:textId="77777777" w:rsidR="00B2621B" w:rsidRDefault="00B2621B" w:rsidP="00110E1A"/>
        </w:tc>
        <w:tc>
          <w:tcPr>
            <w:tcW w:w="396" w:type="dxa"/>
          </w:tcPr>
          <w:p w14:paraId="256C92AA" w14:textId="77777777" w:rsidR="00B2621B" w:rsidRDefault="00B2621B" w:rsidP="00110E1A"/>
        </w:tc>
        <w:tc>
          <w:tcPr>
            <w:tcW w:w="397" w:type="dxa"/>
          </w:tcPr>
          <w:p w14:paraId="51434026" w14:textId="77777777" w:rsidR="00B2621B" w:rsidRDefault="00B2621B" w:rsidP="00110E1A"/>
        </w:tc>
        <w:tc>
          <w:tcPr>
            <w:tcW w:w="396" w:type="dxa"/>
          </w:tcPr>
          <w:p w14:paraId="1C00DB15" w14:textId="77777777" w:rsidR="00B2621B" w:rsidRDefault="00B2621B" w:rsidP="00110E1A"/>
        </w:tc>
        <w:tc>
          <w:tcPr>
            <w:tcW w:w="396" w:type="dxa"/>
          </w:tcPr>
          <w:p w14:paraId="67E16FF8" w14:textId="77777777" w:rsidR="00B2621B" w:rsidRDefault="00B2621B" w:rsidP="00110E1A"/>
        </w:tc>
        <w:tc>
          <w:tcPr>
            <w:tcW w:w="397" w:type="dxa"/>
          </w:tcPr>
          <w:p w14:paraId="4E9177E7" w14:textId="77777777" w:rsidR="00B2621B" w:rsidRDefault="00B2621B" w:rsidP="00110E1A"/>
        </w:tc>
        <w:tc>
          <w:tcPr>
            <w:tcW w:w="396" w:type="dxa"/>
          </w:tcPr>
          <w:p w14:paraId="3DB1A798" w14:textId="77777777" w:rsidR="00B2621B" w:rsidRDefault="00B2621B" w:rsidP="00110E1A"/>
        </w:tc>
        <w:tc>
          <w:tcPr>
            <w:tcW w:w="396" w:type="dxa"/>
          </w:tcPr>
          <w:p w14:paraId="6377416B" w14:textId="77777777" w:rsidR="00B2621B" w:rsidRDefault="00B2621B" w:rsidP="00110E1A">
            <w:r>
              <w:t xml:space="preserve">X </w:t>
            </w:r>
          </w:p>
        </w:tc>
        <w:tc>
          <w:tcPr>
            <w:tcW w:w="397" w:type="dxa"/>
          </w:tcPr>
          <w:p w14:paraId="71157F7C" w14:textId="77777777" w:rsidR="00B2621B" w:rsidRDefault="00B2621B" w:rsidP="00110E1A"/>
        </w:tc>
        <w:tc>
          <w:tcPr>
            <w:tcW w:w="396" w:type="dxa"/>
          </w:tcPr>
          <w:p w14:paraId="60C89B2D" w14:textId="77777777" w:rsidR="00B2621B" w:rsidRDefault="00B2621B" w:rsidP="00110E1A"/>
        </w:tc>
        <w:tc>
          <w:tcPr>
            <w:tcW w:w="397" w:type="dxa"/>
          </w:tcPr>
          <w:p w14:paraId="0AF5F32E" w14:textId="77777777" w:rsidR="00B2621B" w:rsidRDefault="00B2621B" w:rsidP="00110E1A"/>
        </w:tc>
      </w:tr>
      <w:tr w:rsidR="00B2621B" w14:paraId="10D4296A" w14:textId="77777777" w:rsidTr="00110E1A">
        <w:tc>
          <w:tcPr>
            <w:tcW w:w="1271" w:type="dxa"/>
          </w:tcPr>
          <w:p w14:paraId="5567B011" w14:textId="77777777" w:rsidR="00B2621B" w:rsidRDefault="00B2621B" w:rsidP="00110E1A">
            <w:r w:rsidRPr="00994CB0">
              <w:t>PARS_BT</w:t>
            </w:r>
            <w:r>
              <w:t>4</w:t>
            </w:r>
          </w:p>
        </w:tc>
        <w:tc>
          <w:tcPr>
            <w:tcW w:w="396" w:type="dxa"/>
          </w:tcPr>
          <w:p w14:paraId="05DA5FFC" w14:textId="77777777" w:rsidR="00B2621B" w:rsidRPr="00A217D5" w:rsidRDefault="00B2621B" w:rsidP="00110E1A">
            <w:pPr>
              <w:rPr>
                <w:sz w:val="20"/>
              </w:rPr>
            </w:pPr>
          </w:p>
        </w:tc>
        <w:tc>
          <w:tcPr>
            <w:tcW w:w="396" w:type="dxa"/>
          </w:tcPr>
          <w:p w14:paraId="25A0F7ED" w14:textId="77777777" w:rsidR="00B2621B" w:rsidRPr="00A217D5" w:rsidRDefault="00B2621B" w:rsidP="00110E1A">
            <w:pPr>
              <w:rPr>
                <w:sz w:val="20"/>
              </w:rPr>
            </w:pPr>
          </w:p>
        </w:tc>
        <w:tc>
          <w:tcPr>
            <w:tcW w:w="397" w:type="dxa"/>
          </w:tcPr>
          <w:p w14:paraId="2B540D79" w14:textId="77777777" w:rsidR="00B2621B" w:rsidRPr="00A217D5" w:rsidRDefault="00B2621B" w:rsidP="00110E1A">
            <w:pPr>
              <w:rPr>
                <w:sz w:val="20"/>
              </w:rPr>
            </w:pPr>
          </w:p>
        </w:tc>
        <w:tc>
          <w:tcPr>
            <w:tcW w:w="396" w:type="dxa"/>
          </w:tcPr>
          <w:p w14:paraId="5295B4A5" w14:textId="77777777" w:rsidR="00B2621B" w:rsidRPr="00A217D5" w:rsidRDefault="00B2621B" w:rsidP="00110E1A">
            <w:pPr>
              <w:rPr>
                <w:sz w:val="20"/>
              </w:rPr>
            </w:pPr>
          </w:p>
        </w:tc>
        <w:tc>
          <w:tcPr>
            <w:tcW w:w="397" w:type="dxa"/>
          </w:tcPr>
          <w:p w14:paraId="5440080A" w14:textId="77777777" w:rsidR="00B2621B" w:rsidRPr="00A217D5" w:rsidRDefault="00B2621B" w:rsidP="00110E1A">
            <w:pPr>
              <w:rPr>
                <w:sz w:val="20"/>
              </w:rPr>
            </w:pPr>
          </w:p>
        </w:tc>
        <w:tc>
          <w:tcPr>
            <w:tcW w:w="396" w:type="dxa"/>
          </w:tcPr>
          <w:p w14:paraId="37814944" w14:textId="77777777" w:rsidR="00B2621B" w:rsidRPr="00A217D5" w:rsidRDefault="00B2621B" w:rsidP="00110E1A">
            <w:pPr>
              <w:rPr>
                <w:sz w:val="20"/>
              </w:rPr>
            </w:pPr>
          </w:p>
        </w:tc>
        <w:tc>
          <w:tcPr>
            <w:tcW w:w="396" w:type="dxa"/>
          </w:tcPr>
          <w:p w14:paraId="75E4832D" w14:textId="77777777" w:rsidR="00B2621B" w:rsidRPr="00A217D5" w:rsidRDefault="00B2621B" w:rsidP="00110E1A">
            <w:pPr>
              <w:rPr>
                <w:sz w:val="20"/>
              </w:rPr>
            </w:pPr>
          </w:p>
        </w:tc>
        <w:tc>
          <w:tcPr>
            <w:tcW w:w="397" w:type="dxa"/>
          </w:tcPr>
          <w:p w14:paraId="5A894E81" w14:textId="77777777" w:rsidR="00B2621B" w:rsidRPr="00A217D5" w:rsidRDefault="00B2621B" w:rsidP="00110E1A">
            <w:pPr>
              <w:rPr>
                <w:sz w:val="20"/>
              </w:rPr>
            </w:pPr>
          </w:p>
        </w:tc>
        <w:tc>
          <w:tcPr>
            <w:tcW w:w="396" w:type="dxa"/>
          </w:tcPr>
          <w:p w14:paraId="6095A020" w14:textId="77777777" w:rsidR="00B2621B" w:rsidRPr="00A217D5" w:rsidRDefault="00B2621B" w:rsidP="00110E1A">
            <w:pPr>
              <w:rPr>
                <w:sz w:val="20"/>
              </w:rPr>
            </w:pPr>
          </w:p>
        </w:tc>
        <w:tc>
          <w:tcPr>
            <w:tcW w:w="397" w:type="dxa"/>
          </w:tcPr>
          <w:p w14:paraId="672CCFBA" w14:textId="77777777" w:rsidR="00B2621B" w:rsidRPr="00A217D5" w:rsidRDefault="00B2621B" w:rsidP="00110E1A">
            <w:pPr>
              <w:rPr>
                <w:sz w:val="20"/>
              </w:rPr>
            </w:pPr>
          </w:p>
        </w:tc>
        <w:tc>
          <w:tcPr>
            <w:tcW w:w="396" w:type="dxa"/>
          </w:tcPr>
          <w:p w14:paraId="3D2A062F" w14:textId="77777777" w:rsidR="00B2621B" w:rsidRPr="00A217D5" w:rsidRDefault="00B2621B" w:rsidP="00110E1A">
            <w:pPr>
              <w:rPr>
                <w:sz w:val="20"/>
              </w:rPr>
            </w:pPr>
          </w:p>
        </w:tc>
        <w:tc>
          <w:tcPr>
            <w:tcW w:w="397" w:type="dxa"/>
          </w:tcPr>
          <w:p w14:paraId="103C1D55" w14:textId="77777777" w:rsidR="00B2621B" w:rsidRPr="00A217D5" w:rsidRDefault="00B2621B" w:rsidP="00110E1A">
            <w:pPr>
              <w:rPr>
                <w:sz w:val="20"/>
              </w:rPr>
            </w:pPr>
          </w:p>
        </w:tc>
        <w:tc>
          <w:tcPr>
            <w:tcW w:w="396" w:type="dxa"/>
          </w:tcPr>
          <w:p w14:paraId="6D3DFAB3" w14:textId="77777777" w:rsidR="00B2621B" w:rsidRPr="00A217D5" w:rsidRDefault="00B2621B" w:rsidP="00110E1A">
            <w:pPr>
              <w:rPr>
                <w:sz w:val="20"/>
              </w:rPr>
            </w:pPr>
          </w:p>
        </w:tc>
        <w:tc>
          <w:tcPr>
            <w:tcW w:w="396" w:type="dxa"/>
          </w:tcPr>
          <w:p w14:paraId="7DC7A766" w14:textId="77777777" w:rsidR="00B2621B" w:rsidRPr="00A217D5" w:rsidRDefault="00B2621B" w:rsidP="00110E1A">
            <w:pPr>
              <w:rPr>
                <w:sz w:val="20"/>
              </w:rPr>
            </w:pPr>
          </w:p>
        </w:tc>
        <w:tc>
          <w:tcPr>
            <w:tcW w:w="397" w:type="dxa"/>
          </w:tcPr>
          <w:p w14:paraId="6F6DF65A" w14:textId="77777777" w:rsidR="00B2621B" w:rsidRPr="00A217D5" w:rsidRDefault="00B2621B" w:rsidP="00110E1A">
            <w:pPr>
              <w:rPr>
                <w:sz w:val="20"/>
              </w:rPr>
            </w:pPr>
          </w:p>
        </w:tc>
        <w:tc>
          <w:tcPr>
            <w:tcW w:w="396" w:type="dxa"/>
          </w:tcPr>
          <w:p w14:paraId="6890D61A" w14:textId="77777777" w:rsidR="00B2621B" w:rsidRPr="00A217D5" w:rsidRDefault="00B2621B" w:rsidP="00110E1A">
            <w:pPr>
              <w:rPr>
                <w:sz w:val="20"/>
              </w:rPr>
            </w:pPr>
          </w:p>
        </w:tc>
        <w:tc>
          <w:tcPr>
            <w:tcW w:w="396" w:type="dxa"/>
          </w:tcPr>
          <w:p w14:paraId="17728395" w14:textId="77777777" w:rsidR="00B2621B" w:rsidRPr="00A217D5" w:rsidRDefault="00B2621B" w:rsidP="00110E1A">
            <w:pPr>
              <w:rPr>
                <w:sz w:val="20"/>
              </w:rPr>
            </w:pPr>
          </w:p>
        </w:tc>
        <w:tc>
          <w:tcPr>
            <w:tcW w:w="397" w:type="dxa"/>
          </w:tcPr>
          <w:p w14:paraId="1F2EA055" w14:textId="77777777" w:rsidR="00B2621B" w:rsidRPr="00A217D5" w:rsidRDefault="00B2621B" w:rsidP="00110E1A">
            <w:pPr>
              <w:rPr>
                <w:sz w:val="20"/>
              </w:rPr>
            </w:pPr>
          </w:p>
        </w:tc>
        <w:tc>
          <w:tcPr>
            <w:tcW w:w="396" w:type="dxa"/>
          </w:tcPr>
          <w:p w14:paraId="5AC98F01" w14:textId="77777777" w:rsidR="00B2621B" w:rsidRPr="00A217D5" w:rsidRDefault="00B2621B" w:rsidP="00110E1A">
            <w:pPr>
              <w:rPr>
                <w:sz w:val="20"/>
              </w:rPr>
            </w:pPr>
          </w:p>
        </w:tc>
        <w:tc>
          <w:tcPr>
            <w:tcW w:w="396" w:type="dxa"/>
          </w:tcPr>
          <w:p w14:paraId="01800710" w14:textId="77777777" w:rsidR="00B2621B" w:rsidRPr="00A217D5" w:rsidRDefault="00B2621B" w:rsidP="00110E1A">
            <w:pPr>
              <w:rPr>
                <w:sz w:val="20"/>
              </w:rPr>
            </w:pPr>
          </w:p>
        </w:tc>
        <w:tc>
          <w:tcPr>
            <w:tcW w:w="397" w:type="dxa"/>
          </w:tcPr>
          <w:p w14:paraId="279BA14B" w14:textId="77777777" w:rsidR="00B2621B" w:rsidRPr="00A217D5" w:rsidRDefault="00B2621B" w:rsidP="00110E1A">
            <w:pPr>
              <w:rPr>
                <w:sz w:val="20"/>
              </w:rPr>
            </w:pPr>
          </w:p>
        </w:tc>
        <w:tc>
          <w:tcPr>
            <w:tcW w:w="396" w:type="dxa"/>
          </w:tcPr>
          <w:p w14:paraId="188781BB" w14:textId="77777777" w:rsidR="00B2621B" w:rsidRPr="00A217D5" w:rsidRDefault="00B2621B" w:rsidP="00110E1A">
            <w:pPr>
              <w:rPr>
                <w:sz w:val="20"/>
              </w:rPr>
            </w:pPr>
          </w:p>
        </w:tc>
        <w:tc>
          <w:tcPr>
            <w:tcW w:w="397" w:type="dxa"/>
          </w:tcPr>
          <w:p w14:paraId="2188ACDA" w14:textId="77777777" w:rsidR="00B2621B" w:rsidRPr="00A217D5" w:rsidRDefault="00B2621B" w:rsidP="00110E1A">
            <w:pPr>
              <w:rPr>
                <w:sz w:val="20"/>
              </w:rPr>
            </w:pPr>
          </w:p>
        </w:tc>
        <w:tc>
          <w:tcPr>
            <w:tcW w:w="396" w:type="dxa"/>
          </w:tcPr>
          <w:p w14:paraId="135BF516" w14:textId="77777777" w:rsidR="00B2621B" w:rsidRPr="00A217D5" w:rsidRDefault="00B2621B" w:rsidP="00110E1A">
            <w:pPr>
              <w:rPr>
                <w:sz w:val="20"/>
              </w:rPr>
            </w:pPr>
          </w:p>
        </w:tc>
        <w:tc>
          <w:tcPr>
            <w:tcW w:w="396" w:type="dxa"/>
          </w:tcPr>
          <w:p w14:paraId="49D60C92" w14:textId="77777777" w:rsidR="00B2621B" w:rsidRPr="00A217D5" w:rsidRDefault="00B2621B" w:rsidP="00110E1A">
            <w:pPr>
              <w:rPr>
                <w:sz w:val="20"/>
              </w:rPr>
            </w:pPr>
          </w:p>
        </w:tc>
        <w:tc>
          <w:tcPr>
            <w:tcW w:w="397" w:type="dxa"/>
          </w:tcPr>
          <w:p w14:paraId="33AD0861" w14:textId="77777777" w:rsidR="00B2621B" w:rsidRPr="00A217D5" w:rsidRDefault="00B2621B" w:rsidP="00110E1A">
            <w:pPr>
              <w:rPr>
                <w:sz w:val="20"/>
              </w:rPr>
            </w:pPr>
          </w:p>
        </w:tc>
        <w:tc>
          <w:tcPr>
            <w:tcW w:w="396" w:type="dxa"/>
          </w:tcPr>
          <w:p w14:paraId="10275067" w14:textId="77777777" w:rsidR="00B2621B" w:rsidRPr="00A217D5" w:rsidRDefault="00B2621B" w:rsidP="00110E1A">
            <w:pPr>
              <w:rPr>
                <w:sz w:val="20"/>
              </w:rPr>
            </w:pPr>
          </w:p>
        </w:tc>
        <w:tc>
          <w:tcPr>
            <w:tcW w:w="396" w:type="dxa"/>
          </w:tcPr>
          <w:p w14:paraId="4F4426C1" w14:textId="77777777" w:rsidR="00B2621B" w:rsidRPr="00A217D5" w:rsidRDefault="00B2621B" w:rsidP="00110E1A">
            <w:pPr>
              <w:rPr>
                <w:sz w:val="20"/>
              </w:rPr>
            </w:pPr>
          </w:p>
        </w:tc>
        <w:tc>
          <w:tcPr>
            <w:tcW w:w="397" w:type="dxa"/>
          </w:tcPr>
          <w:p w14:paraId="048FA1D1" w14:textId="77777777" w:rsidR="00B2621B" w:rsidRPr="00A217D5" w:rsidRDefault="00B2621B" w:rsidP="00110E1A">
            <w:pPr>
              <w:rPr>
                <w:sz w:val="20"/>
              </w:rPr>
            </w:pPr>
          </w:p>
        </w:tc>
        <w:tc>
          <w:tcPr>
            <w:tcW w:w="396" w:type="dxa"/>
          </w:tcPr>
          <w:p w14:paraId="153F9164" w14:textId="77777777" w:rsidR="00B2621B" w:rsidRPr="00A217D5" w:rsidRDefault="00B2621B" w:rsidP="00110E1A">
            <w:pPr>
              <w:rPr>
                <w:sz w:val="20"/>
              </w:rPr>
            </w:pPr>
          </w:p>
        </w:tc>
        <w:tc>
          <w:tcPr>
            <w:tcW w:w="396" w:type="dxa"/>
          </w:tcPr>
          <w:p w14:paraId="42B9613A" w14:textId="77777777" w:rsidR="00B2621B" w:rsidRPr="00A217D5" w:rsidRDefault="00B2621B" w:rsidP="00110E1A">
            <w:pPr>
              <w:rPr>
                <w:sz w:val="20"/>
              </w:rPr>
            </w:pPr>
          </w:p>
        </w:tc>
        <w:tc>
          <w:tcPr>
            <w:tcW w:w="397" w:type="dxa"/>
          </w:tcPr>
          <w:p w14:paraId="5CD3B4E0" w14:textId="77777777" w:rsidR="00B2621B" w:rsidRPr="00A217D5" w:rsidRDefault="00B2621B" w:rsidP="00110E1A">
            <w:pPr>
              <w:rPr>
                <w:sz w:val="20"/>
              </w:rPr>
            </w:pPr>
          </w:p>
        </w:tc>
        <w:tc>
          <w:tcPr>
            <w:tcW w:w="396" w:type="dxa"/>
          </w:tcPr>
          <w:p w14:paraId="40CEE82A" w14:textId="77777777" w:rsidR="00B2621B" w:rsidRDefault="00B2621B" w:rsidP="00110E1A"/>
        </w:tc>
        <w:tc>
          <w:tcPr>
            <w:tcW w:w="397" w:type="dxa"/>
          </w:tcPr>
          <w:p w14:paraId="5CAD7796" w14:textId="77777777" w:rsidR="00B2621B" w:rsidRDefault="00B2621B" w:rsidP="00110E1A"/>
        </w:tc>
        <w:tc>
          <w:tcPr>
            <w:tcW w:w="396" w:type="dxa"/>
          </w:tcPr>
          <w:p w14:paraId="05D197A7" w14:textId="77777777" w:rsidR="00B2621B" w:rsidRDefault="00B2621B" w:rsidP="00110E1A"/>
        </w:tc>
        <w:tc>
          <w:tcPr>
            <w:tcW w:w="396" w:type="dxa"/>
          </w:tcPr>
          <w:p w14:paraId="54B39332" w14:textId="77777777" w:rsidR="00B2621B" w:rsidRDefault="00B2621B" w:rsidP="00110E1A"/>
        </w:tc>
        <w:tc>
          <w:tcPr>
            <w:tcW w:w="397" w:type="dxa"/>
          </w:tcPr>
          <w:p w14:paraId="0822C17B" w14:textId="77777777" w:rsidR="00B2621B" w:rsidRDefault="00B2621B" w:rsidP="00110E1A"/>
        </w:tc>
        <w:tc>
          <w:tcPr>
            <w:tcW w:w="396" w:type="dxa"/>
          </w:tcPr>
          <w:p w14:paraId="386536C5" w14:textId="77777777" w:rsidR="00B2621B" w:rsidRDefault="00B2621B" w:rsidP="00110E1A"/>
        </w:tc>
        <w:tc>
          <w:tcPr>
            <w:tcW w:w="396" w:type="dxa"/>
          </w:tcPr>
          <w:p w14:paraId="1DF2E80E" w14:textId="77777777" w:rsidR="00B2621B" w:rsidRDefault="00B2621B" w:rsidP="00110E1A"/>
        </w:tc>
        <w:tc>
          <w:tcPr>
            <w:tcW w:w="397" w:type="dxa"/>
          </w:tcPr>
          <w:p w14:paraId="0ABD1551" w14:textId="77777777" w:rsidR="00B2621B" w:rsidRDefault="00B2621B" w:rsidP="00110E1A"/>
        </w:tc>
        <w:tc>
          <w:tcPr>
            <w:tcW w:w="396" w:type="dxa"/>
          </w:tcPr>
          <w:p w14:paraId="12E768B2" w14:textId="77777777" w:rsidR="00B2621B" w:rsidRDefault="00B2621B" w:rsidP="00110E1A"/>
        </w:tc>
        <w:tc>
          <w:tcPr>
            <w:tcW w:w="397" w:type="dxa"/>
          </w:tcPr>
          <w:p w14:paraId="52A824D8" w14:textId="77777777" w:rsidR="00B2621B" w:rsidRDefault="00B2621B" w:rsidP="00110E1A"/>
        </w:tc>
        <w:tc>
          <w:tcPr>
            <w:tcW w:w="396" w:type="dxa"/>
          </w:tcPr>
          <w:p w14:paraId="179A4471" w14:textId="77777777" w:rsidR="00B2621B" w:rsidRDefault="00B2621B" w:rsidP="00110E1A"/>
        </w:tc>
        <w:tc>
          <w:tcPr>
            <w:tcW w:w="396" w:type="dxa"/>
          </w:tcPr>
          <w:p w14:paraId="144071F4" w14:textId="77777777" w:rsidR="00B2621B" w:rsidRDefault="00B2621B" w:rsidP="00110E1A"/>
        </w:tc>
        <w:tc>
          <w:tcPr>
            <w:tcW w:w="397" w:type="dxa"/>
          </w:tcPr>
          <w:p w14:paraId="07605B63" w14:textId="77777777" w:rsidR="00B2621B" w:rsidRDefault="00B2621B" w:rsidP="00110E1A"/>
        </w:tc>
        <w:tc>
          <w:tcPr>
            <w:tcW w:w="396" w:type="dxa"/>
          </w:tcPr>
          <w:p w14:paraId="169E8BDB" w14:textId="77777777" w:rsidR="00B2621B" w:rsidRDefault="00B2621B" w:rsidP="00110E1A"/>
        </w:tc>
        <w:tc>
          <w:tcPr>
            <w:tcW w:w="396" w:type="dxa"/>
          </w:tcPr>
          <w:p w14:paraId="5B680E73" w14:textId="77777777" w:rsidR="00B2621B" w:rsidRDefault="00B2621B" w:rsidP="00110E1A"/>
        </w:tc>
        <w:tc>
          <w:tcPr>
            <w:tcW w:w="397" w:type="dxa"/>
          </w:tcPr>
          <w:p w14:paraId="41FF2CF7" w14:textId="77777777" w:rsidR="00B2621B" w:rsidRDefault="00B2621B" w:rsidP="00110E1A">
            <w:r>
              <w:t xml:space="preserve">X </w:t>
            </w:r>
          </w:p>
        </w:tc>
        <w:tc>
          <w:tcPr>
            <w:tcW w:w="396" w:type="dxa"/>
          </w:tcPr>
          <w:p w14:paraId="756CDBBD" w14:textId="77777777" w:rsidR="00B2621B" w:rsidRDefault="00B2621B" w:rsidP="00110E1A"/>
        </w:tc>
        <w:tc>
          <w:tcPr>
            <w:tcW w:w="397" w:type="dxa"/>
          </w:tcPr>
          <w:p w14:paraId="6C36E3F5" w14:textId="77777777" w:rsidR="00B2621B" w:rsidRDefault="00B2621B" w:rsidP="00110E1A"/>
        </w:tc>
      </w:tr>
      <w:tr w:rsidR="00B2621B" w14:paraId="157393E0" w14:textId="77777777" w:rsidTr="00110E1A">
        <w:tc>
          <w:tcPr>
            <w:tcW w:w="1271" w:type="dxa"/>
          </w:tcPr>
          <w:p w14:paraId="36458147" w14:textId="77777777" w:rsidR="00B2621B" w:rsidRDefault="00B2621B" w:rsidP="00110E1A">
            <w:r w:rsidRPr="00994CB0">
              <w:t>PARS_BT</w:t>
            </w:r>
            <w:r>
              <w:t>5</w:t>
            </w:r>
          </w:p>
        </w:tc>
        <w:tc>
          <w:tcPr>
            <w:tcW w:w="396" w:type="dxa"/>
          </w:tcPr>
          <w:p w14:paraId="237D5C5B" w14:textId="77777777" w:rsidR="00B2621B" w:rsidRPr="00A217D5" w:rsidRDefault="00B2621B" w:rsidP="00110E1A">
            <w:pPr>
              <w:rPr>
                <w:sz w:val="20"/>
              </w:rPr>
            </w:pPr>
          </w:p>
        </w:tc>
        <w:tc>
          <w:tcPr>
            <w:tcW w:w="396" w:type="dxa"/>
          </w:tcPr>
          <w:p w14:paraId="1B4CE78D" w14:textId="77777777" w:rsidR="00B2621B" w:rsidRPr="00A217D5" w:rsidRDefault="00B2621B" w:rsidP="00110E1A">
            <w:pPr>
              <w:rPr>
                <w:sz w:val="20"/>
              </w:rPr>
            </w:pPr>
          </w:p>
        </w:tc>
        <w:tc>
          <w:tcPr>
            <w:tcW w:w="397" w:type="dxa"/>
          </w:tcPr>
          <w:p w14:paraId="705BD38D" w14:textId="77777777" w:rsidR="00B2621B" w:rsidRPr="00A217D5" w:rsidRDefault="00B2621B" w:rsidP="00110E1A">
            <w:pPr>
              <w:rPr>
                <w:sz w:val="20"/>
              </w:rPr>
            </w:pPr>
          </w:p>
        </w:tc>
        <w:tc>
          <w:tcPr>
            <w:tcW w:w="396" w:type="dxa"/>
          </w:tcPr>
          <w:p w14:paraId="0DCFC56E" w14:textId="77777777" w:rsidR="00B2621B" w:rsidRPr="00A217D5" w:rsidRDefault="00B2621B" w:rsidP="00110E1A">
            <w:pPr>
              <w:rPr>
                <w:sz w:val="20"/>
              </w:rPr>
            </w:pPr>
          </w:p>
        </w:tc>
        <w:tc>
          <w:tcPr>
            <w:tcW w:w="397" w:type="dxa"/>
          </w:tcPr>
          <w:p w14:paraId="76D5D484" w14:textId="77777777" w:rsidR="00B2621B" w:rsidRPr="00A217D5" w:rsidRDefault="00B2621B" w:rsidP="00110E1A">
            <w:pPr>
              <w:rPr>
                <w:sz w:val="20"/>
              </w:rPr>
            </w:pPr>
          </w:p>
        </w:tc>
        <w:tc>
          <w:tcPr>
            <w:tcW w:w="396" w:type="dxa"/>
          </w:tcPr>
          <w:p w14:paraId="0446B7B4" w14:textId="77777777" w:rsidR="00B2621B" w:rsidRPr="00A217D5" w:rsidRDefault="00B2621B" w:rsidP="00110E1A">
            <w:pPr>
              <w:rPr>
                <w:sz w:val="20"/>
              </w:rPr>
            </w:pPr>
          </w:p>
        </w:tc>
        <w:tc>
          <w:tcPr>
            <w:tcW w:w="396" w:type="dxa"/>
          </w:tcPr>
          <w:p w14:paraId="28022FA9" w14:textId="77777777" w:rsidR="00B2621B" w:rsidRPr="00A217D5" w:rsidRDefault="00B2621B" w:rsidP="00110E1A">
            <w:pPr>
              <w:rPr>
                <w:sz w:val="20"/>
              </w:rPr>
            </w:pPr>
          </w:p>
        </w:tc>
        <w:tc>
          <w:tcPr>
            <w:tcW w:w="397" w:type="dxa"/>
          </w:tcPr>
          <w:p w14:paraId="76EB33DE" w14:textId="77777777" w:rsidR="00B2621B" w:rsidRPr="00A217D5" w:rsidRDefault="00B2621B" w:rsidP="00110E1A">
            <w:pPr>
              <w:rPr>
                <w:sz w:val="20"/>
              </w:rPr>
            </w:pPr>
          </w:p>
        </w:tc>
        <w:tc>
          <w:tcPr>
            <w:tcW w:w="396" w:type="dxa"/>
          </w:tcPr>
          <w:p w14:paraId="3831C4CF" w14:textId="77777777" w:rsidR="00B2621B" w:rsidRPr="00A217D5" w:rsidRDefault="00B2621B" w:rsidP="00110E1A">
            <w:pPr>
              <w:rPr>
                <w:sz w:val="20"/>
              </w:rPr>
            </w:pPr>
          </w:p>
        </w:tc>
        <w:tc>
          <w:tcPr>
            <w:tcW w:w="397" w:type="dxa"/>
          </w:tcPr>
          <w:p w14:paraId="68580819" w14:textId="77777777" w:rsidR="00B2621B" w:rsidRPr="00A217D5" w:rsidRDefault="00B2621B" w:rsidP="00110E1A">
            <w:pPr>
              <w:rPr>
                <w:sz w:val="20"/>
              </w:rPr>
            </w:pPr>
          </w:p>
        </w:tc>
        <w:tc>
          <w:tcPr>
            <w:tcW w:w="396" w:type="dxa"/>
          </w:tcPr>
          <w:p w14:paraId="143B8B30" w14:textId="77777777" w:rsidR="00B2621B" w:rsidRPr="00A217D5" w:rsidRDefault="00B2621B" w:rsidP="00110E1A">
            <w:pPr>
              <w:rPr>
                <w:sz w:val="20"/>
              </w:rPr>
            </w:pPr>
          </w:p>
        </w:tc>
        <w:tc>
          <w:tcPr>
            <w:tcW w:w="397" w:type="dxa"/>
          </w:tcPr>
          <w:p w14:paraId="4B577DB0" w14:textId="77777777" w:rsidR="00B2621B" w:rsidRPr="00A217D5" w:rsidRDefault="00B2621B" w:rsidP="00110E1A">
            <w:pPr>
              <w:rPr>
                <w:sz w:val="20"/>
              </w:rPr>
            </w:pPr>
          </w:p>
        </w:tc>
        <w:tc>
          <w:tcPr>
            <w:tcW w:w="396" w:type="dxa"/>
          </w:tcPr>
          <w:p w14:paraId="767DAD30" w14:textId="77777777" w:rsidR="00B2621B" w:rsidRPr="00A217D5" w:rsidRDefault="00B2621B" w:rsidP="00110E1A">
            <w:pPr>
              <w:rPr>
                <w:sz w:val="20"/>
              </w:rPr>
            </w:pPr>
          </w:p>
        </w:tc>
        <w:tc>
          <w:tcPr>
            <w:tcW w:w="396" w:type="dxa"/>
          </w:tcPr>
          <w:p w14:paraId="4E6A0BFD" w14:textId="77777777" w:rsidR="00B2621B" w:rsidRPr="00A217D5" w:rsidRDefault="00B2621B" w:rsidP="00110E1A">
            <w:pPr>
              <w:rPr>
                <w:sz w:val="20"/>
              </w:rPr>
            </w:pPr>
          </w:p>
        </w:tc>
        <w:tc>
          <w:tcPr>
            <w:tcW w:w="397" w:type="dxa"/>
          </w:tcPr>
          <w:p w14:paraId="555AC4FF" w14:textId="77777777" w:rsidR="00B2621B" w:rsidRPr="00A217D5" w:rsidRDefault="00B2621B" w:rsidP="00110E1A">
            <w:pPr>
              <w:rPr>
                <w:sz w:val="20"/>
              </w:rPr>
            </w:pPr>
          </w:p>
        </w:tc>
        <w:tc>
          <w:tcPr>
            <w:tcW w:w="396" w:type="dxa"/>
          </w:tcPr>
          <w:p w14:paraId="16444D8C" w14:textId="77777777" w:rsidR="00B2621B" w:rsidRPr="00A217D5" w:rsidRDefault="00B2621B" w:rsidP="00110E1A">
            <w:pPr>
              <w:rPr>
                <w:sz w:val="20"/>
              </w:rPr>
            </w:pPr>
          </w:p>
        </w:tc>
        <w:tc>
          <w:tcPr>
            <w:tcW w:w="396" w:type="dxa"/>
          </w:tcPr>
          <w:p w14:paraId="555F9E58" w14:textId="77777777" w:rsidR="00B2621B" w:rsidRPr="00A217D5" w:rsidRDefault="00B2621B" w:rsidP="00110E1A">
            <w:pPr>
              <w:rPr>
                <w:sz w:val="20"/>
              </w:rPr>
            </w:pPr>
          </w:p>
        </w:tc>
        <w:tc>
          <w:tcPr>
            <w:tcW w:w="397" w:type="dxa"/>
          </w:tcPr>
          <w:p w14:paraId="504A6F6F" w14:textId="77777777" w:rsidR="00B2621B" w:rsidRPr="00A217D5" w:rsidRDefault="00B2621B" w:rsidP="00110E1A">
            <w:pPr>
              <w:rPr>
                <w:sz w:val="20"/>
              </w:rPr>
            </w:pPr>
          </w:p>
        </w:tc>
        <w:tc>
          <w:tcPr>
            <w:tcW w:w="396" w:type="dxa"/>
          </w:tcPr>
          <w:p w14:paraId="52A1CA84" w14:textId="77777777" w:rsidR="00B2621B" w:rsidRPr="00A217D5" w:rsidRDefault="00B2621B" w:rsidP="00110E1A">
            <w:pPr>
              <w:rPr>
                <w:sz w:val="20"/>
              </w:rPr>
            </w:pPr>
          </w:p>
        </w:tc>
        <w:tc>
          <w:tcPr>
            <w:tcW w:w="396" w:type="dxa"/>
          </w:tcPr>
          <w:p w14:paraId="23E317F3" w14:textId="77777777" w:rsidR="00B2621B" w:rsidRPr="00A217D5" w:rsidRDefault="00B2621B" w:rsidP="00110E1A">
            <w:pPr>
              <w:rPr>
                <w:sz w:val="20"/>
              </w:rPr>
            </w:pPr>
          </w:p>
        </w:tc>
        <w:tc>
          <w:tcPr>
            <w:tcW w:w="397" w:type="dxa"/>
          </w:tcPr>
          <w:p w14:paraId="5A1A91A1" w14:textId="77777777" w:rsidR="00B2621B" w:rsidRPr="00A217D5" w:rsidRDefault="00B2621B" w:rsidP="00110E1A">
            <w:pPr>
              <w:rPr>
                <w:sz w:val="20"/>
              </w:rPr>
            </w:pPr>
          </w:p>
        </w:tc>
        <w:tc>
          <w:tcPr>
            <w:tcW w:w="396" w:type="dxa"/>
          </w:tcPr>
          <w:p w14:paraId="4851AAD9" w14:textId="77777777" w:rsidR="00B2621B" w:rsidRPr="00A217D5" w:rsidRDefault="00B2621B" w:rsidP="00110E1A">
            <w:pPr>
              <w:rPr>
                <w:sz w:val="20"/>
              </w:rPr>
            </w:pPr>
          </w:p>
        </w:tc>
        <w:tc>
          <w:tcPr>
            <w:tcW w:w="397" w:type="dxa"/>
          </w:tcPr>
          <w:p w14:paraId="00142D1D" w14:textId="77777777" w:rsidR="00B2621B" w:rsidRPr="00A217D5" w:rsidRDefault="00B2621B" w:rsidP="00110E1A">
            <w:pPr>
              <w:rPr>
                <w:sz w:val="20"/>
              </w:rPr>
            </w:pPr>
          </w:p>
        </w:tc>
        <w:tc>
          <w:tcPr>
            <w:tcW w:w="396" w:type="dxa"/>
          </w:tcPr>
          <w:p w14:paraId="211362B1" w14:textId="77777777" w:rsidR="00B2621B" w:rsidRPr="00A217D5" w:rsidRDefault="00B2621B" w:rsidP="00110E1A">
            <w:pPr>
              <w:rPr>
                <w:sz w:val="20"/>
              </w:rPr>
            </w:pPr>
          </w:p>
        </w:tc>
        <w:tc>
          <w:tcPr>
            <w:tcW w:w="396" w:type="dxa"/>
          </w:tcPr>
          <w:p w14:paraId="7FBDD9C5" w14:textId="77777777" w:rsidR="00B2621B" w:rsidRPr="00A217D5" w:rsidRDefault="00B2621B" w:rsidP="00110E1A">
            <w:pPr>
              <w:rPr>
                <w:sz w:val="20"/>
              </w:rPr>
            </w:pPr>
          </w:p>
        </w:tc>
        <w:tc>
          <w:tcPr>
            <w:tcW w:w="397" w:type="dxa"/>
          </w:tcPr>
          <w:p w14:paraId="31584E42" w14:textId="77777777" w:rsidR="00B2621B" w:rsidRPr="00A217D5" w:rsidRDefault="00B2621B" w:rsidP="00110E1A">
            <w:pPr>
              <w:rPr>
                <w:sz w:val="20"/>
              </w:rPr>
            </w:pPr>
          </w:p>
        </w:tc>
        <w:tc>
          <w:tcPr>
            <w:tcW w:w="396" w:type="dxa"/>
          </w:tcPr>
          <w:p w14:paraId="23BEFED6" w14:textId="77777777" w:rsidR="00B2621B" w:rsidRPr="00A217D5" w:rsidRDefault="00B2621B" w:rsidP="00110E1A">
            <w:pPr>
              <w:rPr>
                <w:sz w:val="20"/>
              </w:rPr>
            </w:pPr>
          </w:p>
        </w:tc>
        <w:tc>
          <w:tcPr>
            <w:tcW w:w="396" w:type="dxa"/>
          </w:tcPr>
          <w:p w14:paraId="71432ECE" w14:textId="77777777" w:rsidR="00B2621B" w:rsidRPr="00A217D5" w:rsidRDefault="00B2621B" w:rsidP="00110E1A">
            <w:pPr>
              <w:rPr>
                <w:sz w:val="20"/>
              </w:rPr>
            </w:pPr>
          </w:p>
        </w:tc>
        <w:tc>
          <w:tcPr>
            <w:tcW w:w="397" w:type="dxa"/>
          </w:tcPr>
          <w:p w14:paraId="39679796" w14:textId="77777777" w:rsidR="00B2621B" w:rsidRPr="00A217D5" w:rsidRDefault="00B2621B" w:rsidP="00110E1A">
            <w:pPr>
              <w:rPr>
                <w:sz w:val="20"/>
              </w:rPr>
            </w:pPr>
          </w:p>
        </w:tc>
        <w:tc>
          <w:tcPr>
            <w:tcW w:w="396" w:type="dxa"/>
          </w:tcPr>
          <w:p w14:paraId="562F2DFB" w14:textId="77777777" w:rsidR="00B2621B" w:rsidRPr="00A217D5" w:rsidRDefault="00B2621B" w:rsidP="00110E1A">
            <w:pPr>
              <w:rPr>
                <w:sz w:val="20"/>
              </w:rPr>
            </w:pPr>
          </w:p>
        </w:tc>
        <w:tc>
          <w:tcPr>
            <w:tcW w:w="396" w:type="dxa"/>
          </w:tcPr>
          <w:p w14:paraId="6B03E3E0" w14:textId="77777777" w:rsidR="00B2621B" w:rsidRPr="00A217D5" w:rsidRDefault="00B2621B" w:rsidP="00110E1A">
            <w:pPr>
              <w:rPr>
                <w:sz w:val="20"/>
              </w:rPr>
            </w:pPr>
          </w:p>
        </w:tc>
        <w:tc>
          <w:tcPr>
            <w:tcW w:w="397" w:type="dxa"/>
          </w:tcPr>
          <w:p w14:paraId="0F4A0595" w14:textId="77777777" w:rsidR="00B2621B" w:rsidRPr="00A217D5" w:rsidRDefault="00B2621B" w:rsidP="00110E1A">
            <w:pPr>
              <w:rPr>
                <w:sz w:val="20"/>
              </w:rPr>
            </w:pPr>
          </w:p>
        </w:tc>
        <w:tc>
          <w:tcPr>
            <w:tcW w:w="396" w:type="dxa"/>
          </w:tcPr>
          <w:p w14:paraId="25C4ECB0" w14:textId="77777777" w:rsidR="00B2621B" w:rsidRDefault="00B2621B" w:rsidP="00110E1A"/>
        </w:tc>
        <w:tc>
          <w:tcPr>
            <w:tcW w:w="397" w:type="dxa"/>
          </w:tcPr>
          <w:p w14:paraId="0EB8E153" w14:textId="77777777" w:rsidR="00B2621B" w:rsidRDefault="00B2621B" w:rsidP="00110E1A"/>
        </w:tc>
        <w:tc>
          <w:tcPr>
            <w:tcW w:w="396" w:type="dxa"/>
          </w:tcPr>
          <w:p w14:paraId="65A8E845" w14:textId="77777777" w:rsidR="00B2621B" w:rsidRDefault="00B2621B" w:rsidP="00110E1A"/>
        </w:tc>
        <w:tc>
          <w:tcPr>
            <w:tcW w:w="396" w:type="dxa"/>
          </w:tcPr>
          <w:p w14:paraId="1BE384F9" w14:textId="77777777" w:rsidR="00B2621B" w:rsidRDefault="00B2621B" w:rsidP="00110E1A"/>
        </w:tc>
        <w:tc>
          <w:tcPr>
            <w:tcW w:w="397" w:type="dxa"/>
          </w:tcPr>
          <w:p w14:paraId="0270F923" w14:textId="77777777" w:rsidR="00B2621B" w:rsidRDefault="00B2621B" w:rsidP="00110E1A"/>
        </w:tc>
        <w:tc>
          <w:tcPr>
            <w:tcW w:w="396" w:type="dxa"/>
          </w:tcPr>
          <w:p w14:paraId="43125B6D" w14:textId="77777777" w:rsidR="00B2621B" w:rsidRDefault="00B2621B" w:rsidP="00110E1A"/>
        </w:tc>
        <w:tc>
          <w:tcPr>
            <w:tcW w:w="396" w:type="dxa"/>
          </w:tcPr>
          <w:p w14:paraId="324A48C8" w14:textId="77777777" w:rsidR="00B2621B" w:rsidRDefault="00B2621B" w:rsidP="00110E1A"/>
        </w:tc>
        <w:tc>
          <w:tcPr>
            <w:tcW w:w="397" w:type="dxa"/>
          </w:tcPr>
          <w:p w14:paraId="66D6E583" w14:textId="77777777" w:rsidR="00B2621B" w:rsidRDefault="00B2621B" w:rsidP="00110E1A"/>
        </w:tc>
        <w:tc>
          <w:tcPr>
            <w:tcW w:w="396" w:type="dxa"/>
          </w:tcPr>
          <w:p w14:paraId="5D2FD005" w14:textId="77777777" w:rsidR="00B2621B" w:rsidRDefault="00B2621B" w:rsidP="00110E1A"/>
        </w:tc>
        <w:tc>
          <w:tcPr>
            <w:tcW w:w="397" w:type="dxa"/>
          </w:tcPr>
          <w:p w14:paraId="0E4C2C35" w14:textId="77777777" w:rsidR="00B2621B" w:rsidRDefault="00B2621B" w:rsidP="00110E1A"/>
        </w:tc>
        <w:tc>
          <w:tcPr>
            <w:tcW w:w="396" w:type="dxa"/>
          </w:tcPr>
          <w:p w14:paraId="1B489F4F" w14:textId="77777777" w:rsidR="00B2621B" w:rsidRDefault="00B2621B" w:rsidP="00110E1A"/>
        </w:tc>
        <w:tc>
          <w:tcPr>
            <w:tcW w:w="396" w:type="dxa"/>
          </w:tcPr>
          <w:p w14:paraId="4C145A10" w14:textId="77777777" w:rsidR="00B2621B" w:rsidRDefault="00B2621B" w:rsidP="00110E1A"/>
        </w:tc>
        <w:tc>
          <w:tcPr>
            <w:tcW w:w="397" w:type="dxa"/>
          </w:tcPr>
          <w:p w14:paraId="43CFF2C7" w14:textId="77777777" w:rsidR="00B2621B" w:rsidRDefault="00B2621B" w:rsidP="00110E1A"/>
        </w:tc>
        <w:tc>
          <w:tcPr>
            <w:tcW w:w="396" w:type="dxa"/>
          </w:tcPr>
          <w:p w14:paraId="1BA18367" w14:textId="77777777" w:rsidR="00B2621B" w:rsidRDefault="00B2621B" w:rsidP="00110E1A"/>
        </w:tc>
        <w:tc>
          <w:tcPr>
            <w:tcW w:w="396" w:type="dxa"/>
          </w:tcPr>
          <w:p w14:paraId="1E3AC85B" w14:textId="77777777" w:rsidR="00B2621B" w:rsidRDefault="00B2621B" w:rsidP="00110E1A"/>
        </w:tc>
        <w:tc>
          <w:tcPr>
            <w:tcW w:w="397" w:type="dxa"/>
          </w:tcPr>
          <w:p w14:paraId="50251EE7" w14:textId="77777777" w:rsidR="00B2621B" w:rsidRDefault="00B2621B" w:rsidP="00110E1A"/>
        </w:tc>
        <w:tc>
          <w:tcPr>
            <w:tcW w:w="396" w:type="dxa"/>
          </w:tcPr>
          <w:p w14:paraId="3B1F6793" w14:textId="77777777" w:rsidR="00B2621B" w:rsidRDefault="00B2621B" w:rsidP="00110E1A">
            <w:r>
              <w:t xml:space="preserve">X </w:t>
            </w:r>
          </w:p>
        </w:tc>
        <w:tc>
          <w:tcPr>
            <w:tcW w:w="397" w:type="dxa"/>
          </w:tcPr>
          <w:p w14:paraId="3ED53C35" w14:textId="77777777" w:rsidR="00B2621B" w:rsidRDefault="00B2621B" w:rsidP="00110E1A"/>
        </w:tc>
      </w:tr>
      <w:tr w:rsidR="00B2621B" w14:paraId="31480451" w14:textId="77777777" w:rsidTr="00110E1A">
        <w:tc>
          <w:tcPr>
            <w:tcW w:w="1271" w:type="dxa"/>
          </w:tcPr>
          <w:p w14:paraId="0DFCAAF4" w14:textId="77777777" w:rsidR="00B2621B" w:rsidRDefault="00B2621B" w:rsidP="00110E1A">
            <w:r w:rsidRPr="00994CB0">
              <w:t>PARS_BT</w:t>
            </w:r>
            <w:r>
              <w:t>6</w:t>
            </w:r>
          </w:p>
        </w:tc>
        <w:tc>
          <w:tcPr>
            <w:tcW w:w="396" w:type="dxa"/>
          </w:tcPr>
          <w:p w14:paraId="31371D6C" w14:textId="77777777" w:rsidR="00B2621B" w:rsidRPr="00A217D5" w:rsidRDefault="00B2621B" w:rsidP="00110E1A">
            <w:pPr>
              <w:rPr>
                <w:sz w:val="20"/>
              </w:rPr>
            </w:pPr>
          </w:p>
        </w:tc>
        <w:tc>
          <w:tcPr>
            <w:tcW w:w="396" w:type="dxa"/>
          </w:tcPr>
          <w:p w14:paraId="2A70765A" w14:textId="77777777" w:rsidR="00B2621B" w:rsidRPr="00A217D5" w:rsidRDefault="00B2621B" w:rsidP="00110E1A">
            <w:pPr>
              <w:rPr>
                <w:sz w:val="20"/>
              </w:rPr>
            </w:pPr>
          </w:p>
        </w:tc>
        <w:tc>
          <w:tcPr>
            <w:tcW w:w="397" w:type="dxa"/>
          </w:tcPr>
          <w:p w14:paraId="3779246D" w14:textId="77777777" w:rsidR="00B2621B" w:rsidRPr="00A217D5" w:rsidRDefault="00B2621B" w:rsidP="00110E1A">
            <w:pPr>
              <w:rPr>
                <w:sz w:val="20"/>
              </w:rPr>
            </w:pPr>
          </w:p>
        </w:tc>
        <w:tc>
          <w:tcPr>
            <w:tcW w:w="396" w:type="dxa"/>
          </w:tcPr>
          <w:p w14:paraId="3D77393F" w14:textId="77777777" w:rsidR="00B2621B" w:rsidRPr="00A217D5" w:rsidRDefault="00B2621B" w:rsidP="00110E1A">
            <w:pPr>
              <w:rPr>
                <w:sz w:val="20"/>
              </w:rPr>
            </w:pPr>
          </w:p>
        </w:tc>
        <w:tc>
          <w:tcPr>
            <w:tcW w:w="397" w:type="dxa"/>
          </w:tcPr>
          <w:p w14:paraId="21DC02F3" w14:textId="77777777" w:rsidR="00B2621B" w:rsidRPr="00A217D5" w:rsidRDefault="00B2621B" w:rsidP="00110E1A">
            <w:pPr>
              <w:rPr>
                <w:sz w:val="20"/>
              </w:rPr>
            </w:pPr>
          </w:p>
        </w:tc>
        <w:tc>
          <w:tcPr>
            <w:tcW w:w="396" w:type="dxa"/>
          </w:tcPr>
          <w:p w14:paraId="1069EEAF" w14:textId="77777777" w:rsidR="00B2621B" w:rsidRPr="00A217D5" w:rsidRDefault="00B2621B" w:rsidP="00110E1A">
            <w:pPr>
              <w:rPr>
                <w:sz w:val="20"/>
              </w:rPr>
            </w:pPr>
          </w:p>
        </w:tc>
        <w:tc>
          <w:tcPr>
            <w:tcW w:w="396" w:type="dxa"/>
          </w:tcPr>
          <w:p w14:paraId="4AF67136" w14:textId="77777777" w:rsidR="00B2621B" w:rsidRPr="00A217D5" w:rsidRDefault="00B2621B" w:rsidP="00110E1A">
            <w:pPr>
              <w:rPr>
                <w:sz w:val="20"/>
              </w:rPr>
            </w:pPr>
          </w:p>
        </w:tc>
        <w:tc>
          <w:tcPr>
            <w:tcW w:w="397" w:type="dxa"/>
          </w:tcPr>
          <w:p w14:paraId="6B6202F3" w14:textId="77777777" w:rsidR="00B2621B" w:rsidRPr="00A217D5" w:rsidRDefault="00B2621B" w:rsidP="00110E1A">
            <w:pPr>
              <w:rPr>
                <w:sz w:val="20"/>
              </w:rPr>
            </w:pPr>
          </w:p>
        </w:tc>
        <w:tc>
          <w:tcPr>
            <w:tcW w:w="396" w:type="dxa"/>
          </w:tcPr>
          <w:p w14:paraId="2A18186B" w14:textId="77777777" w:rsidR="00B2621B" w:rsidRPr="00A217D5" w:rsidRDefault="00B2621B" w:rsidP="00110E1A">
            <w:pPr>
              <w:rPr>
                <w:sz w:val="20"/>
              </w:rPr>
            </w:pPr>
          </w:p>
        </w:tc>
        <w:tc>
          <w:tcPr>
            <w:tcW w:w="397" w:type="dxa"/>
          </w:tcPr>
          <w:p w14:paraId="796D8953" w14:textId="77777777" w:rsidR="00B2621B" w:rsidRPr="00A217D5" w:rsidRDefault="00B2621B" w:rsidP="00110E1A">
            <w:pPr>
              <w:rPr>
                <w:sz w:val="20"/>
              </w:rPr>
            </w:pPr>
          </w:p>
        </w:tc>
        <w:tc>
          <w:tcPr>
            <w:tcW w:w="396" w:type="dxa"/>
          </w:tcPr>
          <w:p w14:paraId="7A3A27CA" w14:textId="77777777" w:rsidR="00B2621B" w:rsidRPr="00A217D5" w:rsidRDefault="00B2621B" w:rsidP="00110E1A">
            <w:pPr>
              <w:rPr>
                <w:sz w:val="20"/>
              </w:rPr>
            </w:pPr>
          </w:p>
        </w:tc>
        <w:tc>
          <w:tcPr>
            <w:tcW w:w="397" w:type="dxa"/>
          </w:tcPr>
          <w:p w14:paraId="24156D4A" w14:textId="77777777" w:rsidR="00B2621B" w:rsidRPr="00A217D5" w:rsidRDefault="00B2621B" w:rsidP="00110E1A">
            <w:pPr>
              <w:rPr>
                <w:sz w:val="20"/>
              </w:rPr>
            </w:pPr>
          </w:p>
        </w:tc>
        <w:tc>
          <w:tcPr>
            <w:tcW w:w="396" w:type="dxa"/>
          </w:tcPr>
          <w:p w14:paraId="650E81ED" w14:textId="77777777" w:rsidR="00B2621B" w:rsidRPr="00A217D5" w:rsidRDefault="00B2621B" w:rsidP="00110E1A">
            <w:pPr>
              <w:rPr>
                <w:sz w:val="20"/>
              </w:rPr>
            </w:pPr>
          </w:p>
        </w:tc>
        <w:tc>
          <w:tcPr>
            <w:tcW w:w="396" w:type="dxa"/>
          </w:tcPr>
          <w:p w14:paraId="789B5D53" w14:textId="77777777" w:rsidR="00B2621B" w:rsidRPr="00A217D5" w:rsidRDefault="00B2621B" w:rsidP="00110E1A">
            <w:pPr>
              <w:rPr>
                <w:sz w:val="20"/>
              </w:rPr>
            </w:pPr>
          </w:p>
        </w:tc>
        <w:tc>
          <w:tcPr>
            <w:tcW w:w="397" w:type="dxa"/>
          </w:tcPr>
          <w:p w14:paraId="7B583F7F" w14:textId="77777777" w:rsidR="00B2621B" w:rsidRPr="00A217D5" w:rsidRDefault="00B2621B" w:rsidP="00110E1A">
            <w:pPr>
              <w:rPr>
                <w:sz w:val="20"/>
              </w:rPr>
            </w:pPr>
          </w:p>
        </w:tc>
        <w:tc>
          <w:tcPr>
            <w:tcW w:w="396" w:type="dxa"/>
          </w:tcPr>
          <w:p w14:paraId="0388DF34" w14:textId="77777777" w:rsidR="00B2621B" w:rsidRPr="00A217D5" w:rsidRDefault="00B2621B" w:rsidP="00110E1A">
            <w:pPr>
              <w:rPr>
                <w:sz w:val="20"/>
              </w:rPr>
            </w:pPr>
          </w:p>
        </w:tc>
        <w:tc>
          <w:tcPr>
            <w:tcW w:w="396" w:type="dxa"/>
          </w:tcPr>
          <w:p w14:paraId="34E78F4E" w14:textId="77777777" w:rsidR="00B2621B" w:rsidRPr="00A217D5" w:rsidRDefault="00B2621B" w:rsidP="00110E1A">
            <w:pPr>
              <w:rPr>
                <w:sz w:val="20"/>
              </w:rPr>
            </w:pPr>
          </w:p>
        </w:tc>
        <w:tc>
          <w:tcPr>
            <w:tcW w:w="397" w:type="dxa"/>
          </w:tcPr>
          <w:p w14:paraId="32716CC4" w14:textId="77777777" w:rsidR="00B2621B" w:rsidRPr="00A217D5" w:rsidRDefault="00B2621B" w:rsidP="00110E1A">
            <w:pPr>
              <w:rPr>
                <w:sz w:val="20"/>
              </w:rPr>
            </w:pPr>
          </w:p>
        </w:tc>
        <w:tc>
          <w:tcPr>
            <w:tcW w:w="396" w:type="dxa"/>
          </w:tcPr>
          <w:p w14:paraId="44667558" w14:textId="77777777" w:rsidR="00B2621B" w:rsidRPr="00A217D5" w:rsidRDefault="00B2621B" w:rsidP="00110E1A">
            <w:pPr>
              <w:rPr>
                <w:sz w:val="20"/>
              </w:rPr>
            </w:pPr>
          </w:p>
        </w:tc>
        <w:tc>
          <w:tcPr>
            <w:tcW w:w="396" w:type="dxa"/>
          </w:tcPr>
          <w:p w14:paraId="29B07827" w14:textId="77777777" w:rsidR="00B2621B" w:rsidRPr="00A217D5" w:rsidRDefault="00B2621B" w:rsidP="00110E1A">
            <w:pPr>
              <w:rPr>
                <w:sz w:val="20"/>
              </w:rPr>
            </w:pPr>
          </w:p>
        </w:tc>
        <w:tc>
          <w:tcPr>
            <w:tcW w:w="397" w:type="dxa"/>
          </w:tcPr>
          <w:p w14:paraId="71FE3912" w14:textId="77777777" w:rsidR="00B2621B" w:rsidRPr="00A217D5" w:rsidRDefault="00B2621B" w:rsidP="00110E1A">
            <w:pPr>
              <w:rPr>
                <w:sz w:val="20"/>
              </w:rPr>
            </w:pPr>
          </w:p>
        </w:tc>
        <w:tc>
          <w:tcPr>
            <w:tcW w:w="396" w:type="dxa"/>
          </w:tcPr>
          <w:p w14:paraId="40E05DA0" w14:textId="77777777" w:rsidR="00B2621B" w:rsidRPr="00A217D5" w:rsidRDefault="00B2621B" w:rsidP="00110E1A">
            <w:pPr>
              <w:rPr>
                <w:sz w:val="20"/>
              </w:rPr>
            </w:pPr>
          </w:p>
        </w:tc>
        <w:tc>
          <w:tcPr>
            <w:tcW w:w="397" w:type="dxa"/>
          </w:tcPr>
          <w:p w14:paraId="7A74A727" w14:textId="77777777" w:rsidR="00B2621B" w:rsidRPr="00A217D5" w:rsidRDefault="00B2621B" w:rsidP="00110E1A">
            <w:pPr>
              <w:rPr>
                <w:sz w:val="20"/>
              </w:rPr>
            </w:pPr>
          </w:p>
        </w:tc>
        <w:tc>
          <w:tcPr>
            <w:tcW w:w="396" w:type="dxa"/>
          </w:tcPr>
          <w:p w14:paraId="683D6FD0" w14:textId="77777777" w:rsidR="00B2621B" w:rsidRPr="00A217D5" w:rsidRDefault="00B2621B" w:rsidP="00110E1A">
            <w:pPr>
              <w:rPr>
                <w:sz w:val="20"/>
              </w:rPr>
            </w:pPr>
          </w:p>
        </w:tc>
        <w:tc>
          <w:tcPr>
            <w:tcW w:w="396" w:type="dxa"/>
          </w:tcPr>
          <w:p w14:paraId="17F76717" w14:textId="77777777" w:rsidR="00B2621B" w:rsidRPr="00A217D5" w:rsidRDefault="00B2621B" w:rsidP="00110E1A">
            <w:pPr>
              <w:rPr>
                <w:sz w:val="20"/>
              </w:rPr>
            </w:pPr>
          </w:p>
        </w:tc>
        <w:tc>
          <w:tcPr>
            <w:tcW w:w="397" w:type="dxa"/>
          </w:tcPr>
          <w:p w14:paraId="093A9FBF" w14:textId="77777777" w:rsidR="00B2621B" w:rsidRPr="00A217D5" w:rsidRDefault="00B2621B" w:rsidP="00110E1A">
            <w:pPr>
              <w:rPr>
                <w:sz w:val="20"/>
              </w:rPr>
            </w:pPr>
          </w:p>
        </w:tc>
        <w:tc>
          <w:tcPr>
            <w:tcW w:w="396" w:type="dxa"/>
          </w:tcPr>
          <w:p w14:paraId="290F1351" w14:textId="77777777" w:rsidR="00B2621B" w:rsidRPr="00A217D5" w:rsidRDefault="00B2621B" w:rsidP="00110E1A">
            <w:pPr>
              <w:rPr>
                <w:sz w:val="20"/>
              </w:rPr>
            </w:pPr>
          </w:p>
        </w:tc>
        <w:tc>
          <w:tcPr>
            <w:tcW w:w="396" w:type="dxa"/>
          </w:tcPr>
          <w:p w14:paraId="4264D55B" w14:textId="77777777" w:rsidR="00B2621B" w:rsidRPr="00A217D5" w:rsidRDefault="00B2621B" w:rsidP="00110E1A">
            <w:pPr>
              <w:rPr>
                <w:sz w:val="20"/>
              </w:rPr>
            </w:pPr>
          </w:p>
        </w:tc>
        <w:tc>
          <w:tcPr>
            <w:tcW w:w="397" w:type="dxa"/>
          </w:tcPr>
          <w:p w14:paraId="3159D01D" w14:textId="77777777" w:rsidR="00B2621B" w:rsidRPr="00A217D5" w:rsidRDefault="00B2621B" w:rsidP="00110E1A">
            <w:pPr>
              <w:rPr>
                <w:sz w:val="20"/>
              </w:rPr>
            </w:pPr>
          </w:p>
        </w:tc>
        <w:tc>
          <w:tcPr>
            <w:tcW w:w="396" w:type="dxa"/>
          </w:tcPr>
          <w:p w14:paraId="5D91AA05" w14:textId="77777777" w:rsidR="00B2621B" w:rsidRPr="00A217D5" w:rsidRDefault="00B2621B" w:rsidP="00110E1A">
            <w:pPr>
              <w:rPr>
                <w:sz w:val="20"/>
              </w:rPr>
            </w:pPr>
          </w:p>
        </w:tc>
        <w:tc>
          <w:tcPr>
            <w:tcW w:w="396" w:type="dxa"/>
          </w:tcPr>
          <w:p w14:paraId="38347894" w14:textId="77777777" w:rsidR="00B2621B" w:rsidRPr="00A217D5" w:rsidRDefault="00B2621B" w:rsidP="00110E1A">
            <w:pPr>
              <w:rPr>
                <w:sz w:val="20"/>
              </w:rPr>
            </w:pPr>
          </w:p>
        </w:tc>
        <w:tc>
          <w:tcPr>
            <w:tcW w:w="397" w:type="dxa"/>
          </w:tcPr>
          <w:p w14:paraId="50029BC8" w14:textId="77777777" w:rsidR="00B2621B" w:rsidRPr="00A217D5" w:rsidRDefault="00B2621B" w:rsidP="00110E1A">
            <w:pPr>
              <w:rPr>
                <w:sz w:val="20"/>
              </w:rPr>
            </w:pPr>
          </w:p>
        </w:tc>
        <w:tc>
          <w:tcPr>
            <w:tcW w:w="396" w:type="dxa"/>
          </w:tcPr>
          <w:p w14:paraId="0F1F3594" w14:textId="77777777" w:rsidR="00B2621B" w:rsidRDefault="00B2621B" w:rsidP="00110E1A"/>
        </w:tc>
        <w:tc>
          <w:tcPr>
            <w:tcW w:w="397" w:type="dxa"/>
          </w:tcPr>
          <w:p w14:paraId="3B573426" w14:textId="77777777" w:rsidR="00B2621B" w:rsidRDefault="00B2621B" w:rsidP="00110E1A"/>
        </w:tc>
        <w:tc>
          <w:tcPr>
            <w:tcW w:w="396" w:type="dxa"/>
          </w:tcPr>
          <w:p w14:paraId="1B78774A" w14:textId="77777777" w:rsidR="00B2621B" w:rsidRDefault="00B2621B" w:rsidP="00110E1A"/>
        </w:tc>
        <w:tc>
          <w:tcPr>
            <w:tcW w:w="396" w:type="dxa"/>
          </w:tcPr>
          <w:p w14:paraId="7785116B" w14:textId="77777777" w:rsidR="00B2621B" w:rsidRDefault="00B2621B" w:rsidP="00110E1A"/>
        </w:tc>
        <w:tc>
          <w:tcPr>
            <w:tcW w:w="397" w:type="dxa"/>
          </w:tcPr>
          <w:p w14:paraId="46FA3746" w14:textId="77777777" w:rsidR="00B2621B" w:rsidRDefault="00B2621B" w:rsidP="00110E1A"/>
        </w:tc>
        <w:tc>
          <w:tcPr>
            <w:tcW w:w="396" w:type="dxa"/>
          </w:tcPr>
          <w:p w14:paraId="08274695" w14:textId="77777777" w:rsidR="00B2621B" w:rsidRDefault="00B2621B" w:rsidP="00110E1A"/>
        </w:tc>
        <w:tc>
          <w:tcPr>
            <w:tcW w:w="396" w:type="dxa"/>
          </w:tcPr>
          <w:p w14:paraId="65CB86E9" w14:textId="77777777" w:rsidR="00B2621B" w:rsidRDefault="00B2621B" w:rsidP="00110E1A"/>
        </w:tc>
        <w:tc>
          <w:tcPr>
            <w:tcW w:w="397" w:type="dxa"/>
          </w:tcPr>
          <w:p w14:paraId="4C038F1B" w14:textId="77777777" w:rsidR="00B2621B" w:rsidRDefault="00B2621B" w:rsidP="00110E1A"/>
        </w:tc>
        <w:tc>
          <w:tcPr>
            <w:tcW w:w="396" w:type="dxa"/>
          </w:tcPr>
          <w:p w14:paraId="3F95DF51" w14:textId="77777777" w:rsidR="00B2621B" w:rsidRDefault="00B2621B" w:rsidP="00110E1A"/>
        </w:tc>
        <w:tc>
          <w:tcPr>
            <w:tcW w:w="397" w:type="dxa"/>
          </w:tcPr>
          <w:p w14:paraId="73A4FE77" w14:textId="77777777" w:rsidR="00B2621B" w:rsidRDefault="00B2621B" w:rsidP="00110E1A"/>
        </w:tc>
        <w:tc>
          <w:tcPr>
            <w:tcW w:w="396" w:type="dxa"/>
          </w:tcPr>
          <w:p w14:paraId="1BC3057B" w14:textId="77777777" w:rsidR="00B2621B" w:rsidRDefault="00B2621B" w:rsidP="00110E1A"/>
        </w:tc>
        <w:tc>
          <w:tcPr>
            <w:tcW w:w="396" w:type="dxa"/>
          </w:tcPr>
          <w:p w14:paraId="23B6090A" w14:textId="77777777" w:rsidR="00B2621B" w:rsidRDefault="00B2621B" w:rsidP="00110E1A"/>
        </w:tc>
        <w:tc>
          <w:tcPr>
            <w:tcW w:w="397" w:type="dxa"/>
          </w:tcPr>
          <w:p w14:paraId="198597CE" w14:textId="77777777" w:rsidR="00B2621B" w:rsidRDefault="00B2621B" w:rsidP="00110E1A"/>
        </w:tc>
        <w:tc>
          <w:tcPr>
            <w:tcW w:w="396" w:type="dxa"/>
          </w:tcPr>
          <w:p w14:paraId="351D8524" w14:textId="77777777" w:rsidR="00B2621B" w:rsidRDefault="00B2621B" w:rsidP="00110E1A"/>
        </w:tc>
        <w:tc>
          <w:tcPr>
            <w:tcW w:w="396" w:type="dxa"/>
          </w:tcPr>
          <w:p w14:paraId="48897E9C" w14:textId="77777777" w:rsidR="00B2621B" w:rsidRDefault="00B2621B" w:rsidP="00110E1A"/>
        </w:tc>
        <w:tc>
          <w:tcPr>
            <w:tcW w:w="397" w:type="dxa"/>
          </w:tcPr>
          <w:p w14:paraId="5DCAF9EA" w14:textId="77777777" w:rsidR="00B2621B" w:rsidRDefault="00B2621B" w:rsidP="00110E1A"/>
        </w:tc>
        <w:tc>
          <w:tcPr>
            <w:tcW w:w="396" w:type="dxa"/>
          </w:tcPr>
          <w:p w14:paraId="4EE27EA4" w14:textId="77777777" w:rsidR="00B2621B" w:rsidRDefault="00B2621B" w:rsidP="00110E1A"/>
        </w:tc>
        <w:tc>
          <w:tcPr>
            <w:tcW w:w="397" w:type="dxa"/>
          </w:tcPr>
          <w:p w14:paraId="62214459" w14:textId="77777777" w:rsidR="00B2621B" w:rsidRDefault="00B2621B" w:rsidP="00110E1A">
            <w:r>
              <w:t xml:space="preserve">X </w:t>
            </w:r>
          </w:p>
        </w:tc>
      </w:tr>
    </w:tbl>
    <w:p w14:paraId="32DA662D" w14:textId="77777777" w:rsidR="00B2621B" w:rsidRDefault="00B2621B" w:rsidP="00110E1A">
      <w:pPr>
        <w:pStyle w:val="Normaalweb"/>
        <w:sectPr w:rsidR="00B2621B" w:rsidSect="00110E1A">
          <w:pgSz w:w="23808" w:h="16840" w:orient="landscape" w:code="8"/>
          <w:pgMar w:top="862" w:right="578" w:bottom="567" w:left="567" w:header="561" w:footer="414" w:gutter="0"/>
          <w:cols w:space="708"/>
          <w:docGrid w:linePitch="360"/>
        </w:sectPr>
      </w:pPr>
    </w:p>
    <w:p w14:paraId="7F8EA283" w14:textId="77777777" w:rsidR="00B2621B" w:rsidRDefault="00B2621B" w:rsidP="00B2621B">
      <w:pPr>
        <w:pStyle w:val="Kop1"/>
        <w:ind w:left="0" w:firstLine="0"/>
      </w:pPr>
      <w:bookmarkStart w:id="1461" w:name="_Toc517033885"/>
      <w:r w:rsidRPr="00B95819">
        <w:lastRenderedPageBreak/>
        <w:t>Testgevallen</w:t>
      </w:r>
      <w:bookmarkEnd w:id="1461"/>
    </w:p>
    <w:p w14:paraId="1DFD7773" w14:textId="77777777" w:rsidR="00B2621B" w:rsidRDefault="00B2621B" w:rsidP="00110E1A"/>
    <w:p w14:paraId="1FDC33FF" w14:textId="77777777" w:rsidR="00B2621B" w:rsidRDefault="00B2621B" w:rsidP="00B2621B">
      <w:pPr>
        <w:pStyle w:val="Kop2"/>
        <w:ind w:left="0" w:firstLine="0"/>
      </w:pPr>
      <w:bookmarkStart w:id="1462" w:name="_Toc517033886"/>
      <w:r>
        <w:t>Database testgevallen</w:t>
      </w:r>
      <w:bookmarkEnd w:id="1462"/>
    </w:p>
    <w:p w14:paraId="5DC38079" w14:textId="77777777" w:rsidR="00B2621B" w:rsidRPr="00AB6987" w:rsidRDefault="00B2621B" w:rsidP="00110E1A">
      <w:bookmarkStart w:id="1463" w:name="_Hlk514935698"/>
    </w:p>
    <w:tbl>
      <w:tblPr>
        <w:tblStyle w:val="Tabelraster"/>
        <w:tblW w:w="10201" w:type="dxa"/>
        <w:tblLook w:val="04A0" w:firstRow="1" w:lastRow="0" w:firstColumn="1" w:lastColumn="0" w:noHBand="0" w:noVBand="1"/>
      </w:tblPr>
      <w:tblGrid>
        <w:gridCol w:w="988"/>
        <w:gridCol w:w="612"/>
        <w:gridCol w:w="2223"/>
        <w:gridCol w:w="2835"/>
        <w:gridCol w:w="2268"/>
        <w:gridCol w:w="1275"/>
      </w:tblGrid>
      <w:tr w:rsidR="00B2621B" w14:paraId="685EDD87" w14:textId="77777777" w:rsidTr="00110E1A">
        <w:tc>
          <w:tcPr>
            <w:tcW w:w="988" w:type="dxa"/>
            <w:shd w:val="clear" w:color="auto" w:fill="E5B8B7" w:themeFill="accent2" w:themeFillTint="66"/>
          </w:tcPr>
          <w:p w14:paraId="30247CB2" w14:textId="77777777" w:rsidR="00B2621B" w:rsidRDefault="00B2621B" w:rsidP="00110E1A">
            <w:bookmarkStart w:id="1464" w:name="_Hlk514935126"/>
            <w:r>
              <w:t>Testcase ID</w:t>
            </w:r>
          </w:p>
        </w:tc>
        <w:tc>
          <w:tcPr>
            <w:tcW w:w="612" w:type="dxa"/>
            <w:shd w:val="clear" w:color="auto" w:fill="E5B8B7" w:themeFill="accent2" w:themeFillTint="66"/>
          </w:tcPr>
          <w:p w14:paraId="02D0913C" w14:textId="77777777" w:rsidR="00B2621B" w:rsidRDefault="00B2621B" w:rsidP="00110E1A">
            <w:r>
              <w:t>Stap</w:t>
            </w:r>
          </w:p>
        </w:tc>
        <w:tc>
          <w:tcPr>
            <w:tcW w:w="2223" w:type="dxa"/>
            <w:shd w:val="clear" w:color="auto" w:fill="E5B8B7" w:themeFill="accent2" w:themeFillTint="66"/>
          </w:tcPr>
          <w:p w14:paraId="166052BD" w14:textId="77777777" w:rsidR="00B2621B" w:rsidRDefault="00B2621B" w:rsidP="00110E1A">
            <w:r>
              <w:t>Beschrijvingstap</w:t>
            </w:r>
          </w:p>
        </w:tc>
        <w:tc>
          <w:tcPr>
            <w:tcW w:w="2835" w:type="dxa"/>
            <w:shd w:val="clear" w:color="auto" w:fill="E5B8B7" w:themeFill="accent2" w:themeFillTint="66"/>
          </w:tcPr>
          <w:p w14:paraId="0852C906" w14:textId="77777777" w:rsidR="00B2621B" w:rsidRDefault="00B2621B" w:rsidP="00110E1A">
            <w:r>
              <w:t>Verwachte resultaat</w:t>
            </w:r>
          </w:p>
        </w:tc>
        <w:tc>
          <w:tcPr>
            <w:tcW w:w="2268" w:type="dxa"/>
            <w:shd w:val="clear" w:color="auto" w:fill="E5B8B7" w:themeFill="accent2" w:themeFillTint="66"/>
          </w:tcPr>
          <w:p w14:paraId="6AF6A3AC" w14:textId="77777777" w:rsidR="00B2621B" w:rsidRDefault="00B2621B" w:rsidP="00110E1A">
            <w:r>
              <w:t>Geobserveerde resultaat</w:t>
            </w:r>
          </w:p>
        </w:tc>
        <w:tc>
          <w:tcPr>
            <w:tcW w:w="1275" w:type="dxa"/>
            <w:shd w:val="clear" w:color="auto" w:fill="E5B8B7" w:themeFill="accent2" w:themeFillTint="66"/>
          </w:tcPr>
          <w:p w14:paraId="12F1FC0B" w14:textId="77777777" w:rsidR="00B2621B" w:rsidRDefault="00B2621B" w:rsidP="00110E1A">
            <w:r>
              <w:t xml:space="preserve">Resultaat </w:t>
            </w:r>
          </w:p>
        </w:tc>
      </w:tr>
      <w:tr w:rsidR="00B2621B" w14:paraId="29D22760" w14:textId="77777777" w:rsidTr="00110E1A">
        <w:trPr>
          <w:trHeight w:val="232"/>
        </w:trPr>
        <w:tc>
          <w:tcPr>
            <w:tcW w:w="988" w:type="dxa"/>
            <w:vMerge w:val="restart"/>
          </w:tcPr>
          <w:p w14:paraId="1A657257" w14:textId="77777777" w:rsidR="00B2621B" w:rsidRDefault="00B2621B" w:rsidP="00110E1A">
            <w:r>
              <w:t>DB_T1</w:t>
            </w:r>
          </w:p>
        </w:tc>
        <w:tc>
          <w:tcPr>
            <w:tcW w:w="612" w:type="dxa"/>
          </w:tcPr>
          <w:p w14:paraId="40E03578" w14:textId="77777777" w:rsidR="00B2621B" w:rsidRDefault="00B2621B" w:rsidP="00110E1A">
            <w:r>
              <w:t>1</w:t>
            </w:r>
          </w:p>
        </w:tc>
        <w:tc>
          <w:tcPr>
            <w:tcW w:w="2223" w:type="dxa"/>
          </w:tcPr>
          <w:p w14:paraId="74700978" w14:textId="77777777" w:rsidR="00B2621B" w:rsidRDefault="00B2621B" w:rsidP="00110E1A">
            <w:r>
              <w:t>Start applicatie</w:t>
            </w:r>
          </w:p>
        </w:tc>
        <w:tc>
          <w:tcPr>
            <w:tcW w:w="2835" w:type="dxa"/>
            <w:vMerge w:val="restart"/>
          </w:tcPr>
          <w:p w14:paraId="09282860" w14:textId="77777777" w:rsidR="00B2621B" w:rsidRDefault="00B2621B" w:rsidP="00110E1A">
            <w:r>
              <w:t>Applicatie heeft nu connectie met de database dit is te zien aan de treeview aan de linker kant</w:t>
            </w:r>
          </w:p>
        </w:tc>
        <w:tc>
          <w:tcPr>
            <w:tcW w:w="2268" w:type="dxa"/>
            <w:vMerge w:val="restart"/>
          </w:tcPr>
          <w:p w14:paraId="64A18E04" w14:textId="77777777" w:rsidR="00B2621B" w:rsidRDefault="00B2621B" w:rsidP="00110E1A"/>
        </w:tc>
        <w:tc>
          <w:tcPr>
            <w:tcW w:w="1275" w:type="dxa"/>
            <w:vMerge w:val="restart"/>
          </w:tcPr>
          <w:p w14:paraId="24D21090" w14:textId="77777777" w:rsidR="00B2621B" w:rsidRDefault="00B2621B" w:rsidP="00110E1A">
            <w:r>
              <w:rPr>
                <w:rFonts w:ascii="Calibri" w:hAnsi="Calibri" w:cs="Arial"/>
                <w:color w:val="76923C" w:themeColor="accent3" w:themeShade="BF"/>
              </w:rPr>
              <w:t>PASSED</w:t>
            </w:r>
          </w:p>
        </w:tc>
      </w:tr>
      <w:tr w:rsidR="00B2621B" w14:paraId="5FE3AE38" w14:textId="77777777" w:rsidTr="00110E1A">
        <w:trPr>
          <w:trHeight w:val="232"/>
        </w:trPr>
        <w:tc>
          <w:tcPr>
            <w:tcW w:w="988" w:type="dxa"/>
            <w:vMerge/>
          </w:tcPr>
          <w:p w14:paraId="7E3D5727" w14:textId="77777777" w:rsidR="00B2621B" w:rsidRDefault="00B2621B" w:rsidP="00110E1A"/>
        </w:tc>
        <w:tc>
          <w:tcPr>
            <w:tcW w:w="612" w:type="dxa"/>
          </w:tcPr>
          <w:p w14:paraId="124565BD" w14:textId="77777777" w:rsidR="00B2621B" w:rsidRDefault="00B2621B" w:rsidP="00110E1A">
            <w:r>
              <w:t>2</w:t>
            </w:r>
          </w:p>
        </w:tc>
        <w:tc>
          <w:tcPr>
            <w:tcW w:w="2223" w:type="dxa"/>
          </w:tcPr>
          <w:p w14:paraId="0B5CACCD" w14:textId="77777777" w:rsidR="00B2621B" w:rsidRDefault="00B2621B" w:rsidP="00110E1A">
            <w:r>
              <w:t>Klik op “Yes”</w:t>
            </w:r>
          </w:p>
        </w:tc>
        <w:tc>
          <w:tcPr>
            <w:tcW w:w="2835" w:type="dxa"/>
            <w:vMerge/>
          </w:tcPr>
          <w:p w14:paraId="7D5DDD3B" w14:textId="77777777" w:rsidR="00B2621B" w:rsidRDefault="00B2621B" w:rsidP="00110E1A"/>
        </w:tc>
        <w:tc>
          <w:tcPr>
            <w:tcW w:w="2268" w:type="dxa"/>
            <w:vMerge/>
          </w:tcPr>
          <w:p w14:paraId="14FD1972" w14:textId="77777777" w:rsidR="00B2621B" w:rsidRDefault="00B2621B" w:rsidP="00110E1A"/>
        </w:tc>
        <w:tc>
          <w:tcPr>
            <w:tcW w:w="1275" w:type="dxa"/>
            <w:vMerge/>
          </w:tcPr>
          <w:p w14:paraId="4CC5EB60" w14:textId="77777777" w:rsidR="00B2621B" w:rsidRDefault="00B2621B" w:rsidP="00110E1A"/>
        </w:tc>
      </w:tr>
      <w:tr w:rsidR="00B2621B" w14:paraId="0B49446D" w14:textId="77777777" w:rsidTr="00110E1A">
        <w:trPr>
          <w:trHeight w:val="77"/>
        </w:trPr>
        <w:tc>
          <w:tcPr>
            <w:tcW w:w="988" w:type="dxa"/>
            <w:vMerge w:val="restart"/>
          </w:tcPr>
          <w:p w14:paraId="3C9F8D36" w14:textId="77777777" w:rsidR="00B2621B" w:rsidRDefault="00B2621B" w:rsidP="00110E1A">
            <w:r>
              <w:t>DB_T2</w:t>
            </w:r>
          </w:p>
        </w:tc>
        <w:tc>
          <w:tcPr>
            <w:tcW w:w="612" w:type="dxa"/>
          </w:tcPr>
          <w:p w14:paraId="4FF9158D" w14:textId="77777777" w:rsidR="00B2621B" w:rsidRDefault="00B2621B" w:rsidP="00110E1A">
            <w:r>
              <w:t>1</w:t>
            </w:r>
          </w:p>
        </w:tc>
        <w:tc>
          <w:tcPr>
            <w:tcW w:w="2223" w:type="dxa"/>
          </w:tcPr>
          <w:p w14:paraId="21BCA043" w14:textId="77777777" w:rsidR="00B2621B" w:rsidRDefault="00B2621B" w:rsidP="00110E1A">
            <w:r>
              <w:t>Start applicatie</w:t>
            </w:r>
          </w:p>
        </w:tc>
        <w:tc>
          <w:tcPr>
            <w:tcW w:w="2835" w:type="dxa"/>
            <w:vMerge w:val="restart"/>
          </w:tcPr>
          <w:p w14:paraId="5C5CDC3E" w14:textId="77777777" w:rsidR="00B2621B" w:rsidRDefault="00B2621B" w:rsidP="00110E1A">
            <w:r>
              <w:t>Applicatie heeft nu connectie met de database dit is te zien aan de treeview aan de linker kant</w:t>
            </w:r>
          </w:p>
        </w:tc>
        <w:tc>
          <w:tcPr>
            <w:tcW w:w="2268" w:type="dxa"/>
            <w:vMerge w:val="restart"/>
          </w:tcPr>
          <w:p w14:paraId="717A0F50" w14:textId="77777777" w:rsidR="00B2621B" w:rsidRDefault="00B2621B" w:rsidP="00110E1A"/>
        </w:tc>
        <w:tc>
          <w:tcPr>
            <w:tcW w:w="1275" w:type="dxa"/>
            <w:vMerge w:val="restart"/>
          </w:tcPr>
          <w:p w14:paraId="72AA5344" w14:textId="77777777" w:rsidR="00B2621B" w:rsidRDefault="00B2621B" w:rsidP="00110E1A">
            <w:r>
              <w:rPr>
                <w:rFonts w:ascii="Calibri" w:hAnsi="Calibri" w:cs="Arial"/>
                <w:color w:val="76923C" w:themeColor="accent3" w:themeShade="BF"/>
              </w:rPr>
              <w:t>PASSED</w:t>
            </w:r>
          </w:p>
        </w:tc>
      </w:tr>
      <w:tr w:rsidR="00B2621B" w14:paraId="478A6BCA" w14:textId="77777777" w:rsidTr="00110E1A">
        <w:trPr>
          <w:trHeight w:val="77"/>
        </w:trPr>
        <w:tc>
          <w:tcPr>
            <w:tcW w:w="988" w:type="dxa"/>
            <w:vMerge/>
          </w:tcPr>
          <w:p w14:paraId="14D2D2A8" w14:textId="77777777" w:rsidR="00B2621B" w:rsidRDefault="00B2621B" w:rsidP="00110E1A"/>
        </w:tc>
        <w:tc>
          <w:tcPr>
            <w:tcW w:w="612" w:type="dxa"/>
          </w:tcPr>
          <w:p w14:paraId="76E82E53" w14:textId="77777777" w:rsidR="00B2621B" w:rsidRDefault="00B2621B" w:rsidP="00110E1A">
            <w:r>
              <w:t>2</w:t>
            </w:r>
          </w:p>
        </w:tc>
        <w:tc>
          <w:tcPr>
            <w:tcW w:w="2223" w:type="dxa"/>
          </w:tcPr>
          <w:p w14:paraId="4446284E" w14:textId="77777777" w:rsidR="00B2621B" w:rsidRDefault="00B2621B" w:rsidP="00110E1A">
            <w:r>
              <w:t>Klik op “No”</w:t>
            </w:r>
          </w:p>
        </w:tc>
        <w:tc>
          <w:tcPr>
            <w:tcW w:w="2835" w:type="dxa"/>
            <w:vMerge/>
          </w:tcPr>
          <w:p w14:paraId="5284FF71" w14:textId="77777777" w:rsidR="00B2621B" w:rsidRDefault="00B2621B" w:rsidP="00110E1A"/>
        </w:tc>
        <w:tc>
          <w:tcPr>
            <w:tcW w:w="2268" w:type="dxa"/>
            <w:vMerge/>
          </w:tcPr>
          <w:p w14:paraId="53487A5A" w14:textId="77777777" w:rsidR="00B2621B" w:rsidRDefault="00B2621B" w:rsidP="00110E1A"/>
        </w:tc>
        <w:tc>
          <w:tcPr>
            <w:tcW w:w="1275" w:type="dxa"/>
            <w:vMerge/>
          </w:tcPr>
          <w:p w14:paraId="1E8AA28B" w14:textId="77777777" w:rsidR="00B2621B" w:rsidRDefault="00B2621B" w:rsidP="00110E1A"/>
        </w:tc>
      </w:tr>
      <w:tr w:rsidR="00B2621B" w14:paraId="0F985E8B" w14:textId="77777777" w:rsidTr="00110E1A">
        <w:trPr>
          <w:trHeight w:val="77"/>
        </w:trPr>
        <w:tc>
          <w:tcPr>
            <w:tcW w:w="988" w:type="dxa"/>
            <w:vMerge/>
          </w:tcPr>
          <w:p w14:paraId="2455EE30" w14:textId="77777777" w:rsidR="00B2621B" w:rsidRDefault="00B2621B" w:rsidP="00110E1A"/>
        </w:tc>
        <w:tc>
          <w:tcPr>
            <w:tcW w:w="612" w:type="dxa"/>
          </w:tcPr>
          <w:p w14:paraId="0F9F7E0F" w14:textId="77777777" w:rsidR="00B2621B" w:rsidRDefault="00B2621B" w:rsidP="00110E1A">
            <w:r>
              <w:t>3</w:t>
            </w:r>
          </w:p>
        </w:tc>
        <w:tc>
          <w:tcPr>
            <w:tcW w:w="2223" w:type="dxa"/>
          </w:tcPr>
          <w:p w14:paraId="74B3B806" w14:textId="77777777" w:rsidR="00B2621B" w:rsidRDefault="00B2621B" w:rsidP="00110E1A">
            <w:r>
              <w:t>Voor datasource “devw7client10”</w:t>
            </w:r>
          </w:p>
        </w:tc>
        <w:tc>
          <w:tcPr>
            <w:tcW w:w="2835" w:type="dxa"/>
            <w:vMerge/>
          </w:tcPr>
          <w:p w14:paraId="2DA7AF53" w14:textId="77777777" w:rsidR="00B2621B" w:rsidRDefault="00B2621B" w:rsidP="00110E1A"/>
        </w:tc>
        <w:tc>
          <w:tcPr>
            <w:tcW w:w="2268" w:type="dxa"/>
            <w:vMerge/>
          </w:tcPr>
          <w:p w14:paraId="14FDC16C" w14:textId="77777777" w:rsidR="00B2621B" w:rsidRDefault="00B2621B" w:rsidP="00110E1A"/>
        </w:tc>
        <w:tc>
          <w:tcPr>
            <w:tcW w:w="1275" w:type="dxa"/>
            <w:vMerge/>
          </w:tcPr>
          <w:p w14:paraId="65F1FD89" w14:textId="77777777" w:rsidR="00B2621B" w:rsidRDefault="00B2621B" w:rsidP="00110E1A"/>
        </w:tc>
      </w:tr>
      <w:tr w:rsidR="00B2621B" w14:paraId="5FDDD94E" w14:textId="77777777" w:rsidTr="00110E1A">
        <w:trPr>
          <w:trHeight w:val="77"/>
        </w:trPr>
        <w:tc>
          <w:tcPr>
            <w:tcW w:w="988" w:type="dxa"/>
            <w:vMerge/>
          </w:tcPr>
          <w:p w14:paraId="636FB1F1" w14:textId="77777777" w:rsidR="00B2621B" w:rsidRDefault="00B2621B" w:rsidP="00110E1A"/>
        </w:tc>
        <w:tc>
          <w:tcPr>
            <w:tcW w:w="612" w:type="dxa"/>
          </w:tcPr>
          <w:p w14:paraId="4F0A5446" w14:textId="77777777" w:rsidR="00B2621B" w:rsidRDefault="00B2621B" w:rsidP="00110E1A">
            <w:r>
              <w:t>4</w:t>
            </w:r>
          </w:p>
        </w:tc>
        <w:tc>
          <w:tcPr>
            <w:tcW w:w="2223" w:type="dxa"/>
          </w:tcPr>
          <w:p w14:paraId="5A4FE695" w14:textId="77777777" w:rsidR="00B2621B" w:rsidRDefault="00B2621B" w:rsidP="00110E1A">
            <w:r>
              <w:t>Voor catalog “PROMASST</w:t>
            </w:r>
          </w:p>
          <w:p w14:paraId="464DC436" w14:textId="77777777" w:rsidR="00B2621B" w:rsidRDefault="00B2621B" w:rsidP="00110E1A">
            <w:r>
              <w:t>_MES_V7.3.0_</w:t>
            </w:r>
          </w:p>
          <w:p w14:paraId="306D1C8B" w14:textId="77777777" w:rsidR="00B2621B" w:rsidRDefault="00B2621B" w:rsidP="00110E1A">
            <w:r>
              <w:t>WithTestData”</w:t>
            </w:r>
          </w:p>
        </w:tc>
        <w:tc>
          <w:tcPr>
            <w:tcW w:w="2835" w:type="dxa"/>
            <w:vMerge/>
          </w:tcPr>
          <w:p w14:paraId="64ECBA90" w14:textId="77777777" w:rsidR="00B2621B" w:rsidRDefault="00B2621B" w:rsidP="00110E1A"/>
        </w:tc>
        <w:tc>
          <w:tcPr>
            <w:tcW w:w="2268" w:type="dxa"/>
            <w:vMerge/>
          </w:tcPr>
          <w:p w14:paraId="68BE1DBF" w14:textId="77777777" w:rsidR="00B2621B" w:rsidRDefault="00B2621B" w:rsidP="00110E1A"/>
        </w:tc>
        <w:tc>
          <w:tcPr>
            <w:tcW w:w="1275" w:type="dxa"/>
            <w:vMerge/>
          </w:tcPr>
          <w:p w14:paraId="608816C1" w14:textId="77777777" w:rsidR="00B2621B" w:rsidRDefault="00B2621B" w:rsidP="00110E1A"/>
        </w:tc>
      </w:tr>
      <w:tr w:rsidR="00B2621B" w14:paraId="450D0F82" w14:textId="77777777" w:rsidTr="00110E1A">
        <w:trPr>
          <w:trHeight w:val="77"/>
        </w:trPr>
        <w:tc>
          <w:tcPr>
            <w:tcW w:w="988" w:type="dxa"/>
            <w:vMerge/>
          </w:tcPr>
          <w:p w14:paraId="5CE67474" w14:textId="77777777" w:rsidR="00B2621B" w:rsidRDefault="00B2621B" w:rsidP="00110E1A"/>
        </w:tc>
        <w:tc>
          <w:tcPr>
            <w:tcW w:w="612" w:type="dxa"/>
          </w:tcPr>
          <w:p w14:paraId="100E6E4B" w14:textId="77777777" w:rsidR="00B2621B" w:rsidRDefault="00B2621B" w:rsidP="00110E1A">
            <w:r>
              <w:t>5</w:t>
            </w:r>
          </w:p>
        </w:tc>
        <w:tc>
          <w:tcPr>
            <w:tcW w:w="2223" w:type="dxa"/>
          </w:tcPr>
          <w:p w14:paraId="14A9F928" w14:textId="77777777" w:rsidR="00B2621B" w:rsidRDefault="00B2621B" w:rsidP="00110E1A">
            <w:r>
              <w:t>Klik op “Ok”</w:t>
            </w:r>
          </w:p>
        </w:tc>
        <w:tc>
          <w:tcPr>
            <w:tcW w:w="2835" w:type="dxa"/>
            <w:vMerge/>
          </w:tcPr>
          <w:p w14:paraId="57C83910" w14:textId="77777777" w:rsidR="00B2621B" w:rsidRDefault="00B2621B" w:rsidP="00110E1A"/>
        </w:tc>
        <w:tc>
          <w:tcPr>
            <w:tcW w:w="2268" w:type="dxa"/>
            <w:vMerge/>
          </w:tcPr>
          <w:p w14:paraId="37420A3B" w14:textId="77777777" w:rsidR="00B2621B" w:rsidRDefault="00B2621B" w:rsidP="00110E1A"/>
        </w:tc>
        <w:tc>
          <w:tcPr>
            <w:tcW w:w="1275" w:type="dxa"/>
            <w:vMerge/>
          </w:tcPr>
          <w:p w14:paraId="7B8F5717" w14:textId="77777777" w:rsidR="00B2621B" w:rsidRDefault="00B2621B" w:rsidP="00110E1A"/>
        </w:tc>
      </w:tr>
      <w:tr w:rsidR="00B2621B" w14:paraId="545DBB4A" w14:textId="77777777" w:rsidTr="00110E1A">
        <w:tc>
          <w:tcPr>
            <w:tcW w:w="988" w:type="dxa"/>
            <w:vMerge w:val="restart"/>
          </w:tcPr>
          <w:p w14:paraId="2118B556" w14:textId="77777777" w:rsidR="00B2621B" w:rsidRDefault="00B2621B" w:rsidP="00110E1A">
            <w:r>
              <w:t>DB_T3</w:t>
            </w:r>
          </w:p>
        </w:tc>
        <w:tc>
          <w:tcPr>
            <w:tcW w:w="612" w:type="dxa"/>
          </w:tcPr>
          <w:p w14:paraId="4BF1662E" w14:textId="77777777" w:rsidR="00B2621B" w:rsidRDefault="00B2621B" w:rsidP="00110E1A">
            <w:r>
              <w:t>1</w:t>
            </w:r>
          </w:p>
        </w:tc>
        <w:tc>
          <w:tcPr>
            <w:tcW w:w="2223" w:type="dxa"/>
          </w:tcPr>
          <w:p w14:paraId="06E9C68F" w14:textId="77777777" w:rsidR="00B2621B" w:rsidRDefault="00B2621B" w:rsidP="00110E1A">
            <w:r>
              <w:t>Klik op de blauwe knop links boven</w:t>
            </w:r>
          </w:p>
        </w:tc>
        <w:tc>
          <w:tcPr>
            <w:tcW w:w="2835" w:type="dxa"/>
            <w:vMerge w:val="restart"/>
          </w:tcPr>
          <w:p w14:paraId="5173193D" w14:textId="77777777" w:rsidR="00B2621B" w:rsidRDefault="00B2621B" w:rsidP="00110E1A">
            <w:r>
              <w:t>De applicatie is refreshed omdat de database data opnieuw opgehaald is</w:t>
            </w:r>
          </w:p>
        </w:tc>
        <w:tc>
          <w:tcPr>
            <w:tcW w:w="2268" w:type="dxa"/>
            <w:vMerge w:val="restart"/>
          </w:tcPr>
          <w:p w14:paraId="479C2954" w14:textId="77777777" w:rsidR="00B2621B" w:rsidRDefault="00B2621B" w:rsidP="00110E1A"/>
        </w:tc>
        <w:tc>
          <w:tcPr>
            <w:tcW w:w="1275" w:type="dxa"/>
            <w:vMerge w:val="restart"/>
          </w:tcPr>
          <w:p w14:paraId="4CEA5222" w14:textId="77777777" w:rsidR="00B2621B" w:rsidRDefault="00B2621B" w:rsidP="00110E1A">
            <w:r>
              <w:rPr>
                <w:rFonts w:ascii="Calibri" w:hAnsi="Calibri" w:cs="Arial"/>
                <w:color w:val="76923C" w:themeColor="accent3" w:themeShade="BF"/>
              </w:rPr>
              <w:t>PASSED</w:t>
            </w:r>
          </w:p>
        </w:tc>
      </w:tr>
      <w:tr w:rsidR="00B2621B" w:rsidRPr="00B2621B" w14:paraId="0DBE0B3E" w14:textId="77777777" w:rsidTr="00110E1A">
        <w:tc>
          <w:tcPr>
            <w:tcW w:w="988" w:type="dxa"/>
            <w:vMerge/>
          </w:tcPr>
          <w:p w14:paraId="2AE6F707" w14:textId="77777777" w:rsidR="00B2621B" w:rsidRDefault="00B2621B" w:rsidP="00110E1A"/>
        </w:tc>
        <w:tc>
          <w:tcPr>
            <w:tcW w:w="612" w:type="dxa"/>
          </w:tcPr>
          <w:p w14:paraId="799F85A8" w14:textId="77777777" w:rsidR="00B2621B" w:rsidRDefault="00B2621B" w:rsidP="00110E1A">
            <w:r>
              <w:t>2</w:t>
            </w:r>
          </w:p>
        </w:tc>
        <w:tc>
          <w:tcPr>
            <w:tcW w:w="2223" w:type="dxa"/>
          </w:tcPr>
          <w:p w14:paraId="77D76E1F" w14:textId="77777777" w:rsidR="00B2621B" w:rsidRPr="0046236E" w:rsidRDefault="00B2621B" w:rsidP="00110E1A">
            <w:pPr>
              <w:rPr>
                <w:lang w:val="en-US"/>
              </w:rPr>
            </w:pPr>
            <w:r w:rsidRPr="0046236E">
              <w:rPr>
                <w:lang w:val="en-US"/>
              </w:rPr>
              <w:t>Klik op “connect to a database”</w:t>
            </w:r>
          </w:p>
        </w:tc>
        <w:tc>
          <w:tcPr>
            <w:tcW w:w="2835" w:type="dxa"/>
            <w:vMerge/>
          </w:tcPr>
          <w:p w14:paraId="1EA89147" w14:textId="77777777" w:rsidR="00B2621B" w:rsidRPr="0046236E" w:rsidRDefault="00B2621B" w:rsidP="00110E1A">
            <w:pPr>
              <w:rPr>
                <w:lang w:val="en-US"/>
              </w:rPr>
            </w:pPr>
          </w:p>
        </w:tc>
        <w:tc>
          <w:tcPr>
            <w:tcW w:w="2268" w:type="dxa"/>
            <w:vMerge/>
          </w:tcPr>
          <w:p w14:paraId="43DA0791" w14:textId="77777777" w:rsidR="00B2621B" w:rsidRPr="0046236E" w:rsidRDefault="00B2621B" w:rsidP="00110E1A">
            <w:pPr>
              <w:rPr>
                <w:lang w:val="en-US"/>
              </w:rPr>
            </w:pPr>
          </w:p>
        </w:tc>
        <w:tc>
          <w:tcPr>
            <w:tcW w:w="1275" w:type="dxa"/>
            <w:vMerge/>
          </w:tcPr>
          <w:p w14:paraId="1E61170D" w14:textId="77777777" w:rsidR="00B2621B" w:rsidRPr="0046236E" w:rsidRDefault="00B2621B" w:rsidP="00110E1A">
            <w:pPr>
              <w:rPr>
                <w:lang w:val="en-US"/>
              </w:rPr>
            </w:pPr>
          </w:p>
        </w:tc>
      </w:tr>
      <w:tr w:rsidR="00B2621B" w14:paraId="2B998749" w14:textId="77777777" w:rsidTr="00110E1A">
        <w:tc>
          <w:tcPr>
            <w:tcW w:w="988" w:type="dxa"/>
            <w:vMerge/>
          </w:tcPr>
          <w:p w14:paraId="4EC201DE" w14:textId="77777777" w:rsidR="00B2621B" w:rsidRPr="0046236E" w:rsidRDefault="00B2621B" w:rsidP="00110E1A">
            <w:pPr>
              <w:rPr>
                <w:lang w:val="en-US"/>
              </w:rPr>
            </w:pPr>
          </w:p>
        </w:tc>
        <w:tc>
          <w:tcPr>
            <w:tcW w:w="612" w:type="dxa"/>
          </w:tcPr>
          <w:p w14:paraId="03CE9245" w14:textId="77777777" w:rsidR="00B2621B" w:rsidRDefault="00B2621B" w:rsidP="00110E1A">
            <w:r>
              <w:t>3</w:t>
            </w:r>
          </w:p>
        </w:tc>
        <w:tc>
          <w:tcPr>
            <w:tcW w:w="2223" w:type="dxa"/>
          </w:tcPr>
          <w:p w14:paraId="26CE14C5" w14:textId="77777777" w:rsidR="00B2621B" w:rsidRDefault="00B2621B" w:rsidP="00110E1A">
            <w:r>
              <w:t>Klik op “Yes”</w:t>
            </w:r>
          </w:p>
        </w:tc>
        <w:tc>
          <w:tcPr>
            <w:tcW w:w="2835" w:type="dxa"/>
            <w:vMerge/>
          </w:tcPr>
          <w:p w14:paraId="4AFF89C8" w14:textId="77777777" w:rsidR="00B2621B" w:rsidRDefault="00B2621B" w:rsidP="00110E1A"/>
        </w:tc>
        <w:tc>
          <w:tcPr>
            <w:tcW w:w="2268" w:type="dxa"/>
            <w:vMerge/>
          </w:tcPr>
          <w:p w14:paraId="48558AAF" w14:textId="77777777" w:rsidR="00B2621B" w:rsidRDefault="00B2621B" w:rsidP="00110E1A"/>
        </w:tc>
        <w:tc>
          <w:tcPr>
            <w:tcW w:w="1275" w:type="dxa"/>
            <w:vMerge/>
          </w:tcPr>
          <w:p w14:paraId="14B62AED" w14:textId="77777777" w:rsidR="00B2621B" w:rsidRDefault="00B2621B" w:rsidP="00110E1A"/>
        </w:tc>
      </w:tr>
      <w:tr w:rsidR="00B2621B" w14:paraId="46C30043" w14:textId="77777777" w:rsidTr="00110E1A">
        <w:tc>
          <w:tcPr>
            <w:tcW w:w="988" w:type="dxa"/>
            <w:vMerge/>
          </w:tcPr>
          <w:p w14:paraId="3BE7D668" w14:textId="77777777" w:rsidR="00B2621B" w:rsidRDefault="00B2621B" w:rsidP="00110E1A"/>
        </w:tc>
        <w:tc>
          <w:tcPr>
            <w:tcW w:w="612" w:type="dxa"/>
          </w:tcPr>
          <w:p w14:paraId="48193A48" w14:textId="77777777" w:rsidR="00B2621B" w:rsidRDefault="00B2621B" w:rsidP="00110E1A">
            <w:r>
              <w:t>6</w:t>
            </w:r>
          </w:p>
        </w:tc>
        <w:tc>
          <w:tcPr>
            <w:tcW w:w="2223" w:type="dxa"/>
          </w:tcPr>
          <w:p w14:paraId="0ADDC895" w14:textId="77777777" w:rsidR="00B2621B" w:rsidRDefault="00B2621B" w:rsidP="00110E1A">
            <w:r>
              <w:t>Klik op “Ok”</w:t>
            </w:r>
          </w:p>
        </w:tc>
        <w:tc>
          <w:tcPr>
            <w:tcW w:w="2835" w:type="dxa"/>
            <w:vMerge/>
          </w:tcPr>
          <w:p w14:paraId="7964A93C" w14:textId="77777777" w:rsidR="00B2621B" w:rsidRDefault="00B2621B" w:rsidP="00110E1A"/>
        </w:tc>
        <w:tc>
          <w:tcPr>
            <w:tcW w:w="2268" w:type="dxa"/>
            <w:vMerge/>
          </w:tcPr>
          <w:p w14:paraId="25BD49FA" w14:textId="77777777" w:rsidR="00B2621B" w:rsidRDefault="00B2621B" w:rsidP="00110E1A"/>
        </w:tc>
        <w:tc>
          <w:tcPr>
            <w:tcW w:w="1275" w:type="dxa"/>
            <w:vMerge/>
          </w:tcPr>
          <w:p w14:paraId="69CBB3F0" w14:textId="77777777" w:rsidR="00B2621B" w:rsidRDefault="00B2621B" w:rsidP="00110E1A"/>
        </w:tc>
      </w:tr>
    </w:tbl>
    <w:p w14:paraId="41EDF0C4" w14:textId="77777777" w:rsidR="00B2621B" w:rsidRDefault="00B2621B" w:rsidP="00110E1A"/>
    <w:p w14:paraId="603A74A8" w14:textId="77777777" w:rsidR="00B2621B" w:rsidRDefault="00B2621B" w:rsidP="00110E1A">
      <w:r>
        <w:br w:type="page"/>
      </w:r>
    </w:p>
    <w:p w14:paraId="3D9A289F" w14:textId="77777777" w:rsidR="00B2621B" w:rsidRDefault="00B2621B" w:rsidP="00B2621B">
      <w:pPr>
        <w:pStyle w:val="Kop2"/>
        <w:ind w:left="0" w:firstLine="0"/>
      </w:pPr>
      <w:bookmarkStart w:id="1465" w:name="_Toc517033887"/>
      <w:r>
        <w:lastRenderedPageBreak/>
        <w:t>Procescell testgevallen</w:t>
      </w:r>
      <w:bookmarkEnd w:id="1465"/>
    </w:p>
    <w:p w14:paraId="5E154290" w14:textId="77777777" w:rsidR="00B2621B" w:rsidRDefault="00B2621B"/>
    <w:tbl>
      <w:tblPr>
        <w:tblStyle w:val="Tabelraster"/>
        <w:tblW w:w="10201" w:type="dxa"/>
        <w:tblLook w:val="04A0" w:firstRow="1" w:lastRow="0" w:firstColumn="1" w:lastColumn="0" w:noHBand="0" w:noVBand="1"/>
      </w:tblPr>
      <w:tblGrid>
        <w:gridCol w:w="1062"/>
        <w:gridCol w:w="612"/>
        <w:gridCol w:w="2657"/>
        <w:gridCol w:w="2174"/>
        <w:gridCol w:w="2448"/>
        <w:gridCol w:w="1248"/>
      </w:tblGrid>
      <w:tr w:rsidR="00B2621B" w14:paraId="5B11A379" w14:textId="77777777" w:rsidTr="00110E1A">
        <w:tc>
          <w:tcPr>
            <w:tcW w:w="1062" w:type="dxa"/>
            <w:shd w:val="clear" w:color="auto" w:fill="E5B8B7" w:themeFill="accent2" w:themeFillTint="66"/>
          </w:tcPr>
          <w:p w14:paraId="70A7703E" w14:textId="77777777" w:rsidR="00B2621B" w:rsidRDefault="00B2621B" w:rsidP="00110E1A">
            <w:r>
              <w:t>Testcase ID</w:t>
            </w:r>
          </w:p>
        </w:tc>
        <w:tc>
          <w:tcPr>
            <w:tcW w:w="612" w:type="dxa"/>
            <w:shd w:val="clear" w:color="auto" w:fill="E5B8B7" w:themeFill="accent2" w:themeFillTint="66"/>
          </w:tcPr>
          <w:p w14:paraId="6289E3DF" w14:textId="77777777" w:rsidR="00B2621B" w:rsidRDefault="00B2621B" w:rsidP="00110E1A">
            <w:r>
              <w:t>Stap</w:t>
            </w:r>
          </w:p>
        </w:tc>
        <w:tc>
          <w:tcPr>
            <w:tcW w:w="2762" w:type="dxa"/>
            <w:shd w:val="clear" w:color="auto" w:fill="E5B8B7" w:themeFill="accent2" w:themeFillTint="66"/>
          </w:tcPr>
          <w:p w14:paraId="5EF7CAD6" w14:textId="77777777" w:rsidR="00B2621B" w:rsidRDefault="00B2621B" w:rsidP="00110E1A">
            <w:r>
              <w:t>Beschrijvingstap</w:t>
            </w:r>
          </w:p>
        </w:tc>
        <w:tc>
          <w:tcPr>
            <w:tcW w:w="2246" w:type="dxa"/>
            <w:shd w:val="clear" w:color="auto" w:fill="E5B8B7" w:themeFill="accent2" w:themeFillTint="66"/>
          </w:tcPr>
          <w:p w14:paraId="632D5200" w14:textId="77777777" w:rsidR="00B2621B" w:rsidRDefault="00B2621B" w:rsidP="00110E1A">
            <w:r>
              <w:t>Verwachte resultaat</w:t>
            </w:r>
          </w:p>
        </w:tc>
        <w:tc>
          <w:tcPr>
            <w:tcW w:w="2250" w:type="dxa"/>
            <w:shd w:val="clear" w:color="auto" w:fill="E5B8B7" w:themeFill="accent2" w:themeFillTint="66"/>
          </w:tcPr>
          <w:p w14:paraId="5CAFB72B" w14:textId="77777777" w:rsidR="00B2621B" w:rsidRDefault="00B2621B" w:rsidP="00110E1A">
            <w:r>
              <w:t>Geobserveerde resultaat</w:t>
            </w:r>
          </w:p>
        </w:tc>
        <w:tc>
          <w:tcPr>
            <w:tcW w:w="1269" w:type="dxa"/>
            <w:shd w:val="clear" w:color="auto" w:fill="E5B8B7" w:themeFill="accent2" w:themeFillTint="66"/>
          </w:tcPr>
          <w:p w14:paraId="5C12DF69" w14:textId="77777777" w:rsidR="00B2621B" w:rsidRDefault="00B2621B" w:rsidP="00110E1A">
            <w:r>
              <w:t xml:space="preserve">Resultaat </w:t>
            </w:r>
          </w:p>
        </w:tc>
      </w:tr>
      <w:tr w:rsidR="00B2621B" w14:paraId="272FCF0E" w14:textId="77777777" w:rsidTr="00110E1A">
        <w:trPr>
          <w:trHeight w:val="232"/>
        </w:trPr>
        <w:tc>
          <w:tcPr>
            <w:tcW w:w="1062" w:type="dxa"/>
            <w:vMerge w:val="restart"/>
          </w:tcPr>
          <w:p w14:paraId="4EB93B1D" w14:textId="77777777" w:rsidR="00B2621B" w:rsidRDefault="00B2621B" w:rsidP="00110E1A">
            <w:r>
              <w:t>PRC_T1.1</w:t>
            </w:r>
          </w:p>
        </w:tc>
        <w:tc>
          <w:tcPr>
            <w:tcW w:w="612" w:type="dxa"/>
          </w:tcPr>
          <w:p w14:paraId="331D9F6D" w14:textId="77777777" w:rsidR="00B2621B" w:rsidRDefault="00B2621B" w:rsidP="00110E1A">
            <w:r>
              <w:t>1</w:t>
            </w:r>
          </w:p>
        </w:tc>
        <w:tc>
          <w:tcPr>
            <w:tcW w:w="2762" w:type="dxa"/>
          </w:tcPr>
          <w:p w14:paraId="1279F4EA" w14:textId="77777777" w:rsidR="00B2621B" w:rsidRDefault="00B2621B" w:rsidP="00110E1A">
            <w:r>
              <w:t>Op het hoofdscherm rechtsklik op “Process Cell”</w:t>
            </w:r>
          </w:p>
        </w:tc>
        <w:tc>
          <w:tcPr>
            <w:tcW w:w="2246" w:type="dxa"/>
            <w:vMerge w:val="restart"/>
          </w:tcPr>
          <w:p w14:paraId="6BB56017" w14:textId="77777777" w:rsidR="00B2621B" w:rsidRDefault="00B2621B" w:rsidP="00110E1A">
            <w:r>
              <w:t>Een nieuwe procescell met het type CS is aangemaakt</w:t>
            </w:r>
          </w:p>
        </w:tc>
        <w:tc>
          <w:tcPr>
            <w:tcW w:w="2250" w:type="dxa"/>
            <w:vMerge w:val="restart"/>
          </w:tcPr>
          <w:p w14:paraId="28343D34" w14:textId="77777777" w:rsidR="00B2621B" w:rsidRDefault="00B2621B" w:rsidP="00110E1A"/>
        </w:tc>
        <w:tc>
          <w:tcPr>
            <w:tcW w:w="1269" w:type="dxa"/>
            <w:vMerge w:val="restart"/>
          </w:tcPr>
          <w:p w14:paraId="771CCEA0" w14:textId="77777777" w:rsidR="00B2621B" w:rsidRDefault="00B2621B" w:rsidP="00110E1A">
            <w:r>
              <w:rPr>
                <w:rFonts w:ascii="Calibri" w:hAnsi="Calibri" w:cs="Arial"/>
                <w:color w:val="76923C" w:themeColor="accent3" w:themeShade="BF"/>
              </w:rPr>
              <w:t>PASSED</w:t>
            </w:r>
          </w:p>
        </w:tc>
      </w:tr>
      <w:tr w:rsidR="00B2621B" w14:paraId="7786E3A6" w14:textId="77777777" w:rsidTr="00110E1A">
        <w:trPr>
          <w:trHeight w:val="232"/>
        </w:trPr>
        <w:tc>
          <w:tcPr>
            <w:tcW w:w="1062" w:type="dxa"/>
            <w:vMerge/>
          </w:tcPr>
          <w:p w14:paraId="70271A89" w14:textId="77777777" w:rsidR="00B2621B" w:rsidRDefault="00B2621B" w:rsidP="00110E1A"/>
        </w:tc>
        <w:tc>
          <w:tcPr>
            <w:tcW w:w="612" w:type="dxa"/>
          </w:tcPr>
          <w:p w14:paraId="2731DA6E" w14:textId="77777777" w:rsidR="00B2621B" w:rsidRDefault="00B2621B" w:rsidP="00110E1A">
            <w:r>
              <w:t>2</w:t>
            </w:r>
          </w:p>
        </w:tc>
        <w:tc>
          <w:tcPr>
            <w:tcW w:w="2762" w:type="dxa"/>
          </w:tcPr>
          <w:p w14:paraId="3E956DBA" w14:textId="77777777" w:rsidR="00B2621B" w:rsidRDefault="00B2621B" w:rsidP="00110E1A">
            <w:r>
              <w:t>Hover over “Add Processcell”</w:t>
            </w:r>
          </w:p>
        </w:tc>
        <w:tc>
          <w:tcPr>
            <w:tcW w:w="2246" w:type="dxa"/>
            <w:vMerge/>
          </w:tcPr>
          <w:p w14:paraId="059F4227" w14:textId="77777777" w:rsidR="00B2621B" w:rsidRDefault="00B2621B" w:rsidP="00110E1A"/>
        </w:tc>
        <w:tc>
          <w:tcPr>
            <w:tcW w:w="2250" w:type="dxa"/>
            <w:vMerge/>
          </w:tcPr>
          <w:p w14:paraId="49B993E1" w14:textId="77777777" w:rsidR="00B2621B" w:rsidRDefault="00B2621B" w:rsidP="00110E1A"/>
        </w:tc>
        <w:tc>
          <w:tcPr>
            <w:tcW w:w="1269" w:type="dxa"/>
            <w:vMerge/>
          </w:tcPr>
          <w:p w14:paraId="6F6B040A" w14:textId="77777777" w:rsidR="00B2621B" w:rsidRDefault="00B2621B" w:rsidP="00110E1A"/>
        </w:tc>
      </w:tr>
      <w:tr w:rsidR="00B2621B" w14:paraId="6C8253A1" w14:textId="77777777" w:rsidTr="00110E1A">
        <w:trPr>
          <w:trHeight w:val="232"/>
        </w:trPr>
        <w:tc>
          <w:tcPr>
            <w:tcW w:w="1062" w:type="dxa"/>
            <w:vMerge/>
          </w:tcPr>
          <w:p w14:paraId="0CD8466D" w14:textId="77777777" w:rsidR="00B2621B" w:rsidRDefault="00B2621B" w:rsidP="00110E1A"/>
        </w:tc>
        <w:tc>
          <w:tcPr>
            <w:tcW w:w="612" w:type="dxa"/>
          </w:tcPr>
          <w:p w14:paraId="60128575" w14:textId="77777777" w:rsidR="00B2621B" w:rsidRDefault="00B2621B" w:rsidP="00110E1A">
            <w:r>
              <w:t>3</w:t>
            </w:r>
          </w:p>
        </w:tc>
        <w:tc>
          <w:tcPr>
            <w:tcW w:w="2762" w:type="dxa"/>
          </w:tcPr>
          <w:p w14:paraId="4196CCBE" w14:textId="77777777" w:rsidR="00B2621B" w:rsidRDefault="00B2621B" w:rsidP="00110E1A">
            <w:r>
              <w:t>Klik daarna op “CS”</w:t>
            </w:r>
          </w:p>
        </w:tc>
        <w:tc>
          <w:tcPr>
            <w:tcW w:w="2246" w:type="dxa"/>
            <w:vMerge/>
          </w:tcPr>
          <w:p w14:paraId="51397CCC" w14:textId="77777777" w:rsidR="00B2621B" w:rsidRDefault="00B2621B" w:rsidP="00110E1A"/>
        </w:tc>
        <w:tc>
          <w:tcPr>
            <w:tcW w:w="2250" w:type="dxa"/>
            <w:vMerge/>
          </w:tcPr>
          <w:p w14:paraId="25758DE8" w14:textId="77777777" w:rsidR="00B2621B" w:rsidRDefault="00B2621B" w:rsidP="00110E1A"/>
        </w:tc>
        <w:tc>
          <w:tcPr>
            <w:tcW w:w="1269" w:type="dxa"/>
            <w:vMerge/>
          </w:tcPr>
          <w:p w14:paraId="29D1B10F" w14:textId="77777777" w:rsidR="00B2621B" w:rsidRDefault="00B2621B" w:rsidP="00110E1A"/>
        </w:tc>
      </w:tr>
      <w:tr w:rsidR="00B2621B" w14:paraId="435A789B" w14:textId="77777777" w:rsidTr="00110E1A">
        <w:trPr>
          <w:trHeight w:val="232"/>
        </w:trPr>
        <w:tc>
          <w:tcPr>
            <w:tcW w:w="1062" w:type="dxa"/>
            <w:vMerge/>
          </w:tcPr>
          <w:p w14:paraId="5ECF36C1" w14:textId="77777777" w:rsidR="00B2621B" w:rsidRDefault="00B2621B" w:rsidP="00110E1A"/>
        </w:tc>
        <w:tc>
          <w:tcPr>
            <w:tcW w:w="612" w:type="dxa"/>
          </w:tcPr>
          <w:p w14:paraId="4E748046" w14:textId="77777777" w:rsidR="00B2621B" w:rsidRDefault="00B2621B" w:rsidP="00110E1A">
            <w:r>
              <w:t>4</w:t>
            </w:r>
          </w:p>
        </w:tc>
        <w:tc>
          <w:tcPr>
            <w:tcW w:w="2762" w:type="dxa"/>
          </w:tcPr>
          <w:p w14:paraId="6669E86D" w14:textId="77777777" w:rsidR="00B2621B" w:rsidRDefault="00B2621B" w:rsidP="00110E1A">
            <w:r>
              <w:t>Klik op “Finish”</w:t>
            </w:r>
          </w:p>
        </w:tc>
        <w:tc>
          <w:tcPr>
            <w:tcW w:w="2246" w:type="dxa"/>
            <w:vMerge/>
          </w:tcPr>
          <w:p w14:paraId="08068620" w14:textId="77777777" w:rsidR="00B2621B" w:rsidRDefault="00B2621B" w:rsidP="00110E1A"/>
        </w:tc>
        <w:tc>
          <w:tcPr>
            <w:tcW w:w="2250" w:type="dxa"/>
            <w:vMerge/>
          </w:tcPr>
          <w:p w14:paraId="7D543C02" w14:textId="77777777" w:rsidR="00B2621B" w:rsidRDefault="00B2621B" w:rsidP="00110E1A"/>
        </w:tc>
        <w:tc>
          <w:tcPr>
            <w:tcW w:w="1269" w:type="dxa"/>
            <w:vMerge/>
          </w:tcPr>
          <w:p w14:paraId="238F1662" w14:textId="77777777" w:rsidR="00B2621B" w:rsidRDefault="00B2621B" w:rsidP="00110E1A"/>
        </w:tc>
      </w:tr>
      <w:tr w:rsidR="00B2621B" w14:paraId="080CBD2F" w14:textId="77777777" w:rsidTr="00110E1A">
        <w:trPr>
          <w:trHeight w:val="232"/>
        </w:trPr>
        <w:tc>
          <w:tcPr>
            <w:tcW w:w="1062" w:type="dxa"/>
            <w:vMerge w:val="restart"/>
          </w:tcPr>
          <w:p w14:paraId="00D1A555" w14:textId="77777777" w:rsidR="00B2621B" w:rsidRDefault="00B2621B" w:rsidP="00110E1A">
            <w:r w:rsidRPr="00F9411B">
              <w:t>PRC_</w:t>
            </w:r>
            <w:r>
              <w:t>T1.2</w:t>
            </w:r>
          </w:p>
        </w:tc>
        <w:tc>
          <w:tcPr>
            <w:tcW w:w="612" w:type="dxa"/>
          </w:tcPr>
          <w:p w14:paraId="05C06B40" w14:textId="77777777" w:rsidR="00B2621B" w:rsidRDefault="00B2621B" w:rsidP="00110E1A">
            <w:r>
              <w:t>1</w:t>
            </w:r>
          </w:p>
        </w:tc>
        <w:tc>
          <w:tcPr>
            <w:tcW w:w="2762" w:type="dxa"/>
          </w:tcPr>
          <w:p w14:paraId="41DF20A9" w14:textId="77777777" w:rsidR="00B2621B" w:rsidRDefault="00B2621B" w:rsidP="00110E1A">
            <w:r>
              <w:t>Op het hoofdscherm rechtsklik op “Process Cell”</w:t>
            </w:r>
          </w:p>
        </w:tc>
        <w:tc>
          <w:tcPr>
            <w:tcW w:w="2246" w:type="dxa"/>
            <w:vMerge w:val="restart"/>
          </w:tcPr>
          <w:p w14:paraId="27F4D164" w14:textId="77777777" w:rsidR="00B2621B" w:rsidRDefault="00B2621B" w:rsidP="00110E1A">
            <w:r>
              <w:t>Een nieuwe procescell met het type BG is aangemaakt. De route in de procescell heeft 3 batches</w:t>
            </w:r>
          </w:p>
        </w:tc>
        <w:tc>
          <w:tcPr>
            <w:tcW w:w="2250" w:type="dxa"/>
            <w:vMerge w:val="restart"/>
          </w:tcPr>
          <w:p w14:paraId="7611A352" w14:textId="77777777" w:rsidR="00B2621B" w:rsidRDefault="00B2621B" w:rsidP="00110E1A"/>
        </w:tc>
        <w:tc>
          <w:tcPr>
            <w:tcW w:w="1269" w:type="dxa"/>
            <w:vMerge w:val="restart"/>
          </w:tcPr>
          <w:p w14:paraId="1DB37142" w14:textId="77777777" w:rsidR="00B2621B" w:rsidRDefault="00B2621B" w:rsidP="00110E1A">
            <w:r>
              <w:rPr>
                <w:rFonts w:ascii="Calibri" w:hAnsi="Calibri" w:cs="Arial"/>
                <w:color w:val="76923C" w:themeColor="accent3" w:themeShade="BF"/>
              </w:rPr>
              <w:t>PASSED</w:t>
            </w:r>
          </w:p>
        </w:tc>
      </w:tr>
      <w:tr w:rsidR="00B2621B" w14:paraId="009216CA" w14:textId="77777777" w:rsidTr="00110E1A">
        <w:trPr>
          <w:trHeight w:val="232"/>
        </w:trPr>
        <w:tc>
          <w:tcPr>
            <w:tcW w:w="1062" w:type="dxa"/>
            <w:vMerge/>
          </w:tcPr>
          <w:p w14:paraId="6BC25D22" w14:textId="77777777" w:rsidR="00B2621B" w:rsidRPr="00F9411B" w:rsidRDefault="00B2621B" w:rsidP="00110E1A"/>
        </w:tc>
        <w:tc>
          <w:tcPr>
            <w:tcW w:w="612" w:type="dxa"/>
          </w:tcPr>
          <w:p w14:paraId="1A7BCFE0" w14:textId="77777777" w:rsidR="00B2621B" w:rsidRDefault="00B2621B" w:rsidP="00110E1A">
            <w:r>
              <w:t>2</w:t>
            </w:r>
          </w:p>
        </w:tc>
        <w:tc>
          <w:tcPr>
            <w:tcW w:w="2762" w:type="dxa"/>
          </w:tcPr>
          <w:p w14:paraId="1AE274DB" w14:textId="77777777" w:rsidR="00B2621B" w:rsidRDefault="00B2621B" w:rsidP="00110E1A">
            <w:r>
              <w:t>Hover over “Add Processcell”</w:t>
            </w:r>
          </w:p>
        </w:tc>
        <w:tc>
          <w:tcPr>
            <w:tcW w:w="2246" w:type="dxa"/>
            <w:vMerge/>
          </w:tcPr>
          <w:p w14:paraId="7CA9BD09" w14:textId="77777777" w:rsidR="00B2621B" w:rsidRDefault="00B2621B" w:rsidP="00110E1A"/>
        </w:tc>
        <w:tc>
          <w:tcPr>
            <w:tcW w:w="2250" w:type="dxa"/>
            <w:vMerge/>
          </w:tcPr>
          <w:p w14:paraId="16C60D6A" w14:textId="77777777" w:rsidR="00B2621B" w:rsidRDefault="00B2621B" w:rsidP="00110E1A"/>
        </w:tc>
        <w:tc>
          <w:tcPr>
            <w:tcW w:w="1269" w:type="dxa"/>
            <w:vMerge/>
          </w:tcPr>
          <w:p w14:paraId="46FD5AD2" w14:textId="77777777" w:rsidR="00B2621B" w:rsidRDefault="00B2621B" w:rsidP="00110E1A"/>
        </w:tc>
      </w:tr>
      <w:tr w:rsidR="00B2621B" w14:paraId="4DB453A9" w14:textId="77777777" w:rsidTr="00110E1A">
        <w:trPr>
          <w:trHeight w:val="232"/>
        </w:trPr>
        <w:tc>
          <w:tcPr>
            <w:tcW w:w="1062" w:type="dxa"/>
            <w:vMerge/>
          </w:tcPr>
          <w:p w14:paraId="7F80F774" w14:textId="77777777" w:rsidR="00B2621B" w:rsidRPr="00F9411B" w:rsidRDefault="00B2621B" w:rsidP="00110E1A"/>
        </w:tc>
        <w:tc>
          <w:tcPr>
            <w:tcW w:w="612" w:type="dxa"/>
          </w:tcPr>
          <w:p w14:paraId="11A22690" w14:textId="77777777" w:rsidR="00B2621B" w:rsidRDefault="00B2621B" w:rsidP="00110E1A">
            <w:r>
              <w:t>3</w:t>
            </w:r>
          </w:p>
        </w:tc>
        <w:tc>
          <w:tcPr>
            <w:tcW w:w="2762" w:type="dxa"/>
          </w:tcPr>
          <w:p w14:paraId="14AE2647" w14:textId="77777777" w:rsidR="00B2621B" w:rsidRDefault="00B2621B" w:rsidP="00110E1A">
            <w:r>
              <w:t>Klik daarna op “BG”</w:t>
            </w:r>
          </w:p>
        </w:tc>
        <w:tc>
          <w:tcPr>
            <w:tcW w:w="2246" w:type="dxa"/>
            <w:vMerge/>
          </w:tcPr>
          <w:p w14:paraId="77FF1B9A" w14:textId="77777777" w:rsidR="00B2621B" w:rsidRDefault="00B2621B" w:rsidP="00110E1A"/>
        </w:tc>
        <w:tc>
          <w:tcPr>
            <w:tcW w:w="2250" w:type="dxa"/>
            <w:vMerge/>
          </w:tcPr>
          <w:p w14:paraId="10D2CA6D" w14:textId="77777777" w:rsidR="00B2621B" w:rsidRDefault="00B2621B" w:rsidP="00110E1A"/>
        </w:tc>
        <w:tc>
          <w:tcPr>
            <w:tcW w:w="1269" w:type="dxa"/>
            <w:vMerge/>
          </w:tcPr>
          <w:p w14:paraId="01AC653C" w14:textId="77777777" w:rsidR="00B2621B" w:rsidRDefault="00B2621B" w:rsidP="00110E1A"/>
        </w:tc>
      </w:tr>
      <w:tr w:rsidR="00B2621B" w14:paraId="62C15B6B" w14:textId="77777777" w:rsidTr="00110E1A">
        <w:trPr>
          <w:trHeight w:val="232"/>
        </w:trPr>
        <w:tc>
          <w:tcPr>
            <w:tcW w:w="1062" w:type="dxa"/>
            <w:vMerge/>
          </w:tcPr>
          <w:p w14:paraId="19FA6253" w14:textId="77777777" w:rsidR="00B2621B" w:rsidRPr="00F9411B" w:rsidRDefault="00B2621B" w:rsidP="00110E1A"/>
        </w:tc>
        <w:tc>
          <w:tcPr>
            <w:tcW w:w="612" w:type="dxa"/>
          </w:tcPr>
          <w:p w14:paraId="359AD229" w14:textId="77777777" w:rsidR="00B2621B" w:rsidRDefault="00B2621B" w:rsidP="00110E1A">
            <w:r>
              <w:t>4</w:t>
            </w:r>
          </w:p>
        </w:tc>
        <w:tc>
          <w:tcPr>
            <w:tcW w:w="2762" w:type="dxa"/>
          </w:tcPr>
          <w:p w14:paraId="0F7D37BA" w14:textId="77777777" w:rsidR="00B2621B" w:rsidRDefault="00B2621B" w:rsidP="00110E1A">
            <w:r>
              <w:t>Verander het aantal batches naar 3</w:t>
            </w:r>
          </w:p>
        </w:tc>
        <w:tc>
          <w:tcPr>
            <w:tcW w:w="2246" w:type="dxa"/>
            <w:vMerge/>
          </w:tcPr>
          <w:p w14:paraId="51CFA353" w14:textId="77777777" w:rsidR="00B2621B" w:rsidRDefault="00B2621B" w:rsidP="00110E1A"/>
        </w:tc>
        <w:tc>
          <w:tcPr>
            <w:tcW w:w="2250" w:type="dxa"/>
            <w:vMerge/>
          </w:tcPr>
          <w:p w14:paraId="25B98F4E" w14:textId="77777777" w:rsidR="00B2621B" w:rsidRDefault="00B2621B" w:rsidP="00110E1A"/>
        </w:tc>
        <w:tc>
          <w:tcPr>
            <w:tcW w:w="1269" w:type="dxa"/>
            <w:vMerge/>
          </w:tcPr>
          <w:p w14:paraId="5ABB693E" w14:textId="77777777" w:rsidR="00B2621B" w:rsidRDefault="00B2621B" w:rsidP="00110E1A"/>
        </w:tc>
      </w:tr>
      <w:tr w:rsidR="00B2621B" w14:paraId="59FCFFB4" w14:textId="77777777" w:rsidTr="00110E1A">
        <w:trPr>
          <w:trHeight w:val="232"/>
        </w:trPr>
        <w:tc>
          <w:tcPr>
            <w:tcW w:w="1062" w:type="dxa"/>
            <w:vMerge/>
          </w:tcPr>
          <w:p w14:paraId="2EDD074A" w14:textId="77777777" w:rsidR="00B2621B" w:rsidRPr="00F9411B" w:rsidRDefault="00B2621B" w:rsidP="00110E1A"/>
        </w:tc>
        <w:tc>
          <w:tcPr>
            <w:tcW w:w="612" w:type="dxa"/>
          </w:tcPr>
          <w:p w14:paraId="706D7F8A" w14:textId="77777777" w:rsidR="00B2621B" w:rsidRDefault="00B2621B" w:rsidP="00110E1A">
            <w:r>
              <w:t>5</w:t>
            </w:r>
          </w:p>
        </w:tc>
        <w:tc>
          <w:tcPr>
            <w:tcW w:w="2762" w:type="dxa"/>
          </w:tcPr>
          <w:p w14:paraId="33C2D349" w14:textId="77777777" w:rsidR="00B2621B" w:rsidRDefault="00B2621B" w:rsidP="00110E1A">
            <w:r>
              <w:t>Klik op “Finish”</w:t>
            </w:r>
          </w:p>
        </w:tc>
        <w:tc>
          <w:tcPr>
            <w:tcW w:w="2246" w:type="dxa"/>
            <w:vMerge/>
          </w:tcPr>
          <w:p w14:paraId="54305EA0" w14:textId="77777777" w:rsidR="00B2621B" w:rsidRDefault="00B2621B" w:rsidP="00110E1A"/>
        </w:tc>
        <w:tc>
          <w:tcPr>
            <w:tcW w:w="2250" w:type="dxa"/>
            <w:vMerge/>
          </w:tcPr>
          <w:p w14:paraId="5EAB086C" w14:textId="77777777" w:rsidR="00B2621B" w:rsidRDefault="00B2621B" w:rsidP="00110E1A"/>
        </w:tc>
        <w:tc>
          <w:tcPr>
            <w:tcW w:w="1269" w:type="dxa"/>
            <w:vMerge/>
          </w:tcPr>
          <w:p w14:paraId="626F1171" w14:textId="77777777" w:rsidR="00B2621B" w:rsidRDefault="00B2621B" w:rsidP="00110E1A"/>
        </w:tc>
      </w:tr>
      <w:tr w:rsidR="00B2621B" w14:paraId="2A97320A" w14:textId="77777777" w:rsidTr="00110E1A">
        <w:trPr>
          <w:trHeight w:val="232"/>
        </w:trPr>
        <w:tc>
          <w:tcPr>
            <w:tcW w:w="1062" w:type="dxa"/>
            <w:vMerge w:val="restart"/>
          </w:tcPr>
          <w:p w14:paraId="59EA8C8F" w14:textId="77777777" w:rsidR="00B2621B" w:rsidRDefault="00B2621B" w:rsidP="00110E1A">
            <w:r w:rsidRPr="00F9411B">
              <w:t>PRC_</w:t>
            </w:r>
            <w:r>
              <w:t>T1.3</w:t>
            </w:r>
          </w:p>
        </w:tc>
        <w:tc>
          <w:tcPr>
            <w:tcW w:w="612" w:type="dxa"/>
          </w:tcPr>
          <w:p w14:paraId="161F2092" w14:textId="77777777" w:rsidR="00B2621B" w:rsidRDefault="00B2621B" w:rsidP="00110E1A">
            <w:r>
              <w:t>1</w:t>
            </w:r>
          </w:p>
        </w:tc>
        <w:tc>
          <w:tcPr>
            <w:tcW w:w="2762" w:type="dxa"/>
          </w:tcPr>
          <w:p w14:paraId="4331339E" w14:textId="77777777" w:rsidR="00B2621B" w:rsidRDefault="00B2621B" w:rsidP="00110E1A">
            <w:r>
              <w:t>Op het hoofdscherm Linksboven op de process Cell dropdownbox</w:t>
            </w:r>
          </w:p>
        </w:tc>
        <w:tc>
          <w:tcPr>
            <w:tcW w:w="2246" w:type="dxa"/>
            <w:vMerge w:val="restart"/>
          </w:tcPr>
          <w:p w14:paraId="5195FF2D" w14:textId="77777777" w:rsidR="00B2621B" w:rsidRDefault="00B2621B" w:rsidP="00110E1A">
            <w:r>
              <w:t>Een nieuwe process Cell is aangemaakt met type OL en twee verschillende routes</w:t>
            </w:r>
          </w:p>
        </w:tc>
        <w:tc>
          <w:tcPr>
            <w:tcW w:w="2250" w:type="dxa"/>
            <w:vMerge w:val="restart"/>
          </w:tcPr>
          <w:p w14:paraId="026B45D5" w14:textId="77777777" w:rsidR="00B2621B" w:rsidRDefault="00B2621B" w:rsidP="00110E1A"/>
        </w:tc>
        <w:tc>
          <w:tcPr>
            <w:tcW w:w="1269" w:type="dxa"/>
            <w:vMerge w:val="restart"/>
          </w:tcPr>
          <w:p w14:paraId="68629FBE" w14:textId="77777777" w:rsidR="00B2621B" w:rsidRDefault="00B2621B" w:rsidP="00110E1A">
            <w:r>
              <w:rPr>
                <w:rFonts w:ascii="Calibri" w:hAnsi="Calibri" w:cs="Arial"/>
                <w:color w:val="76923C" w:themeColor="accent3" w:themeShade="BF"/>
              </w:rPr>
              <w:t>PASSED</w:t>
            </w:r>
          </w:p>
        </w:tc>
      </w:tr>
      <w:tr w:rsidR="00B2621B" w14:paraId="27C8E63F" w14:textId="77777777" w:rsidTr="00110E1A">
        <w:trPr>
          <w:trHeight w:val="232"/>
        </w:trPr>
        <w:tc>
          <w:tcPr>
            <w:tcW w:w="1062" w:type="dxa"/>
            <w:vMerge/>
          </w:tcPr>
          <w:p w14:paraId="05677756" w14:textId="77777777" w:rsidR="00B2621B" w:rsidRPr="00F9411B" w:rsidRDefault="00B2621B" w:rsidP="00110E1A"/>
        </w:tc>
        <w:tc>
          <w:tcPr>
            <w:tcW w:w="612" w:type="dxa"/>
          </w:tcPr>
          <w:p w14:paraId="6D59DF94" w14:textId="77777777" w:rsidR="00B2621B" w:rsidRDefault="00B2621B" w:rsidP="00110E1A">
            <w:r>
              <w:t>2</w:t>
            </w:r>
          </w:p>
        </w:tc>
        <w:tc>
          <w:tcPr>
            <w:tcW w:w="2762" w:type="dxa"/>
          </w:tcPr>
          <w:p w14:paraId="2BE31998" w14:textId="77777777" w:rsidR="00B2621B" w:rsidRDefault="00B2621B" w:rsidP="00110E1A">
            <w:r>
              <w:t>Kies TL</w:t>
            </w:r>
          </w:p>
        </w:tc>
        <w:tc>
          <w:tcPr>
            <w:tcW w:w="2246" w:type="dxa"/>
            <w:vMerge/>
          </w:tcPr>
          <w:p w14:paraId="42599431" w14:textId="77777777" w:rsidR="00B2621B" w:rsidRDefault="00B2621B" w:rsidP="00110E1A"/>
        </w:tc>
        <w:tc>
          <w:tcPr>
            <w:tcW w:w="2250" w:type="dxa"/>
            <w:vMerge/>
          </w:tcPr>
          <w:p w14:paraId="0196E995" w14:textId="77777777" w:rsidR="00B2621B" w:rsidRDefault="00B2621B" w:rsidP="00110E1A"/>
        </w:tc>
        <w:tc>
          <w:tcPr>
            <w:tcW w:w="1269" w:type="dxa"/>
            <w:vMerge/>
          </w:tcPr>
          <w:p w14:paraId="158B9B13" w14:textId="77777777" w:rsidR="00B2621B" w:rsidRDefault="00B2621B" w:rsidP="00110E1A"/>
        </w:tc>
      </w:tr>
      <w:tr w:rsidR="00B2621B" w14:paraId="201ED93D" w14:textId="77777777" w:rsidTr="00110E1A">
        <w:trPr>
          <w:trHeight w:val="232"/>
        </w:trPr>
        <w:tc>
          <w:tcPr>
            <w:tcW w:w="1062" w:type="dxa"/>
            <w:vMerge/>
          </w:tcPr>
          <w:p w14:paraId="6135C2A8" w14:textId="77777777" w:rsidR="00B2621B" w:rsidRPr="00F9411B" w:rsidRDefault="00B2621B" w:rsidP="00110E1A"/>
        </w:tc>
        <w:tc>
          <w:tcPr>
            <w:tcW w:w="612" w:type="dxa"/>
          </w:tcPr>
          <w:p w14:paraId="66799F54" w14:textId="77777777" w:rsidR="00B2621B" w:rsidRDefault="00B2621B" w:rsidP="00110E1A">
            <w:r>
              <w:t>3</w:t>
            </w:r>
          </w:p>
        </w:tc>
        <w:tc>
          <w:tcPr>
            <w:tcW w:w="2762" w:type="dxa"/>
          </w:tcPr>
          <w:p w14:paraId="62E23813" w14:textId="77777777" w:rsidR="00B2621B" w:rsidRDefault="00B2621B" w:rsidP="00110E1A">
            <w:r>
              <w:t>Verander het aantal routes naar 2</w:t>
            </w:r>
          </w:p>
        </w:tc>
        <w:tc>
          <w:tcPr>
            <w:tcW w:w="2246" w:type="dxa"/>
            <w:vMerge/>
          </w:tcPr>
          <w:p w14:paraId="1B8E1396" w14:textId="77777777" w:rsidR="00B2621B" w:rsidRDefault="00B2621B" w:rsidP="00110E1A"/>
        </w:tc>
        <w:tc>
          <w:tcPr>
            <w:tcW w:w="2250" w:type="dxa"/>
            <w:vMerge/>
          </w:tcPr>
          <w:p w14:paraId="34921D70" w14:textId="77777777" w:rsidR="00B2621B" w:rsidRDefault="00B2621B" w:rsidP="00110E1A"/>
        </w:tc>
        <w:tc>
          <w:tcPr>
            <w:tcW w:w="1269" w:type="dxa"/>
            <w:vMerge/>
          </w:tcPr>
          <w:p w14:paraId="64801126" w14:textId="77777777" w:rsidR="00B2621B" w:rsidRDefault="00B2621B" w:rsidP="00110E1A"/>
        </w:tc>
      </w:tr>
      <w:tr w:rsidR="00B2621B" w14:paraId="1F1FE746" w14:textId="77777777" w:rsidTr="00110E1A">
        <w:trPr>
          <w:trHeight w:val="232"/>
        </w:trPr>
        <w:tc>
          <w:tcPr>
            <w:tcW w:w="1062" w:type="dxa"/>
            <w:vMerge/>
          </w:tcPr>
          <w:p w14:paraId="5A80CB5B" w14:textId="77777777" w:rsidR="00B2621B" w:rsidRPr="00F9411B" w:rsidRDefault="00B2621B" w:rsidP="00110E1A"/>
        </w:tc>
        <w:tc>
          <w:tcPr>
            <w:tcW w:w="612" w:type="dxa"/>
          </w:tcPr>
          <w:p w14:paraId="1A0645DE" w14:textId="77777777" w:rsidR="00B2621B" w:rsidRDefault="00B2621B" w:rsidP="00110E1A">
            <w:r>
              <w:t>4</w:t>
            </w:r>
          </w:p>
        </w:tc>
        <w:tc>
          <w:tcPr>
            <w:tcW w:w="2762" w:type="dxa"/>
          </w:tcPr>
          <w:p w14:paraId="7DB30706" w14:textId="77777777" w:rsidR="00B2621B" w:rsidRDefault="00B2621B" w:rsidP="00110E1A">
            <w:r>
              <w:t>Verander het type naar “OL”</w:t>
            </w:r>
          </w:p>
        </w:tc>
        <w:tc>
          <w:tcPr>
            <w:tcW w:w="2246" w:type="dxa"/>
            <w:vMerge/>
          </w:tcPr>
          <w:p w14:paraId="582165EB" w14:textId="77777777" w:rsidR="00B2621B" w:rsidRDefault="00B2621B" w:rsidP="00110E1A"/>
        </w:tc>
        <w:tc>
          <w:tcPr>
            <w:tcW w:w="2250" w:type="dxa"/>
            <w:vMerge/>
          </w:tcPr>
          <w:p w14:paraId="144FC237" w14:textId="77777777" w:rsidR="00B2621B" w:rsidRDefault="00B2621B" w:rsidP="00110E1A"/>
        </w:tc>
        <w:tc>
          <w:tcPr>
            <w:tcW w:w="1269" w:type="dxa"/>
            <w:vMerge/>
          </w:tcPr>
          <w:p w14:paraId="52DA634A" w14:textId="77777777" w:rsidR="00B2621B" w:rsidRDefault="00B2621B" w:rsidP="00110E1A"/>
        </w:tc>
      </w:tr>
      <w:tr w:rsidR="00B2621B" w14:paraId="6978A2EE" w14:textId="77777777" w:rsidTr="00110E1A">
        <w:trPr>
          <w:trHeight w:val="232"/>
        </w:trPr>
        <w:tc>
          <w:tcPr>
            <w:tcW w:w="1062" w:type="dxa"/>
            <w:vMerge/>
          </w:tcPr>
          <w:p w14:paraId="25F836A8" w14:textId="77777777" w:rsidR="00B2621B" w:rsidRPr="00F9411B" w:rsidRDefault="00B2621B" w:rsidP="00110E1A"/>
        </w:tc>
        <w:tc>
          <w:tcPr>
            <w:tcW w:w="612" w:type="dxa"/>
          </w:tcPr>
          <w:p w14:paraId="3E5596C9" w14:textId="77777777" w:rsidR="00B2621B" w:rsidRDefault="00B2621B" w:rsidP="00110E1A">
            <w:r>
              <w:t>5</w:t>
            </w:r>
          </w:p>
        </w:tc>
        <w:tc>
          <w:tcPr>
            <w:tcW w:w="2762" w:type="dxa"/>
          </w:tcPr>
          <w:p w14:paraId="748668FE" w14:textId="77777777" w:rsidR="00B2621B" w:rsidRDefault="00B2621B" w:rsidP="00110E1A">
            <w:r>
              <w:t>Klik op “Finish”</w:t>
            </w:r>
          </w:p>
        </w:tc>
        <w:tc>
          <w:tcPr>
            <w:tcW w:w="2246" w:type="dxa"/>
            <w:vMerge/>
          </w:tcPr>
          <w:p w14:paraId="6376DF84" w14:textId="77777777" w:rsidR="00B2621B" w:rsidRDefault="00B2621B" w:rsidP="00110E1A"/>
        </w:tc>
        <w:tc>
          <w:tcPr>
            <w:tcW w:w="2250" w:type="dxa"/>
            <w:vMerge/>
          </w:tcPr>
          <w:p w14:paraId="6269C5E9" w14:textId="77777777" w:rsidR="00B2621B" w:rsidRDefault="00B2621B" w:rsidP="00110E1A"/>
        </w:tc>
        <w:tc>
          <w:tcPr>
            <w:tcW w:w="1269" w:type="dxa"/>
            <w:vMerge/>
          </w:tcPr>
          <w:p w14:paraId="0EDA5842" w14:textId="77777777" w:rsidR="00B2621B" w:rsidRDefault="00B2621B" w:rsidP="00110E1A"/>
        </w:tc>
      </w:tr>
      <w:tr w:rsidR="00B2621B" w14:paraId="3F04696E" w14:textId="77777777" w:rsidTr="00110E1A">
        <w:trPr>
          <w:trHeight w:val="232"/>
        </w:trPr>
        <w:tc>
          <w:tcPr>
            <w:tcW w:w="1062" w:type="dxa"/>
            <w:vMerge w:val="restart"/>
          </w:tcPr>
          <w:p w14:paraId="540F8530" w14:textId="77777777" w:rsidR="00B2621B" w:rsidRPr="00F9411B" w:rsidRDefault="00B2621B" w:rsidP="00110E1A">
            <w:r>
              <w:t>PRC_T1.4</w:t>
            </w:r>
          </w:p>
        </w:tc>
        <w:tc>
          <w:tcPr>
            <w:tcW w:w="612" w:type="dxa"/>
          </w:tcPr>
          <w:p w14:paraId="72755E86" w14:textId="77777777" w:rsidR="00B2621B" w:rsidRDefault="00B2621B" w:rsidP="00110E1A">
            <w:r>
              <w:t>1</w:t>
            </w:r>
          </w:p>
        </w:tc>
        <w:tc>
          <w:tcPr>
            <w:tcW w:w="2762" w:type="dxa"/>
          </w:tcPr>
          <w:p w14:paraId="1BB81D96" w14:textId="77777777" w:rsidR="00B2621B" w:rsidRDefault="00B2621B" w:rsidP="00110E1A">
            <w:r>
              <w:t>Op het hoofdscherm Linksboven op de process Cell dropdownbox</w:t>
            </w:r>
          </w:p>
        </w:tc>
        <w:tc>
          <w:tcPr>
            <w:tcW w:w="2246" w:type="dxa"/>
            <w:vMerge w:val="restart"/>
          </w:tcPr>
          <w:p w14:paraId="0153D458" w14:textId="77777777" w:rsidR="00B2621B" w:rsidRDefault="00B2621B" w:rsidP="00110E1A">
            <w:r>
              <w:t>Er is nu een nieuwe procescell aangemaakt met het type IL. In de database heeft hij vier routes met de priority van 2</w:t>
            </w:r>
          </w:p>
        </w:tc>
        <w:tc>
          <w:tcPr>
            <w:tcW w:w="2250" w:type="dxa"/>
            <w:vMerge w:val="restart"/>
          </w:tcPr>
          <w:p w14:paraId="0805E713" w14:textId="77777777" w:rsidR="00B2621B" w:rsidRDefault="00B2621B" w:rsidP="00110E1A"/>
        </w:tc>
        <w:tc>
          <w:tcPr>
            <w:tcW w:w="1269" w:type="dxa"/>
            <w:vMerge w:val="restart"/>
          </w:tcPr>
          <w:p w14:paraId="657E72BB" w14:textId="77777777" w:rsidR="00B2621B" w:rsidRDefault="00B2621B" w:rsidP="00110E1A">
            <w:r>
              <w:rPr>
                <w:rFonts w:ascii="Calibri" w:hAnsi="Calibri" w:cs="Arial"/>
                <w:color w:val="76923C" w:themeColor="accent3" w:themeShade="BF"/>
              </w:rPr>
              <w:t>PASSED</w:t>
            </w:r>
          </w:p>
        </w:tc>
      </w:tr>
      <w:tr w:rsidR="00B2621B" w14:paraId="43294279" w14:textId="77777777" w:rsidTr="00110E1A">
        <w:trPr>
          <w:trHeight w:val="232"/>
        </w:trPr>
        <w:tc>
          <w:tcPr>
            <w:tcW w:w="1062" w:type="dxa"/>
            <w:vMerge/>
          </w:tcPr>
          <w:p w14:paraId="274D7BED" w14:textId="77777777" w:rsidR="00B2621B" w:rsidRPr="00F9411B" w:rsidRDefault="00B2621B" w:rsidP="00110E1A"/>
        </w:tc>
        <w:tc>
          <w:tcPr>
            <w:tcW w:w="612" w:type="dxa"/>
          </w:tcPr>
          <w:p w14:paraId="6297FA34" w14:textId="77777777" w:rsidR="00B2621B" w:rsidRDefault="00B2621B" w:rsidP="00110E1A">
            <w:r>
              <w:t>2</w:t>
            </w:r>
          </w:p>
        </w:tc>
        <w:tc>
          <w:tcPr>
            <w:tcW w:w="2762" w:type="dxa"/>
          </w:tcPr>
          <w:p w14:paraId="7B668530" w14:textId="77777777" w:rsidR="00B2621B" w:rsidRDefault="00B2621B" w:rsidP="00110E1A">
            <w:r>
              <w:t>Klik daarna op “IL”</w:t>
            </w:r>
          </w:p>
        </w:tc>
        <w:tc>
          <w:tcPr>
            <w:tcW w:w="2246" w:type="dxa"/>
            <w:vMerge/>
          </w:tcPr>
          <w:p w14:paraId="27107CA6" w14:textId="77777777" w:rsidR="00B2621B" w:rsidRDefault="00B2621B" w:rsidP="00110E1A"/>
        </w:tc>
        <w:tc>
          <w:tcPr>
            <w:tcW w:w="2250" w:type="dxa"/>
            <w:vMerge/>
          </w:tcPr>
          <w:p w14:paraId="3E8AA9AC" w14:textId="77777777" w:rsidR="00B2621B" w:rsidRDefault="00B2621B" w:rsidP="00110E1A"/>
        </w:tc>
        <w:tc>
          <w:tcPr>
            <w:tcW w:w="1269" w:type="dxa"/>
            <w:vMerge/>
          </w:tcPr>
          <w:p w14:paraId="689BFC41" w14:textId="77777777" w:rsidR="00B2621B" w:rsidRDefault="00B2621B" w:rsidP="00110E1A"/>
        </w:tc>
      </w:tr>
      <w:tr w:rsidR="00B2621B" w14:paraId="4633287E" w14:textId="77777777" w:rsidTr="00110E1A">
        <w:trPr>
          <w:trHeight w:val="232"/>
        </w:trPr>
        <w:tc>
          <w:tcPr>
            <w:tcW w:w="1062" w:type="dxa"/>
            <w:vMerge/>
          </w:tcPr>
          <w:p w14:paraId="20E7F546" w14:textId="77777777" w:rsidR="00B2621B" w:rsidRPr="00F9411B" w:rsidRDefault="00B2621B" w:rsidP="00110E1A"/>
        </w:tc>
        <w:tc>
          <w:tcPr>
            <w:tcW w:w="612" w:type="dxa"/>
          </w:tcPr>
          <w:p w14:paraId="7DB945AF" w14:textId="77777777" w:rsidR="00B2621B" w:rsidRDefault="00B2621B" w:rsidP="00110E1A">
            <w:r>
              <w:t>3</w:t>
            </w:r>
          </w:p>
        </w:tc>
        <w:tc>
          <w:tcPr>
            <w:tcW w:w="2762" w:type="dxa"/>
          </w:tcPr>
          <w:p w14:paraId="47B340D0" w14:textId="77777777" w:rsidR="00B2621B" w:rsidRDefault="00B2621B" w:rsidP="00110E1A">
            <w:r>
              <w:t>Verander het aantal routes naar 4</w:t>
            </w:r>
          </w:p>
        </w:tc>
        <w:tc>
          <w:tcPr>
            <w:tcW w:w="2246" w:type="dxa"/>
            <w:vMerge/>
          </w:tcPr>
          <w:p w14:paraId="42CA3751" w14:textId="77777777" w:rsidR="00B2621B" w:rsidRDefault="00B2621B" w:rsidP="00110E1A"/>
        </w:tc>
        <w:tc>
          <w:tcPr>
            <w:tcW w:w="2250" w:type="dxa"/>
            <w:vMerge/>
          </w:tcPr>
          <w:p w14:paraId="62B8EA67" w14:textId="77777777" w:rsidR="00B2621B" w:rsidRDefault="00B2621B" w:rsidP="00110E1A"/>
        </w:tc>
        <w:tc>
          <w:tcPr>
            <w:tcW w:w="1269" w:type="dxa"/>
            <w:vMerge/>
          </w:tcPr>
          <w:p w14:paraId="6B05524C" w14:textId="77777777" w:rsidR="00B2621B" w:rsidRDefault="00B2621B" w:rsidP="00110E1A"/>
        </w:tc>
      </w:tr>
      <w:tr w:rsidR="00B2621B" w14:paraId="4DED29ED" w14:textId="77777777" w:rsidTr="00110E1A">
        <w:trPr>
          <w:trHeight w:val="232"/>
        </w:trPr>
        <w:tc>
          <w:tcPr>
            <w:tcW w:w="1062" w:type="dxa"/>
            <w:vMerge/>
          </w:tcPr>
          <w:p w14:paraId="33A53F6B" w14:textId="77777777" w:rsidR="00B2621B" w:rsidRPr="00F9411B" w:rsidRDefault="00B2621B" w:rsidP="00110E1A"/>
        </w:tc>
        <w:tc>
          <w:tcPr>
            <w:tcW w:w="612" w:type="dxa"/>
          </w:tcPr>
          <w:p w14:paraId="657EB6F3" w14:textId="77777777" w:rsidR="00B2621B" w:rsidRDefault="00B2621B" w:rsidP="00110E1A">
            <w:r>
              <w:t>4</w:t>
            </w:r>
          </w:p>
        </w:tc>
        <w:tc>
          <w:tcPr>
            <w:tcW w:w="2762" w:type="dxa"/>
          </w:tcPr>
          <w:p w14:paraId="493D6244" w14:textId="77777777" w:rsidR="00B2621B" w:rsidRDefault="00B2621B" w:rsidP="00110E1A">
            <w:r>
              <w:t>Zet bij alle routes de priority op 2</w:t>
            </w:r>
          </w:p>
        </w:tc>
        <w:tc>
          <w:tcPr>
            <w:tcW w:w="2246" w:type="dxa"/>
            <w:vMerge/>
          </w:tcPr>
          <w:p w14:paraId="52EFAA50" w14:textId="77777777" w:rsidR="00B2621B" w:rsidRDefault="00B2621B" w:rsidP="00110E1A"/>
        </w:tc>
        <w:tc>
          <w:tcPr>
            <w:tcW w:w="2250" w:type="dxa"/>
            <w:vMerge/>
          </w:tcPr>
          <w:p w14:paraId="4F659036" w14:textId="77777777" w:rsidR="00B2621B" w:rsidRDefault="00B2621B" w:rsidP="00110E1A"/>
        </w:tc>
        <w:tc>
          <w:tcPr>
            <w:tcW w:w="1269" w:type="dxa"/>
            <w:vMerge/>
          </w:tcPr>
          <w:p w14:paraId="065A3698" w14:textId="77777777" w:rsidR="00B2621B" w:rsidRDefault="00B2621B" w:rsidP="00110E1A"/>
        </w:tc>
      </w:tr>
      <w:tr w:rsidR="00B2621B" w14:paraId="34177E52" w14:textId="77777777" w:rsidTr="00110E1A">
        <w:trPr>
          <w:trHeight w:val="232"/>
        </w:trPr>
        <w:tc>
          <w:tcPr>
            <w:tcW w:w="1062" w:type="dxa"/>
            <w:vMerge/>
          </w:tcPr>
          <w:p w14:paraId="1E6E5898" w14:textId="77777777" w:rsidR="00B2621B" w:rsidRPr="00F9411B" w:rsidRDefault="00B2621B" w:rsidP="00110E1A"/>
        </w:tc>
        <w:tc>
          <w:tcPr>
            <w:tcW w:w="612" w:type="dxa"/>
          </w:tcPr>
          <w:p w14:paraId="0A497D7D" w14:textId="77777777" w:rsidR="00B2621B" w:rsidRDefault="00B2621B" w:rsidP="00110E1A">
            <w:r>
              <w:t>5</w:t>
            </w:r>
          </w:p>
        </w:tc>
        <w:tc>
          <w:tcPr>
            <w:tcW w:w="2762" w:type="dxa"/>
          </w:tcPr>
          <w:p w14:paraId="405FD5B7" w14:textId="77777777" w:rsidR="00B2621B" w:rsidRDefault="00B2621B" w:rsidP="00110E1A">
            <w:r>
              <w:t>Klik op “Finish”</w:t>
            </w:r>
          </w:p>
        </w:tc>
        <w:tc>
          <w:tcPr>
            <w:tcW w:w="2246" w:type="dxa"/>
            <w:vMerge/>
          </w:tcPr>
          <w:p w14:paraId="379694E3" w14:textId="77777777" w:rsidR="00B2621B" w:rsidRDefault="00B2621B" w:rsidP="00110E1A"/>
        </w:tc>
        <w:tc>
          <w:tcPr>
            <w:tcW w:w="2250" w:type="dxa"/>
            <w:vMerge/>
          </w:tcPr>
          <w:p w14:paraId="26DAA647" w14:textId="77777777" w:rsidR="00B2621B" w:rsidRDefault="00B2621B" w:rsidP="00110E1A"/>
        </w:tc>
        <w:tc>
          <w:tcPr>
            <w:tcW w:w="1269" w:type="dxa"/>
            <w:vMerge/>
          </w:tcPr>
          <w:p w14:paraId="2D29B528" w14:textId="77777777" w:rsidR="00B2621B" w:rsidRDefault="00B2621B" w:rsidP="00110E1A"/>
        </w:tc>
      </w:tr>
      <w:tr w:rsidR="00B2621B" w14:paraId="7A9EC64E" w14:textId="77777777" w:rsidTr="00110E1A">
        <w:trPr>
          <w:trHeight w:val="232"/>
        </w:trPr>
        <w:tc>
          <w:tcPr>
            <w:tcW w:w="1062" w:type="dxa"/>
            <w:vMerge w:val="restart"/>
          </w:tcPr>
          <w:p w14:paraId="0455F1E0" w14:textId="77777777" w:rsidR="00B2621B" w:rsidRDefault="00B2621B" w:rsidP="00110E1A">
            <w:r w:rsidRPr="00F9411B">
              <w:t>PRC_</w:t>
            </w:r>
            <w:r>
              <w:t>T2</w:t>
            </w:r>
          </w:p>
        </w:tc>
        <w:tc>
          <w:tcPr>
            <w:tcW w:w="612" w:type="dxa"/>
          </w:tcPr>
          <w:p w14:paraId="702CC8EF" w14:textId="77777777" w:rsidR="00B2621B" w:rsidRDefault="00B2621B" w:rsidP="00110E1A">
            <w:r>
              <w:t>1</w:t>
            </w:r>
          </w:p>
        </w:tc>
        <w:tc>
          <w:tcPr>
            <w:tcW w:w="2762" w:type="dxa"/>
          </w:tcPr>
          <w:p w14:paraId="01255943" w14:textId="77777777" w:rsidR="00B2621B" w:rsidRDefault="00B2621B" w:rsidP="00110E1A">
            <w:r>
              <w:t>Rechtklik op een process cell</w:t>
            </w:r>
          </w:p>
        </w:tc>
        <w:tc>
          <w:tcPr>
            <w:tcW w:w="2246" w:type="dxa"/>
            <w:vMerge w:val="restart"/>
          </w:tcPr>
          <w:p w14:paraId="10DE0A21" w14:textId="77777777" w:rsidR="00B2621B" w:rsidRDefault="00B2621B" w:rsidP="00110E1A">
            <w:r>
              <w:t>Geselecteerde process cell is verwijderd</w:t>
            </w:r>
          </w:p>
        </w:tc>
        <w:tc>
          <w:tcPr>
            <w:tcW w:w="2250" w:type="dxa"/>
            <w:vMerge w:val="restart"/>
          </w:tcPr>
          <w:p w14:paraId="31373C9A" w14:textId="77777777" w:rsidR="00B2621B" w:rsidRDefault="00B2621B" w:rsidP="00110E1A"/>
        </w:tc>
        <w:tc>
          <w:tcPr>
            <w:tcW w:w="1269" w:type="dxa"/>
            <w:vMerge w:val="restart"/>
          </w:tcPr>
          <w:p w14:paraId="2F1CB028" w14:textId="77777777" w:rsidR="00B2621B" w:rsidRDefault="00B2621B" w:rsidP="00110E1A">
            <w:r>
              <w:rPr>
                <w:rFonts w:ascii="Calibri" w:hAnsi="Calibri" w:cs="Arial"/>
                <w:color w:val="76923C" w:themeColor="accent3" w:themeShade="BF"/>
              </w:rPr>
              <w:t>PASSED</w:t>
            </w:r>
          </w:p>
        </w:tc>
      </w:tr>
      <w:tr w:rsidR="00B2621B" w14:paraId="6BB63F2C" w14:textId="77777777" w:rsidTr="00110E1A">
        <w:trPr>
          <w:trHeight w:val="232"/>
        </w:trPr>
        <w:tc>
          <w:tcPr>
            <w:tcW w:w="1062" w:type="dxa"/>
            <w:vMerge/>
          </w:tcPr>
          <w:p w14:paraId="382AA9BE" w14:textId="77777777" w:rsidR="00B2621B" w:rsidRPr="00F9411B" w:rsidRDefault="00B2621B" w:rsidP="00110E1A"/>
        </w:tc>
        <w:tc>
          <w:tcPr>
            <w:tcW w:w="612" w:type="dxa"/>
          </w:tcPr>
          <w:p w14:paraId="57BEA295" w14:textId="77777777" w:rsidR="00B2621B" w:rsidRDefault="00B2621B" w:rsidP="00110E1A">
            <w:r>
              <w:t>2</w:t>
            </w:r>
          </w:p>
        </w:tc>
        <w:tc>
          <w:tcPr>
            <w:tcW w:w="2762" w:type="dxa"/>
          </w:tcPr>
          <w:p w14:paraId="47700FAF" w14:textId="77777777" w:rsidR="00B2621B" w:rsidRDefault="00B2621B" w:rsidP="00110E1A">
            <w:r>
              <w:t>Klik daarna op “remove”</w:t>
            </w:r>
          </w:p>
        </w:tc>
        <w:tc>
          <w:tcPr>
            <w:tcW w:w="2246" w:type="dxa"/>
            <w:vMerge/>
          </w:tcPr>
          <w:p w14:paraId="31169972" w14:textId="77777777" w:rsidR="00B2621B" w:rsidRDefault="00B2621B" w:rsidP="00110E1A"/>
        </w:tc>
        <w:tc>
          <w:tcPr>
            <w:tcW w:w="2250" w:type="dxa"/>
            <w:vMerge/>
          </w:tcPr>
          <w:p w14:paraId="4B098155" w14:textId="77777777" w:rsidR="00B2621B" w:rsidRDefault="00B2621B" w:rsidP="00110E1A"/>
        </w:tc>
        <w:tc>
          <w:tcPr>
            <w:tcW w:w="1269" w:type="dxa"/>
            <w:vMerge/>
          </w:tcPr>
          <w:p w14:paraId="46B36854" w14:textId="77777777" w:rsidR="00B2621B" w:rsidRDefault="00B2621B" w:rsidP="00110E1A"/>
        </w:tc>
      </w:tr>
      <w:tr w:rsidR="00B2621B" w14:paraId="22C55C86" w14:textId="77777777" w:rsidTr="00110E1A">
        <w:trPr>
          <w:trHeight w:val="232"/>
        </w:trPr>
        <w:tc>
          <w:tcPr>
            <w:tcW w:w="1062" w:type="dxa"/>
            <w:vMerge w:val="restart"/>
          </w:tcPr>
          <w:p w14:paraId="49A260F6" w14:textId="77777777" w:rsidR="00B2621B" w:rsidRDefault="00B2621B" w:rsidP="00110E1A">
            <w:r w:rsidRPr="00F9411B">
              <w:t>PRC_</w:t>
            </w:r>
            <w:r>
              <w:t>T3.1</w:t>
            </w:r>
          </w:p>
        </w:tc>
        <w:tc>
          <w:tcPr>
            <w:tcW w:w="612" w:type="dxa"/>
          </w:tcPr>
          <w:p w14:paraId="756E9F72" w14:textId="77777777" w:rsidR="00B2621B" w:rsidRDefault="00B2621B" w:rsidP="00110E1A">
            <w:r>
              <w:t>1</w:t>
            </w:r>
          </w:p>
        </w:tc>
        <w:tc>
          <w:tcPr>
            <w:tcW w:w="2762" w:type="dxa"/>
          </w:tcPr>
          <w:p w14:paraId="2FE7CFB4" w14:textId="77777777" w:rsidR="00B2621B" w:rsidRDefault="00B2621B" w:rsidP="00110E1A">
            <w:r>
              <w:t>Rechtklik op een process cell</w:t>
            </w:r>
          </w:p>
        </w:tc>
        <w:tc>
          <w:tcPr>
            <w:tcW w:w="2246" w:type="dxa"/>
            <w:vMerge w:val="restart"/>
          </w:tcPr>
          <w:p w14:paraId="6B17E675" w14:textId="77777777" w:rsidR="00B2621B" w:rsidRDefault="00B2621B" w:rsidP="00110E1A">
            <w:r>
              <w:t>Cell type van geselecteerd cel is aangepast naar “OL”</w:t>
            </w:r>
          </w:p>
        </w:tc>
        <w:tc>
          <w:tcPr>
            <w:tcW w:w="2250" w:type="dxa"/>
            <w:vMerge w:val="restart"/>
          </w:tcPr>
          <w:p w14:paraId="0EF10DF1" w14:textId="77777777" w:rsidR="00B2621B" w:rsidRDefault="00B2621B" w:rsidP="00110E1A">
            <w:r>
              <w:t>Celtype veranderd, maar de processcell wordt op invalid gezet. Deze bewerking is niet terug te draaien. Verder kun je het ProcCelId niet wijzigen aangezien er dan helemaal niets gebeurt</w:t>
            </w:r>
          </w:p>
        </w:tc>
        <w:tc>
          <w:tcPr>
            <w:tcW w:w="1269" w:type="dxa"/>
            <w:vMerge w:val="restart"/>
          </w:tcPr>
          <w:p w14:paraId="50B09EB5" w14:textId="77777777" w:rsidR="00B2621B" w:rsidRDefault="00B2621B" w:rsidP="00110E1A">
            <w:r>
              <w:rPr>
                <w:rFonts w:ascii="Calibri" w:hAnsi="Calibri" w:cs="Arial"/>
                <w:color w:val="FF0000"/>
              </w:rPr>
              <w:t>FAILED</w:t>
            </w:r>
          </w:p>
        </w:tc>
      </w:tr>
      <w:tr w:rsidR="00B2621B" w14:paraId="3E6A8B4E" w14:textId="77777777" w:rsidTr="00110E1A">
        <w:trPr>
          <w:trHeight w:val="232"/>
        </w:trPr>
        <w:tc>
          <w:tcPr>
            <w:tcW w:w="1062" w:type="dxa"/>
            <w:vMerge/>
          </w:tcPr>
          <w:p w14:paraId="087B4132" w14:textId="77777777" w:rsidR="00B2621B" w:rsidRDefault="00B2621B" w:rsidP="00110E1A"/>
        </w:tc>
        <w:tc>
          <w:tcPr>
            <w:tcW w:w="612" w:type="dxa"/>
          </w:tcPr>
          <w:p w14:paraId="7B80DDB2" w14:textId="77777777" w:rsidR="00B2621B" w:rsidRDefault="00B2621B" w:rsidP="00110E1A">
            <w:r>
              <w:t>2</w:t>
            </w:r>
          </w:p>
        </w:tc>
        <w:tc>
          <w:tcPr>
            <w:tcW w:w="2762" w:type="dxa"/>
          </w:tcPr>
          <w:p w14:paraId="19C60142" w14:textId="77777777" w:rsidR="00B2621B" w:rsidRDefault="00B2621B" w:rsidP="00110E1A">
            <w:r>
              <w:t>Klik dan op “Edit”</w:t>
            </w:r>
          </w:p>
        </w:tc>
        <w:tc>
          <w:tcPr>
            <w:tcW w:w="2246" w:type="dxa"/>
            <w:vMerge/>
          </w:tcPr>
          <w:p w14:paraId="5C2B03BC" w14:textId="77777777" w:rsidR="00B2621B" w:rsidRDefault="00B2621B" w:rsidP="00110E1A"/>
        </w:tc>
        <w:tc>
          <w:tcPr>
            <w:tcW w:w="2250" w:type="dxa"/>
            <w:vMerge/>
          </w:tcPr>
          <w:p w14:paraId="793B3D6D" w14:textId="77777777" w:rsidR="00B2621B" w:rsidRDefault="00B2621B" w:rsidP="00110E1A"/>
        </w:tc>
        <w:tc>
          <w:tcPr>
            <w:tcW w:w="1269" w:type="dxa"/>
            <w:vMerge/>
          </w:tcPr>
          <w:p w14:paraId="70B081A5" w14:textId="77777777" w:rsidR="00B2621B" w:rsidRDefault="00B2621B" w:rsidP="00110E1A"/>
        </w:tc>
      </w:tr>
      <w:tr w:rsidR="00B2621B" w14:paraId="078754F4" w14:textId="77777777" w:rsidTr="00110E1A">
        <w:trPr>
          <w:trHeight w:val="232"/>
        </w:trPr>
        <w:tc>
          <w:tcPr>
            <w:tcW w:w="1062" w:type="dxa"/>
            <w:vMerge/>
          </w:tcPr>
          <w:p w14:paraId="186F0CA0" w14:textId="77777777" w:rsidR="00B2621B" w:rsidRDefault="00B2621B" w:rsidP="00110E1A"/>
        </w:tc>
        <w:tc>
          <w:tcPr>
            <w:tcW w:w="612" w:type="dxa"/>
          </w:tcPr>
          <w:p w14:paraId="77440F11" w14:textId="77777777" w:rsidR="00B2621B" w:rsidRDefault="00B2621B" w:rsidP="00110E1A">
            <w:r>
              <w:t>3</w:t>
            </w:r>
          </w:p>
        </w:tc>
        <w:tc>
          <w:tcPr>
            <w:tcW w:w="2762" w:type="dxa"/>
          </w:tcPr>
          <w:p w14:paraId="0903012E" w14:textId="77777777" w:rsidR="00B2621B" w:rsidRDefault="00B2621B" w:rsidP="00110E1A">
            <w:r>
              <w:t>Verander “prcProcTypeId” naar “OL”</w:t>
            </w:r>
          </w:p>
        </w:tc>
        <w:tc>
          <w:tcPr>
            <w:tcW w:w="2246" w:type="dxa"/>
            <w:vMerge/>
          </w:tcPr>
          <w:p w14:paraId="5350FAE1" w14:textId="77777777" w:rsidR="00B2621B" w:rsidRDefault="00B2621B" w:rsidP="00110E1A"/>
        </w:tc>
        <w:tc>
          <w:tcPr>
            <w:tcW w:w="2250" w:type="dxa"/>
            <w:vMerge/>
          </w:tcPr>
          <w:p w14:paraId="64B57A47" w14:textId="77777777" w:rsidR="00B2621B" w:rsidRDefault="00B2621B" w:rsidP="00110E1A"/>
        </w:tc>
        <w:tc>
          <w:tcPr>
            <w:tcW w:w="1269" w:type="dxa"/>
            <w:vMerge/>
          </w:tcPr>
          <w:p w14:paraId="2120EF41" w14:textId="77777777" w:rsidR="00B2621B" w:rsidRDefault="00B2621B" w:rsidP="00110E1A"/>
        </w:tc>
      </w:tr>
      <w:tr w:rsidR="00B2621B" w14:paraId="769486BA" w14:textId="77777777" w:rsidTr="00110E1A">
        <w:trPr>
          <w:trHeight w:val="232"/>
        </w:trPr>
        <w:tc>
          <w:tcPr>
            <w:tcW w:w="1062" w:type="dxa"/>
            <w:vMerge/>
          </w:tcPr>
          <w:p w14:paraId="6DD2BAED" w14:textId="77777777" w:rsidR="00B2621B" w:rsidRDefault="00B2621B" w:rsidP="00110E1A"/>
        </w:tc>
        <w:tc>
          <w:tcPr>
            <w:tcW w:w="612" w:type="dxa"/>
          </w:tcPr>
          <w:p w14:paraId="485A0F55" w14:textId="77777777" w:rsidR="00B2621B" w:rsidRDefault="00B2621B" w:rsidP="00110E1A">
            <w:r>
              <w:t>4</w:t>
            </w:r>
          </w:p>
        </w:tc>
        <w:tc>
          <w:tcPr>
            <w:tcW w:w="2762" w:type="dxa"/>
          </w:tcPr>
          <w:p w14:paraId="420B05D2" w14:textId="77777777" w:rsidR="00B2621B" w:rsidRDefault="00B2621B" w:rsidP="00110E1A">
            <w:r>
              <w:t>Klik op “Save”</w:t>
            </w:r>
          </w:p>
        </w:tc>
        <w:tc>
          <w:tcPr>
            <w:tcW w:w="2246" w:type="dxa"/>
            <w:vMerge/>
          </w:tcPr>
          <w:p w14:paraId="3BEB303E" w14:textId="77777777" w:rsidR="00B2621B" w:rsidRDefault="00B2621B" w:rsidP="00110E1A"/>
        </w:tc>
        <w:tc>
          <w:tcPr>
            <w:tcW w:w="2250" w:type="dxa"/>
            <w:vMerge/>
          </w:tcPr>
          <w:p w14:paraId="48A68407" w14:textId="77777777" w:rsidR="00B2621B" w:rsidRDefault="00B2621B" w:rsidP="00110E1A"/>
        </w:tc>
        <w:tc>
          <w:tcPr>
            <w:tcW w:w="1269" w:type="dxa"/>
            <w:vMerge/>
          </w:tcPr>
          <w:p w14:paraId="3723E1A7" w14:textId="77777777" w:rsidR="00B2621B" w:rsidRDefault="00B2621B" w:rsidP="00110E1A"/>
        </w:tc>
      </w:tr>
      <w:tr w:rsidR="00B2621B" w14:paraId="71EB6442" w14:textId="77777777" w:rsidTr="00110E1A">
        <w:trPr>
          <w:trHeight w:val="232"/>
        </w:trPr>
        <w:tc>
          <w:tcPr>
            <w:tcW w:w="1062" w:type="dxa"/>
            <w:vMerge w:val="restart"/>
          </w:tcPr>
          <w:p w14:paraId="3B017D37" w14:textId="77777777" w:rsidR="00B2621B" w:rsidRDefault="00B2621B" w:rsidP="00110E1A">
            <w:r w:rsidRPr="00F9411B">
              <w:t>PRC_</w:t>
            </w:r>
            <w:r>
              <w:t>T3.2</w:t>
            </w:r>
          </w:p>
        </w:tc>
        <w:tc>
          <w:tcPr>
            <w:tcW w:w="612" w:type="dxa"/>
          </w:tcPr>
          <w:p w14:paraId="432D7355" w14:textId="77777777" w:rsidR="00B2621B" w:rsidRDefault="00B2621B" w:rsidP="00110E1A">
            <w:r>
              <w:t>1</w:t>
            </w:r>
          </w:p>
        </w:tc>
        <w:tc>
          <w:tcPr>
            <w:tcW w:w="2762" w:type="dxa"/>
          </w:tcPr>
          <w:p w14:paraId="41AE613D" w14:textId="77777777" w:rsidR="00B2621B" w:rsidRDefault="00B2621B" w:rsidP="00110E1A">
            <w:r>
              <w:t>Rechtklik op een process cell</w:t>
            </w:r>
          </w:p>
        </w:tc>
        <w:tc>
          <w:tcPr>
            <w:tcW w:w="2246" w:type="dxa"/>
            <w:vMerge w:val="restart"/>
          </w:tcPr>
          <w:p w14:paraId="59D54770" w14:textId="77777777" w:rsidR="00B2621B" w:rsidRDefault="00B2621B" w:rsidP="00110E1A">
            <w:r>
              <w:t xml:space="preserve">De process cell heeft het type TL, maar </w:t>
            </w:r>
            <w:r>
              <w:lastRenderedPageBreak/>
              <w:t>heeft nog steeds het oude ID</w:t>
            </w:r>
          </w:p>
        </w:tc>
        <w:tc>
          <w:tcPr>
            <w:tcW w:w="2250" w:type="dxa"/>
            <w:vMerge w:val="restart"/>
          </w:tcPr>
          <w:p w14:paraId="66226B34" w14:textId="77777777" w:rsidR="00B2621B" w:rsidRDefault="00B2621B" w:rsidP="00110E1A">
            <w:r>
              <w:lastRenderedPageBreak/>
              <w:t>Applicatie genereert een invalidProgramException</w:t>
            </w:r>
          </w:p>
        </w:tc>
        <w:tc>
          <w:tcPr>
            <w:tcW w:w="1269" w:type="dxa"/>
            <w:vMerge w:val="restart"/>
          </w:tcPr>
          <w:p w14:paraId="517789B9" w14:textId="77777777" w:rsidR="00B2621B" w:rsidRDefault="00B2621B" w:rsidP="00110E1A">
            <w:r>
              <w:rPr>
                <w:rFonts w:ascii="Calibri" w:hAnsi="Calibri" w:cs="Arial"/>
                <w:color w:val="FF0000"/>
              </w:rPr>
              <w:t>FAILED</w:t>
            </w:r>
          </w:p>
        </w:tc>
      </w:tr>
      <w:tr w:rsidR="00B2621B" w14:paraId="5E6C4F21" w14:textId="77777777" w:rsidTr="00110E1A">
        <w:trPr>
          <w:trHeight w:val="232"/>
        </w:trPr>
        <w:tc>
          <w:tcPr>
            <w:tcW w:w="1062" w:type="dxa"/>
            <w:vMerge/>
          </w:tcPr>
          <w:p w14:paraId="6E7220F3" w14:textId="77777777" w:rsidR="00B2621B" w:rsidRPr="00F9411B" w:rsidRDefault="00B2621B" w:rsidP="00110E1A"/>
        </w:tc>
        <w:tc>
          <w:tcPr>
            <w:tcW w:w="612" w:type="dxa"/>
          </w:tcPr>
          <w:p w14:paraId="2B66F68D" w14:textId="77777777" w:rsidR="00B2621B" w:rsidRDefault="00B2621B" w:rsidP="00110E1A">
            <w:r>
              <w:t>2</w:t>
            </w:r>
          </w:p>
        </w:tc>
        <w:tc>
          <w:tcPr>
            <w:tcW w:w="2762" w:type="dxa"/>
          </w:tcPr>
          <w:p w14:paraId="280D44D5" w14:textId="77777777" w:rsidR="00B2621B" w:rsidRDefault="00B2621B" w:rsidP="00110E1A">
            <w:r>
              <w:t>Klik dan op “Edit”</w:t>
            </w:r>
          </w:p>
        </w:tc>
        <w:tc>
          <w:tcPr>
            <w:tcW w:w="2246" w:type="dxa"/>
            <w:vMerge/>
          </w:tcPr>
          <w:p w14:paraId="20166F68" w14:textId="77777777" w:rsidR="00B2621B" w:rsidRDefault="00B2621B" w:rsidP="00110E1A"/>
        </w:tc>
        <w:tc>
          <w:tcPr>
            <w:tcW w:w="2250" w:type="dxa"/>
            <w:vMerge/>
          </w:tcPr>
          <w:p w14:paraId="17BC9BF6" w14:textId="77777777" w:rsidR="00B2621B" w:rsidRDefault="00B2621B" w:rsidP="00110E1A"/>
        </w:tc>
        <w:tc>
          <w:tcPr>
            <w:tcW w:w="1269" w:type="dxa"/>
            <w:vMerge/>
          </w:tcPr>
          <w:p w14:paraId="39B7E22B" w14:textId="77777777" w:rsidR="00B2621B" w:rsidRDefault="00B2621B" w:rsidP="00110E1A"/>
        </w:tc>
      </w:tr>
      <w:tr w:rsidR="00B2621B" w14:paraId="5385765E" w14:textId="77777777" w:rsidTr="00110E1A">
        <w:trPr>
          <w:trHeight w:val="232"/>
        </w:trPr>
        <w:tc>
          <w:tcPr>
            <w:tcW w:w="1062" w:type="dxa"/>
            <w:vMerge/>
          </w:tcPr>
          <w:p w14:paraId="7C249813" w14:textId="77777777" w:rsidR="00B2621B" w:rsidRPr="00F9411B" w:rsidRDefault="00B2621B" w:rsidP="00110E1A"/>
        </w:tc>
        <w:tc>
          <w:tcPr>
            <w:tcW w:w="612" w:type="dxa"/>
          </w:tcPr>
          <w:p w14:paraId="22EB111B" w14:textId="77777777" w:rsidR="00B2621B" w:rsidRDefault="00B2621B" w:rsidP="00110E1A">
            <w:r>
              <w:t>3</w:t>
            </w:r>
          </w:p>
        </w:tc>
        <w:tc>
          <w:tcPr>
            <w:tcW w:w="2762" w:type="dxa"/>
          </w:tcPr>
          <w:p w14:paraId="2EFC0A8F" w14:textId="77777777" w:rsidR="00B2621B" w:rsidRDefault="00B2621B" w:rsidP="00110E1A">
            <w:r>
              <w:t>Verander “prcProcTypeId” naar “TL”</w:t>
            </w:r>
          </w:p>
        </w:tc>
        <w:tc>
          <w:tcPr>
            <w:tcW w:w="2246" w:type="dxa"/>
            <w:vMerge/>
          </w:tcPr>
          <w:p w14:paraId="162DC9F2" w14:textId="77777777" w:rsidR="00B2621B" w:rsidRDefault="00B2621B" w:rsidP="00110E1A"/>
        </w:tc>
        <w:tc>
          <w:tcPr>
            <w:tcW w:w="2250" w:type="dxa"/>
            <w:vMerge/>
          </w:tcPr>
          <w:p w14:paraId="75A91304" w14:textId="77777777" w:rsidR="00B2621B" w:rsidRDefault="00B2621B" w:rsidP="00110E1A"/>
        </w:tc>
        <w:tc>
          <w:tcPr>
            <w:tcW w:w="1269" w:type="dxa"/>
            <w:vMerge/>
          </w:tcPr>
          <w:p w14:paraId="724B72F1" w14:textId="77777777" w:rsidR="00B2621B" w:rsidRDefault="00B2621B" w:rsidP="00110E1A"/>
        </w:tc>
      </w:tr>
      <w:tr w:rsidR="00B2621B" w14:paraId="272BC92E" w14:textId="77777777" w:rsidTr="00110E1A">
        <w:trPr>
          <w:trHeight w:val="232"/>
        </w:trPr>
        <w:tc>
          <w:tcPr>
            <w:tcW w:w="1062" w:type="dxa"/>
            <w:vMerge/>
          </w:tcPr>
          <w:p w14:paraId="421AE6DD" w14:textId="77777777" w:rsidR="00B2621B" w:rsidRPr="00F9411B" w:rsidRDefault="00B2621B" w:rsidP="00110E1A"/>
        </w:tc>
        <w:tc>
          <w:tcPr>
            <w:tcW w:w="612" w:type="dxa"/>
          </w:tcPr>
          <w:p w14:paraId="1D1789A6" w14:textId="77777777" w:rsidR="00B2621B" w:rsidRDefault="00B2621B" w:rsidP="00110E1A">
            <w:r>
              <w:t>4</w:t>
            </w:r>
          </w:p>
        </w:tc>
        <w:tc>
          <w:tcPr>
            <w:tcW w:w="2762" w:type="dxa"/>
          </w:tcPr>
          <w:p w14:paraId="2B086538" w14:textId="77777777" w:rsidR="00B2621B" w:rsidRDefault="00B2621B" w:rsidP="00110E1A">
            <w:r>
              <w:t>Verander het ProccellID naar “Hallo”</w:t>
            </w:r>
          </w:p>
        </w:tc>
        <w:tc>
          <w:tcPr>
            <w:tcW w:w="2246" w:type="dxa"/>
            <w:vMerge/>
          </w:tcPr>
          <w:p w14:paraId="7C1FECDB" w14:textId="77777777" w:rsidR="00B2621B" w:rsidRDefault="00B2621B" w:rsidP="00110E1A"/>
        </w:tc>
        <w:tc>
          <w:tcPr>
            <w:tcW w:w="2250" w:type="dxa"/>
            <w:vMerge/>
          </w:tcPr>
          <w:p w14:paraId="6FCE93C1" w14:textId="77777777" w:rsidR="00B2621B" w:rsidRDefault="00B2621B" w:rsidP="00110E1A"/>
        </w:tc>
        <w:tc>
          <w:tcPr>
            <w:tcW w:w="1269" w:type="dxa"/>
            <w:vMerge/>
          </w:tcPr>
          <w:p w14:paraId="6307393D" w14:textId="77777777" w:rsidR="00B2621B" w:rsidRDefault="00B2621B" w:rsidP="00110E1A"/>
        </w:tc>
      </w:tr>
      <w:tr w:rsidR="00B2621B" w14:paraId="56E2CDA5" w14:textId="77777777" w:rsidTr="00110E1A">
        <w:trPr>
          <w:trHeight w:val="232"/>
        </w:trPr>
        <w:tc>
          <w:tcPr>
            <w:tcW w:w="1062" w:type="dxa"/>
            <w:vMerge/>
          </w:tcPr>
          <w:p w14:paraId="55D1B264" w14:textId="77777777" w:rsidR="00B2621B" w:rsidRPr="00F9411B" w:rsidRDefault="00B2621B" w:rsidP="00110E1A"/>
        </w:tc>
        <w:tc>
          <w:tcPr>
            <w:tcW w:w="612" w:type="dxa"/>
          </w:tcPr>
          <w:p w14:paraId="68B58782" w14:textId="77777777" w:rsidR="00B2621B" w:rsidRDefault="00B2621B" w:rsidP="00110E1A">
            <w:r>
              <w:t>5</w:t>
            </w:r>
          </w:p>
        </w:tc>
        <w:tc>
          <w:tcPr>
            <w:tcW w:w="2762" w:type="dxa"/>
          </w:tcPr>
          <w:p w14:paraId="171C769F" w14:textId="77777777" w:rsidR="00B2621B" w:rsidRDefault="00B2621B" w:rsidP="00110E1A">
            <w:r>
              <w:t>Klik op “Save”</w:t>
            </w:r>
          </w:p>
        </w:tc>
        <w:tc>
          <w:tcPr>
            <w:tcW w:w="2246" w:type="dxa"/>
            <w:vMerge/>
          </w:tcPr>
          <w:p w14:paraId="39FF76EC" w14:textId="77777777" w:rsidR="00B2621B" w:rsidRDefault="00B2621B" w:rsidP="00110E1A"/>
        </w:tc>
        <w:tc>
          <w:tcPr>
            <w:tcW w:w="2250" w:type="dxa"/>
            <w:vMerge/>
          </w:tcPr>
          <w:p w14:paraId="18820850" w14:textId="77777777" w:rsidR="00B2621B" w:rsidRDefault="00B2621B" w:rsidP="00110E1A"/>
        </w:tc>
        <w:tc>
          <w:tcPr>
            <w:tcW w:w="1269" w:type="dxa"/>
            <w:vMerge/>
          </w:tcPr>
          <w:p w14:paraId="4F85B0F7" w14:textId="77777777" w:rsidR="00B2621B" w:rsidRDefault="00B2621B" w:rsidP="00110E1A"/>
        </w:tc>
      </w:tr>
    </w:tbl>
    <w:p w14:paraId="55F80B95" w14:textId="77777777" w:rsidR="00B2621B" w:rsidRDefault="00B2621B">
      <w:r>
        <w:br w:type="page"/>
      </w:r>
    </w:p>
    <w:tbl>
      <w:tblPr>
        <w:tblStyle w:val="Tabelraster"/>
        <w:tblW w:w="10060" w:type="dxa"/>
        <w:tblLook w:val="04A0" w:firstRow="1" w:lastRow="0" w:firstColumn="1" w:lastColumn="0" w:noHBand="0" w:noVBand="1"/>
      </w:tblPr>
      <w:tblGrid>
        <w:gridCol w:w="1062"/>
        <w:gridCol w:w="611"/>
        <w:gridCol w:w="2746"/>
        <w:gridCol w:w="2239"/>
        <w:gridCol w:w="2240"/>
        <w:gridCol w:w="1162"/>
      </w:tblGrid>
      <w:tr w:rsidR="00B2621B" w14:paraId="31B57B36" w14:textId="77777777" w:rsidTr="00110E1A">
        <w:trPr>
          <w:trHeight w:val="232"/>
        </w:trPr>
        <w:tc>
          <w:tcPr>
            <w:tcW w:w="1062" w:type="dxa"/>
            <w:vMerge w:val="restart"/>
          </w:tcPr>
          <w:p w14:paraId="27E12866" w14:textId="77777777" w:rsidR="00B2621B" w:rsidRDefault="00B2621B" w:rsidP="00110E1A">
            <w:r>
              <w:lastRenderedPageBreak/>
              <w:t>PRC_T4.1</w:t>
            </w:r>
          </w:p>
        </w:tc>
        <w:tc>
          <w:tcPr>
            <w:tcW w:w="611" w:type="dxa"/>
          </w:tcPr>
          <w:p w14:paraId="03D79FA9" w14:textId="77777777" w:rsidR="00B2621B" w:rsidRDefault="00B2621B" w:rsidP="00110E1A">
            <w:r>
              <w:t>1</w:t>
            </w:r>
          </w:p>
        </w:tc>
        <w:tc>
          <w:tcPr>
            <w:tcW w:w="2746" w:type="dxa"/>
          </w:tcPr>
          <w:p w14:paraId="0214B844" w14:textId="77777777" w:rsidR="00B2621B" w:rsidRDefault="00B2621B" w:rsidP="00110E1A">
            <w:r>
              <w:t>Rechtklik op een process cell (met een groen balkje)</w:t>
            </w:r>
          </w:p>
        </w:tc>
        <w:tc>
          <w:tcPr>
            <w:tcW w:w="2239" w:type="dxa"/>
            <w:vMerge w:val="restart"/>
          </w:tcPr>
          <w:p w14:paraId="6FEDC013" w14:textId="77777777" w:rsidR="00B2621B" w:rsidRDefault="00B2621B" w:rsidP="00110E1A">
            <w:r>
              <w:t>Pop-up verschijnt en geeft aan dat alles valide is.</w:t>
            </w:r>
          </w:p>
        </w:tc>
        <w:tc>
          <w:tcPr>
            <w:tcW w:w="2240" w:type="dxa"/>
            <w:vMerge w:val="restart"/>
          </w:tcPr>
          <w:p w14:paraId="0EEE7BAA" w14:textId="77777777" w:rsidR="00B2621B" w:rsidRDefault="00B2621B" w:rsidP="00110E1A"/>
        </w:tc>
        <w:tc>
          <w:tcPr>
            <w:tcW w:w="1162" w:type="dxa"/>
            <w:vMerge w:val="restart"/>
          </w:tcPr>
          <w:p w14:paraId="6E0ADC62" w14:textId="77777777" w:rsidR="00B2621B" w:rsidRDefault="00B2621B" w:rsidP="00110E1A">
            <w:r>
              <w:rPr>
                <w:rFonts w:ascii="Calibri" w:hAnsi="Calibri" w:cs="Arial"/>
                <w:color w:val="76923C" w:themeColor="accent3" w:themeShade="BF"/>
              </w:rPr>
              <w:t>PASSED</w:t>
            </w:r>
          </w:p>
        </w:tc>
      </w:tr>
      <w:tr w:rsidR="00B2621B" w14:paraId="5247B1E7" w14:textId="77777777" w:rsidTr="00110E1A">
        <w:trPr>
          <w:trHeight w:val="232"/>
        </w:trPr>
        <w:tc>
          <w:tcPr>
            <w:tcW w:w="1062" w:type="dxa"/>
            <w:vMerge/>
          </w:tcPr>
          <w:p w14:paraId="1A4497C4" w14:textId="77777777" w:rsidR="00B2621B" w:rsidRDefault="00B2621B" w:rsidP="00110E1A"/>
        </w:tc>
        <w:tc>
          <w:tcPr>
            <w:tcW w:w="611" w:type="dxa"/>
          </w:tcPr>
          <w:p w14:paraId="547F092D" w14:textId="77777777" w:rsidR="00B2621B" w:rsidRDefault="00B2621B" w:rsidP="00110E1A">
            <w:r>
              <w:t>2</w:t>
            </w:r>
          </w:p>
        </w:tc>
        <w:tc>
          <w:tcPr>
            <w:tcW w:w="2746" w:type="dxa"/>
          </w:tcPr>
          <w:p w14:paraId="288FEE6C" w14:textId="77777777" w:rsidR="00B2621B" w:rsidRDefault="00B2621B" w:rsidP="00110E1A">
            <w:r>
              <w:t>Klik dan op “Validate”</w:t>
            </w:r>
          </w:p>
        </w:tc>
        <w:tc>
          <w:tcPr>
            <w:tcW w:w="2239" w:type="dxa"/>
            <w:vMerge/>
          </w:tcPr>
          <w:p w14:paraId="34BA6E5E" w14:textId="77777777" w:rsidR="00B2621B" w:rsidRDefault="00B2621B" w:rsidP="00110E1A"/>
        </w:tc>
        <w:tc>
          <w:tcPr>
            <w:tcW w:w="2240" w:type="dxa"/>
            <w:vMerge/>
          </w:tcPr>
          <w:p w14:paraId="6F28CA69" w14:textId="77777777" w:rsidR="00B2621B" w:rsidRDefault="00B2621B" w:rsidP="00110E1A"/>
        </w:tc>
        <w:tc>
          <w:tcPr>
            <w:tcW w:w="1162" w:type="dxa"/>
            <w:vMerge/>
          </w:tcPr>
          <w:p w14:paraId="0AEA1C2D" w14:textId="77777777" w:rsidR="00B2621B" w:rsidRDefault="00B2621B" w:rsidP="00110E1A"/>
        </w:tc>
      </w:tr>
      <w:tr w:rsidR="00B2621B" w14:paraId="7C7303D8" w14:textId="77777777" w:rsidTr="00110E1A">
        <w:trPr>
          <w:trHeight w:val="232"/>
        </w:trPr>
        <w:tc>
          <w:tcPr>
            <w:tcW w:w="1062" w:type="dxa"/>
            <w:vMerge w:val="restart"/>
          </w:tcPr>
          <w:p w14:paraId="2380D6AB" w14:textId="77777777" w:rsidR="00B2621B" w:rsidRDefault="00B2621B" w:rsidP="00110E1A">
            <w:r>
              <w:t>PRC_T4.2</w:t>
            </w:r>
          </w:p>
        </w:tc>
        <w:tc>
          <w:tcPr>
            <w:tcW w:w="611" w:type="dxa"/>
          </w:tcPr>
          <w:p w14:paraId="20B8193E" w14:textId="77777777" w:rsidR="00B2621B" w:rsidRDefault="00B2621B" w:rsidP="00110E1A">
            <w:r>
              <w:t>1</w:t>
            </w:r>
          </w:p>
        </w:tc>
        <w:tc>
          <w:tcPr>
            <w:tcW w:w="2746" w:type="dxa"/>
          </w:tcPr>
          <w:p w14:paraId="51AD1F10" w14:textId="77777777" w:rsidR="00B2621B" w:rsidRDefault="00B2621B" w:rsidP="00110E1A">
            <w:r>
              <w:t>Rechtklik op een process cell (met een rood balkje)</w:t>
            </w:r>
          </w:p>
        </w:tc>
        <w:tc>
          <w:tcPr>
            <w:tcW w:w="2239" w:type="dxa"/>
            <w:vMerge w:val="restart"/>
          </w:tcPr>
          <w:p w14:paraId="798D83D9" w14:textId="77777777" w:rsidR="00B2621B" w:rsidRDefault="00B2621B" w:rsidP="00110E1A">
            <w:r>
              <w:t>Pop-up geeft aan dat er parameters ontbreken</w:t>
            </w:r>
          </w:p>
        </w:tc>
        <w:tc>
          <w:tcPr>
            <w:tcW w:w="2240" w:type="dxa"/>
            <w:vMerge w:val="restart"/>
          </w:tcPr>
          <w:p w14:paraId="45081045" w14:textId="77777777" w:rsidR="00B2621B" w:rsidRDefault="00B2621B" w:rsidP="00110E1A"/>
        </w:tc>
        <w:tc>
          <w:tcPr>
            <w:tcW w:w="1162" w:type="dxa"/>
            <w:vMerge w:val="restart"/>
          </w:tcPr>
          <w:p w14:paraId="61650B65" w14:textId="77777777" w:rsidR="00B2621B" w:rsidRDefault="00B2621B" w:rsidP="00110E1A">
            <w:r>
              <w:rPr>
                <w:rFonts w:ascii="Calibri" w:hAnsi="Calibri" w:cs="Arial"/>
                <w:color w:val="76923C" w:themeColor="accent3" w:themeShade="BF"/>
              </w:rPr>
              <w:t>PASSED</w:t>
            </w:r>
          </w:p>
        </w:tc>
      </w:tr>
      <w:tr w:rsidR="00B2621B" w14:paraId="6B3004EE" w14:textId="77777777" w:rsidTr="00110E1A">
        <w:trPr>
          <w:trHeight w:val="232"/>
        </w:trPr>
        <w:tc>
          <w:tcPr>
            <w:tcW w:w="1062" w:type="dxa"/>
            <w:vMerge/>
          </w:tcPr>
          <w:p w14:paraId="636773B9" w14:textId="77777777" w:rsidR="00B2621B" w:rsidRDefault="00B2621B" w:rsidP="00110E1A"/>
        </w:tc>
        <w:tc>
          <w:tcPr>
            <w:tcW w:w="611" w:type="dxa"/>
          </w:tcPr>
          <w:p w14:paraId="12CF5C99" w14:textId="77777777" w:rsidR="00B2621B" w:rsidRDefault="00B2621B" w:rsidP="00110E1A">
            <w:r>
              <w:t>1.1</w:t>
            </w:r>
          </w:p>
        </w:tc>
        <w:tc>
          <w:tcPr>
            <w:tcW w:w="2746" w:type="dxa"/>
          </w:tcPr>
          <w:p w14:paraId="38200BA3" w14:textId="77777777" w:rsidR="00B2621B" w:rsidRDefault="00B2621B" w:rsidP="00110E1A">
            <w:r>
              <w:t>Als er geen rood balkje is dan verwijder je alle parameters uit een procescell</w:t>
            </w:r>
          </w:p>
        </w:tc>
        <w:tc>
          <w:tcPr>
            <w:tcW w:w="2239" w:type="dxa"/>
            <w:vMerge/>
          </w:tcPr>
          <w:p w14:paraId="406B2C94" w14:textId="77777777" w:rsidR="00B2621B" w:rsidRDefault="00B2621B" w:rsidP="00110E1A"/>
        </w:tc>
        <w:tc>
          <w:tcPr>
            <w:tcW w:w="2240" w:type="dxa"/>
            <w:vMerge/>
          </w:tcPr>
          <w:p w14:paraId="6A9A04BA" w14:textId="77777777" w:rsidR="00B2621B" w:rsidRDefault="00B2621B" w:rsidP="00110E1A"/>
        </w:tc>
        <w:tc>
          <w:tcPr>
            <w:tcW w:w="1162" w:type="dxa"/>
            <w:vMerge/>
          </w:tcPr>
          <w:p w14:paraId="31B4410B" w14:textId="77777777" w:rsidR="00B2621B" w:rsidRDefault="00B2621B" w:rsidP="00110E1A"/>
        </w:tc>
      </w:tr>
      <w:tr w:rsidR="00B2621B" w14:paraId="6EA65D65" w14:textId="77777777" w:rsidTr="00110E1A">
        <w:trPr>
          <w:trHeight w:val="232"/>
        </w:trPr>
        <w:tc>
          <w:tcPr>
            <w:tcW w:w="1062" w:type="dxa"/>
            <w:vMerge/>
          </w:tcPr>
          <w:p w14:paraId="2C3A18AC" w14:textId="77777777" w:rsidR="00B2621B" w:rsidRDefault="00B2621B" w:rsidP="00110E1A"/>
        </w:tc>
        <w:tc>
          <w:tcPr>
            <w:tcW w:w="611" w:type="dxa"/>
          </w:tcPr>
          <w:p w14:paraId="4BD13BDA" w14:textId="77777777" w:rsidR="00B2621B" w:rsidRDefault="00B2621B" w:rsidP="00110E1A">
            <w:r>
              <w:t>2</w:t>
            </w:r>
          </w:p>
        </w:tc>
        <w:tc>
          <w:tcPr>
            <w:tcW w:w="2746" w:type="dxa"/>
          </w:tcPr>
          <w:p w14:paraId="34F1EAF8" w14:textId="77777777" w:rsidR="00B2621B" w:rsidRDefault="00B2621B" w:rsidP="00110E1A">
            <w:r>
              <w:t>Klik dan op “Validate”</w:t>
            </w:r>
          </w:p>
        </w:tc>
        <w:tc>
          <w:tcPr>
            <w:tcW w:w="2239" w:type="dxa"/>
            <w:vMerge/>
          </w:tcPr>
          <w:p w14:paraId="3FCFFE97" w14:textId="77777777" w:rsidR="00B2621B" w:rsidRDefault="00B2621B" w:rsidP="00110E1A"/>
        </w:tc>
        <w:tc>
          <w:tcPr>
            <w:tcW w:w="2240" w:type="dxa"/>
            <w:vMerge/>
          </w:tcPr>
          <w:p w14:paraId="2966C02C" w14:textId="77777777" w:rsidR="00B2621B" w:rsidRDefault="00B2621B" w:rsidP="00110E1A"/>
        </w:tc>
        <w:tc>
          <w:tcPr>
            <w:tcW w:w="1162" w:type="dxa"/>
            <w:vMerge/>
          </w:tcPr>
          <w:p w14:paraId="65E71F3D" w14:textId="77777777" w:rsidR="00B2621B" w:rsidRDefault="00B2621B" w:rsidP="00110E1A"/>
        </w:tc>
      </w:tr>
      <w:tr w:rsidR="00B2621B" w14:paraId="2ADE9E8A" w14:textId="77777777" w:rsidTr="00110E1A">
        <w:trPr>
          <w:trHeight w:val="232"/>
        </w:trPr>
        <w:tc>
          <w:tcPr>
            <w:tcW w:w="1062" w:type="dxa"/>
            <w:vMerge w:val="restart"/>
          </w:tcPr>
          <w:p w14:paraId="7F59DDA7" w14:textId="77777777" w:rsidR="00B2621B" w:rsidRPr="00F9411B" w:rsidRDefault="00B2621B" w:rsidP="00110E1A">
            <w:r w:rsidRPr="00F9411B">
              <w:t>PRC_</w:t>
            </w:r>
            <w:r>
              <w:t>T5.1</w:t>
            </w:r>
          </w:p>
        </w:tc>
        <w:tc>
          <w:tcPr>
            <w:tcW w:w="611" w:type="dxa"/>
          </w:tcPr>
          <w:p w14:paraId="35995A83" w14:textId="77777777" w:rsidR="00B2621B" w:rsidRDefault="00B2621B" w:rsidP="00110E1A">
            <w:r>
              <w:t>0.1</w:t>
            </w:r>
          </w:p>
        </w:tc>
        <w:tc>
          <w:tcPr>
            <w:tcW w:w="2746" w:type="dxa"/>
          </w:tcPr>
          <w:p w14:paraId="57321D65" w14:textId="77777777" w:rsidR="00B2621B" w:rsidRDefault="00B2621B" w:rsidP="00110E1A">
            <w:r>
              <w:t>Verwijder alle invalide process cellen</w:t>
            </w:r>
          </w:p>
        </w:tc>
        <w:tc>
          <w:tcPr>
            <w:tcW w:w="2239" w:type="dxa"/>
            <w:vMerge w:val="restart"/>
          </w:tcPr>
          <w:p w14:paraId="389E824F" w14:textId="77777777" w:rsidR="00B2621B" w:rsidRDefault="00B2621B" w:rsidP="00110E1A">
            <w:r>
              <w:t>Alle parameters hebben parameters oftwel geen een parameter heeft geen parameters</w:t>
            </w:r>
          </w:p>
        </w:tc>
        <w:tc>
          <w:tcPr>
            <w:tcW w:w="2240" w:type="dxa"/>
            <w:vMerge w:val="restart"/>
          </w:tcPr>
          <w:p w14:paraId="33F9E9A4" w14:textId="77777777" w:rsidR="00B2621B" w:rsidRDefault="00B2621B" w:rsidP="00110E1A"/>
        </w:tc>
        <w:tc>
          <w:tcPr>
            <w:tcW w:w="1162" w:type="dxa"/>
            <w:vMerge w:val="restart"/>
          </w:tcPr>
          <w:p w14:paraId="1585035C" w14:textId="77777777" w:rsidR="00B2621B" w:rsidRDefault="00B2621B" w:rsidP="00110E1A">
            <w:r>
              <w:rPr>
                <w:rFonts w:ascii="Calibri" w:hAnsi="Calibri" w:cs="Arial"/>
                <w:color w:val="76923C" w:themeColor="accent3" w:themeShade="BF"/>
              </w:rPr>
              <w:t>PASSED</w:t>
            </w:r>
          </w:p>
        </w:tc>
      </w:tr>
      <w:tr w:rsidR="00B2621B" w14:paraId="7988345A" w14:textId="77777777" w:rsidTr="00110E1A">
        <w:trPr>
          <w:trHeight w:val="232"/>
        </w:trPr>
        <w:tc>
          <w:tcPr>
            <w:tcW w:w="1062" w:type="dxa"/>
            <w:vMerge/>
          </w:tcPr>
          <w:p w14:paraId="3974DDDD" w14:textId="77777777" w:rsidR="00B2621B" w:rsidRDefault="00B2621B" w:rsidP="00110E1A"/>
        </w:tc>
        <w:tc>
          <w:tcPr>
            <w:tcW w:w="611" w:type="dxa"/>
          </w:tcPr>
          <w:p w14:paraId="537036EF" w14:textId="77777777" w:rsidR="00B2621B" w:rsidRDefault="00B2621B" w:rsidP="00110E1A">
            <w:r>
              <w:t>1</w:t>
            </w:r>
          </w:p>
        </w:tc>
        <w:tc>
          <w:tcPr>
            <w:tcW w:w="2746" w:type="dxa"/>
          </w:tcPr>
          <w:p w14:paraId="12F84BE3" w14:textId="77777777" w:rsidR="00B2621B" w:rsidRDefault="00B2621B" w:rsidP="00110E1A">
            <w:r>
              <w:t xml:space="preserve">Klik op het hoofdscherm op “Check All Proces cell parameters”  </w:t>
            </w:r>
          </w:p>
        </w:tc>
        <w:tc>
          <w:tcPr>
            <w:tcW w:w="2239" w:type="dxa"/>
            <w:vMerge/>
          </w:tcPr>
          <w:p w14:paraId="5A840DDE" w14:textId="77777777" w:rsidR="00B2621B" w:rsidRDefault="00B2621B" w:rsidP="00110E1A"/>
        </w:tc>
        <w:tc>
          <w:tcPr>
            <w:tcW w:w="2240" w:type="dxa"/>
            <w:vMerge/>
          </w:tcPr>
          <w:p w14:paraId="1714E5A7" w14:textId="77777777" w:rsidR="00B2621B" w:rsidRDefault="00B2621B" w:rsidP="00110E1A"/>
        </w:tc>
        <w:tc>
          <w:tcPr>
            <w:tcW w:w="1162" w:type="dxa"/>
            <w:vMerge/>
          </w:tcPr>
          <w:p w14:paraId="17BAEFA4" w14:textId="77777777" w:rsidR="00B2621B" w:rsidRDefault="00B2621B" w:rsidP="00110E1A"/>
        </w:tc>
      </w:tr>
      <w:tr w:rsidR="00B2621B" w14:paraId="50A9D4D7" w14:textId="77777777" w:rsidTr="00110E1A">
        <w:trPr>
          <w:trHeight w:val="232"/>
        </w:trPr>
        <w:tc>
          <w:tcPr>
            <w:tcW w:w="1062" w:type="dxa"/>
            <w:vMerge w:val="restart"/>
          </w:tcPr>
          <w:p w14:paraId="794D4F5C" w14:textId="77777777" w:rsidR="00B2621B" w:rsidRDefault="00B2621B" w:rsidP="00110E1A">
            <w:r w:rsidRPr="00F9411B">
              <w:t>PRC_</w:t>
            </w:r>
            <w:r>
              <w:t>T5.2</w:t>
            </w:r>
          </w:p>
        </w:tc>
        <w:tc>
          <w:tcPr>
            <w:tcW w:w="611" w:type="dxa"/>
          </w:tcPr>
          <w:p w14:paraId="25EA8791" w14:textId="77777777" w:rsidR="00B2621B" w:rsidRDefault="00B2621B" w:rsidP="00110E1A">
            <w:r>
              <w:t>0.1</w:t>
            </w:r>
          </w:p>
        </w:tc>
        <w:tc>
          <w:tcPr>
            <w:tcW w:w="2746" w:type="dxa"/>
          </w:tcPr>
          <w:p w14:paraId="315F84FE" w14:textId="77777777" w:rsidR="00B2621B" w:rsidRDefault="00B2621B" w:rsidP="00110E1A">
            <w:r>
              <w:t>Verwijder alle parameters in een procescell</w:t>
            </w:r>
          </w:p>
        </w:tc>
        <w:tc>
          <w:tcPr>
            <w:tcW w:w="2239" w:type="dxa"/>
            <w:vMerge w:val="restart"/>
          </w:tcPr>
          <w:p w14:paraId="387DCA68" w14:textId="77777777" w:rsidR="00B2621B" w:rsidRDefault="00B2621B" w:rsidP="00110E1A">
            <w:r>
              <w:t>Er is 1 processcell met ontbrekende parameters. (toont het ID van de invalide parameter)</w:t>
            </w:r>
          </w:p>
        </w:tc>
        <w:tc>
          <w:tcPr>
            <w:tcW w:w="2240" w:type="dxa"/>
            <w:vMerge w:val="restart"/>
          </w:tcPr>
          <w:p w14:paraId="4CCAD238" w14:textId="77777777" w:rsidR="00B2621B" w:rsidRDefault="00B2621B" w:rsidP="00110E1A"/>
        </w:tc>
        <w:tc>
          <w:tcPr>
            <w:tcW w:w="1162" w:type="dxa"/>
            <w:vMerge w:val="restart"/>
          </w:tcPr>
          <w:p w14:paraId="1BEF9167" w14:textId="77777777" w:rsidR="00B2621B" w:rsidRDefault="00B2621B" w:rsidP="00110E1A">
            <w:r>
              <w:rPr>
                <w:rFonts w:ascii="Calibri" w:hAnsi="Calibri" w:cs="Arial"/>
                <w:color w:val="76923C" w:themeColor="accent3" w:themeShade="BF"/>
              </w:rPr>
              <w:t>PASSED</w:t>
            </w:r>
          </w:p>
        </w:tc>
      </w:tr>
      <w:tr w:rsidR="00B2621B" w14:paraId="5C02F369" w14:textId="77777777" w:rsidTr="00110E1A">
        <w:trPr>
          <w:trHeight w:val="232"/>
        </w:trPr>
        <w:tc>
          <w:tcPr>
            <w:tcW w:w="1062" w:type="dxa"/>
            <w:vMerge/>
          </w:tcPr>
          <w:p w14:paraId="1E570D55" w14:textId="77777777" w:rsidR="00B2621B" w:rsidRDefault="00B2621B" w:rsidP="00110E1A"/>
        </w:tc>
        <w:tc>
          <w:tcPr>
            <w:tcW w:w="611" w:type="dxa"/>
          </w:tcPr>
          <w:p w14:paraId="0CA72576" w14:textId="77777777" w:rsidR="00B2621B" w:rsidRDefault="00B2621B" w:rsidP="00110E1A">
            <w:r>
              <w:t>1</w:t>
            </w:r>
          </w:p>
        </w:tc>
        <w:tc>
          <w:tcPr>
            <w:tcW w:w="2746" w:type="dxa"/>
          </w:tcPr>
          <w:p w14:paraId="0354E076" w14:textId="77777777" w:rsidR="00B2621B" w:rsidRDefault="00B2621B" w:rsidP="00110E1A">
            <w:r>
              <w:t xml:space="preserve">Klik op het hoofdscherm op “Check All Proces cell parameters”  </w:t>
            </w:r>
          </w:p>
        </w:tc>
        <w:tc>
          <w:tcPr>
            <w:tcW w:w="2239" w:type="dxa"/>
            <w:vMerge/>
          </w:tcPr>
          <w:p w14:paraId="6A33B202" w14:textId="77777777" w:rsidR="00B2621B" w:rsidRDefault="00B2621B" w:rsidP="00110E1A"/>
        </w:tc>
        <w:tc>
          <w:tcPr>
            <w:tcW w:w="2240" w:type="dxa"/>
            <w:vMerge/>
          </w:tcPr>
          <w:p w14:paraId="5C40D7D6" w14:textId="77777777" w:rsidR="00B2621B" w:rsidRDefault="00B2621B" w:rsidP="00110E1A"/>
        </w:tc>
        <w:tc>
          <w:tcPr>
            <w:tcW w:w="1162" w:type="dxa"/>
            <w:vMerge/>
          </w:tcPr>
          <w:p w14:paraId="3EA506CE" w14:textId="77777777" w:rsidR="00B2621B" w:rsidRDefault="00B2621B" w:rsidP="00110E1A"/>
        </w:tc>
      </w:tr>
      <w:tr w:rsidR="00B2621B" w14:paraId="605C8321" w14:textId="77777777" w:rsidTr="00110E1A">
        <w:trPr>
          <w:trHeight w:val="232"/>
        </w:trPr>
        <w:tc>
          <w:tcPr>
            <w:tcW w:w="1062" w:type="dxa"/>
            <w:vMerge w:val="restart"/>
          </w:tcPr>
          <w:p w14:paraId="7840F688" w14:textId="77777777" w:rsidR="00B2621B" w:rsidRDefault="00B2621B" w:rsidP="00110E1A">
            <w:r>
              <w:t>PRC_T6</w:t>
            </w:r>
          </w:p>
        </w:tc>
        <w:tc>
          <w:tcPr>
            <w:tcW w:w="611" w:type="dxa"/>
          </w:tcPr>
          <w:p w14:paraId="6F3EB51E" w14:textId="77777777" w:rsidR="00B2621B" w:rsidRDefault="00B2621B" w:rsidP="00110E1A">
            <w:r>
              <w:t>1</w:t>
            </w:r>
          </w:p>
        </w:tc>
        <w:tc>
          <w:tcPr>
            <w:tcW w:w="2746" w:type="dxa"/>
          </w:tcPr>
          <w:p w14:paraId="53B72786" w14:textId="77777777" w:rsidR="00B2621B" w:rsidRDefault="00B2621B" w:rsidP="00110E1A">
            <w:r>
              <w:t>Rechtklik op een process cell</w:t>
            </w:r>
          </w:p>
        </w:tc>
        <w:tc>
          <w:tcPr>
            <w:tcW w:w="2239" w:type="dxa"/>
            <w:vMerge w:val="restart"/>
          </w:tcPr>
          <w:p w14:paraId="3474219D" w14:textId="77777777" w:rsidR="00B2621B" w:rsidRDefault="00B2621B" w:rsidP="00110E1A">
            <w:r>
              <w:t>Er is een OAprocesscell /Batch toegevoegd aan desbetreffende processcell</w:t>
            </w:r>
          </w:p>
        </w:tc>
        <w:tc>
          <w:tcPr>
            <w:tcW w:w="2240" w:type="dxa"/>
            <w:vMerge w:val="restart"/>
          </w:tcPr>
          <w:p w14:paraId="663A4705" w14:textId="77777777" w:rsidR="00B2621B" w:rsidRDefault="00B2621B" w:rsidP="00110E1A">
            <w:r>
              <w:t>Er wordt niets visueel weergegeven je weet als gebruiker niet of dit onderdeel goed functioneert of niet</w:t>
            </w:r>
          </w:p>
        </w:tc>
        <w:tc>
          <w:tcPr>
            <w:tcW w:w="1162" w:type="dxa"/>
            <w:vMerge w:val="restart"/>
          </w:tcPr>
          <w:p w14:paraId="64C3737D" w14:textId="77777777" w:rsidR="00B2621B" w:rsidRDefault="00B2621B" w:rsidP="00110E1A">
            <w:r>
              <w:rPr>
                <w:rFonts w:ascii="Calibri" w:hAnsi="Calibri" w:cs="Arial"/>
                <w:color w:val="0070C0"/>
              </w:rPr>
              <w:t>PROBABLY NOT CORRECT</w:t>
            </w:r>
          </w:p>
          <w:p w14:paraId="39327919" w14:textId="77777777" w:rsidR="00B2621B" w:rsidRDefault="00B2621B" w:rsidP="00110E1A"/>
        </w:tc>
      </w:tr>
      <w:tr w:rsidR="00B2621B" w14:paraId="5A8260D6" w14:textId="77777777" w:rsidTr="00110E1A">
        <w:trPr>
          <w:trHeight w:val="232"/>
        </w:trPr>
        <w:tc>
          <w:tcPr>
            <w:tcW w:w="1062" w:type="dxa"/>
            <w:vMerge/>
          </w:tcPr>
          <w:p w14:paraId="581F7B07" w14:textId="77777777" w:rsidR="00B2621B" w:rsidRDefault="00B2621B" w:rsidP="00110E1A"/>
        </w:tc>
        <w:tc>
          <w:tcPr>
            <w:tcW w:w="611" w:type="dxa"/>
          </w:tcPr>
          <w:p w14:paraId="4ABFA6EA" w14:textId="77777777" w:rsidR="00B2621B" w:rsidRDefault="00B2621B" w:rsidP="00110E1A">
            <w:r>
              <w:t>2</w:t>
            </w:r>
          </w:p>
        </w:tc>
        <w:tc>
          <w:tcPr>
            <w:tcW w:w="2746" w:type="dxa"/>
          </w:tcPr>
          <w:p w14:paraId="35734403" w14:textId="77777777" w:rsidR="00B2621B" w:rsidRDefault="00B2621B" w:rsidP="00110E1A">
            <w:r>
              <w:t>Hover dan over “Add”</w:t>
            </w:r>
          </w:p>
        </w:tc>
        <w:tc>
          <w:tcPr>
            <w:tcW w:w="2239" w:type="dxa"/>
            <w:vMerge/>
          </w:tcPr>
          <w:p w14:paraId="2204FB3D" w14:textId="77777777" w:rsidR="00B2621B" w:rsidRDefault="00B2621B" w:rsidP="00110E1A"/>
        </w:tc>
        <w:tc>
          <w:tcPr>
            <w:tcW w:w="2240" w:type="dxa"/>
            <w:vMerge/>
          </w:tcPr>
          <w:p w14:paraId="342705F6" w14:textId="77777777" w:rsidR="00B2621B" w:rsidRDefault="00B2621B" w:rsidP="00110E1A"/>
        </w:tc>
        <w:tc>
          <w:tcPr>
            <w:tcW w:w="1162" w:type="dxa"/>
            <w:vMerge/>
          </w:tcPr>
          <w:p w14:paraId="581C8E0D" w14:textId="77777777" w:rsidR="00B2621B" w:rsidRDefault="00B2621B" w:rsidP="00110E1A"/>
        </w:tc>
      </w:tr>
      <w:tr w:rsidR="00B2621B" w14:paraId="1CA709EF" w14:textId="77777777" w:rsidTr="00110E1A">
        <w:trPr>
          <w:trHeight w:val="232"/>
        </w:trPr>
        <w:tc>
          <w:tcPr>
            <w:tcW w:w="1062" w:type="dxa"/>
            <w:vMerge/>
          </w:tcPr>
          <w:p w14:paraId="56C9E2F5" w14:textId="77777777" w:rsidR="00B2621B" w:rsidRDefault="00B2621B" w:rsidP="00110E1A"/>
        </w:tc>
        <w:tc>
          <w:tcPr>
            <w:tcW w:w="611" w:type="dxa"/>
          </w:tcPr>
          <w:p w14:paraId="1A14BC74" w14:textId="77777777" w:rsidR="00B2621B" w:rsidRDefault="00B2621B" w:rsidP="00110E1A">
            <w:r>
              <w:t>3</w:t>
            </w:r>
          </w:p>
        </w:tc>
        <w:tc>
          <w:tcPr>
            <w:tcW w:w="2746" w:type="dxa"/>
          </w:tcPr>
          <w:p w14:paraId="288E73C0" w14:textId="77777777" w:rsidR="00B2621B" w:rsidRDefault="00B2621B" w:rsidP="00110E1A">
            <w:r>
              <w:t>Klik dan op “OA procescell”</w:t>
            </w:r>
          </w:p>
        </w:tc>
        <w:tc>
          <w:tcPr>
            <w:tcW w:w="2239" w:type="dxa"/>
            <w:vMerge/>
          </w:tcPr>
          <w:p w14:paraId="7BFB5CC5" w14:textId="77777777" w:rsidR="00B2621B" w:rsidRDefault="00B2621B" w:rsidP="00110E1A"/>
        </w:tc>
        <w:tc>
          <w:tcPr>
            <w:tcW w:w="2240" w:type="dxa"/>
            <w:vMerge/>
          </w:tcPr>
          <w:p w14:paraId="7522F177" w14:textId="77777777" w:rsidR="00B2621B" w:rsidRDefault="00B2621B" w:rsidP="00110E1A"/>
        </w:tc>
        <w:tc>
          <w:tcPr>
            <w:tcW w:w="1162" w:type="dxa"/>
            <w:vMerge/>
          </w:tcPr>
          <w:p w14:paraId="589664D4" w14:textId="77777777" w:rsidR="00B2621B" w:rsidRDefault="00B2621B" w:rsidP="00110E1A"/>
        </w:tc>
      </w:tr>
      <w:tr w:rsidR="00B2621B" w14:paraId="07F57A6E" w14:textId="77777777" w:rsidTr="00110E1A">
        <w:trPr>
          <w:trHeight w:val="232"/>
        </w:trPr>
        <w:tc>
          <w:tcPr>
            <w:tcW w:w="1062" w:type="dxa"/>
            <w:vMerge w:val="restart"/>
          </w:tcPr>
          <w:p w14:paraId="4F34E566" w14:textId="77777777" w:rsidR="00B2621B" w:rsidRDefault="00B2621B" w:rsidP="00110E1A">
            <w:r>
              <w:t>PRC_T7.1</w:t>
            </w:r>
          </w:p>
        </w:tc>
        <w:tc>
          <w:tcPr>
            <w:tcW w:w="611" w:type="dxa"/>
          </w:tcPr>
          <w:p w14:paraId="3B515026" w14:textId="77777777" w:rsidR="00B2621B" w:rsidRDefault="00B2621B" w:rsidP="00110E1A">
            <w:r>
              <w:t>1</w:t>
            </w:r>
          </w:p>
        </w:tc>
        <w:tc>
          <w:tcPr>
            <w:tcW w:w="2746" w:type="dxa"/>
          </w:tcPr>
          <w:p w14:paraId="397C9055" w14:textId="77777777" w:rsidR="00B2621B" w:rsidRDefault="00B2621B" w:rsidP="00110E1A">
            <w:r>
              <w:t>Rechtklik op een process cell</w:t>
            </w:r>
          </w:p>
        </w:tc>
        <w:tc>
          <w:tcPr>
            <w:tcW w:w="2239" w:type="dxa"/>
            <w:vMerge w:val="restart"/>
          </w:tcPr>
          <w:p w14:paraId="7AB9CE23" w14:textId="77777777" w:rsidR="00B2621B" w:rsidRDefault="00B2621B" w:rsidP="00110E1A">
            <w:r>
              <w:t>Aan desbetreffende  procescell is een nieuwe route toegevoegd</w:t>
            </w:r>
          </w:p>
        </w:tc>
        <w:tc>
          <w:tcPr>
            <w:tcW w:w="2240" w:type="dxa"/>
            <w:vMerge w:val="restart"/>
          </w:tcPr>
          <w:p w14:paraId="45261CEF" w14:textId="77777777" w:rsidR="00B2621B" w:rsidRDefault="00B2621B" w:rsidP="00110E1A"/>
        </w:tc>
        <w:tc>
          <w:tcPr>
            <w:tcW w:w="1162" w:type="dxa"/>
            <w:vMerge w:val="restart"/>
          </w:tcPr>
          <w:p w14:paraId="6230DF5A" w14:textId="77777777" w:rsidR="00B2621B" w:rsidRDefault="00B2621B" w:rsidP="00110E1A">
            <w:r>
              <w:rPr>
                <w:rFonts w:ascii="Calibri" w:hAnsi="Calibri" w:cs="Arial"/>
                <w:color w:val="76923C" w:themeColor="accent3" w:themeShade="BF"/>
              </w:rPr>
              <w:t>PASSED</w:t>
            </w:r>
          </w:p>
        </w:tc>
      </w:tr>
      <w:tr w:rsidR="00B2621B" w14:paraId="25136CE4" w14:textId="77777777" w:rsidTr="00110E1A">
        <w:trPr>
          <w:trHeight w:val="232"/>
        </w:trPr>
        <w:tc>
          <w:tcPr>
            <w:tcW w:w="1062" w:type="dxa"/>
            <w:vMerge/>
          </w:tcPr>
          <w:p w14:paraId="6F6695AA" w14:textId="77777777" w:rsidR="00B2621B" w:rsidRDefault="00B2621B" w:rsidP="00110E1A"/>
        </w:tc>
        <w:tc>
          <w:tcPr>
            <w:tcW w:w="611" w:type="dxa"/>
          </w:tcPr>
          <w:p w14:paraId="4D889471" w14:textId="77777777" w:rsidR="00B2621B" w:rsidRDefault="00B2621B" w:rsidP="00110E1A">
            <w:r>
              <w:t>2</w:t>
            </w:r>
          </w:p>
        </w:tc>
        <w:tc>
          <w:tcPr>
            <w:tcW w:w="2746" w:type="dxa"/>
          </w:tcPr>
          <w:p w14:paraId="0BB38C4B" w14:textId="77777777" w:rsidR="00B2621B" w:rsidRDefault="00B2621B" w:rsidP="00110E1A">
            <w:r>
              <w:t>Hover dan over “Add”</w:t>
            </w:r>
          </w:p>
        </w:tc>
        <w:tc>
          <w:tcPr>
            <w:tcW w:w="2239" w:type="dxa"/>
            <w:vMerge/>
          </w:tcPr>
          <w:p w14:paraId="0219D98A" w14:textId="77777777" w:rsidR="00B2621B" w:rsidRDefault="00B2621B" w:rsidP="00110E1A"/>
        </w:tc>
        <w:tc>
          <w:tcPr>
            <w:tcW w:w="2240" w:type="dxa"/>
            <w:vMerge/>
          </w:tcPr>
          <w:p w14:paraId="34BB30C4" w14:textId="77777777" w:rsidR="00B2621B" w:rsidRDefault="00B2621B" w:rsidP="00110E1A"/>
        </w:tc>
        <w:tc>
          <w:tcPr>
            <w:tcW w:w="1162" w:type="dxa"/>
            <w:vMerge/>
          </w:tcPr>
          <w:p w14:paraId="0C4A9A70" w14:textId="77777777" w:rsidR="00B2621B" w:rsidRDefault="00B2621B" w:rsidP="00110E1A"/>
        </w:tc>
      </w:tr>
      <w:tr w:rsidR="00B2621B" w14:paraId="39C9015D" w14:textId="77777777" w:rsidTr="00110E1A">
        <w:trPr>
          <w:trHeight w:val="232"/>
        </w:trPr>
        <w:tc>
          <w:tcPr>
            <w:tcW w:w="1062" w:type="dxa"/>
            <w:vMerge/>
          </w:tcPr>
          <w:p w14:paraId="75453520" w14:textId="77777777" w:rsidR="00B2621B" w:rsidRDefault="00B2621B" w:rsidP="00110E1A"/>
        </w:tc>
        <w:tc>
          <w:tcPr>
            <w:tcW w:w="611" w:type="dxa"/>
          </w:tcPr>
          <w:p w14:paraId="7B1405B5" w14:textId="77777777" w:rsidR="00B2621B" w:rsidRDefault="00B2621B" w:rsidP="00110E1A">
            <w:r>
              <w:t>3</w:t>
            </w:r>
          </w:p>
        </w:tc>
        <w:tc>
          <w:tcPr>
            <w:tcW w:w="2746" w:type="dxa"/>
          </w:tcPr>
          <w:p w14:paraId="4A2BDEF9" w14:textId="77777777" w:rsidR="00B2621B" w:rsidRDefault="00B2621B" w:rsidP="00110E1A">
            <w:r>
              <w:t>Klik dan op “Route”</w:t>
            </w:r>
          </w:p>
        </w:tc>
        <w:tc>
          <w:tcPr>
            <w:tcW w:w="2239" w:type="dxa"/>
            <w:vMerge/>
          </w:tcPr>
          <w:p w14:paraId="1015D7CB" w14:textId="77777777" w:rsidR="00B2621B" w:rsidRDefault="00B2621B" w:rsidP="00110E1A"/>
        </w:tc>
        <w:tc>
          <w:tcPr>
            <w:tcW w:w="2240" w:type="dxa"/>
            <w:vMerge/>
          </w:tcPr>
          <w:p w14:paraId="3104385A" w14:textId="77777777" w:rsidR="00B2621B" w:rsidRDefault="00B2621B" w:rsidP="00110E1A"/>
        </w:tc>
        <w:tc>
          <w:tcPr>
            <w:tcW w:w="1162" w:type="dxa"/>
            <w:vMerge/>
          </w:tcPr>
          <w:p w14:paraId="09F2919E" w14:textId="77777777" w:rsidR="00B2621B" w:rsidRDefault="00B2621B" w:rsidP="00110E1A"/>
        </w:tc>
      </w:tr>
      <w:tr w:rsidR="00B2621B" w14:paraId="0C0AA1A4" w14:textId="77777777" w:rsidTr="00110E1A">
        <w:trPr>
          <w:trHeight w:val="232"/>
        </w:trPr>
        <w:tc>
          <w:tcPr>
            <w:tcW w:w="1062" w:type="dxa"/>
            <w:vMerge/>
          </w:tcPr>
          <w:p w14:paraId="6F4611A4" w14:textId="77777777" w:rsidR="00B2621B" w:rsidRDefault="00B2621B" w:rsidP="00110E1A"/>
        </w:tc>
        <w:tc>
          <w:tcPr>
            <w:tcW w:w="611" w:type="dxa"/>
          </w:tcPr>
          <w:p w14:paraId="6E1FBE01" w14:textId="77777777" w:rsidR="00B2621B" w:rsidRDefault="00B2621B" w:rsidP="00110E1A">
            <w:r>
              <w:t>4</w:t>
            </w:r>
          </w:p>
        </w:tc>
        <w:tc>
          <w:tcPr>
            <w:tcW w:w="2746" w:type="dxa"/>
          </w:tcPr>
          <w:p w14:paraId="52C92F43" w14:textId="77777777" w:rsidR="00B2621B" w:rsidRDefault="00B2621B" w:rsidP="00110E1A">
            <w:r>
              <w:t>Klik daarna op finish</w:t>
            </w:r>
          </w:p>
        </w:tc>
        <w:tc>
          <w:tcPr>
            <w:tcW w:w="2239" w:type="dxa"/>
            <w:vMerge/>
          </w:tcPr>
          <w:p w14:paraId="0B2703C5" w14:textId="77777777" w:rsidR="00B2621B" w:rsidRDefault="00B2621B" w:rsidP="00110E1A"/>
        </w:tc>
        <w:tc>
          <w:tcPr>
            <w:tcW w:w="2240" w:type="dxa"/>
            <w:vMerge/>
          </w:tcPr>
          <w:p w14:paraId="72C85BA7" w14:textId="77777777" w:rsidR="00B2621B" w:rsidRDefault="00B2621B" w:rsidP="00110E1A"/>
        </w:tc>
        <w:tc>
          <w:tcPr>
            <w:tcW w:w="1162" w:type="dxa"/>
            <w:vMerge/>
          </w:tcPr>
          <w:p w14:paraId="0B7113A0" w14:textId="77777777" w:rsidR="00B2621B" w:rsidRDefault="00B2621B" w:rsidP="00110E1A"/>
        </w:tc>
      </w:tr>
      <w:tr w:rsidR="00B2621B" w14:paraId="5A0408D6" w14:textId="77777777" w:rsidTr="00110E1A">
        <w:trPr>
          <w:trHeight w:val="232"/>
        </w:trPr>
        <w:tc>
          <w:tcPr>
            <w:tcW w:w="1062" w:type="dxa"/>
            <w:vMerge w:val="restart"/>
          </w:tcPr>
          <w:p w14:paraId="0EE7D31E" w14:textId="77777777" w:rsidR="00B2621B" w:rsidRDefault="00B2621B" w:rsidP="00110E1A">
            <w:r>
              <w:t>PRC_T7.2</w:t>
            </w:r>
          </w:p>
        </w:tc>
        <w:tc>
          <w:tcPr>
            <w:tcW w:w="611" w:type="dxa"/>
          </w:tcPr>
          <w:p w14:paraId="6E9AE4C3" w14:textId="77777777" w:rsidR="00B2621B" w:rsidRDefault="00B2621B" w:rsidP="00110E1A">
            <w:r>
              <w:t>1</w:t>
            </w:r>
          </w:p>
        </w:tc>
        <w:tc>
          <w:tcPr>
            <w:tcW w:w="2746" w:type="dxa"/>
          </w:tcPr>
          <w:p w14:paraId="4746F5E4" w14:textId="77777777" w:rsidR="00B2621B" w:rsidRDefault="00B2621B" w:rsidP="00110E1A">
            <w:r>
              <w:t>Rechtklik op een process cell</w:t>
            </w:r>
          </w:p>
        </w:tc>
        <w:tc>
          <w:tcPr>
            <w:tcW w:w="2239" w:type="dxa"/>
            <w:vMerge w:val="restart"/>
          </w:tcPr>
          <w:p w14:paraId="0853F8C9" w14:textId="77777777" w:rsidR="00B2621B" w:rsidRDefault="00B2621B" w:rsidP="00110E1A">
            <w:r>
              <w:t>Aan desbetreffende  procescell is geen nieuwe route toegevoegd</w:t>
            </w:r>
          </w:p>
        </w:tc>
        <w:tc>
          <w:tcPr>
            <w:tcW w:w="2240" w:type="dxa"/>
            <w:vMerge w:val="restart"/>
          </w:tcPr>
          <w:p w14:paraId="187BD90A" w14:textId="77777777" w:rsidR="00B2621B" w:rsidRDefault="00B2621B" w:rsidP="00110E1A">
            <w:r>
              <w:t>Er wordt geen route toegevoegd aan de processcell maar wel in de database. Dus er staat een route in de database die nooit ergens bij zal horen</w:t>
            </w:r>
          </w:p>
          <w:p w14:paraId="624219F1" w14:textId="77777777" w:rsidR="00B2621B" w:rsidRDefault="00B2621B" w:rsidP="00110E1A"/>
        </w:tc>
        <w:tc>
          <w:tcPr>
            <w:tcW w:w="1162" w:type="dxa"/>
            <w:vMerge w:val="restart"/>
          </w:tcPr>
          <w:p w14:paraId="1CEA0D11" w14:textId="77777777" w:rsidR="00B2621B" w:rsidRDefault="00B2621B" w:rsidP="00110E1A">
            <w:r>
              <w:rPr>
                <w:rFonts w:ascii="Calibri" w:hAnsi="Calibri" w:cs="Arial"/>
                <w:color w:val="0070C0"/>
              </w:rPr>
              <w:t>PROBABLY NOT CORRECT</w:t>
            </w:r>
          </w:p>
        </w:tc>
      </w:tr>
      <w:tr w:rsidR="00B2621B" w14:paraId="5DB9037E" w14:textId="77777777" w:rsidTr="00110E1A">
        <w:trPr>
          <w:trHeight w:val="232"/>
        </w:trPr>
        <w:tc>
          <w:tcPr>
            <w:tcW w:w="1062" w:type="dxa"/>
            <w:vMerge/>
          </w:tcPr>
          <w:p w14:paraId="67D3D467" w14:textId="77777777" w:rsidR="00B2621B" w:rsidRDefault="00B2621B" w:rsidP="00110E1A"/>
        </w:tc>
        <w:tc>
          <w:tcPr>
            <w:tcW w:w="611" w:type="dxa"/>
          </w:tcPr>
          <w:p w14:paraId="44886B61" w14:textId="77777777" w:rsidR="00B2621B" w:rsidRDefault="00B2621B" w:rsidP="00110E1A">
            <w:r>
              <w:t>2</w:t>
            </w:r>
          </w:p>
        </w:tc>
        <w:tc>
          <w:tcPr>
            <w:tcW w:w="2746" w:type="dxa"/>
          </w:tcPr>
          <w:p w14:paraId="408C3AA9" w14:textId="77777777" w:rsidR="00B2621B" w:rsidRDefault="00B2621B" w:rsidP="00110E1A">
            <w:r>
              <w:t>Hover dan over “Add”</w:t>
            </w:r>
          </w:p>
        </w:tc>
        <w:tc>
          <w:tcPr>
            <w:tcW w:w="2239" w:type="dxa"/>
            <w:vMerge/>
          </w:tcPr>
          <w:p w14:paraId="5EB337BD" w14:textId="77777777" w:rsidR="00B2621B" w:rsidRDefault="00B2621B" w:rsidP="00110E1A"/>
        </w:tc>
        <w:tc>
          <w:tcPr>
            <w:tcW w:w="2240" w:type="dxa"/>
            <w:vMerge/>
          </w:tcPr>
          <w:p w14:paraId="1C6E3F67" w14:textId="77777777" w:rsidR="00B2621B" w:rsidRDefault="00B2621B" w:rsidP="00110E1A"/>
        </w:tc>
        <w:tc>
          <w:tcPr>
            <w:tcW w:w="1162" w:type="dxa"/>
            <w:vMerge/>
          </w:tcPr>
          <w:p w14:paraId="4C8321EB" w14:textId="77777777" w:rsidR="00B2621B" w:rsidRDefault="00B2621B" w:rsidP="00110E1A"/>
        </w:tc>
      </w:tr>
      <w:tr w:rsidR="00B2621B" w14:paraId="78BF69FA" w14:textId="77777777" w:rsidTr="00110E1A">
        <w:trPr>
          <w:trHeight w:val="232"/>
        </w:trPr>
        <w:tc>
          <w:tcPr>
            <w:tcW w:w="1062" w:type="dxa"/>
            <w:vMerge/>
          </w:tcPr>
          <w:p w14:paraId="1DC7F1C9" w14:textId="77777777" w:rsidR="00B2621B" w:rsidRDefault="00B2621B" w:rsidP="00110E1A"/>
        </w:tc>
        <w:tc>
          <w:tcPr>
            <w:tcW w:w="611" w:type="dxa"/>
          </w:tcPr>
          <w:p w14:paraId="1A936CE9" w14:textId="77777777" w:rsidR="00B2621B" w:rsidRDefault="00B2621B" w:rsidP="00110E1A">
            <w:r>
              <w:t>3</w:t>
            </w:r>
          </w:p>
        </w:tc>
        <w:tc>
          <w:tcPr>
            <w:tcW w:w="2746" w:type="dxa"/>
          </w:tcPr>
          <w:p w14:paraId="24C5E5A9" w14:textId="77777777" w:rsidR="00B2621B" w:rsidRDefault="00B2621B" w:rsidP="00110E1A">
            <w:r>
              <w:t>Klik dan op “Route”</w:t>
            </w:r>
          </w:p>
        </w:tc>
        <w:tc>
          <w:tcPr>
            <w:tcW w:w="2239" w:type="dxa"/>
            <w:vMerge/>
          </w:tcPr>
          <w:p w14:paraId="57085504" w14:textId="77777777" w:rsidR="00B2621B" w:rsidRDefault="00B2621B" w:rsidP="00110E1A"/>
        </w:tc>
        <w:tc>
          <w:tcPr>
            <w:tcW w:w="2240" w:type="dxa"/>
            <w:vMerge/>
          </w:tcPr>
          <w:p w14:paraId="75B2655F" w14:textId="77777777" w:rsidR="00B2621B" w:rsidRDefault="00B2621B" w:rsidP="00110E1A"/>
        </w:tc>
        <w:tc>
          <w:tcPr>
            <w:tcW w:w="1162" w:type="dxa"/>
            <w:vMerge/>
          </w:tcPr>
          <w:p w14:paraId="57E7F56E" w14:textId="77777777" w:rsidR="00B2621B" w:rsidRDefault="00B2621B" w:rsidP="00110E1A"/>
        </w:tc>
      </w:tr>
      <w:tr w:rsidR="00B2621B" w14:paraId="2FFDA1C2" w14:textId="77777777" w:rsidTr="00110E1A">
        <w:trPr>
          <w:trHeight w:val="77"/>
        </w:trPr>
        <w:tc>
          <w:tcPr>
            <w:tcW w:w="1062" w:type="dxa"/>
            <w:vMerge/>
          </w:tcPr>
          <w:p w14:paraId="6251A709" w14:textId="77777777" w:rsidR="00B2621B" w:rsidRDefault="00B2621B" w:rsidP="00110E1A"/>
        </w:tc>
        <w:tc>
          <w:tcPr>
            <w:tcW w:w="611" w:type="dxa"/>
          </w:tcPr>
          <w:p w14:paraId="7181F0FD" w14:textId="77777777" w:rsidR="00B2621B" w:rsidRDefault="00B2621B" w:rsidP="00110E1A">
            <w:r>
              <w:t>4</w:t>
            </w:r>
          </w:p>
        </w:tc>
        <w:tc>
          <w:tcPr>
            <w:tcW w:w="2746" w:type="dxa"/>
          </w:tcPr>
          <w:p w14:paraId="21070941" w14:textId="77777777" w:rsidR="00B2621B" w:rsidRDefault="00B2621B" w:rsidP="00110E1A">
            <w:r>
              <w:t>Verander het rotProcCellId naar “PK01”</w:t>
            </w:r>
          </w:p>
        </w:tc>
        <w:tc>
          <w:tcPr>
            <w:tcW w:w="2239" w:type="dxa"/>
            <w:vMerge/>
          </w:tcPr>
          <w:p w14:paraId="25FAD975" w14:textId="77777777" w:rsidR="00B2621B" w:rsidRDefault="00B2621B" w:rsidP="00110E1A"/>
        </w:tc>
        <w:tc>
          <w:tcPr>
            <w:tcW w:w="2240" w:type="dxa"/>
            <w:vMerge/>
          </w:tcPr>
          <w:p w14:paraId="237524FD" w14:textId="77777777" w:rsidR="00B2621B" w:rsidRDefault="00B2621B" w:rsidP="00110E1A"/>
        </w:tc>
        <w:tc>
          <w:tcPr>
            <w:tcW w:w="1162" w:type="dxa"/>
            <w:vMerge/>
          </w:tcPr>
          <w:p w14:paraId="6018BC53" w14:textId="77777777" w:rsidR="00B2621B" w:rsidRDefault="00B2621B" w:rsidP="00110E1A"/>
        </w:tc>
      </w:tr>
      <w:tr w:rsidR="00B2621B" w14:paraId="40A6CA0A" w14:textId="77777777" w:rsidTr="00110E1A">
        <w:trPr>
          <w:trHeight w:val="232"/>
        </w:trPr>
        <w:tc>
          <w:tcPr>
            <w:tcW w:w="1062" w:type="dxa"/>
            <w:vMerge/>
          </w:tcPr>
          <w:p w14:paraId="30334EA4" w14:textId="77777777" w:rsidR="00B2621B" w:rsidRDefault="00B2621B" w:rsidP="00110E1A"/>
        </w:tc>
        <w:tc>
          <w:tcPr>
            <w:tcW w:w="611" w:type="dxa"/>
          </w:tcPr>
          <w:p w14:paraId="3B5CC823" w14:textId="77777777" w:rsidR="00B2621B" w:rsidRDefault="00B2621B" w:rsidP="00110E1A">
            <w:r>
              <w:t>5</w:t>
            </w:r>
          </w:p>
        </w:tc>
        <w:tc>
          <w:tcPr>
            <w:tcW w:w="2746" w:type="dxa"/>
          </w:tcPr>
          <w:p w14:paraId="7176C965" w14:textId="77777777" w:rsidR="00B2621B" w:rsidRDefault="00B2621B" w:rsidP="00110E1A">
            <w:r>
              <w:t>Klik daarna op finish</w:t>
            </w:r>
          </w:p>
        </w:tc>
        <w:tc>
          <w:tcPr>
            <w:tcW w:w="2239" w:type="dxa"/>
            <w:vMerge/>
          </w:tcPr>
          <w:p w14:paraId="751909FF" w14:textId="77777777" w:rsidR="00B2621B" w:rsidRDefault="00B2621B" w:rsidP="00110E1A"/>
        </w:tc>
        <w:tc>
          <w:tcPr>
            <w:tcW w:w="2240" w:type="dxa"/>
            <w:vMerge/>
          </w:tcPr>
          <w:p w14:paraId="5CA16176" w14:textId="77777777" w:rsidR="00B2621B" w:rsidRDefault="00B2621B" w:rsidP="00110E1A"/>
        </w:tc>
        <w:tc>
          <w:tcPr>
            <w:tcW w:w="1162" w:type="dxa"/>
            <w:vMerge/>
          </w:tcPr>
          <w:p w14:paraId="3624E660" w14:textId="77777777" w:rsidR="00B2621B" w:rsidRDefault="00B2621B" w:rsidP="00110E1A"/>
        </w:tc>
      </w:tr>
      <w:tr w:rsidR="00B2621B" w14:paraId="03AD06E5" w14:textId="77777777" w:rsidTr="00110E1A">
        <w:trPr>
          <w:trHeight w:val="232"/>
        </w:trPr>
        <w:tc>
          <w:tcPr>
            <w:tcW w:w="1062" w:type="dxa"/>
          </w:tcPr>
          <w:p w14:paraId="59A1C151" w14:textId="77777777" w:rsidR="00B2621B" w:rsidRDefault="00B2621B" w:rsidP="00110E1A">
            <w:r>
              <w:t>PRC_T8.1</w:t>
            </w:r>
          </w:p>
        </w:tc>
        <w:tc>
          <w:tcPr>
            <w:tcW w:w="611" w:type="dxa"/>
          </w:tcPr>
          <w:p w14:paraId="2D82188B" w14:textId="77777777" w:rsidR="00B2621B" w:rsidRDefault="00B2621B" w:rsidP="00110E1A">
            <w:r>
              <w:t>1</w:t>
            </w:r>
          </w:p>
        </w:tc>
        <w:tc>
          <w:tcPr>
            <w:tcW w:w="2746" w:type="dxa"/>
          </w:tcPr>
          <w:p w14:paraId="72F45759" w14:textId="77777777" w:rsidR="00B2621B" w:rsidRDefault="00B2621B" w:rsidP="00110E1A">
            <w:r>
              <w:t>OP het hoofdscherm klik op “OArecipe”</w:t>
            </w:r>
          </w:p>
        </w:tc>
        <w:tc>
          <w:tcPr>
            <w:tcW w:w="2239" w:type="dxa"/>
          </w:tcPr>
          <w:p w14:paraId="22C7DCC8" w14:textId="77777777" w:rsidR="00B2621B" w:rsidRDefault="00B2621B" w:rsidP="00110E1A">
            <w:r>
              <w:t>Alle OArecipes zullen correct moeten zijn (er zijn hier geen recipes verwijder door de gebruiker)</w:t>
            </w:r>
          </w:p>
        </w:tc>
        <w:tc>
          <w:tcPr>
            <w:tcW w:w="2240" w:type="dxa"/>
          </w:tcPr>
          <w:p w14:paraId="686DAA6A" w14:textId="77777777" w:rsidR="00B2621B" w:rsidRDefault="00B2621B" w:rsidP="00110E1A"/>
        </w:tc>
        <w:tc>
          <w:tcPr>
            <w:tcW w:w="1162" w:type="dxa"/>
          </w:tcPr>
          <w:p w14:paraId="522F8278" w14:textId="77777777" w:rsidR="00B2621B" w:rsidRDefault="00B2621B" w:rsidP="00110E1A">
            <w:r>
              <w:rPr>
                <w:rFonts w:ascii="Calibri" w:hAnsi="Calibri" w:cs="Arial"/>
                <w:color w:val="76923C" w:themeColor="accent3" w:themeShade="BF"/>
              </w:rPr>
              <w:t>PASSED</w:t>
            </w:r>
          </w:p>
        </w:tc>
      </w:tr>
    </w:tbl>
    <w:p w14:paraId="1FEE35BE" w14:textId="77777777" w:rsidR="00B2621B" w:rsidRDefault="00B2621B">
      <w:r>
        <w:br w:type="page"/>
      </w:r>
    </w:p>
    <w:tbl>
      <w:tblPr>
        <w:tblStyle w:val="Tabelraster"/>
        <w:tblW w:w="10201" w:type="dxa"/>
        <w:tblLook w:val="04A0" w:firstRow="1" w:lastRow="0" w:firstColumn="1" w:lastColumn="0" w:noHBand="0" w:noVBand="1"/>
      </w:tblPr>
      <w:tblGrid>
        <w:gridCol w:w="1062"/>
        <w:gridCol w:w="612"/>
        <w:gridCol w:w="2762"/>
        <w:gridCol w:w="2246"/>
        <w:gridCol w:w="2250"/>
        <w:gridCol w:w="1269"/>
      </w:tblGrid>
      <w:tr w:rsidR="00B2621B" w14:paraId="381FCC48" w14:textId="77777777" w:rsidTr="00110E1A">
        <w:trPr>
          <w:trHeight w:val="232"/>
        </w:trPr>
        <w:tc>
          <w:tcPr>
            <w:tcW w:w="1062" w:type="dxa"/>
            <w:vMerge w:val="restart"/>
          </w:tcPr>
          <w:p w14:paraId="1090767E" w14:textId="77777777" w:rsidR="00B2621B" w:rsidRDefault="00B2621B" w:rsidP="00110E1A">
            <w:r>
              <w:lastRenderedPageBreak/>
              <w:t>PRC_T8.2</w:t>
            </w:r>
          </w:p>
        </w:tc>
        <w:tc>
          <w:tcPr>
            <w:tcW w:w="612" w:type="dxa"/>
          </w:tcPr>
          <w:p w14:paraId="111E89A8" w14:textId="77777777" w:rsidR="00B2621B" w:rsidRDefault="00B2621B" w:rsidP="00110E1A">
            <w:r>
              <w:t>1</w:t>
            </w:r>
          </w:p>
        </w:tc>
        <w:tc>
          <w:tcPr>
            <w:tcW w:w="2762" w:type="dxa"/>
          </w:tcPr>
          <w:p w14:paraId="5B93A941" w14:textId="77777777" w:rsidR="00B2621B" w:rsidRDefault="00B2621B" w:rsidP="00110E1A">
            <w:r>
              <w:t>In de treeview klik open een procescell</w:t>
            </w:r>
          </w:p>
        </w:tc>
        <w:tc>
          <w:tcPr>
            <w:tcW w:w="2246" w:type="dxa"/>
            <w:vMerge w:val="restart"/>
          </w:tcPr>
          <w:p w14:paraId="4AD0F76F" w14:textId="77777777" w:rsidR="00B2621B" w:rsidRDefault="00B2621B" w:rsidP="00110E1A">
            <w:r>
              <w:t>Het verwijderde “recipe” zal gecorrigeerd worden</w:t>
            </w:r>
          </w:p>
        </w:tc>
        <w:tc>
          <w:tcPr>
            <w:tcW w:w="2250" w:type="dxa"/>
            <w:vMerge w:val="restart"/>
          </w:tcPr>
          <w:p w14:paraId="4DB1287A" w14:textId="77777777" w:rsidR="00B2621B" w:rsidRDefault="00B2621B" w:rsidP="00110E1A"/>
        </w:tc>
        <w:tc>
          <w:tcPr>
            <w:tcW w:w="1269" w:type="dxa"/>
            <w:vMerge w:val="restart"/>
          </w:tcPr>
          <w:p w14:paraId="206AB148" w14:textId="77777777" w:rsidR="00B2621B" w:rsidRDefault="00B2621B" w:rsidP="00110E1A">
            <w:r>
              <w:rPr>
                <w:rFonts w:ascii="Calibri" w:hAnsi="Calibri" w:cs="Arial"/>
                <w:color w:val="76923C" w:themeColor="accent3" w:themeShade="BF"/>
              </w:rPr>
              <w:t>PASSED</w:t>
            </w:r>
          </w:p>
        </w:tc>
      </w:tr>
      <w:tr w:rsidR="00B2621B" w14:paraId="7A6CA700" w14:textId="77777777" w:rsidTr="00110E1A">
        <w:trPr>
          <w:trHeight w:val="232"/>
        </w:trPr>
        <w:tc>
          <w:tcPr>
            <w:tcW w:w="1062" w:type="dxa"/>
            <w:vMerge/>
          </w:tcPr>
          <w:p w14:paraId="36ECB7AE" w14:textId="77777777" w:rsidR="00B2621B" w:rsidRDefault="00B2621B" w:rsidP="00110E1A"/>
        </w:tc>
        <w:tc>
          <w:tcPr>
            <w:tcW w:w="612" w:type="dxa"/>
          </w:tcPr>
          <w:p w14:paraId="324F59AA" w14:textId="77777777" w:rsidR="00B2621B" w:rsidRDefault="00B2621B" w:rsidP="00110E1A">
            <w:r>
              <w:t>2</w:t>
            </w:r>
          </w:p>
        </w:tc>
        <w:tc>
          <w:tcPr>
            <w:tcW w:w="2762" w:type="dxa"/>
          </w:tcPr>
          <w:p w14:paraId="292FA53A" w14:textId="77777777" w:rsidR="00B2621B" w:rsidRDefault="00B2621B" w:rsidP="00110E1A">
            <w:r>
              <w:t>Klik dan een route open</w:t>
            </w:r>
          </w:p>
        </w:tc>
        <w:tc>
          <w:tcPr>
            <w:tcW w:w="2246" w:type="dxa"/>
            <w:vMerge/>
          </w:tcPr>
          <w:p w14:paraId="23E26D13" w14:textId="77777777" w:rsidR="00B2621B" w:rsidRDefault="00B2621B" w:rsidP="00110E1A"/>
        </w:tc>
        <w:tc>
          <w:tcPr>
            <w:tcW w:w="2250" w:type="dxa"/>
            <w:vMerge/>
          </w:tcPr>
          <w:p w14:paraId="407F44EC" w14:textId="77777777" w:rsidR="00B2621B" w:rsidRDefault="00B2621B" w:rsidP="00110E1A"/>
        </w:tc>
        <w:tc>
          <w:tcPr>
            <w:tcW w:w="1269" w:type="dxa"/>
            <w:vMerge/>
          </w:tcPr>
          <w:p w14:paraId="6D83F576" w14:textId="77777777" w:rsidR="00B2621B" w:rsidRDefault="00B2621B" w:rsidP="00110E1A"/>
        </w:tc>
      </w:tr>
      <w:tr w:rsidR="00B2621B" w14:paraId="1E573468" w14:textId="77777777" w:rsidTr="00110E1A">
        <w:trPr>
          <w:trHeight w:val="232"/>
        </w:trPr>
        <w:tc>
          <w:tcPr>
            <w:tcW w:w="1062" w:type="dxa"/>
            <w:vMerge/>
          </w:tcPr>
          <w:p w14:paraId="354FA403" w14:textId="77777777" w:rsidR="00B2621B" w:rsidRDefault="00B2621B" w:rsidP="00110E1A"/>
        </w:tc>
        <w:tc>
          <w:tcPr>
            <w:tcW w:w="612" w:type="dxa"/>
          </w:tcPr>
          <w:p w14:paraId="4B53C80D" w14:textId="77777777" w:rsidR="00B2621B" w:rsidRDefault="00B2621B" w:rsidP="00110E1A">
            <w:r>
              <w:t>3</w:t>
            </w:r>
          </w:p>
        </w:tc>
        <w:tc>
          <w:tcPr>
            <w:tcW w:w="2762" w:type="dxa"/>
          </w:tcPr>
          <w:p w14:paraId="682E8711" w14:textId="77777777" w:rsidR="00B2621B" w:rsidRDefault="00B2621B" w:rsidP="00110E1A">
            <w:r>
              <w:t>Klik dan een procedure open</w:t>
            </w:r>
          </w:p>
        </w:tc>
        <w:tc>
          <w:tcPr>
            <w:tcW w:w="2246" w:type="dxa"/>
            <w:vMerge/>
          </w:tcPr>
          <w:p w14:paraId="5C008A0A" w14:textId="77777777" w:rsidR="00B2621B" w:rsidRDefault="00B2621B" w:rsidP="00110E1A"/>
        </w:tc>
        <w:tc>
          <w:tcPr>
            <w:tcW w:w="2250" w:type="dxa"/>
            <w:vMerge/>
          </w:tcPr>
          <w:p w14:paraId="1BBC8CEF" w14:textId="77777777" w:rsidR="00B2621B" w:rsidRDefault="00B2621B" w:rsidP="00110E1A"/>
        </w:tc>
        <w:tc>
          <w:tcPr>
            <w:tcW w:w="1269" w:type="dxa"/>
            <w:vMerge/>
          </w:tcPr>
          <w:p w14:paraId="2B77647F" w14:textId="77777777" w:rsidR="00B2621B" w:rsidRDefault="00B2621B" w:rsidP="00110E1A"/>
        </w:tc>
      </w:tr>
      <w:tr w:rsidR="00B2621B" w14:paraId="7C03654E" w14:textId="77777777" w:rsidTr="00110E1A">
        <w:trPr>
          <w:trHeight w:val="232"/>
        </w:trPr>
        <w:tc>
          <w:tcPr>
            <w:tcW w:w="1062" w:type="dxa"/>
            <w:vMerge/>
          </w:tcPr>
          <w:p w14:paraId="12822C36" w14:textId="77777777" w:rsidR="00B2621B" w:rsidRDefault="00B2621B" w:rsidP="00110E1A"/>
        </w:tc>
        <w:tc>
          <w:tcPr>
            <w:tcW w:w="612" w:type="dxa"/>
          </w:tcPr>
          <w:p w14:paraId="26E6D076" w14:textId="77777777" w:rsidR="00B2621B" w:rsidRDefault="00B2621B" w:rsidP="00110E1A">
            <w:r>
              <w:t>4</w:t>
            </w:r>
          </w:p>
        </w:tc>
        <w:tc>
          <w:tcPr>
            <w:tcW w:w="2762" w:type="dxa"/>
          </w:tcPr>
          <w:p w14:paraId="7FD80539" w14:textId="77777777" w:rsidR="00B2621B" w:rsidRDefault="00B2621B" w:rsidP="00110E1A">
            <w:r>
              <w:t>Verwijder de eerste OArecipe door een rechtklik en kies daarna remove</w:t>
            </w:r>
          </w:p>
        </w:tc>
        <w:tc>
          <w:tcPr>
            <w:tcW w:w="2246" w:type="dxa"/>
            <w:vMerge/>
          </w:tcPr>
          <w:p w14:paraId="1D4D4B0E" w14:textId="77777777" w:rsidR="00B2621B" w:rsidRDefault="00B2621B" w:rsidP="00110E1A"/>
        </w:tc>
        <w:tc>
          <w:tcPr>
            <w:tcW w:w="2250" w:type="dxa"/>
            <w:vMerge/>
          </w:tcPr>
          <w:p w14:paraId="39450891" w14:textId="77777777" w:rsidR="00B2621B" w:rsidRDefault="00B2621B" w:rsidP="00110E1A"/>
        </w:tc>
        <w:tc>
          <w:tcPr>
            <w:tcW w:w="1269" w:type="dxa"/>
            <w:vMerge/>
          </w:tcPr>
          <w:p w14:paraId="28666A29" w14:textId="77777777" w:rsidR="00B2621B" w:rsidRDefault="00B2621B" w:rsidP="00110E1A"/>
        </w:tc>
      </w:tr>
      <w:tr w:rsidR="00B2621B" w14:paraId="448A870C" w14:textId="77777777" w:rsidTr="00110E1A">
        <w:trPr>
          <w:trHeight w:val="232"/>
        </w:trPr>
        <w:tc>
          <w:tcPr>
            <w:tcW w:w="1062" w:type="dxa"/>
            <w:vMerge/>
          </w:tcPr>
          <w:p w14:paraId="29526D4E" w14:textId="77777777" w:rsidR="00B2621B" w:rsidRDefault="00B2621B" w:rsidP="00110E1A"/>
        </w:tc>
        <w:tc>
          <w:tcPr>
            <w:tcW w:w="612" w:type="dxa"/>
          </w:tcPr>
          <w:p w14:paraId="5A380880" w14:textId="77777777" w:rsidR="00B2621B" w:rsidRDefault="00B2621B" w:rsidP="00110E1A">
            <w:r>
              <w:t>5</w:t>
            </w:r>
          </w:p>
        </w:tc>
        <w:tc>
          <w:tcPr>
            <w:tcW w:w="2762" w:type="dxa"/>
          </w:tcPr>
          <w:p w14:paraId="32AAF510" w14:textId="77777777" w:rsidR="00B2621B" w:rsidRDefault="00B2621B" w:rsidP="00110E1A">
            <w:r>
              <w:t>OP het hoofdscherm klik op “OArecipe”</w:t>
            </w:r>
          </w:p>
        </w:tc>
        <w:tc>
          <w:tcPr>
            <w:tcW w:w="2246" w:type="dxa"/>
            <w:vMerge/>
          </w:tcPr>
          <w:p w14:paraId="63882321" w14:textId="77777777" w:rsidR="00B2621B" w:rsidRDefault="00B2621B" w:rsidP="00110E1A"/>
        </w:tc>
        <w:tc>
          <w:tcPr>
            <w:tcW w:w="2250" w:type="dxa"/>
            <w:vMerge/>
          </w:tcPr>
          <w:p w14:paraId="78B88B4B" w14:textId="77777777" w:rsidR="00B2621B" w:rsidRDefault="00B2621B" w:rsidP="00110E1A"/>
        </w:tc>
        <w:tc>
          <w:tcPr>
            <w:tcW w:w="1269" w:type="dxa"/>
            <w:vMerge/>
          </w:tcPr>
          <w:p w14:paraId="5AC4A213" w14:textId="77777777" w:rsidR="00B2621B" w:rsidRDefault="00B2621B" w:rsidP="00110E1A"/>
        </w:tc>
      </w:tr>
    </w:tbl>
    <w:p w14:paraId="116BB087" w14:textId="77777777" w:rsidR="00B2621B" w:rsidRDefault="00B2621B" w:rsidP="00110E1A">
      <w:pPr>
        <w:rPr>
          <w:rFonts w:asciiTheme="majorHAnsi" w:hAnsiTheme="majorHAnsi" w:cs="Tahoma"/>
          <w:b/>
          <w:iCs/>
          <w:color w:val="C00000"/>
          <w:sz w:val="24"/>
          <w:szCs w:val="28"/>
        </w:rPr>
      </w:pPr>
    </w:p>
    <w:p w14:paraId="6B5FE45C" w14:textId="77777777" w:rsidR="00B2621B" w:rsidRPr="004B06D5" w:rsidRDefault="00B2621B" w:rsidP="00110E1A">
      <w:pPr>
        <w:rPr>
          <w:rFonts w:asciiTheme="majorHAnsi" w:hAnsiTheme="majorHAnsi" w:cs="Tahoma"/>
          <w:b/>
          <w:iCs/>
          <w:color w:val="C00000"/>
          <w:sz w:val="24"/>
          <w:szCs w:val="28"/>
        </w:rPr>
      </w:pPr>
      <w:r>
        <w:rPr>
          <w:rFonts w:asciiTheme="majorHAnsi" w:hAnsiTheme="majorHAnsi" w:cs="Tahoma"/>
          <w:b/>
          <w:iCs/>
          <w:color w:val="C00000"/>
          <w:sz w:val="24"/>
          <w:szCs w:val="28"/>
        </w:rPr>
        <w:br w:type="page"/>
      </w:r>
    </w:p>
    <w:p w14:paraId="58C89BE6" w14:textId="77777777" w:rsidR="00B2621B" w:rsidRDefault="00B2621B" w:rsidP="00B2621B">
      <w:pPr>
        <w:pStyle w:val="Kop2"/>
        <w:ind w:left="0" w:firstLine="0"/>
      </w:pPr>
      <w:bookmarkStart w:id="1466" w:name="_Toc517033888"/>
      <w:r>
        <w:lastRenderedPageBreak/>
        <w:t>Route testgevallen</w:t>
      </w:r>
      <w:bookmarkEnd w:id="1466"/>
    </w:p>
    <w:p w14:paraId="2311B7C6" w14:textId="77777777" w:rsidR="00B2621B" w:rsidRDefault="00B2621B"/>
    <w:tbl>
      <w:tblPr>
        <w:tblStyle w:val="Tabelraster"/>
        <w:tblW w:w="10201" w:type="dxa"/>
        <w:tblLook w:val="04A0" w:firstRow="1" w:lastRow="0" w:firstColumn="1" w:lastColumn="0" w:noHBand="0" w:noVBand="1"/>
      </w:tblPr>
      <w:tblGrid>
        <w:gridCol w:w="1084"/>
        <w:gridCol w:w="612"/>
        <w:gridCol w:w="2754"/>
        <w:gridCol w:w="2239"/>
        <w:gridCol w:w="2245"/>
        <w:gridCol w:w="1267"/>
      </w:tblGrid>
      <w:tr w:rsidR="00B2621B" w14:paraId="0F696846" w14:textId="77777777" w:rsidTr="00110E1A">
        <w:tc>
          <w:tcPr>
            <w:tcW w:w="1084" w:type="dxa"/>
            <w:shd w:val="clear" w:color="auto" w:fill="E5B8B7" w:themeFill="accent2" w:themeFillTint="66"/>
          </w:tcPr>
          <w:p w14:paraId="79C3EC03" w14:textId="77777777" w:rsidR="00B2621B" w:rsidRDefault="00B2621B" w:rsidP="00110E1A">
            <w:r>
              <w:t>Testcase ID</w:t>
            </w:r>
          </w:p>
        </w:tc>
        <w:tc>
          <w:tcPr>
            <w:tcW w:w="612" w:type="dxa"/>
            <w:shd w:val="clear" w:color="auto" w:fill="E5B8B7" w:themeFill="accent2" w:themeFillTint="66"/>
          </w:tcPr>
          <w:p w14:paraId="6C421B0F" w14:textId="77777777" w:rsidR="00B2621B" w:rsidRDefault="00B2621B" w:rsidP="00110E1A">
            <w:r>
              <w:t>Stap</w:t>
            </w:r>
          </w:p>
        </w:tc>
        <w:tc>
          <w:tcPr>
            <w:tcW w:w="2754" w:type="dxa"/>
            <w:shd w:val="clear" w:color="auto" w:fill="E5B8B7" w:themeFill="accent2" w:themeFillTint="66"/>
          </w:tcPr>
          <w:p w14:paraId="3F1504E9" w14:textId="77777777" w:rsidR="00B2621B" w:rsidRDefault="00B2621B" w:rsidP="00110E1A">
            <w:r>
              <w:t>Beschrijvingstap</w:t>
            </w:r>
          </w:p>
        </w:tc>
        <w:tc>
          <w:tcPr>
            <w:tcW w:w="2239" w:type="dxa"/>
            <w:shd w:val="clear" w:color="auto" w:fill="E5B8B7" w:themeFill="accent2" w:themeFillTint="66"/>
          </w:tcPr>
          <w:p w14:paraId="246A3F3B" w14:textId="77777777" w:rsidR="00B2621B" w:rsidRDefault="00B2621B" w:rsidP="00110E1A">
            <w:r>
              <w:t>Verwachte resultaat</w:t>
            </w:r>
          </w:p>
        </w:tc>
        <w:tc>
          <w:tcPr>
            <w:tcW w:w="2245" w:type="dxa"/>
            <w:shd w:val="clear" w:color="auto" w:fill="E5B8B7" w:themeFill="accent2" w:themeFillTint="66"/>
          </w:tcPr>
          <w:p w14:paraId="1B087315" w14:textId="77777777" w:rsidR="00B2621B" w:rsidRDefault="00B2621B" w:rsidP="00110E1A">
            <w:r>
              <w:t>Geobserveerde resultaat</w:t>
            </w:r>
          </w:p>
        </w:tc>
        <w:tc>
          <w:tcPr>
            <w:tcW w:w="1267" w:type="dxa"/>
            <w:shd w:val="clear" w:color="auto" w:fill="E5B8B7" w:themeFill="accent2" w:themeFillTint="66"/>
          </w:tcPr>
          <w:p w14:paraId="2E33AC65" w14:textId="77777777" w:rsidR="00B2621B" w:rsidRDefault="00B2621B" w:rsidP="00110E1A">
            <w:r>
              <w:t xml:space="preserve">Resultaat </w:t>
            </w:r>
          </w:p>
        </w:tc>
      </w:tr>
      <w:tr w:rsidR="00B2621B" w14:paraId="720C4807" w14:textId="77777777" w:rsidTr="00110E1A">
        <w:trPr>
          <w:trHeight w:val="232"/>
        </w:trPr>
        <w:tc>
          <w:tcPr>
            <w:tcW w:w="1084" w:type="dxa"/>
          </w:tcPr>
          <w:p w14:paraId="59D20724" w14:textId="77777777" w:rsidR="00B2621B" w:rsidRPr="00F9411B" w:rsidRDefault="00B2621B" w:rsidP="00110E1A">
            <w:r>
              <w:t>ROT_T1</w:t>
            </w:r>
          </w:p>
        </w:tc>
        <w:tc>
          <w:tcPr>
            <w:tcW w:w="612" w:type="dxa"/>
          </w:tcPr>
          <w:p w14:paraId="6968D561" w14:textId="77777777" w:rsidR="00B2621B" w:rsidRDefault="00B2621B" w:rsidP="00110E1A">
            <w:r>
              <w:t>1</w:t>
            </w:r>
          </w:p>
        </w:tc>
        <w:tc>
          <w:tcPr>
            <w:tcW w:w="2754" w:type="dxa"/>
          </w:tcPr>
          <w:p w14:paraId="75CEDA41" w14:textId="77777777" w:rsidR="00B2621B" w:rsidRDefault="00B2621B" w:rsidP="00110E1A">
            <w:r>
              <w:t>Rechtsklik op een route en kies “Remove”</w:t>
            </w:r>
          </w:p>
        </w:tc>
        <w:tc>
          <w:tcPr>
            <w:tcW w:w="2239" w:type="dxa"/>
          </w:tcPr>
          <w:p w14:paraId="1B97DEA9" w14:textId="77777777" w:rsidR="00B2621B" w:rsidRDefault="00B2621B" w:rsidP="00110E1A">
            <w:r>
              <w:t>Desbetreffende route is verwijderd uit de configuratie</w:t>
            </w:r>
          </w:p>
        </w:tc>
        <w:tc>
          <w:tcPr>
            <w:tcW w:w="2245" w:type="dxa"/>
          </w:tcPr>
          <w:p w14:paraId="2C45B45D" w14:textId="77777777" w:rsidR="00B2621B" w:rsidRDefault="00B2621B" w:rsidP="00110E1A"/>
        </w:tc>
        <w:tc>
          <w:tcPr>
            <w:tcW w:w="1267" w:type="dxa"/>
          </w:tcPr>
          <w:p w14:paraId="09252BC1" w14:textId="77777777" w:rsidR="00B2621B" w:rsidRDefault="00B2621B" w:rsidP="00110E1A">
            <w:r>
              <w:rPr>
                <w:rFonts w:ascii="Calibri" w:hAnsi="Calibri" w:cs="Arial"/>
                <w:color w:val="76923C" w:themeColor="accent3" w:themeShade="BF"/>
              </w:rPr>
              <w:t>PASSED</w:t>
            </w:r>
          </w:p>
        </w:tc>
      </w:tr>
      <w:tr w:rsidR="00B2621B" w14:paraId="56BF6EFE" w14:textId="77777777" w:rsidTr="00110E1A">
        <w:trPr>
          <w:trHeight w:val="232"/>
        </w:trPr>
        <w:tc>
          <w:tcPr>
            <w:tcW w:w="1084" w:type="dxa"/>
          </w:tcPr>
          <w:p w14:paraId="5C34283B" w14:textId="77777777" w:rsidR="00B2621B" w:rsidRPr="00F9411B" w:rsidRDefault="00B2621B" w:rsidP="00110E1A">
            <w:r>
              <w:t>ROT_T2.1</w:t>
            </w:r>
          </w:p>
        </w:tc>
        <w:tc>
          <w:tcPr>
            <w:tcW w:w="612" w:type="dxa"/>
          </w:tcPr>
          <w:p w14:paraId="57F84AA8" w14:textId="77777777" w:rsidR="00B2621B" w:rsidRDefault="00B2621B" w:rsidP="00110E1A">
            <w:r>
              <w:t>1</w:t>
            </w:r>
          </w:p>
        </w:tc>
        <w:tc>
          <w:tcPr>
            <w:tcW w:w="2754" w:type="dxa"/>
          </w:tcPr>
          <w:p w14:paraId="6B54E618" w14:textId="77777777" w:rsidR="00B2621B" w:rsidRDefault="00B2621B" w:rsidP="00110E1A">
            <w:r>
              <w:t>Rechtsklik op een groene route en kies “Validate”</w:t>
            </w:r>
          </w:p>
        </w:tc>
        <w:tc>
          <w:tcPr>
            <w:tcW w:w="2239" w:type="dxa"/>
          </w:tcPr>
          <w:p w14:paraId="330C2978" w14:textId="77777777" w:rsidR="00B2621B" w:rsidRDefault="00B2621B" w:rsidP="00110E1A">
            <w:r>
              <w:t>Route is valide</w:t>
            </w:r>
          </w:p>
        </w:tc>
        <w:tc>
          <w:tcPr>
            <w:tcW w:w="2245" w:type="dxa"/>
          </w:tcPr>
          <w:p w14:paraId="749FB915" w14:textId="77777777" w:rsidR="00B2621B" w:rsidRDefault="00B2621B" w:rsidP="00110E1A"/>
        </w:tc>
        <w:tc>
          <w:tcPr>
            <w:tcW w:w="1267" w:type="dxa"/>
          </w:tcPr>
          <w:p w14:paraId="2E8C4853" w14:textId="77777777" w:rsidR="00B2621B" w:rsidRDefault="00B2621B" w:rsidP="00110E1A">
            <w:r>
              <w:rPr>
                <w:rFonts w:ascii="Calibri" w:hAnsi="Calibri" w:cs="Arial"/>
                <w:color w:val="76923C" w:themeColor="accent3" w:themeShade="BF"/>
              </w:rPr>
              <w:t>PASSED</w:t>
            </w:r>
          </w:p>
        </w:tc>
      </w:tr>
      <w:tr w:rsidR="00B2621B" w14:paraId="6CA82E27" w14:textId="77777777" w:rsidTr="00110E1A">
        <w:trPr>
          <w:trHeight w:val="232"/>
        </w:trPr>
        <w:tc>
          <w:tcPr>
            <w:tcW w:w="1084" w:type="dxa"/>
            <w:vMerge w:val="restart"/>
          </w:tcPr>
          <w:p w14:paraId="0911F41F" w14:textId="77777777" w:rsidR="00B2621B" w:rsidRPr="00F9411B" w:rsidRDefault="00B2621B" w:rsidP="00110E1A">
            <w:r>
              <w:t>ROT_T2.2</w:t>
            </w:r>
          </w:p>
        </w:tc>
        <w:tc>
          <w:tcPr>
            <w:tcW w:w="612" w:type="dxa"/>
          </w:tcPr>
          <w:p w14:paraId="10CF07AE" w14:textId="77777777" w:rsidR="00B2621B" w:rsidRDefault="00B2621B" w:rsidP="00110E1A">
            <w:r>
              <w:t>0.1</w:t>
            </w:r>
          </w:p>
        </w:tc>
        <w:tc>
          <w:tcPr>
            <w:tcW w:w="2754" w:type="dxa"/>
          </w:tcPr>
          <w:p w14:paraId="71665D73" w14:textId="77777777" w:rsidR="00B2621B" w:rsidRDefault="00B2621B" w:rsidP="00110E1A">
            <w:r>
              <w:t>Verwijder alle parameters uit een route</w:t>
            </w:r>
          </w:p>
        </w:tc>
        <w:tc>
          <w:tcPr>
            <w:tcW w:w="2239" w:type="dxa"/>
            <w:vMerge w:val="restart"/>
          </w:tcPr>
          <w:p w14:paraId="7F1BEA4D" w14:textId="77777777" w:rsidR="00B2621B" w:rsidRDefault="00B2621B" w:rsidP="00110E1A">
            <w:r>
              <w:t>Route wordt als invalid gezien en er wordt aangegeven welke parameters ontbreken</w:t>
            </w:r>
          </w:p>
        </w:tc>
        <w:tc>
          <w:tcPr>
            <w:tcW w:w="2245" w:type="dxa"/>
            <w:vMerge w:val="restart"/>
          </w:tcPr>
          <w:p w14:paraId="6CF890F8" w14:textId="77777777" w:rsidR="00B2621B" w:rsidRDefault="00B2621B" w:rsidP="00110E1A"/>
        </w:tc>
        <w:tc>
          <w:tcPr>
            <w:tcW w:w="1267" w:type="dxa"/>
            <w:vMerge w:val="restart"/>
          </w:tcPr>
          <w:p w14:paraId="16DE63D2" w14:textId="77777777" w:rsidR="00B2621B" w:rsidRDefault="00B2621B" w:rsidP="00110E1A">
            <w:r>
              <w:rPr>
                <w:rFonts w:ascii="Calibri" w:hAnsi="Calibri" w:cs="Arial"/>
                <w:color w:val="76923C" w:themeColor="accent3" w:themeShade="BF"/>
              </w:rPr>
              <w:t>PASSED</w:t>
            </w:r>
          </w:p>
        </w:tc>
      </w:tr>
      <w:tr w:rsidR="00B2621B" w14:paraId="0E90B59D" w14:textId="77777777" w:rsidTr="00110E1A">
        <w:trPr>
          <w:trHeight w:val="232"/>
        </w:trPr>
        <w:tc>
          <w:tcPr>
            <w:tcW w:w="1084" w:type="dxa"/>
            <w:vMerge/>
          </w:tcPr>
          <w:p w14:paraId="0AFF7739" w14:textId="77777777" w:rsidR="00B2621B" w:rsidRPr="00F9411B" w:rsidRDefault="00B2621B" w:rsidP="00110E1A"/>
        </w:tc>
        <w:tc>
          <w:tcPr>
            <w:tcW w:w="612" w:type="dxa"/>
          </w:tcPr>
          <w:p w14:paraId="058D6C4D" w14:textId="77777777" w:rsidR="00B2621B" w:rsidRDefault="00B2621B" w:rsidP="00110E1A">
            <w:r>
              <w:t>1</w:t>
            </w:r>
          </w:p>
        </w:tc>
        <w:tc>
          <w:tcPr>
            <w:tcW w:w="2754" w:type="dxa"/>
          </w:tcPr>
          <w:p w14:paraId="1D8067FE" w14:textId="77777777" w:rsidR="00B2621B" w:rsidRDefault="00B2621B" w:rsidP="00110E1A">
            <w:r>
              <w:t>Klik bij dezelfde route op validate</w:t>
            </w:r>
          </w:p>
        </w:tc>
        <w:tc>
          <w:tcPr>
            <w:tcW w:w="2239" w:type="dxa"/>
            <w:vMerge/>
          </w:tcPr>
          <w:p w14:paraId="62224095" w14:textId="77777777" w:rsidR="00B2621B" w:rsidRDefault="00B2621B" w:rsidP="00110E1A"/>
        </w:tc>
        <w:tc>
          <w:tcPr>
            <w:tcW w:w="2245" w:type="dxa"/>
            <w:vMerge/>
          </w:tcPr>
          <w:p w14:paraId="57146EA4" w14:textId="77777777" w:rsidR="00B2621B" w:rsidRDefault="00B2621B" w:rsidP="00110E1A"/>
        </w:tc>
        <w:tc>
          <w:tcPr>
            <w:tcW w:w="1267" w:type="dxa"/>
            <w:vMerge/>
          </w:tcPr>
          <w:p w14:paraId="45E5739A" w14:textId="77777777" w:rsidR="00B2621B" w:rsidRDefault="00B2621B" w:rsidP="00110E1A"/>
        </w:tc>
      </w:tr>
      <w:tr w:rsidR="00B2621B" w14:paraId="02C5770D" w14:textId="77777777" w:rsidTr="00110E1A">
        <w:trPr>
          <w:trHeight w:val="232"/>
        </w:trPr>
        <w:tc>
          <w:tcPr>
            <w:tcW w:w="1084" w:type="dxa"/>
          </w:tcPr>
          <w:p w14:paraId="6093F344" w14:textId="77777777" w:rsidR="00B2621B" w:rsidRPr="00F9411B" w:rsidRDefault="00B2621B" w:rsidP="00110E1A">
            <w:r>
              <w:t>ROT_T3</w:t>
            </w:r>
          </w:p>
        </w:tc>
        <w:tc>
          <w:tcPr>
            <w:tcW w:w="612" w:type="dxa"/>
          </w:tcPr>
          <w:p w14:paraId="26E8707D" w14:textId="77777777" w:rsidR="00B2621B" w:rsidRDefault="00B2621B" w:rsidP="00110E1A">
            <w:r>
              <w:t>1</w:t>
            </w:r>
          </w:p>
        </w:tc>
        <w:tc>
          <w:tcPr>
            <w:tcW w:w="2754" w:type="dxa"/>
          </w:tcPr>
          <w:p w14:paraId="3E303DC2" w14:textId="77777777" w:rsidR="00B2621B" w:rsidRDefault="00B2621B" w:rsidP="00110E1A">
            <w:r>
              <w:t>OP het hoofdscherm klik “Check al route parameters”</w:t>
            </w:r>
          </w:p>
        </w:tc>
        <w:tc>
          <w:tcPr>
            <w:tcW w:w="2239" w:type="dxa"/>
          </w:tcPr>
          <w:p w14:paraId="5BBE06DA" w14:textId="77777777" w:rsidR="00B2621B" w:rsidRDefault="00B2621B" w:rsidP="00110E1A">
            <w:r>
              <w:t>Alle routes zijn valide behalve voor de desbetreffende routes met ontbrekende parameters (zie vorige test)</w:t>
            </w:r>
          </w:p>
        </w:tc>
        <w:tc>
          <w:tcPr>
            <w:tcW w:w="2245" w:type="dxa"/>
          </w:tcPr>
          <w:p w14:paraId="2419CF0F" w14:textId="77777777" w:rsidR="00B2621B" w:rsidRDefault="00B2621B" w:rsidP="00110E1A"/>
        </w:tc>
        <w:tc>
          <w:tcPr>
            <w:tcW w:w="1267" w:type="dxa"/>
          </w:tcPr>
          <w:p w14:paraId="0D294194" w14:textId="77777777" w:rsidR="00B2621B" w:rsidRDefault="00B2621B" w:rsidP="00110E1A">
            <w:r>
              <w:rPr>
                <w:rFonts w:ascii="Calibri" w:hAnsi="Calibri" w:cs="Arial"/>
                <w:color w:val="76923C" w:themeColor="accent3" w:themeShade="BF"/>
              </w:rPr>
              <w:t>PASSED</w:t>
            </w:r>
          </w:p>
        </w:tc>
      </w:tr>
      <w:tr w:rsidR="00B2621B" w14:paraId="601A1827" w14:textId="77777777" w:rsidTr="00110E1A">
        <w:trPr>
          <w:trHeight w:val="232"/>
        </w:trPr>
        <w:tc>
          <w:tcPr>
            <w:tcW w:w="1084" w:type="dxa"/>
            <w:vMerge w:val="restart"/>
          </w:tcPr>
          <w:p w14:paraId="6C74EE9C" w14:textId="77777777" w:rsidR="00B2621B" w:rsidRPr="00F9411B" w:rsidRDefault="00B2621B" w:rsidP="00110E1A">
            <w:r>
              <w:t>ROT_T4</w:t>
            </w:r>
          </w:p>
        </w:tc>
        <w:tc>
          <w:tcPr>
            <w:tcW w:w="612" w:type="dxa"/>
          </w:tcPr>
          <w:p w14:paraId="5CF2BC0D" w14:textId="77777777" w:rsidR="00B2621B" w:rsidRDefault="00B2621B" w:rsidP="00110E1A">
            <w:r>
              <w:t>1</w:t>
            </w:r>
          </w:p>
        </w:tc>
        <w:tc>
          <w:tcPr>
            <w:tcW w:w="2754" w:type="dxa"/>
          </w:tcPr>
          <w:p w14:paraId="67252659" w14:textId="77777777" w:rsidR="00B2621B" w:rsidRDefault="00B2621B" w:rsidP="00110E1A">
            <w:r>
              <w:t>Rechtsklik op een route en kies “Set subroute”</w:t>
            </w:r>
          </w:p>
        </w:tc>
        <w:tc>
          <w:tcPr>
            <w:tcW w:w="2239" w:type="dxa"/>
            <w:vMerge w:val="restart"/>
          </w:tcPr>
          <w:p w14:paraId="173D0631" w14:textId="77777777" w:rsidR="00B2621B" w:rsidRDefault="00B2621B" w:rsidP="00110E1A">
            <w:r>
              <w:t>In de treeview is een nieuwe subroute te zien onder de desbetreffende route</w:t>
            </w:r>
          </w:p>
        </w:tc>
        <w:tc>
          <w:tcPr>
            <w:tcW w:w="2245" w:type="dxa"/>
            <w:vMerge w:val="restart"/>
          </w:tcPr>
          <w:p w14:paraId="1B2341D2" w14:textId="77777777" w:rsidR="00B2621B" w:rsidRDefault="00B2621B" w:rsidP="00110E1A"/>
        </w:tc>
        <w:tc>
          <w:tcPr>
            <w:tcW w:w="1267" w:type="dxa"/>
            <w:vMerge w:val="restart"/>
          </w:tcPr>
          <w:p w14:paraId="32A0DBB9" w14:textId="77777777" w:rsidR="00B2621B" w:rsidRDefault="00B2621B" w:rsidP="00110E1A">
            <w:r>
              <w:rPr>
                <w:rFonts w:ascii="Calibri" w:hAnsi="Calibri" w:cs="Arial"/>
                <w:color w:val="76923C" w:themeColor="accent3" w:themeShade="BF"/>
              </w:rPr>
              <w:t>PASSED</w:t>
            </w:r>
          </w:p>
        </w:tc>
      </w:tr>
      <w:tr w:rsidR="00B2621B" w14:paraId="0A81828B" w14:textId="77777777" w:rsidTr="00110E1A">
        <w:trPr>
          <w:trHeight w:val="232"/>
        </w:trPr>
        <w:tc>
          <w:tcPr>
            <w:tcW w:w="1084" w:type="dxa"/>
            <w:vMerge/>
          </w:tcPr>
          <w:p w14:paraId="641D891A" w14:textId="77777777" w:rsidR="00B2621B" w:rsidRPr="00F9411B" w:rsidRDefault="00B2621B" w:rsidP="00110E1A"/>
        </w:tc>
        <w:tc>
          <w:tcPr>
            <w:tcW w:w="612" w:type="dxa"/>
          </w:tcPr>
          <w:p w14:paraId="5C218ABA" w14:textId="77777777" w:rsidR="00B2621B" w:rsidRDefault="00B2621B" w:rsidP="00110E1A">
            <w:r>
              <w:t>2</w:t>
            </w:r>
          </w:p>
        </w:tc>
        <w:tc>
          <w:tcPr>
            <w:tcW w:w="2754" w:type="dxa"/>
          </w:tcPr>
          <w:p w14:paraId="0DD3EB13" w14:textId="77777777" w:rsidR="00B2621B" w:rsidRDefault="00B2621B" w:rsidP="00110E1A">
            <w:r>
              <w:t>Klik op “add subroute”</w:t>
            </w:r>
          </w:p>
        </w:tc>
        <w:tc>
          <w:tcPr>
            <w:tcW w:w="2239" w:type="dxa"/>
            <w:vMerge/>
          </w:tcPr>
          <w:p w14:paraId="15EDE1CA" w14:textId="77777777" w:rsidR="00B2621B" w:rsidRDefault="00B2621B" w:rsidP="00110E1A"/>
        </w:tc>
        <w:tc>
          <w:tcPr>
            <w:tcW w:w="2245" w:type="dxa"/>
            <w:vMerge/>
          </w:tcPr>
          <w:p w14:paraId="61FBCA76" w14:textId="77777777" w:rsidR="00B2621B" w:rsidRDefault="00B2621B" w:rsidP="00110E1A"/>
        </w:tc>
        <w:tc>
          <w:tcPr>
            <w:tcW w:w="1267" w:type="dxa"/>
            <w:vMerge/>
          </w:tcPr>
          <w:p w14:paraId="13930708" w14:textId="77777777" w:rsidR="00B2621B" w:rsidRDefault="00B2621B" w:rsidP="00110E1A"/>
        </w:tc>
      </w:tr>
      <w:tr w:rsidR="00B2621B" w14:paraId="309167D6" w14:textId="77777777" w:rsidTr="00110E1A">
        <w:trPr>
          <w:trHeight w:val="232"/>
        </w:trPr>
        <w:tc>
          <w:tcPr>
            <w:tcW w:w="1084" w:type="dxa"/>
            <w:vMerge/>
          </w:tcPr>
          <w:p w14:paraId="2579D0A9" w14:textId="77777777" w:rsidR="00B2621B" w:rsidRPr="00F9411B" w:rsidRDefault="00B2621B" w:rsidP="00110E1A"/>
        </w:tc>
        <w:tc>
          <w:tcPr>
            <w:tcW w:w="612" w:type="dxa"/>
          </w:tcPr>
          <w:p w14:paraId="4D46A5C8" w14:textId="77777777" w:rsidR="00B2621B" w:rsidRDefault="00B2621B" w:rsidP="00110E1A">
            <w:r>
              <w:t>3</w:t>
            </w:r>
          </w:p>
        </w:tc>
        <w:tc>
          <w:tcPr>
            <w:tcW w:w="2754" w:type="dxa"/>
          </w:tcPr>
          <w:p w14:paraId="2A52C0F3" w14:textId="77777777" w:rsidR="00B2621B" w:rsidRDefault="00B2621B" w:rsidP="00110E1A">
            <w:r>
              <w:t>Klik op “Finish”</w:t>
            </w:r>
          </w:p>
        </w:tc>
        <w:tc>
          <w:tcPr>
            <w:tcW w:w="2239" w:type="dxa"/>
            <w:vMerge/>
          </w:tcPr>
          <w:p w14:paraId="43C0F535" w14:textId="77777777" w:rsidR="00B2621B" w:rsidRDefault="00B2621B" w:rsidP="00110E1A"/>
        </w:tc>
        <w:tc>
          <w:tcPr>
            <w:tcW w:w="2245" w:type="dxa"/>
            <w:vMerge/>
          </w:tcPr>
          <w:p w14:paraId="5C8BBE4E" w14:textId="77777777" w:rsidR="00B2621B" w:rsidRDefault="00B2621B" w:rsidP="00110E1A"/>
        </w:tc>
        <w:tc>
          <w:tcPr>
            <w:tcW w:w="1267" w:type="dxa"/>
            <w:vMerge/>
          </w:tcPr>
          <w:p w14:paraId="78109E2F" w14:textId="77777777" w:rsidR="00B2621B" w:rsidRDefault="00B2621B" w:rsidP="00110E1A"/>
        </w:tc>
      </w:tr>
    </w:tbl>
    <w:p w14:paraId="554952D5" w14:textId="77777777" w:rsidR="00B2621B" w:rsidRPr="001E2C00" w:rsidRDefault="00B2621B" w:rsidP="00110E1A">
      <w:pPr>
        <w:rPr>
          <w:rFonts w:asciiTheme="majorHAnsi" w:hAnsiTheme="majorHAnsi" w:cs="Tahoma"/>
          <w:b/>
          <w:iCs/>
          <w:color w:val="C00000"/>
          <w:sz w:val="24"/>
          <w:szCs w:val="28"/>
        </w:rPr>
      </w:pPr>
      <w:r>
        <w:br w:type="page"/>
      </w:r>
    </w:p>
    <w:p w14:paraId="78FBAA44" w14:textId="77777777" w:rsidR="00B2621B" w:rsidRDefault="00B2621B" w:rsidP="00B2621B">
      <w:pPr>
        <w:pStyle w:val="Kop2"/>
        <w:ind w:left="0" w:firstLine="0"/>
      </w:pPr>
      <w:bookmarkStart w:id="1467" w:name="_Toc517033889"/>
      <w:r>
        <w:lastRenderedPageBreak/>
        <w:t>Subroute testgevallen</w:t>
      </w:r>
      <w:bookmarkEnd w:id="1467"/>
    </w:p>
    <w:p w14:paraId="69BFDA54" w14:textId="77777777" w:rsidR="00B2621B" w:rsidRDefault="00B2621B"/>
    <w:tbl>
      <w:tblPr>
        <w:tblStyle w:val="Tabelraster"/>
        <w:tblW w:w="10201" w:type="dxa"/>
        <w:tblLook w:val="04A0" w:firstRow="1" w:lastRow="0" w:firstColumn="1" w:lastColumn="0" w:noHBand="0" w:noVBand="1"/>
      </w:tblPr>
      <w:tblGrid>
        <w:gridCol w:w="1084"/>
        <w:gridCol w:w="612"/>
        <w:gridCol w:w="2754"/>
        <w:gridCol w:w="2239"/>
        <w:gridCol w:w="2245"/>
        <w:gridCol w:w="1267"/>
      </w:tblGrid>
      <w:tr w:rsidR="00B2621B" w14:paraId="643DDE05" w14:textId="77777777" w:rsidTr="00110E1A">
        <w:tc>
          <w:tcPr>
            <w:tcW w:w="1084" w:type="dxa"/>
            <w:shd w:val="clear" w:color="auto" w:fill="E5B8B7" w:themeFill="accent2" w:themeFillTint="66"/>
          </w:tcPr>
          <w:p w14:paraId="0027AA73" w14:textId="77777777" w:rsidR="00B2621B" w:rsidRDefault="00B2621B" w:rsidP="00110E1A">
            <w:r>
              <w:t>Testcase ID</w:t>
            </w:r>
          </w:p>
        </w:tc>
        <w:tc>
          <w:tcPr>
            <w:tcW w:w="612" w:type="dxa"/>
            <w:shd w:val="clear" w:color="auto" w:fill="E5B8B7" w:themeFill="accent2" w:themeFillTint="66"/>
          </w:tcPr>
          <w:p w14:paraId="0CC2C0C4" w14:textId="77777777" w:rsidR="00B2621B" w:rsidRDefault="00B2621B" w:rsidP="00110E1A">
            <w:r>
              <w:t>Stap</w:t>
            </w:r>
          </w:p>
        </w:tc>
        <w:tc>
          <w:tcPr>
            <w:tcW w:w="2754" w:type="dxa"/>
            <w:shd w:val="clear" w:color="auto" w:fill="E5B8B7" w:themeFill="accent2" w:themeFillTint="66"/>
          </w:tcPr>
          <w:p w14:paraId="2669E185" w14:textId="77777777" w:rsidR="00B2621B" w:rsidRDefault="00B2621B" w:rsidP="00110E1A">
            <w:r>
              <w:t>Beschrijvingstap</w:t>
            </w:r>
          </w:p>
        </w:tc>
        <w:tc>
          <w:tcPr>
            <w:tcW w:w="2239" w:type="dxa"/>
            <w:shd w:val="clear" w:color="auto" w:fill="E5B8B7" w:themeFill="accent2" w:themeFillTint="66"/>
          </w:tcPr>
          <w:p w14:paraId="46FD63A7" w14:textId="77777777" w:rsidR="00B2621B" w:rsidRDefault="00B2621B" w:rsidP="00110E1A">
            <w:r>
              <w:t>Verwachte resultaat</w:t>
            </w:r>
          </w:p>
        </w:tc>
        <w:tc>
          <w:tcPr>
            <w:tcW w:w="2245" w:type="dxa"/>
            <w:shd w:val="clear" w:color="auto" w:fill="E5B8B7" w:themeFill="accent2" w:themeFillTint="66"/>
          </w:tcPr>
          <w:p w14:paraId="01E4DF0B" w14:textId="77777777" w:rsidR="00B2621B" w:rsidRDefault="00B2621B" w:rsidP="00110E1A">
            <w:r>
              <w:t>Geobserveerde resultaat</w:t>
            </w:r>
          </w:p>
        </w:tc>
        <w:tc>
          <w:tcPr>
            <w:tcW w:w="1267" w:type="dxa"/>
            <w:shd w:val="clear" w:color="auto" w:fill="E5B8B7" w:themeFill="accent2" w:themeFillTint="66"/>
          </w:tcPr>
          <w:p w14:paraId="444D4ADD" w14:textId="77777777" w:rsidR="00B2621B" w:rsidRDefault="00B2621B" w:rsidP="00110E1A">
            <w:r>
              <w:t xml:space="preserve">Resultaat </w:t>
            </w:r>
          </w:p>
        </w:tc>
      </w:tr>
      <w:tr w:rsidR="00B2621B" w14:paraId="35B69165" w14:textId="77777777" w:rsidTr="00110E1A">
        <w:trPr>
          <w:trHeight w:val="232"/>
        </w:trPr>
        <w:tc>
          <w:tcPr>
            <w:tcW w:w="1084" w:type="dxa"/>
            <w:vMerge w:val="restart"/>
          </w:tcPr>
          <w:p w14:paraId="347B5F93" w14:textId="77777777" w:rsidR="00B2621B" w:rsidRDefault="00B2621B" w:rsidP="00110E1A">
            <w:r>
              <w:t>SUR_T1.1</w:t>
            </w:r>
          </w:p>
        </w:tc>
        <w:tc>
          <w:tcPr>
            <w:tcW w:w="612" w:type="dxa"/>
          </w:tcPr>
          <w:p w14:paraId="7C0E6A9B" w14:textId="77777777" w:rsidR="00B2621B" w:rsidRDefault="00B2621B" w:rsidP="00110E1A">
            <w:r>
              <w:t>1</w:t>
            </w:r>
          </w:p>
        </w:tc>
        <w:tc>
          <w:tcPr>
            <w:tcW w:w="2754" w:type="dxa"/>
          </w:tcPr>
          <w:p w14:paraId="501CC534" w14:textId="77777777" w:rsidR="00B2621B" w:rsidRDefault="00B2621B" w:rsidP="00110E1A">
            <w:r>
              <w:t>Rechtsklik op een subroute in de treeview</w:t>
            </w:r>
          </w:p>
        </w:tc>
        <w:tc>
          <w:tcPr>
            <w:tcW w:w="2239" w:type="dxa"/>
            <w:vMerge w:val="restart"/>
          </w:tcPr>
          <w:p w14:paraId="7AC63055" w14:textId="77777777" w:rsidR="00B2621B" w:rsidRDefault="00B2621B" w:rsidP="00110E1A">
            <w:r>
              <w:t>Subroute is verwijderd uit de route</w:t>
            </w:r>
          </w:p>
        </w:tc>
        <w:tc>
          <w:tcPr>
            <w:tcW w:w="2245" w:type="dxa"/>
            <w:vMerge w:val="restart"/>
          </w:tcPr>
          <w:p w14:paraId="203921EB" w14:textId="77777777" w:rsidR="00B2621B" w:rsidRDefault="00B2621B" w:rsidP="00110E1A"/>
        </w:tc>
        <w:tc>
          <w:tcPr>
            <w:tcW w:w="1267" w:type="dxa"/>
            <w:vMerge w:val="restart"/>
          </w:tcPr>
          <w:p w14:paraId="4AD703B8" w14:textId="77777777" w:rsidR="00B2621B" w:rsidRDefault="00B2621B" w:rsidP="00110E1A">
            <w:r>
              <w:rPr>
                <w:rFonts w:ascii="Calibri" w:hAnsi="Calibri" w:cs="Arial"/>
                <w:color w:val="76923C" w:themeColor="accent3" w:themeShade="BF"/>
              </w:rPr>
              <w:t>PASSED</w:t>
            </w:r>
          </w:p>
        </w:tc>
      </w:tr>
      <w:tr w:rsidR="00B2621B" w14:paraId="1B4098B1" w14:textId="77777777" w:rsidTr="00110E1A">
        <w:trPr>
          <w:trHeight w:val="232"/>
        </w:trPr>
        <w:tc>
          <w:tcPr>
            <w:tcW w:w="1084" w:type="dxa"/>
            <w:vMerge/>
          </w:tcPr>
          <w:p w14:paraId="37F4AA95" w14:textId="77777777" w:rsidR="00B2621B" w:rsidRDefault="00B2621B" w:rsidP="00110E1A"/>
        </w:tc>
        <w:tc>
          <w:tcPr>
            <w:tcW w:w="612" w:type="dxa"/>
          </w:tcPr>
          <w:p w14:paraId="4040D645" w14:textId="77777777" w:rsidR="00B2621B" w:rsidRDefault="00B2621B" w:rsidP="00110E1A">
            <w:r>
              <w:t>2</w:t>
            </w:r>
          </w:p>
        </w:tc>
        <w:tc>
          <w:tcPr>
            <w:tcW w:w="2754" w:type="dxa"/>
          </w:tcPr>
          <w:p w14:paraId="1268DB21" w14:textId="77777777" w:rsidR="00B2621B" w:rsidRDefault="00B2621B" w:rsidP="00110E1A">
            <w:r>
              <w:t>Klik op “Remove”</w:t>
            </w:r>
          </w:p>
        </w:tc>
        <w:tc>
          <w:tcPr>
            <w:tcW w:w="2239" w:type="dxa"/>
            <w:vMerge/>
          </w:tcPr>
          <w:p w14:paraId="5BAB2E18" w14:textId="77777777" w:rsidR="00B2621B" w:rsidRDefault="00B2621B" w:rsidP="00110E1A"/>
        </w:tc>
        <w:tc>
          <w:tcPr>
            <w:tcW w:w="2245" w:type="dxa"/>
            <w:vMerge/>
          </w:tcPr>
          <w:p w14:paraId="511435E5" w14:textId="77777777" w:rsidR="00B2621B" w:rsidRDefault="00B2621B" w:rsidP="00110E1A"/>
        </w:tc>
        <w:tc>
          <w:tcPr>
            <w:tcW w:w="1267" w:type="dxa"/>
            <w:vMerge/>
          </w:tcPr>
          <w:p w14:paraId="0F64709B" w14:textId="77777777" w:rsidR="00B2621B" w:rsidRDefault="00B2621B" w:rsidP="00110E1A"/>
        </w:tc>
      </w:tr>
      <w:tr w:rsidR="00B2621B" w14:paraId="1A8AA104" w14:textId="77777777" w:rsidTr="00110E1A">
        <w:trPr>
          <w:trHeight w:val="232"/>
        </w:trPr>
        <w:tc>
          <w:tcPr>
            <w:tcW w:w="1084" w:type="dxa"/>
            <w:vMerge w:val="restart"/>
          </w:tcPr>
          <w:p w14:paraId="182E827D" w14:textId="77777777" w:rsidR="00B2621B" w:rsidRDefault="00B2621B" w:rsidP="00110E1A">
            <w:r>
              <w:t>SUR_T1.2</w:t>
            </w:r>
          </w:p>
        </w:tc>
        <w:tc>
          <w:tcPr>
            <w:tcW w:w="612" w:type="dxa"/>
          </w:tcPr>
          <w:p w14:paraId="4B50B420" w14:textId="77777777" w:rsidR="00B2621B" w:rsidRDefault="00B2621B" w:rsidP="00110E1A">
            <w:r>
              <w:t>1</w:t>
            </w:r>
          </w:p>
        </w:tc>
        <w:tc>
          <w:tcPr>
            <w:tcW w:w="2754" w:type="dxa"/>
          </w:tcPr>
          <w:p w14:paraId="721B0ABC" w14:textId="77777777" w:rsidR="00B2621B" w:rsidRDefault="00B2621B" w:rsidP="00110E1A">
            <w:r>
              <w:t>Rechtsklik op een route in de treeview</w:t>
            </w:r>
          </w:p>
        </w:tc>
        <w:tc>
          <w:tcPr>
            <w:tcW w:w="2239" w:type="dxa"/>
            <w:vMerge w:val="restart"/>
          </w:tcPr>
          <w:p w14:paraId="1277C9B5" w14:textId="77777777" w:rsidR="00B2621B" w:rsidRDefault="00B2621B" w:rsidP="00110E1A">
            <w:r>
              <w:t>Subroute is verwijderd uit de route</w:t>
            </w:r>
          </w:p>
        </w:tc>
        <w:tc>
          <w:tcPr>
            <w:tcW w:w="2245" w:type="dxa"/>
            <w:vMerge w:val="restart"/>
          </w:tcPr>
          <w:p w14:paraId="1881DE87" w14:textId="77777777" w:rsidR="00B2621B" w:rsidRDefault="00B2621B" w:rsidP="00110E1A"/>
        </w:tc>
        <w:tc>
          <w:tcPr>
            <w:tcW w:w="1267" w:type="dxa"/>
            <w:vMerge w:val="restart"/>
          </w:tcPr>
          <w:p w14:paraId="4942963E" w14:textId="77777777" w:rsidR="00B2621B" w:rsidRDefault="00B2621B" w:rsidP="00110E1A">
            <w:r>
              <w:rPr>
                <w:rFonts w:ascii="Calibri" w:hAnsi="Calibri" w:cs="Arial"/>
                <w:color w:val="76923C" w:themeColor="accent3" w:themeShade="BF"/>
              </w:rPr>
              <w:t>PASSED</w:t>
            </w:r>
          </w:p>
        </w:tc>
      </w:tr>
      <w:tr w:rsidR="00B2621B" w14:paraId="1BD0096C" w14:textId="77777777" w:rsidTr="00110E1A">
        <w:trPr>
          <w:trHeight w:val="232"/>
        </w:trPr>
        <w:tc>
          <w:tcPr>
            <w:tcW w:w="1084" w:type="dxa"/>
            <w:vMerge/>
          </w:tcPr>
          <w:p w14:paraId="534FDDC9" w14:textId="77777777" w:rsidR="00B2621B" w:rsidRPr="00F9411B" w:rsidRDefault="00B2621B" w:rsidP="00110E1A"/>
        </w:tc>
        <w:tc>
          <w:tcPr>
            <w:tcW w:w="612" w:type="dxa"/>
          </w:tcPr>
          <w:p w14:paraId="39FC3EDD" w14:textId="77777777" w:rsidR="00B2621B" w:rsidRDefault="00B2621B" w:rsidP="00110E1A">
            <w:r>
              <w:t>2</w:t>
            </w:r>
          </w:p>
        </w:tc>
        <w:tc>
          <w:tcPr>
            <w:tcW w:w="2754" w:type="dxa"/>
          </w:tcPr>
          <w:p w14:paraId="1D046BC5" w14:textId="77777777" w:rsidR="00B2621B" w:rsidRDefault="00B2621B" w:rsidP="00110E1A">
            <w:r>
              <w:t>Klik op “set subroute”</w:t>
            </w:r>
          </w:p>
        </w:tc>
        <w:tc>
          <w:tcPr>
            <w:tcW w:w="2239" w:type="dxa"/>
            <w:vMerge/>
          </w:tcPr>
          <w:p w14:paraId="4DA722FB" w14:textId="77777777" w:rsidR="00B2621B" w:rsidRDefault="00B2621B" w:rsidP="00110E1A"/>
        </w:tc>
        <w:tc>
          <w:tcPr>
            <w:tcW w:w="2245" w:type="dxa"/>
            <w:vMerge/>
          </w:tcPr>
          <w:p w14:paraId="1FF5DCCA" w14:textId="77777777" w:rsidR="00B2621B" w:rsidRDefault="00B2621B" w:rsidP="00110E1A"/>
        </w:tc>
        <w:tc>
          <w:tcPr>
            <w:tcW w:w="1267" w:type="dxa"/>
            <w:vMerge/>
          </w:tcPr>
          <w:p w14:paraId="3623F08C" w14:textId="77777777" w:rsidR="00B2621B" w:rsidRDefault="00B2621B" w:rsidP="00110E1A"/>
        </w:tc>
      </w:tr>
      <w:tr w:rsidR="00B2621B" w14:paraId="2D5C2F07" w14:textId="77777777" w:rsidTr="00110E1A">
        <w:trPr>
          <w:trHeight w:val="232"/>
        </w:trPr>
        <w:tc>
          <w:tcPr>
            <w:tcW w:w="1084" w:type="dxa"/>
            <w:vMerge/>
          </w:tcPr>
          <w:p w14:paraId="1706308E" w14:textId="77777777" w:rsidR="00B2621B" w:rsidRPr="00F9411B" w:rsidRDefault="00B2621B" w:rsidP="00110E1A"/>
        </w:tc>
        <w:tc>
          <w:tcPr>
            <w:tcW w:w="612" w:type="dxa"/>
          </w:tcPr>
          <w:p w14:paraId="63817387" w14:textId="77777777" w:rsidR="00B2621B" w:rsidRDefault="00B2621B" w:rsidP="00110E1A">
            <w:r>
              <w:t>3</w:t>
            </w:r>
          </w:p>
        </w:tc>
        <w:tc>
          <w:tcPr>
            <w:tcW w:w="2754" w:type="dxa"/>
          </w:tcPr>
          <w:p w14:paraId="7839E7DE" w14:textId="77777777" w:rsidR="00B2621B" w:rsidRDefault="00B2621B" w:rsidP="00110E1A">
            <w:r>
              <w:t>Rechtsklik op een subroute en klik “remove”</w:t>
            </w:r>
          </w:p>
        </w:tc>
        <w:tc>
          <w:tcPr>
            <w:tcW w:w="2239" w:type="dxa"/>
            <w:vMerge/>
          </w:tcPr>
          <w:p w14:paraId="60812A14" w14:textId="77777777" w:rsidR="00B2621B" w:rsidRDefault="00B2621B" w:rsidP="00110E1A"/>
        </w:tc>
        <w:tc>
          <w:tcPr>
            <w:tcW w:w="2245" w:type="dxa"/>
            <w:vMerge/>
          </w:tcPr>
          <w:p w14:paraId="563839F9" w14:textId="77777777" w:rsidR="00B2621B" w:rsidRDefault="00B2621B" w:rsidP="00110E1A"/>
        </w:tc>
        <w:tc>
          <w:tcPr>
            <w:tcW w:w="1267" w:type="dxa"/>
            <w:vMerge/>
          </w:tcPr>
          <w:p w14:paraId="4614F733" w14:textId="77777777" w:rsidR="00B2621B" w:rsidRDefault="00B2621B" w:rsidP="00110E1A"/>
        </w:tc>
      </w:tr>
      <w:tr w:rsidR="00B2621B" w14:paraId="4EC1ACBA" w14:textId="77777777" w:rsidTr="00110E1A">
        <w:trPr>
          <w:trHeight w:val="232"/>
        </w:trPr>
        <w:tc>
          <w:tcPr>
            <w:tcW w:w="1084" w:type="dxa"/>
            <w:vMerge/>
          </w:tcPr>
          <w:p w14:paraId="4484EEAB" w14:textId="77777777" w:rsidR="00B2621B" w:rsidRPr="00F9411B" w:rsidRDefault="00B2621B" w:rsidP="00110E1A"/>
        </w:tc>
        <w:tc>
          <w:tcPr>
            <w:tcW w:w="612" w:type="dxa"/>
          </w:tcPr>
          <w:p w14:paraId="3AC4E8C5" w14:textId="77777777" w:rsidR="00B2621B" w:rsidRDefault="00B2621B" w:rsidP="00110E1A">
            <w:r>
              <w:t>4</w:t>
            </w:r>
          </w:p>
        </w:tc>
        <w:tc>
          <w:tcPr>
            <w:tcW w:w="2754" w:type="dxa"/>
          </w:tcPr>
          <w:p w14:paraId="2F228E75" w14:textId="77777777" w:rsidR="00B2621B" w:rsidRDefault="00B2621B" w:rsidP="00110E1A">
            <w:r>
              <w:t>Klik op finish</w:t>
            </w:r>
          </w:p>
        </w:tc>
        <w:tc>
          <w:tcPr>
            <w:tcW w:w="2239" w:type="dxa"/>
            <w:vMerge/>
          </w:tcPr>
          <w:p w14:paraId="5BBFDD84" w14:textId="77777777" w:rsidR="00B2621B" w:rsidRDefault="00B2621B" w:rsidP="00110E1A"/>
        </w:tc>
        <w:tc>
          <w:tcPr>
            <w:tcW w:w="2245" w:type="dxa"/>
            <w:vMerge/>
          </w:tcPr>
          <w:p w14:paraId="6AA207F0" w14:textId="77777777" w:rsidR="00B2621B" w:rsidRDefault="00B2621B" w:rsidP="00110E1A"/>
        </w:tc>
        <w:tc>
          <w:tcPr>
            <w:tcW w:w="1267" w:type="dxa"/>
            <w:vMerge/>
          </w:tcPr>
          <w:p w14:paraId="65176D1C" w14:textId="77777777" w:rsidR="00B2621B" w:rsidRDefault="00B2621B" w:rsidP="00110E1A"/>
        </w:tc>
      </w:tr>
      <w:tr w:rsidR="00B2621B" w14:paraId="418D36BB" w14:textId="77777777" w:rsidTr="00110E1A">
        <w:trPr>
          <w:trHeight w:val="232"/>
        </w:trPr>
        <w:tc>
          <w:tcPr>
            <w:tcW w:w="1084" w:type="dxa"/>
          </w:tcPr>
          <w:p w14:paraId="770C4870" w14:textId="77777777" w:rsidR="00B2621B" w:rsidRDefault="00B2621B" w:rsidP="00110E1A">
            <w:r>
              <w:t>SUR_T2</w:t>
            </w:r>
          </w:p>
        </w:tc>
        <w:tc>
          <w:tcPr>
            <w:tcW w:w="612" w:type="dxa"/>
          </w:tcPr>
          <w:p w14:paraId="2D43EDF8" w14:textId="77777777" w:rsidR="00B2621B" w:rsidRDefault="00B2621B" w:rsidP="00110E1A">
            <w:r>
              <w:t>1</w:t>
            </w:r>
          </w:p>
        </w:tc>
        <w:tc>
          <w:tcPr>
            <w:tcW w:w="2754" w:type="dxa"/>
          </w:tcPr>
          <w:p w14:paraId="220D118C" w14:textId="77777777" w:rsidR="00B2621B" w:rsidRDefault="00B2621B" w:rsidP="00110E1A">
            <w:r>
              <w:t>Rechtsklik op een route met een groen balkje en kies “Validate”</w:t>
            </w:r>
          </w:p>
        </w:tc>
        <w:tc>
          <w:tcPr>
            <w:tcW w:w="2239" w:type="dxa"/>
          </w:tcPr>
          <w:p w14:paraId="6A66E227" w14:textId="77777777" w:rsidR="00B2621B" w:rsidRDefault="00B2621B" w:rsidP="00110E1A">
            <w:r>
              <w:t>Object is valide</w:t>
            </w:r>
          </w:p>
        </w:tc>
        <w:tc>
          <w:tcPr>
            <w:tcW w:w="2245" w:type="dxa"/>
          </w:tcPr>
          <w:p w14:paraId="07FED826" w14:textId="77777777" w:rsidR="00B2621B" w:rsidRDefault="00B2621B" w:rsidP="00110E1A"/>
        </w:tc>
        <w:tc>
          <w:tcPr>
            <w:tcW w:w="1267" w:type="dxa"/>
          </w:tcPr>
          <w:p w14:paraId="56B6E572" w14:textId="77777777" w:rsidR="00B2621B" w:rsidRDefault="00B2621B" w:rsidP="00110E1A">
            <w:r>
              <w:rPr>
                <w:rFonts w:ascii="Calibri" w:hAnsi="Calibri" w:cs="Arial"/>
                <w:color w:val="76923C" w:themeColor="accent3" w:themeShade="BF"/>
              </w:rPr>
              <w:t>PASSED</w:t>
            </w:r>
          </w:p>
        </w:tc>
      </w:tr>
      <w:tr w:rsidR="00B2621B" w14:paraId="475C467C" w14:textId="77777777" w:rsidTr="00110E1A">
        <w:tc>
          <w:tcPr>
            <w:tcW w:w="1084" w:type="dxa"/>
            <w:vMerge w:val="restart"/>
          </w:tcPr>
          <w:p w14:paraId="6179887C" w14:textId="77777777" w:rsidR="00B2621B" w:rsidRDefault="00B2621B" w:rsidP="00110E1A">
            <w:r>
              <w:t>SUR_T3.1</w:t>
            </w:r>
          </w:p>
        </w:tc>
        <w:tc>
          <w:tcPr>
            <w:tcW w:w="612" w:type="dxa"/>
          </w:tcPr>
          <w:p w14:paraId="0E75F41C" w14:textId="77777777" w:rsidR="00B2621B" w:rsidRDefault="00B2621B" w:rsidP="00110E1A">
            <w:r>
              <w:t>1</w:t>
            </w:r>
          </w:p>
        </w:tc>
        <w:tc>
          <w:tcPr>
            <w:tcW w:w="2754" w:type="dxa"/>
          </w:tcPr>
          <w:p w14:paraId="5E22A1B3" w14:textId="77777777" w:rsidR="00B2621B" w:rsidRDefault="00B2621B" w:rsidP="00110E1A">
            <w:r>
              <w:t>Rechtsklik op een route en kies “set bins”</w:t>
            </w:r>
          </w:p>
        </w:tc>
        <w:tc>
          <w:tcPr>
            <w:tcW w:w="2239" w:type="dxa"/>
            <w:vMerge w:val="restart"/>
          </w:tcPr>
          <w:p w14:paraId="71A22D76" w14:textId="77777777" w:rsidR="00B2621B" w:rsidRDefault="00B2621B" w:rsidP="00110E1A">
            <w:r>
              <w:t>In de treeview is nu te zien dat er bins staan onder de desbetreffende subroute</w:t>
            </w:r>
          </w:p>
        </w:tc>
        <w:tc>
          <w:tcPr>
            <w:tcW w:w="2245" w:type="dxa"/>
            <w:vMerge w:val="restart"/>
          </w:tcPr>
          <w:p w14:paraId="75B6F51C" w14:textId="77777777" w:rsidR="00B2621B" w:rsidRDefault="00B2621B" w:rsidP="00110E1A"/>
        </w:tc>
        <w:tc>
          <w:tcPr>
            <w:tcW w:w="1267" w:type="dxa"/>
            <w:vMerge w:val="restart"/>
          </w:tcPr>
          <w:p w14:paraId="06E62D16" w14:textId="77777777" w:rsidR="00B2621B" w:rsidRDefault="00B2621B" w:rsidP="00110E1A">
            <w:r>
              <w:rPr>
                <w:rFonts w:ascii="Calibri" w:hAnsi="Calibri" w:cs="Arial"/>
                <w:color w:val="76923C" w:themeColor="accent3" w:themeShade="BF"/>
              </w:rPr>
              <w:t>PASSED</w:t>
            </w:r>
          </w:p>
        </w:tc>
      </w:tr>
      <w:tr w:rsidR="00B2621B" w14:paraId="078F5624" w14:textId="77777777" w:rsidTr="00110E1A">
        <w:trPr>
          <w:trHeight w:val="232"/>
        </w:trPr>
        <w:tc>
          <w:tcPr>
            <w:tcW w:w="1084" w:type="dxa"/>
            <w:vMerge/>
          </w:tcPr>
          <w:p w14:paraId="3A08E44E" w14:textId="77777777" w:rsidR="00B2621B" w:rsidRDefault="00B2621B" w:rsidP="00110E1A"/>
        </w:tc>
        <w:tc>
          <w:tcPr>
            <w:tcW w:w="612" w:type="dxa"/>
          </w:tcPr>
          <w:p w14:paraId="022B5556" w14:textId="77777777" w:rsidR="00B2621B" w:rsidRDefault="00B2621B" w:rsidP="00110E1A">
            <w:r>
              <w:t>2</w:t>
            </w:r>
          </w:p>
        </w:tc>
        <w:tc>
          <w:tcPr>
            <w:tcW w:w="2754" w:type="dxa"/>
          </w:tcPr>
          <w:p w14:paraId="53758547" w14:textId="77777777" w:rsidR="00B2621B" w:rsidRDefault="00B2621B" w:rsidP="00110E1A">
            <w:r>
              <w:t>Selecteer bins uit de linker kolom en klik op “add” onder source</w:t>
            </w:r>
          </w:p>
        </w:tc>
        <w:tc>
          <w:tcPr>
            <w:tcW w:w="2239" w:type="dxa"/>
            <w:vMerge/>
          </w:tcPr>
          <w:p w14:paraId="5E86E81C" w14:textId="77777777" w:rsidR="00B2621B" w:rsidRDefault="00B2621B" w:rsidP="00110E1A"/>
        </w:tc>
        <w:tc>
          <w:tcPr>
            <w:tcW w:w="2245" w:type="dxa"/>
            <w:vMerge/>
          </w:tcPr>
          <w:p w14:paraId="7883598D" w14:textId="77777777" w:rsidR="00B2621B" w:rsidRDefault="00B2621B" w:rsidP="00110E1A"/>
        </w:tc>
        <w:tc>
          <w:tcPr>
            <w:tcW w:w="1267" w:type="dxa"/>
            <w:vMerge/>
          </w:tcPr>
          <w:p w14:paraId="620F7F31" w14:textId="77777777" w:rsidR="00B2621B" w:rsidRDefault="00B2621B" w:rsidP="00110E1A"/>
        </w:tc>
      </w:tr>
      <w:tr w:rsidR="00B2621B" w14:paraId="270A3D66" w14:textId="77777777" w:rsidTr="00110E1A">
        <w:trPr>
          <w:trHeight w:val="232"/>
        </w:trPr>
        <w:tc>
          <w:tcPr>
            <w:tcW w:w="1084" w:type="dxa"/>
            <w:vMerge/>
          </w:tcPr>
          <w:p w14:paraId="20E866AA" w14:textId="77777777" w:rsidR="00B2621B" w:rsidRDefault="00B2621B" w:rsidP="00110E1A"/>
        </w:tc>
        <w:tc>
          <w:tcPr>
            <w:tcW w:w="612" w:type="dxa"/>
          </w:tcPr>
          <w:p w14:paraId="0EB75B75" w14:textId="77777777" w:rsidR="00B2621B" w:rsidRDefault="00B2621B" w:rsidP="00110E1A">
            <w:r>
              <w:t>3</w:t>
            </w:r>
          </w:p>
        </w:tc>
        <w:tc>
          <w:tcPr>
            <w:tcW w:w="2754" w:type="dxa"/>
          </w:tcPr>
          <w:p w14:paraId="2B3C46DC" w14:textId="77777777" w:rsidR="00B2621B" w:rsidRDefault="00B2621B" w:rsidP="00110E1A">
            <w:r>
              <w:t>Selecteer een paar andere bins uit de linker kolom en klik op “add” onder Destination</w:t>
            </w:r>
          </w:p>
        </w:tc>
        <w:tc>
          <w:tcPr>
            <w:tcW w:w="2239" w:type="dxa"/>
            <w:vMerge/>
          </w:tcPr>
          <w:p w14:paraId="427737F8" w14:textId="77777777" w:rsidR="00B2621B" w:rsidRDefault="00B2621B" w:rsidP="00110E1A"/>
        </w:tc>
        <w:tc>
          <w:tcPr>
            <w:tcW w:w="2245" w:type="dxa"/>
            <w:vMerge/>
          </w:tcPr>
          <w:p w14:paraId="72AAFAF5" w14:textId="77777777" w:rsidR="00B2621B" w:rsidRDefault="00B2621B" w:rsidP="00110E1A"/>
        </w:tc>
        <w:tc>
          <w:tcPr>
            <w:tcW w:w="1267" w:type="dxa"/>
            <w:vMerge/>
          </w:tcPr>
          <w:p w14:paraId="246A8F5A" w14:textId="77777777" w:rsidR="00B2621B" w:rsidRDefault="00B2621B" w:rsidP="00110E1A"/>
        </w:tc>
      </w:tr>
      <w:tr w:rsidR="00B2621B" w14:paraId="700E0F1A" w14:textId="77777777" w:rsidTr="00110E1A">
        <w:trPr>
          <w:trHeight w:val="232"/>
        </w:trPr>
        <w:tc>
          <w:tcPr>
            <w:tcW w:w="1084" w:type="dxa"/>
            <w:vMerge/>
          </w:tcPr>
          <w:p w14:paraId="4EE23364" w14:textId="77777777" w:rsidR="00B2621B" w:rsidRDefault="00B2621B" w:rsidP="00110E1A"/>
        </w:tc>
        <w:tc>
          <w:tcPr>
            <w:tcW w:w="612" w:type="dxa"/>
          </w:tcPr>
          <w:p w14:paraId="56DA6C27" w14:textId="77777777" w:rsidR="00B2621B" w:rsidRDefault="00B2621B" w:rsidP="00110E1A">
            <w:r>
              <w:t>4</w:t>
            </w:r>
          </w:p>
        </w:tc>
        <w:tc>
          <w:tcPr>
            <w:tcW w:w="2754" w:type="dxa"/>
          </w:tcPr>
          <w:p w14:paraId="1473F26E" w14:textId="77777777" w:rsidR="00B2621B" w:rsidRDefault="00B2621B" w:rsidP="00110E1A">
            <w:r>
              <w:t>Klik op “Save”</w:t>
            </w:r>
          </w:p>
        </w:tc>
        <w:tc>
          <w:tcPr>
            <w:tcW w:w="2239" w:type="dxa"/>
            <w:vMerge/>
          </w:tcPr>
          <w:p w14:paraId="3F282CC5" w14:textId="77777777" w:rsidR="00B2621B" w:rsidRDefault="00B2621B" w:rsidP="00110E1A"/>
        </w:tc>
        <w:tc>
          <w:tcPr>
            <w:tcW w:w="2245" w:type="dxa"/>
            <w:vMerge/>
          </w:tcPr>
          <w:p w14:paraId="034A4DFF" w14:textId="77777777" w:rsidR="00B2621B" w:rsidRDefault="00B2621B" w:rsidP="00110E1A"/>
        </w:tc>
        <w:tc>
          <w:tcPr>
            <w:tcW w:w="1267" w:type="dxa"/>
            <w:vMerge/>
          </w:tcPr>
          <w:p w14:paraId="549EED9A" w14:textId="77777777" w:rsidR="00B2621B" w:rsidRDefault="00B2621B" w:rsidP="00110E1A"/>
        </w:tc>
      </w:tr>
      <w:tr w:rsidR="00B2621B" w14:paraId="20F5CD2F" w14:textId="77777777" w:rsidTr="00110E1A">
        <w:trPr>
          <w:trHeight w:val="232"/>
        </w:trPr>
        <w:tc>
          <w:tcPr>
            <w:tcW w:w="1084" w:type="dxa"/>
            <w:vMerge w:val="restart"/>
          </w:tcPr>
          <w:p w14:paraId="66664756" w14:textId="77777777" w:rsidR="00B2621B" w:rsidRDefault="00B2621B" w:rsidP="00110E1A">
            <w:r>
              <w:t>SUR_T3.2</w:t>
            </w:r>
          </w:p>
        </w:tc>
        <w:tc>
          <w:tcPr>
            <w:tcW w:w="612" w:type="dxa"/>
          </w:tcPr>
          <w:p w14:paraId="7CCBA7D9" w14:textId="77777777" w:rsidR="00B2621B" w:rsidRDefault="00B2621B" w:rsidP="00110E1A">
            <w:r>
              <w:t>1</w:t>
            </w:r>
          </w:p>
        </w:tc>
        <w:tc>
          <w:tcPr>
            <w:tcW w:w="2754" w:type="dxa"/>
          </w:tcPr>
          <w:p w14:paraId="2BF32878" w14:textId="77777777" w:rsidR="00B2621B" w:rsidRDefault="00B2621B" w:rsidP="00110E1A">
            <w:r>
              <w:t>Rechtsklik op route en kiest “set subroutes”</w:t>
            </w:r>
          </w:p>
        </w:tc>
        <w:tc>
          <w:tcPr>
            <w:tcW w:w="2239" w:type="dxa"/>
            <w:vMerge w:val="restart"/>
          </w:tcPr>
          <w:p w14:paraId="2A644828" w14:textId="77777777" w:rsidR="00B2621B" w:rsidRDefault="00B2621B" w:rsidP="00110E1A">
            <w:r>
              <w:t>De zojuist aangemaakte subroute heeft ook net aangemaakte bins</w:t>
            </w:r>
          </w:p>
        </w:tc>
        <w:tc>
          <w:tcPr>
            <w:tcW w:w="2245" w:type="dxa"/>
            <w:vMerge w:val="restart"/>
          </w:tcPr>
          <w:p w14:paraId="6430E1B9" w14:textId="77777777" w:rsidR="00B2621B" w:rsidRDefault="00B2621B" w:rsidP="00110E1A"/>
        </w:tc>
        <w:tc>
          <w:tcPr>
            <w:tcW w:w="1267" w:type="dxa"/>
            <w:vMerge w:val="restart"/>
          </w:tcPr>
          <w:p w14:paraId="42506314" w14:textId="77777777" w:rsidR="00B2621B" w:rsidRDefault="00B2621B" w:rsidP="00110E1A">
            <w:r>
              <w:rPr>
                <w:rFonts w:ascii="Calibri" w:hAnsi="Calibri" w:cs="Arial"/>
                <w:color w:val="76923C" w:themeColor="accent3" w:themeShade="BF"/>
              </w:rPr>
              <w:t>PASSED</w:t>
            </w:r>
          </w:p>
        </w:tc>
      </w:tr>
      <w:tr w:rsidR="00B2621B" w14:paraId="5A6F3C9E" w14:textId="77777777" w:rsidTr="00110E1A">
        <w:trPr>
          <w:trHeight w:val="232"/>
        </w:trPr>
        <w:tc>
          <w:tcPr>
            <w:tcW w:w="1084" w:type="dxa"/>
            <w:vMerge/>
          </w:tcPr>
          <w:p w14:paraId="10CD5287" w14:textId="77777777" w:rsidR="00B2621B" w:rsidRPr="00F9411B" w:rsidRDefault="00B2621B" w:rsidP="00110E1A"/>
        </w:tc>
        <w:tc>
          <w:tcPr>
            <w:tcW w:w="612" w:type="dxa"/>
          </w:tcPr>
          <w:p w14:paraId="2FE3BF57" w14:textId="77777777" w:rsidR="00B2621B" w:rsidRDefault="00B2621B" w:rsidP="00110E1A">
            <w:r>
              <w:t>2</w:t>
            </w:r>
          </w:p>
        </w:tc>
        <w:tc>
          <w:tcPr>
            <w:tcW w:w="2754" w:type="dxa"/>
          </w:tcPr>
          <w:p w14:paraId="4F302C38" w14:textId="77777777" w:rsidR="00B2621B" w:rsidRDefault="00B2621B" w:rsidP="00110E1A">
            <w:r>
              <w:t xml:space="preserve">Klik op “add subroute” </w:t>
            </w:r>
          </w:p>
        </w:tc>
        <w:tc>
          <w:tcPr>
            <w:tcW w:w="2239" w:type="dxa"/>
            <w:vMerge/>
          </w:tcPr>
          <w:p w14:paraId="061D425B" w14:textId="77777777" w:rsidR="00B2621B" w:rsidRDefault="00B2621B" w:rsidP="00110E1A"/>
        </w:tc>
        <w:tc>
          <w:tcPr>
            <w:tcW w:w="2245" w:type="dxa"/>
            <w:vMerge/>
          </w:tcPr>
          <w:p w14:paraId="2B8740A7" w14:textId="77777777" w:rsidR="00B2621B" w:rsidRDefault="00B2621B" w:rsidP="00110E1A"/>
        </w:tc>
        <w:tc>
          <w:tcPr>
            <w:tcW w:w="1267" w:type="dxa"/>
            <w:vMerge/>
          </w:tcPr>
          <w:p w14:paraId="7EC804DB" w14:textId="77777777" w:rsidR="00B2621B" w:rsidRDefault="00B2621B" w:rsidP="00110E1A"/>
        </w:tc>
      </w:tr>
      <w:tr w:rsidR="00B2621B" w14:paraId="6DB74ACE" w14:textId="77777777" w:rsidTr="00110E1A">
        <w:trPr>
          <w:trHeight w:val="232"/>
        </w:trPr>
        <w:tc>
          <w:tcPr>
            <w:tcW w:w="1084" w:type="dxa"/>
            <w:vMerge/>
          </w:tcPr>
          <w:p w14:paraId="78756B5C" w14:textId="77777777" w:rsidR="00B2621B" w:rsidRPr="00F9411B" w:rsidRDefault="00B2621B" w:rsidP="00110E1A"/>
        </w:tc>
        <w:tc>
          <w:tcPr>
            <w:tcW w:w="612" w:type="dxa"/>
          </w:tcPr>
          <w:p w14:paraId="4BA4B330" w14:textId="77777777" w:rsidR="00B2621B" w:rsidRDefault="00B2621B" w:rsidP="00110E1A">
            <w:r>
              <w:t>3</w:t>
            </w:r>
          </w:p>
        </w:tc>
        <w:tc>
          <w:tcPr>
            <w:tcW w:w="2754" w:type="dxa"/>
          </w:tcPr>
          <w:p w14:paraId="087B2191" w14:textId="77777777" w:rsidR="00B2621B" w:rsidRDefault="00B2621B" w:rsidP="00110E1A">
            <w:r>
              <w:t>Dubbelklik op de subroute</w:t>
            </w:r>
          </w:p>
        </w:tc>
        <w:tc>
          <w:tcPr>
            <w:tcW w:w="2239" w:type="dxa"/>
            <w:vMerge/>
          </w:tcPr>
          <w:p w14:paraId="76C36514" w14:textId="77777777" w:rsidR="00B2621B" w:rsidRDefault="00B2621B" w:rsidP="00110E1A"/>
        </w:tc>
        <w:tc>
          <w:tcPr>
            <w:tcW w:w="2245" w:type="dxa"/>
            <w:vMerge/>
          </w:tcPr>
          <w:p w14:paraId="4109B351" w14:textId="77777777" w:rsidR="00B2621B" w:rsidRDefault="00B2621B" w:rsidP="00110E1A"/>
        </w:tc>
        <w:tc>
          <w:tcPr>
            <w:tcW w:w="1267" w:type="dxa"/>
            <w:vMerge/>
          </w:tcPr>
          <w:p w14:paraId="2C30F86D" w14:textId="77777777" w:rsidR="00B2621B" w:rsidRDefault="00B2621B" w:rsidP="00110E1A"/>
        </w:tc>
      </w:tr>
      <w:tr w:rsidR="00B2621B" w14:paraId="0B2C420B" w14:textId="77777777" w:rsidTr="00110E1A">
        <w:trPr>
          <w:trHeight w:val="232"/>
        </w:trPr>
        <w:tc>
          <w:tcPr>
            <w:tcW w:w="1084" w:type="dxa"/>
            <w:vMerge/>
          </w:tcPr>
          <w:p w14:paraId="2BBDBF8B" w14:textId="77777777" w:rsidR="00B2621B" w:rsidRDefault="00B2621B" w:rsidP="00110E1A"/>
        </w:tc>
        <w:tc>
          <w:tcPr>
            <w:tcW w:w="612" w:type="dxa"/>
          </w:tcPr>
          <w:p w14:paraId="2969F0F8" w14:textId="77777777" w:rsidR="00B2621B" w:rsidRDefault="00B2621B" w:rsidP="00110E1A">
            <w:r>
              <w:t>4</w:t>
            </w:r>
          </w:p>
        </w:tc>
        <w:tc>
          <w:tcPr>
            <w:tcW w:w="2754" w:type="dxa"/>
          </w:tcPr>
          <w:p w14:paraId="604E19C8" w14:textId="77777777" w:rsidR="00B2621B" w:rsidRDefault="00B2621B" w:rsidP="00110E1A">
            <w:r>
              <w:t>Klik op Set bins</w:t>
            </w:r>
          </w:p>
        </w:tc>
        <w:tc>
          <w:tcPr>
            <w:tcW w:w="2239" w:type="dxa"/>
            <w:vMerge/>
          </w:tcPr>
          <w:p w14:paraId="2F3FF6A2" w14:textId="77777777" w:rsidR="00B2621B" w:rsidRDefault="00B2621B" w:rsidP="00110E1A"/>
        </w:tc>
        <w:tc>
          <w:tcPr>
            <w:tcW w:w="2245" w:type="dxa"/>
            <w:vMerge/>
          </w:tcPr>
          <w:p w14:paraId="43E56AAF" w14:textId="77777777" w:rsidR="00B2621B" w:rsidRDefault="00B2621B" w:rsidP="00110E1A"/>
        </w:tc>
        <w:tc>
          <w:tcPr>
            <w:tcW w:w="1267" w:type="dxa"/>
            <w:vMerge/>
          </w:tcPr>
          <w:p w14:paraId="533AA080" w14:textId="77777777" w:rsidR="00B2621B" w:rsidRDefault="00B2621B" w:rsidP="00110E1A"/>
        </w:tc>
      </w:tr>
      <w:tr w:rsidR="00B2621B" w14:paraId="1183062C" w14:textId="77777777" w:rsidTr="00110E1A">
        <w:trPr>
          <w:trHeight w:val="232"/>
        </w:trPr>
        <w:tc>
          <w:tcPr>
            <w:tcW w:w="1084" w:type="dxa"/>
            <w:vMerge/>
          </w:tcPr>
          <w:p w14:paraId="3BEE56EB" w14:textId="77777777" w:rsidR="00B2621B" w:rsidRDefault="00B2621B" w:rsidP="00110E1A"/>
        </w:tc>
        <w:tc>
          <w:tcPr>
            <w:tcW w:w="612" w:type="dxa"/>
          </w:tcPr>
          <w:p w14:paraId="418954AE" w14:textId="77777777" w:rsidR="00B2621B" w:rsidRDefault="00B2621B" w:rsidP="00110E1A">
            <w:r>
              <w:t>5</w:t>
            </w:r>
          </w:p>
        </w:tc>
        <w:tc>
          <w:tcPr>
            <w:tcW w:w="2754" w:type="dxa"/>
          </w:tcPr>
          <w:p w14:paraId="4C8272D9" w14:textId="77777777" w:rsidR="00B2621B" w:rsidRDefault="00B2621B" w:rsidP="00110E1A">
            <w:r>
              <w:t>Voeg 3 verschillende bins toe aan zowel source als destination</w:t>
            </w:r>
          </w:p>
        </w:tc>
        <w:tc>
          <w:tcPr>
            <w:tcW w:w="2239" w:type="dxa"/>
            <w:vMerge/>
          </w:tcPr>
          <w:p w14:paraId="437CCE4A" w14:textId="77777777" w:rsidR="00B2621B" w:rsidRDefault="00B2621B" w:rsidP="00110E1A"/>
        </w:tc>
        <w:tc>
          <w:tcPr>
            <w:tcW w:w="2245" w:type="dxa"/>
            <w:vMerge/>
          </w:tcPr>
          <w:p w14:paraId="2602D675" w14:textId="77777777" w:rsidR="00B2621B" w:rsidRDefault="00B2621B" w:rsidP="00110E1A"/>
        </w:tc>
        <w:tc>
          <w:tcPr>
            <w:tcW w:w="1267" w:type="dxa"/>
            <w:vMerge/>
          </w:tcPr>
          <w:p w14:paraId="55EA1DB8" w14:textId="77777777" w:rsidR="00B2621B" w:rsidRDefault="00B2621B" w:rsidP="00110E1A"/>
        </w:tc>
      </w:tr>
      <w:tr w:rsidR="00B2621B" w14:paraId="1377F0D9" w14:textId="77777777" w:rsidTr="00110E1A">
        <w:trPr>
          <w:trHeight w:val="232"/>
        </w:trPr>
        <w:tc>
          <w:tcPr>
            <w:tcW w:w="1084" w:type="dxa"/>
            <w:vMerge/>
          </w:tcPr>
          <w:p w14:paraId="6A906FCB" w14:textId="77777777" w:rsidR="00B2621B" w:rsidRDefault="00B2621B" w:rsidP="00110E1A"/>
        </w:tc>
        <w:tc>
          <w:tcPr>
            <w:tcW w:w="612" w:type="dxa"/>
          </w:tcPr>
          <w:p w14:paraId="421DA639" w14:textId="77777777" w:rsidR="00B2621B" w:rsidRDefault="00B2621B" w:rsidP="00110E1A">
            <w:r>
              <w:t>6</w:t>
            </w:r>
          </w:p>
        </w:tc>
        <w:tc>
          <w:tcPr>
            <w:tcW w:w="2754" w:type="dxa"/>
          </w:tcPr>
          <w:p w14:paraId="067EACA1" w14:textId="77777777" w:rsidR="00B2621B" w:rsidRDefault="00B2621B" w:rsidP="00110E1A">
            <w:r>
              <w:t>Klik op “Save”</w:t>
            </w:r>
          </w:p>
        </w:tc>
        <w:tc>
          <w:tcPr>
            <w:tcW w:w="2239" w:type="dxa"/>
            <w:vMerge/>
          </w:tcPr>
          <w:p w14:paraId="44B160BF" w14:textId="77777777" w:rsidR="00B2621B" w:rsidRDefault="00B2621B" w:rsidP="00110E1A"/>
        </w:tc>
        <w:tc>
          <w:tcPr>
            <w:tcW w:w="2245" w:type="dxa"/>
            <w:vMerge/>
          </w:tcPr>
          <w:p w14:paraId="63D96B6E" w14:textId="77777777" w:rsidR="00B2621B" w:rsidRDefault="00B2621B" w:rsidP="00110E1A"/>
        </w:tc>
        <w:tc>
          <w:tcPr>
            <w:tcW w:w="1267" w:type="dxa"/>
            <w:vMerge/>
          </w:tcPr>
          <w:p w14:paraId="26FB5851" w14:textId="77777777" w:rsidR="00B2621B" w:rsidRDefault="00B2621B" w:rsidP="00110E1A"/>
        </w:tc>
      </w:tr>
      <w:tr w:rsidR="00B2621B" w14:paraId="3E1EFC21" w14:textId="77777777" w:rsidTr="00110E1A">
        <w:trPr>
          <w:trHeight w:val="232"/>
        </w:trPr>
        <w:tc>
          <w:tcPr>
            <w:tcW w:w="1084" w:type="dxa"/>
            <w:vMerge/>
          </w:tcPr>
          <w:p w14:paraId="7B5F6B00" w14:textId="77777777" w:rsidR="00B2621B" w:rsidRDefault="00B2621B" w:rsidP="00110E1A"/>
        </w:tc>
        <w:tc>
          <w:tcPr>
            <w:tcW w:w="612" w:type="dxa"/>
          </w:tcPr>
          <w:p w14:paraId="1698EBB8" w14:textId="77777777" w:rsidR="00B2621B" w:rsidRDefault="00B2621B" w:rsidP="00110E1A">
            <w:r>
              <w:t>7</w:t>
            </w:r>
          </w:p>
        </w:tc>
        <w:tc>
          <w:tcPr>
            <w:tcW w:w="2754" w:type="dxa"/>
          </w:tcPr>
          <w:p w14:paraId="0397AA1E" w14:textId="77777777" w:rsidR="00B2621B" w:rsidRDefault="00B2621B" w:rsidP="00110E1A">
            <w:r>
              <w:t>Klik op “Finish”</w:t>
            </w:r>
          </w:p>
        </w:tc>
        <w:tc>
          <w:tcPr>
            <w:tcW w:w="2239" w:type="dxa"/>
            <w:vMerge/>
          </w:tcPr>
          <w:p w14:paraId="6C66042F" w14:textId="77777777" w:rsidR="00B2621B" w:rsidRDefault="00B2621B" w:rsidP="00110E1A"/>
        </w:tc>
        <w:tc>
          <w:tcPr>
            <w:tcW w:w="2245" w:type="dxa"/>
            <w:vMerge/>
          </w:tcPr>
          <w:p w14:paraId="20BB5D43" w14:textId="77777777" w:rsidR="00B2621B" w:rsidRDefault="00B2621B" w:rsidP="00110E1A"/>
        </w:tc>
        <w:tc>
          <w:tcPr>
            <w:tcW w:w="1267" w:type="dxa"/>
            <w:vMerge/>
          </w:tcPr>
          <w:p w14:paraId="4EF59341" w14:textId="77777777" w:rsidR="00B2621B" w:rsidRDefault="00B2621B" w:rsidP="00110E1A"/>
        </w:tc>
      </w:tr>
      <w:tr w:rsidR="00B2621B" w14:paraId="3A1DC82D" w14:textId="77777777" w:rsidTr="00110E1A">
        <w:trPr>
          <w:trHeight w:val="232"/>
        </w:trPr>
        <w:tc>
          <w:tcPr>
            <w:tcW w:w="1084" w:type="dxa"/>
            <w:vMerge w:val="restart"/>
          </w:tcPr>
          <w:p w14:paraId="45BB5DD2" w14:textId="77777777" w:rsidR="00B2621B" w:rsidRDefault="00B2621B" w:rsidP="00110E1A">
            <w:r w:rsidRPr="00F36065">
              <w:t>SUR_</w:t>
            </w:r>
            <w:r>
              <w:t>T4</w:t>
            </w:r>
          </w:p>
        </w:tc>
        <w:tc>
          <w:tcPr>
            <w:tcW w:w="612" w:type="dxa"/>
          </w:tcPr>
          <w:p w14:paraId="400B2757" w14:textId="77777777" w:rsidR="00B2621B" w:rsidRDefault="00B2621B" w:rsidP="00110E1A">
            <w:r>
              <w:t>1</w:t>
            </w:r>
          </w:p>
        </w:tc>
        <w:tc>
          <w:tcPr>
            <w:tcW w:w="2754" w:type="dxa"/>
          </w:tcPr>
          <w:p w14:paraId="06F11D95" w14:textId="77777777" w:rsidR="00B2621B" w:rsidRDefault="00B2621B" w:rsidP="00110E1A">
            <w:r>
              <w:t>Rechtsklik op subroute en kies “set units”</w:t>
            </w:r>
          </w:p>
        </w:tc>
        <w:tc>
          <w:tcPr>
            <w:tcW w:w="2239" w:type="dxa"/>
            <w:vMerge w:val="restart"/>
          </w:tcPr>
          <w:p w14:paraId="6B08A2F6" w14:textId="77777777" w:rsidR="00B2621B" w:rsidRDefault="00B2621B" w:rsidP="00110E1A">
            <w:r>
              <w:t>Een nieuwe unit is toegevoegd aan desbetreffende subroute</w:t>
            </w:r>
          </w:p>
        </w:tc>
        <w:tc>
          <w:tcPr>
            <w:tcW w:w="2245" w:type="dxa"/>
            <w:vMerge w:val="restart"/>
          </w:tcPr>
          <w:p w14:paraId="45609C4C" w14:textId="77777777" w:rsidR="00B2621B" w:rsidRDefault="00B2621B" w:rsidP="00110E1A"/>
        </w:tc>
        <w:tc>
          <w:tcPr>
            <w:tcW w:w="1267" w:type="dxa"/>
            <w:vMerge w:val="restart"/>
          </w:tcPr>
          <w:p w14:paraId="2658DCDD" w14:textId="77777777" w:rsidR="00B2621B" w:rsidRDefault="00B2621B" w:rsidP="00110E1A">
            <w:r>
              <w:rPr>
                <w:rFonts w:ascii="Calibri" w:hAnsi="Calibri" w:cs="Arial"/>
                <w:color w:val="76923C" w:themeColor="accent3" w:themeShade="BF"/>
              </w:rPr>
              <w:t>PASSED</w:t>
            </w:r>
          </w:p>
        </w:tc>
      </w:tr>
      <w:tr w:rsidR="00B2621B" w14:paraId="29F2CFB7" w14:textId="77777777" w:rsidTr="00110E1A">
        <w:trPr>
          <w:trHeight w:val="232"/>
        </w:trPr>
        <w:tc>
          <w:tcPr>
            <w:tcW w:w="1084" w:type="dxa"/>
            <w:vMerge/>
          </w:tcPr>
          <w:p w14:paraId="2395418A" w14:textId="77777777" w:rsidR="00B2621B" w:rsidRDefault="00B2621B" w:rsidP="00110E1A"/>
        </w:tc>
        <w:tc>
          <w:tcPr>
            <w:tcW w:w="612" w:type="dxa"/>
          </w:tcPr>
          <w:p w14:paraId="300000C8" w14:textId="77777777" w:rsidR="00B2621B" w:rsidRDefault="00B2621B" w:rsidP="00110E1A">
            <w:r>
              <w:t>2</w:t>
            </w:r>
          </w:p>
        </w:tc>
        <w:tc>
          <w:tcPr>
            <w:tcW w:w="2754" w:type="dxa"/>
          </w:tcPr>
          <w:p w14:paraId="0B2AD499" w14:textId="77777777" w:rsidR="00B2621B" w:rsidRDefault="00B2621B" w:rsidP="00110E1A">
            <w:r>
              <w:t>Kies bij select sort unit “HO”</w:t>
            </w:r>
          </w:p>
        </w:tc>
        <w:tc>
          <w:tcPr>
            <w:tcW w:w="2239" w:type="dxa"/>
            <w:vMerge/>
          </w:tcPr>
          <w:p w14:paraId="052AA031" w14:textId="77777777" w:rsidR="00B2621B" w:rsidRDefault="00B2621B" w:rsidP="00110E1A"/>
        </w:tc>
        <w:tc>
          <w:tcPr>
            <w:tcW w:w="2245" w:type="dxa"/>
            <w:vMerge/>
          </w:tcPr>
          <w:p w14:paraId="4F502A87" w14:textId="77777777" w:rsidR="00B2621B" w:rsidRDefault="00B2621B" w:rsidP="00110E1A"/>
        </w:tc>
        <w:tc>
          <w:tcPr>
            <w:tcW w:w="1267" w:type="dxa"/>
            <w:vMerge/>
          </w:tcPr>
          <w:p w14:paraId="517C55C2" w14:textId="77777777" w:rsidR="00B2621B" w:rsidRDefault="00B2621B" w:rsidP="00110E1A"/>
        </w:tc>
      </w:tr>
      <w:tr w:rsidR="00B2621B" w14:paraId="3BACA197" w14:textId="77777777" w:rsidTr="00110E1A">
        <w:trPr>
          <w:trHeight w:val="232"/>
        </w:trPr>
        <w:tc>
          <w:tcPr>
            <w:tcW w:w="1084" w:type="dxa"/>
            <w:vMerge/>
          </w:tcPr>
          <w:p w14:paraId="631769F5" w14:textId="77777777" w:rsidR="00B2621B" w:rsidRDefault="00B2621B" w:rsidP="00110E1A"/>
        </w:tc>
        <w:tc>
          <w:tcPr>
            <w:tcW w:w="612" w:type="dxa"/>
          </w:tcPr>
          <w:p w14:paraId="1448CAFA" w14:textId="77777777" w:rsidR="00B2621B" w:rsidRDefault="00B2621B" w:rsidP="00110E1A">
            <w:r>
              <w:t>3</w:t>
            </w:r>
          </w:p>
        </w:tc>
        <w:tc>
          <w:tcPr>
            <w:tcW w:w="2754" w:type="dxa"/>
          </w:tcPr>
          <w:p w14:paraId="479F8CAC" w14:textId="77777777" w:rsidR="00B2621B" w:rsidRDefault="00B2621B" w:rsidP="00110E1A">
            <w:r>
              <w:t xml:space="preserve">Klik op “Add Unit” </w:t>
            </w:r>
          </w:p>
        </w:tc>
        <w:tc>
          <w:tcPr>
            <w:tcW w:w="2239" w:type="dxa"/>
            <w:vMerge/>
          </w:tcPr>
          <w:p w14:paraId="4EE470A2" w14:textId="77777777" w:rsidR="00B2621B" w:rsidRDefault="00B2621B" w:rsidP="00110E1A"/>
        </w:tc>
        <w:tc>
          <w:tcPr>
            <w:tcW w:w="2245" w:type="dxa"/>
            <w:vMerge/>
          </w:tcPr>
          <w:p w14:paraId="2CC1E200" w14:textId="77777777" w:rsidR="00B2621B" w:rsidRDefault="00B2621B" w:rsidP="00110E1A"/>
        </w:tc>
        <w:tc>
          <w:tcPr>
            <w:tcW w:w="1267" w:type="dxa"/>
            <w:vMerge/>
          </w:tcPr>
          <w:p w14:paraId="2507EA1A" w14:textId="77777777" w:rsidR="00B2621B" w:rsidRDefault="00B2621B" w:rsidP="00110E1A"/>
        </w:tc>
      </w:tr>
      <w:tr w:rsidR="00B2621B" w14:paraId="5D5AD4EC" w14:textId="77777777" w:rsidTr="00110E1A">
        <w:trPr>
          <w:trHeight w:val="232"/>
        </w:trPr>
        <w:tc>
          <w:tcPr>
            <w:tcW w:w="1084" w:type="dxa"/>
            <w:vMerge/>
          </w:tcPr>
          <w:p w14:paraId="68BFF5E5" w14:textId="77777777" w:rsidR="00B2621B" w:rsidRDefault="00B2621B" w:rsidP="00110E1A"/>
        </w:tc>
        <w:tc>
          <w:tcPr>
            <w:tcW w:w="612" w:type="dxa"/>
          </w:tcPr>
          <w:p w14:paraId="27493C71" w14:textId="77777777" w:rsidR="00B2621B" w:rsidRDefault="00B2621B" w:rsidP="00110E1A">
            <w:r>
              <w:t>4</w:t>
            </w:r>
          </w:p>
        </w:tc>
        <w:tc>
          <w:tcPr>
            <w:tcW w:w="2754" w:type="dxa"/>
          </w:tcPr>
          <w:p w14:paraId="3FA08442" w14:textId="77777777" w:rsidR="00B2621B" w:rsidRDefault="00B2621B" w:rsidP="00110E1A">
            <w:r>
              <w:t>Klik op Finish</w:t>
            </w:r>
          </w:p>
        </w:tc>
        <w:tc>
          <w:tcPr>
            <w:tcW w:w="2239" w:type="dxa"/>
            <w:vMerge/>
          </w:tcPr>
          <w:p w14:paraId="0BFE9D37" w14:textId="77777777" w:rsidR="00B2621B" w:rsidRDefault="00B2621B" w:rsidP="00110E1A"/>
        </w:tc>
        <w:tc>
          <w:tcPr>
            <w:tcW w:w="2245" w:type="dxa"/>
            <w:vMerge/>
          </w:tcPr>
          <w:p w14:paraId="41E1F42A" w14:textId="77777777" w:rsidR="00B2621B" w:rsidRDefault="00B2621B" w:rsidP="00110E1A"/>
        </w:tc>
        <w:tc>
          <w:tcPr>
            <w:tcW w:w="1267" w:type="dxa"/>
            <w:vMerge/>
          </w:tcPr>
          <w:p w14:paraId="1460B70B" w14:textId="77777777" w:rsidR="00B2621B" w:rsidRDefault="00B2621B" w:rsidP="00110E1A"/>
        </w:tc>
      </w:tr>
      <w:tr w:rsidR="00B2621B" w14:paraId="497EB5D5" w14:textId="77777777" w:rsidTr="00110E1A">
        <w:trPr>
          <w:trHeight w:val="232"/>
        </w:trPr>
        <w:tc>
          <w:tcPr>
            <w:tcW w:w="1084" w:type="dxa"/>
            <w:vMerge w:val="restart"/>
          </w:tcPr>
          <w:p w14:paraId="00A736DB" w14:textId="77777777" w:rsidR="00B2621B" w:rsidRDefault="00B2621B" w:rsidP="00110E1A">
            <w:r>
              <w:t>SUR_T5</w:t>
            </w:r>
          </w:p>
        </w:tc>
        <w:tc>
          <w:tcPr>
            <w:tcW w:w="612" w:type="dxa"/>
          </w:tcPr>
          <w:p w14:paraId="29F03039" w14:textId="77777777" w:rsidR="00B2621B" w:rsidRDefault="00B2621B" w:rsidP="00110E1A">
            <w:r>
              <w:t>1</w:t>
            </w:r>
          </w:p>
        </w:tc>
        <w:tc>
          <w:tcPr>
            <w:tcW w:w="2754" w:type="dxa"/>
          </w:tcPr>
          <w:p w14:paraId="7E76CB2D" w14:textId="77777777" w:rsidR="00B2621B" w:rsidRDefault="00B2621B" w:rsidP="00110E1A">
            <w:r>
              <w:t>Rechtsklik op route en kiest “set Subroute”</w:t>
            </w:r>
          </w:p>
        </w:tc>
        <w:tc>
          <w:tcPr>
            <w:tcW w:w="2239" w:type="dxa"/>
            <w:vMerge w:val="restart"/>
          </w:tcPr>
          <w:p w14:paraId="2E5D8C33" w14:textId="77777777" w:rsidR="00B2621B" w:rsidRDefault="00B2621B" w:rsidP="00110E1A">
            <w:r>
              <w:t>Als je nu op een van de desbetreffende subroutes klikt dan zie je het sequence nummer in de grid. Bij de ene zou die 2 moeten zijn en de ander 1</w:t>
            </w:r>
          </w:p>
        </w:tc>
        <w:tc>
          <w:tcPr>
            <w:tcW w:w="2245" w:type="dxa"/>
            <w:vMerge w:val="restart"/>
          </w:tcPr>
          <w:p w14:paraId="55D852B9" w14:textId="77777777" w:rsidR="00B2621B" w:rsidRDefault="00B2621B" w:rsidP="00110E1A"/>
        </w:tc>
        <w:tc>
          <w:tcPr>
            <w:tcW w:w="1267" w:type="dxa"/>
            <w:vMerge w:val="restart"/>
          </w:tcPr>
          <w:p w14:paraId="66EA6702" w14:textId="77777777" w:rsidR="00B2621B" w:rsidRDefault="00B2621B" w:rsidP="00110E1A">
            <w:r>
              <w:rPr>
                <w:rFonts w:ascii="Calibri" w:hAnsi="Calibri" w:cs="Arial"/>
                <w:color w:val="76923C" w:themeColor="accent3" w:themeShade="BF"/>
              </w:rPr>
              <w:t>PASSED</w:t>
            </w:r>
          </w:p>
        </w:tc>
      </w:tr>
      <w:tr w:rsidR="00B2621B" w14:paraId="5B60CC28" w14:textId="77777777" w:rsidTr="00110E1A">
        <w:trPr>
          <w:trHeight w:val="232"/>
        </w:trPr>
        <w:tc>
          <w:tcPr>
            <w:tcW w:w="1084" w:type="dxa"/>
            <w:vMerge/>
          </w:tcPr>
          <w:p w14:paraId="1D127AC2" w14:textId="77777777" w:rsidR="00B2621B" w:rsidRDefault="00B2621B" w:rsidP="00110E1A"/>
        </w:tc>
        <w:tc>
          <w:tcPr>
            <w:tcW w:w="612" w:type="dxa"/>
          </w:tcPr>
          <w:p w14:paraId="68FC17CD" w14:textId="77777777" w:rsidR="00B2621B" w:rsidRDefault="00B2621B" w:rsidP="00110E1A">
            <w:r>
              <w:t>1.5</w:t>
            </w:r>
          </w:p>
        </w:tc>
        <w:tc>
          <w:tcPr>
            <w:tcW w:w="2754" w:type="dxa"/>
          </w:tcPr>
          <w:p w14:paraId="2A29FD93" w14:textId="77777777" w:rsidR="00B2621B" w:rsidRDefault="00B2621B" w:rsidP="00110E1A">
            <w:r>
              <w:t>Als er nog geen twee subroutes zijn maak er dan een bij</w:t>
            </w:r>
          </w:p>
        </w:tc>
        <w:tc>
          <w:tcPr>
            <w:tcW w:w="2239" w:type="dxa"/>
            <w:vMerge/>
          </w:tcPr>
          <w:p w14:paraId="27F1ABAC" w14:textId="77777777" w:rsidR="00B2621B" w:rsidRDefault="00B2621B" w:rsidP="00110E1A"/>
        </w:tc>
        <w:tc>
          <w:tcPr>
            <w:tcW w:w="2245" w:type="dxa"/>
            <w:vMerge/>
          </w:tcPr>
          <w:p w14:paraId="7D53B2F5" w14:textId="77777777" w:rsidR="00B2621B" w:rsidRDefault="00B2621B" w:rsidP="00110E1A"/>
        </w:tc>
        <w:tc>
          <w:tcPr>
            <w:tcW w:w="1267" w:type="dxa"/>
            <w:vMerge/>
          </w:tcPr>
          <w:p w14:paraId="0F055A2B" w14:textId="77777777" w:rsidR="00B2621B" w:rsidRDefault="00B2621B" w:rsidP="00110E1A"/>
        </w:tc>
      </w:tr>
      <w:tr w:rsidR="00B2621B" w14:paraId="79D1EAAE" w14:textId="77777777" w:rsidTr="00110E1A">
        <w:trPr>
          <w:trHeight w:val="232"/>
        </w:trPr>
        <w:tc>
          <w:tcPr>
            <w:tcW w:w="1084" w:type="dxa"/>
            <w:vMerge/>
          </w:tcPr>
          <w:p w14:paraId="2B84FEA3" w14:textId="77777777" w:rsidR="00B2621B" w:rsidRDefault="00B2621B" w:rsidP="00110E1A"/>
        </w:tc>
        <w:tc>
          <w:tcPr>
            <w:tcW w:w="612" w:type="dxa"/>
          </w:tcPr>
          <w:p w14:paraId="28298078" w14:textId="77777777" w:rsidR="00B2621B" w:rsidRDefault="00B2621B" w:rsidP="00110E1A">
            <w:r>
              <w:t>2</w:t>
            </w:r>
          </w:p>
        </w:tc>
        <w:tc>
          <w:tcPr>
            <w:tcW w:w="2754" w:type="dxa"/>
          </w:tcPr>
          <w:p w14:paraId="5B32397C" w14:textId="77777777" w:rsidR="00B2621B" w:rsidRDefault="00B2621B" w:rsidP="00110E1A">
            <w:r>
              <w:t>Klik op Add sequence als er nog geen twee zijn</w:t>
            </w:r>
          </w:p>
        </w:tc>
        <w:tc>
          <w:tcPr>
            <w:tcW w:w="2239" w:type="dxa"/>
            <w:vMerge/>
          </w:tcPr>
          <w:p w14:paraId="30D4253C" w14:textId="77777777" w:rsidR="00B2621B" w:rsidRDefault="00B2621B" w:rsidP="00110E1A"/>
        </w:tc>
        <w:tc>
          <w:tcPr>
            <w:tcW w:w="2245" w:type="dxa"/>
            <w:vMerge/>
          </w:tcPr>
          <w:p w14:paraId="55A54ACF" w14:textId="77777777" w:rsidR="00B2621B" w:rsidRDefault="00B2621B" w:rsidP="00110E1A"/>
        </w:tc>
        <w:tc>
          <w:tcPr>
            <w:tcW w:w="1267" w:type="dxa"/>
            <w:vMerge/>
          </w:tcPr>
          <w:p w14:paraId="4133C323" w14:textId="77777777" w:rsidR="00B2621B" w:rsidRDefault="00B2621B" w:rsidP="00110E1A"/>
        </w:tc>
      </w:tr>
      <w:tr w:rsidR="00B2621B" w14:paraId="4DC76AD9" w14:textId="77777777" w:rsidTr="00110E1A">
        <w:trPr>
          <w:trHeight w:val="77"/>
        </w:trPr>
        <w:tc>
          <w:tcPr>
            <w:tcW w:w="1084" w:type="dxa"/>
            <w:vMerge/>
          </w:tcPr>
          <w:p w14:paraId="052514AB" w14:textId="77777777" w:rsidR="00B2621B" w:rsidRDefault="00B2621B" w:rsidP="00110E1A"/>
        </w:tc>
        <w:tc>
          <w:tcPr>
            <w:tcW w:w="612" w:type="dxa"/>
          </w:tcPr>
          <w:p w14:paraId="7A96968B" w14:textId="77777777" w:rsidR="00B2621B" w:rsidRDefault="00B2621B" w:rsidP="00110E1A">
            <w:r>
              <w:t>3</w:t>
            </w:r>
          </w:p>
        </w:tc>
        <w:tc>
          <w:tcPr>
            <w:tcW w:w="2754" w:type="dxa"/>
          </w:tcPr>
          <w:p w14:paraId="7E1A5C10" w14:textId="77777777" w:rsidR="00B2621B" w:rsidRDefault="00B2621B" w:rsidP="00110E1A">
            <w:r>
              <w:t>Sleep een subroute  naar de andere sequence toe</w:t>
            </w:r>
          </w:p>
        </w:tc>
        <w:tc>
          <w:tcPr>
            <w:tcW w:w="2239" w:type="dxa"/>
            <w:vMerge/>
          </w:tcPr>
          <w:p w14:paraId="544ABE88" w14:textId="77777777" w:rsidR="00B2621B" w:rsidRDefault="00B2621B" w:rsidP="00110E1A"/>
        </w:tc>
        <w:tc>
          <w:tcPr>
            <w:tcW w:w="2245" w:type="dxa"/>
            <w:vMerge/>
          </w:tcPr>
          <w:p w14:paraId="527C56D3" w14:textId="77777777" w:rsidR="00B2621B" w:rsidRDefault="00B2621B" w:rsidP="00110E1A"/>
        </w:tc>
        <w:tc>
          <w:tcPr>
            <w:tcW w:w="1267" w:type="dxa"/>
            <w:vMerge/>
          </w:tcPr>
          <w:p w14:paraId="071BBA51" w14:textId="77777777" w:rsidR="00B2621B" w:rsidRDefault="00B2621B" w:rsidP="00110E1A"/>
        </w:tc>
      </w:tr>
      <w:tr w:rsidR="00B2621B" w14:paraId="5D6378B9" w14:textId="77777777" w:rsidTr="00110E1A">
        <w:trPr>
          <w:trHeight w:val="232"/>
        </w:trPr>
        <w:tc>
          <w:tcPr>
            <w:tcW w:w="1084" w:type="dxa"/>
            <w:vMerge/>
          </w:tcPr>
          <w:p w14:paraId="765AF439" w14:textId="77777777" w:rsidR="00B2621B" w:rsidRDefault="00B2621B" w:rsidP="00110E1A"/>
        </w:tc>
        <w:tc>
          <w:tcPr>
            <w:tcW w:w="612" w:type="dxa"/>
          </w:tcPr>
          <w:p w14:paraId="1A583668" w14:textId="77777777" w:rsidR="00B2621B" w:rsidRDefault="00B2621B" w:rsidP="00110E1A">
            <w:r>
              <w:t>4</w:t>
            </w:r>
          </w:p>
        </w:tc>
        <w:tc>
          <w:tcPr>
            <w:tcW w:w="2754" w:type="dxa"/>
          </w:tcPr>
          <w:p w14:paraId="452BE575" w14:textId="77777777" w:rsidR="00B2621B" w:rsidRDefault="00B2621B" w:rsidP="00110E1A">
            <w:r>
              <w:t>Klik op finish</w:t>
            </w:r>
          </w:p>
        </w:tc>
        <w:tc>
          <w:tcPr>
            <w:tcW w:w="2239" w:type="dxa"/>
            <w:vMerge/>
          </w:tcPr>
          <w:p w14:paraId="400EA3C1" w14:textId="77777777" w:rsidR="00B2621B" w:rsidRDefault="00B2621B" w:rsidP="00110E1A"/>
        </w:tc>
        <w:tc>
          <w:tcPr>
            <w:tcW w:w="2245" w:type="dxa"/>
            <w:vMerge/>
          </w:tcPr>
          <w:p w14:paraId="0CACEC52" w14:textId="77777777" w:rsidR="00B2621B" w:rsidRDefault="00B2621B" w:rsidP="00110E1A"/>
        </w:tc>
        <w:tc>
          <w:tcPr>
            <w:tcW w:w="1267" w:type="dxa"/>
            <w:vMerge/>
          </w:tcPr>
          <w:p w14:paraId="60F2CB05" w14:textId="77777777" w:rsidR="00B2621B" w:rsidRDefault="00B2621B" w:rsidP="00110E1A"/>
        </w:tc>
      </w:tr>
    </w:tbl>
    <w:p w14:paraId="4C1B3F5A" w14:textId="77777777" w:rsidR="00B2621B" w:rsidRDefault="00B2621B"/>
    <w:tbl>
      <w:tblPr>
        <w:tblStyle w:val="Tabelraster"/>
        <w:tblW w:w="10201" w:type="dxa"/>
        <w:tblLook w:val="04A0" w:firstRow="1" w:lastRow="0" w:firstColumn="1" w:lastColumn="0" w:noHBand="0" w:noVBand="1"/>
      </w:tblPr>
      <w:tblGrid>
        <w:gridCol w:w="1084"/>
        <w:gridCol w:w="612"/>
        <w:gridCol w:w="2754"/>
        <w:gridCol w:w="2239"/>
        <w:gridCol w:w="2245"/>
        <w:gridCol w:w="1267"/>
      </w:tblGrid>
      <w:tr w:rsidR="00B2621B" w14:paraId="620B778D" w14:textId="77777777" w:rsidTr="00110E1A">
        <w:trPr>
          <w:trHeight w:val="232"/>
        </w:trPr>
        <w:tc>
          <w:tcPr>
            <w:tcW w:w="1084" w:type="dxa"/>
            <w:vMerge w:val="restart"/>
          </w:tcPr>
          <w:p w14:paraId="4C5A39FC" w14:textId="77777777" w:rsidR="00B2621B" w:rsidRDefault="00B2621B" w:rsidP="00110E1A">
            <w:r>
              <w:lastRenderedPageBreak/>
              <w:t>SUR_T6.1</w:t>
            </w:r>
          </w:p>
        </w:tc>
        <w:tc>
          <w:tcPr>
            <w:tcW w:w="612" w:type="dxa"/>
          </w:tcPr>
          <w:p w14:paraId="3C6F4DAA" w14:textId="77777777" w:rsidR="00B2621B" w:rsidRDefault="00B2621B" w:rsidP="00110E1A">
            <w:r>
              <w:t>1</w:t>
            </w:r>
          </w:p>
        </w:tc>
        <w:tc>
          <w:tcPr>
            <w:tcW w:w="2754" w:type="dxa"/>
          </w:tcPr>
          <w:p w14:paraId="150359CA" w14:textId="77777777" w:rsidR="00B2621B" w:rsidRDefault="00B2621B" w:rsidP="00110E1A">
            <w:r>
              <w:t>Rechtsklik op route (die in een procescel zit die meer dan twee routes heeft) en klik op “set subroute”</w:t>
            </w:r>
          </w:p>
        </w:tc>
        <w:tc>
          <w:tcPr>
            <w:tcW w:w="2239" w:type="dxa"/>
            <w:vMerge w:val="restart"/>
          </w:tcPr>
          <w:p w14:paraId="3C98447E" w14:textId="77777777" w:rsidR="00B2621B" w:rsidRDefault="00B2621B" w:rsidP="00110E1A">
            <w:r>
              <w:t>De huidige route heeft de subroutes gekregen van de andere route</w:t>
            </w:r>
          </w:p>
        </w:tc>
        <w:tc>
          <w:tcPr>
            <w:tcW w:w="2245" w:type="dxa"/>
            <w:vMerge w:val="restart"/>
          </w:tcPr>
          <w:p w14:paraId="388872C3" w14:textId="77777777" w:rsidR="00B2621B" w:rsidRDefault="00B2621B" w:rsidP="00110E1A"/>
        </w:tc>
        <w:tc>
          <w:tcPr>
            <w:tcW w:w="1267" w:type="dxa"/>
            <w:vMerge w:val="restart"/>
          </w:tcPr>
          <w:p w14:paraId="65A76646" w14:textId="77777777" w:rsidR="00B2621B" w:rsidRDefault="00B2621B" w:rsidP="00110E1A">
            <w:r>
              <w:rPr>
                <w:rFonts w:ascii="Calibri" w:hAnsi="Calibri" w:cs="Arial"/>
                <w:color w:val="76923C" w:themeColor="accent3" w:themeShade="BF"/>
              </w:rPr>
              <w:t>PASSED</w:t>
            </w:r>
          </w:p>
        </w:tc>
      </w:tr>
      <w:tr w:rsidR="00B2621B" w14:paraId="2C5956D8" w14:textId="77777777" w:rsidTr="00110E1A">
        <w:trPr>
          <w:trHeight w:val="232"/>
        </w:trPr>
        <w:tc>
          <w:tcPr>
            <w:tcW w:w="1084" w:type="dxa"/>
            <w:vMerge/>
          </w:tcPr>
          <w:p w14:paraId="6CF63A2E" w14:textId="77777777" w:rsidR="00B2621B" w:rsidRDefault="00B2621B" w:rsidP="00110E1A"/>
        </w:tc>
        <w:tc>
          <w:tcPr>
            <w:tcW w:w="612" w:type="dxa"/>
          </w:tcPr>
          <w:p w14:paraId="3D22EE5F" w14:textId="77777777" w:rsidR="00B2621B" w:rsidRDefault="00B2621B" w:rsidP="00110E1A">
            <w:r>
              <w:t>1.5</w:t>
            </w:r>
          </w:p>
        </w:tc>
        <w:tc>
          <w:tcPr>
            <w:tcW w:w="2754" w:type="dxa"/>
          </w:tcPr>
          <w:p w14:paraId="001F8F81" w14:textId="77777777" w:rsidR="00B2621B" w:rsidRDefault="00B2621B" w:rsidP="00110E1A">
            <w:r>
              <w:t>Zorg ervoor dat een route een subroute heeft</w:t>
            </w:r>
          </w:p>
        </w:tc>
        <w:tc>
          <w:tcPr>
            <w:tcW w:w="2239" w:type="dxa"/>
            <w:vMerge/>
          </w:tcPr>
          <w:p w14:paraId="55D0E4EF" w14:textId="77777777" w:rsidR="00B2621B" w:rsidRDefault="00B2621B" w:rsidP="00110E1A"/>
        </w:tc>
        <w:tc>
          <w:tcPr>
            <w:tcW w:w="2245" w:type="dxa"/>
            <w:vMerge/>
          </w:tcPr>
          <w:p w14:paraId="49EB90F2" w14:textId="77777777" w:rsidR="00B2621B" w:rsidRDefault="00B2621B" w:rsidP="00110E1A"/>
        </w:tc>
        <w:tc>
          <w:tcPr>
            <w:tcW w:w="1267" w:type="dxa"/>
            <w:vMerge/>
          </w:tcPr>
          <w:p w14:paraId="6D248042" w14:textId="77777777" w:rsidR="00B2621B" w:rsidRDefault="00B2621B" w:rsidP="00110E1A"/>
        </w:tc>
      </w:tr>
      <w:tr w:rsidR="00B2621B" w14:paraId="525E1B05" w14:textId="77777777" w:rsidTr="00110E1A">
        <w:trPr>
          <w:trHeight w:val="232"/>
        </w:trPr>
        <w:tc>
          <w:tcPr>
            <w:tcW w:w="1084" w:type="dxa"/>
            <w:vMerge/>
          </w:tcPr>
          <w:p w14:paraId="7A656179" w14:textId="77777777" w:rsidR="00B2621B" w:rsidRDefault="00B2621B" w:rsidP="00110E1A"/>
        </w:tc>
        <w:tc>
          <w:tcPr>
            <w:tcW w:w="612" w:type="dxa"/>
          </w:tcPr>
          <w:p w14:paraId="1E596A53" w14:textId="77777777" w:rsidR="00B2621B" w:rsidRDefault="00B2621B" w:rsidP="00110E1A">
            <w:r>
              <w:t>2</w:t>
            </w:r>
          </w:p>
        </w:tc>
        <w:tc>
          <w:tcPr>
            <w:tcW w:w="2754" w:type="dxa"/>
          </w:tcPr>
          <w:p w14:paraId="6750C64B" w14:textId="77777777" w:rsidR="00B2621B" w:rsidRDefault="00B2621B" w:rsidP="00110E1A">
            <w:r>
              <w:t>Selecteer de andere route in de dropdownlist naast “from” &amp; “to”</w:t>
            </w:r>
          </w:p>
        </w:tc>
        <w:tc>
          <w:tcPr>
            <w:tcW w:w="2239" w:type="dxa"/>
            <w:vMerge/>
          </w:tcPr>
          <w:p w14:paraId="20D42AC7" w14:textId="77777777" w:rsidR="00B2621B" w:rsidRDefault="00B2621B" w:rsidP="00110E1A"/>
        </w:tc>
        <w:tc>
          <w:tcPr>
            <w:tcW w:w="2245" w:type="dxa"/>
            <w:vMerge/>
          </w:tcPr>
          <w:p w14:paraId="0679CD9E" w14:textId="77777777" w:rsidR="00B2621B" w:rsidRDefault="00B2621B" w:rsidP="00110E1A"/>
        </w:tc>
        <w:tc>
          <w:tcPr>
            <w:tcW w:w="1267" w:type="dxa"/>
            <w:vMerge/>
          </w:tcPr>
          <w:p w14:paraId="09D1D828" w14:textId="77777777" w:rsidR="00B2621B" w:rsidRDefault="00B2621B" w:rsidP="00110E1A"/>
        </w:tc>
      </w:tr>
      <w:tr w:rsidR="00B2621B" w14:paraId="6001FC51" w14:textId="77777777" w:rsidTr="00110E1A">
        <w:trPr>
          <w:trHeight w:val="232"/>
        </w:trPr>
        <w:tc>
          <w:tcPr>
            <w:tcW w:w="1084" w:type="dxa"/>
            <w:vMerge/>
          </w:tcPr>
          <w:p w14:paraId="7F3F7A43" w14:textId="77777777" w:rsidR="00B2621B" w:rsidRDefault="00B2621B" w:rsidP="00110E1A"/>
        </w:tc>
        <w:tc>
          <w:tcPr>
            <w:tcW w:w="612" w:type="dxa"/>
          </w:tcPr>
          <w:p w14:paraId="41424850" w14:textId="77777777" w:rsidR="00B2621B" w:rsidRDefault="00B2621B" w:rsidP="00110E1A">
            <w:r>
              <w:t>3</w:t>
            </w:r>
          </w:p>
        </w:tc>
        <w:tc>
          <w:tcPr>
            <w:tcW w:w="2754" w:type="dxa"/>
          </w:tcPr>
          <w:p w14:paraId="26DCF52A" w14:textId="77777777" w:rsidR="00B2621B" w:rsidRDefault="00B2621B" w:rsidP="00110E1A">
            <w:r>
              <w:t>Klik dan “From”</w:t>
            </w:r>
          </w:p>
        </w:tc>
        <w:tc>
          <w:tcPr>
            <w:tcW w:w="2239" w:type="dxa"/>
            <w:vMerge/>
          </w:tcPr>
          <w:p w14:paraId="05B60668" w14:textId="77777777" w:rsidR="00B2621B" w:rsidRDefault="00B2621B" w:rsidP="00110E1A"/>
        </w:tc>
        <w:tc>
          <w:tcPr>
            <w:tcW w:w="2245" w:type="dxa"/>
            <w:vMerge/>
          </w:tcPr>
          <w:p w14:paraId="33207576" w14:textId="77777777" w:rsidR="00B2621B" w:rsidRDefault="00B2621B" w:rsidP="00110E1A"/>
        </w:tc>
        <w:tc>
          <w:tcPr>
            <w:tcW w:w="1267" w:type="dxa"/>
            <w:vMerge/>
          </w:tcPr>
          <w:p w14:paraId="7F46F3C0" w14:textId="77777777" w:rsidR="00B2621B" w:rsidRDefault="00B2621B" w:rsidP="00110E1A"/>
        </w:tc>
      </w:tr>
      <w:tr w:rsidR="00B2621B" w14:paraId="2A24286E" w14:textId="77777777" w:rsidTr="00110E1A">
        <w:trPr>
          <w:trHeight w:val="232"/>
        </w:trPr>
        <w:tc>
          <w:tcPr>
            <w:tcW w:w="1084" w:type="dxa"/>
            <w:vMerge w:val="restart"/>
          </w:tcPr>
          <w:p w14:paraId="47399B19" w14:textId="77777777" w:rsidR="00B2621B" w:rsidRDefault="00B2621B" w:rsidP="00110E1A">
            <w:r>
              <w:t>SUR_T6.2</w:t>
            </w:r>
          </w:p>
        </w:tc>
        <w:tc>
          <w:tcPr>
            <w:tcW w:w="612" w:type="dxa"/>
          </w:tcPr>
          <w:p w14:paraId="07FFE899" w14:textId="77777777" w:rsidR="00B2621B" w:rsidRDefault="00B2621B" w:rsidP="00110E1A">
            <w:r>
              <w:t>1</w:t>
            </w:r>
          </w:p>
        </w:tc>
        <w:tc>
          <w:tcPr>
            <w:tcW w:w="2754" w:type="dxa"/>
          </w:tcPr>
          <w:p w14:paraId="7F8AF93D" w14:textId="77777777" w:rsidR="00B2621B" w:rsidRDefault="00B2621B" w:rsidP="00110E1A">
            <w:r>
              <w:t>Rechtsklik op route (die in een procescel zit die meer dan twee routes heeft) en klik op “set subroute”</w:t>
            </w:r>
          </w:p>
        </w:tc>
        <w:tc>
          <w:tcPr>
            <w:tcW w:w="2239" w:type="dxa"/>
            <w:vMerge w:val="restart"/>
          </w:tcPr>
          <w:p w14:paraId="11889A31" w14:textId="77777777" w:rsidR="00B2621B" w:rsidRDefault="00B2621B" w:rsidP="00110E1A">
            <w:r>
              <w:t>Subroute van de huidige route zijn naar de andere route toe gekopieerd</w:t>
            </w:r>
          </w:p>
        </w:tc>
        <w:tc>
          <w:tcPr>
            <w:tcW w:w="2245" w:type="dxa"/>
            <w:vMerge w:val="restart"/>
          </w:tcPr>
          <w:p w14:paraId="408FF52F" w14:textId="77777777" w:rsidR="00B2621B" w:rsidRDefault="00B2621B" w:rsidP="00110E1A"/>
        </w:tc>
        <w:tc>
          <w:tcPr>
            <w:tcW w:w="1267" w:type="dxa"/>
            <w:vMerge w:val="restart"/>
          </w:tcPr>
          <w:p w14:paraId="6DBDEC6E" w14:textId="77777777" w:rsidR="00B2621B" w:rsidRDefault="00B2621B" w:rsidP="00110E1A">
            <w:r>
              <w:rPr>
                <w:rFonts w:ascii="Calibri" w:hAnsi="Calibri" w:cs="Arial"/>
                <w:color w:val="76923C" w:themeColor="accent3" w:themeShade="BF"/>
              </w:rPr>
              <w:t>PASSED</w:t>
            </w:r>
          </w:p>
        </w:tc>
      </w:tr>
      <w:tr w:rsidR="00B2621B" w14:paraId="25095F66" w14:textId="77777777" w:rsidTr="00110E1A">
        <w:trPr>
          <w:trHeight w:val="232"/>
        </w:trPr>
        <w:tc>
          <w:tcPr>
            <w:tcW w:w="1084" w:type="dxa"/>
            <w:vMerge/>
          </w:tcPr>
          <w:p w14:paraId="482FD02A" w14:textId="77777777" w:rsidR="00B2621B" w:rsidRDefault="00B2621B" w:rsidP="00110E1A"/>
        </w:tc>
        <w:tc>
          <w:tcPr>
            <w:tcW w:w="612" w:type="dxa"/>
          </w:tcPr>
          <w:p w14:paraId="6D51AAAE" w14:textId="77777777" w:rsidR="00B2621B" w:rsidRDefault="00B2621B" w:rsidP="00110E1A">
            <w:r>
              <w:t>1.5</w:t>
            </w:r>
          </w:p>
        </w:tc>
        <w:tc>
          <w:tcPr>
            <w:tcW w:w="2754" w:type="dxa"/>
          </w:tcPr>
          <w:p w14:paraId="710DC3BA" w14:textId="77777777" w:rsidR="00B2621B" w:rsidRDefault="00B2621B" w:rsidP="00110E1A">
            <w:r>
              <w:t>Zorg ervoor dat een route een subroute heeft de andere niet</w:t>
            </w:r>
          </w:p>
        </w:tc>
        <w:tc>
          <w:tcPr>
            <w:tcW w:w="2239" w:type="dxa"/>
            <w:vMerge/>
          </w:tcPr>
          <w:p w14:paraId="381AB3C7" w14:textId="77777777" w:rsidR="00B2621B" w:rsidRDefault="00B2621B" w:rsidP="00110E1A"/>
        </w:tc>
        <w:tc>
          <w:tcPr>
            <w:tcW w:w="2245" w:type="dxa"/>
            <w:vMerge/>
          </w:tcPr>
          <w:p w14:paraId="736FA0D9" w14:textId="77777777" w:rsidR="00B2621B" w:rsidRDefault="00B2621B" w:rsidP="00110E1A"/>
        </w:tc>
        <w:tc>
          <w:tcPr>
            <w:tcW w:w="1267" w:type="dxa"/>
            <w:vMerge/>
          </w:tcPr>
          <w:p w14:paraId="1C7A9095" w14:textId="77777777" w:rsidR="00B2621B" w:rsidRDefault="00B2621B" w:rsidP="00110E1A"/>
        </w:tc>
      </w:tr>
      <w:tr w:rsidR="00B2621B" w14:paraId="514B9198" w14:textId="77777777" w:rsidTr="00110E1A">
        <w:trPr>
          <w:trHeight w:val="232"/>
        </w:trPr>
        <w:tc>
          <w:tcPr>
            <w:tcW w:w="1084" w:type="dxa"/>
            <w:vMerge/>
          </w:tcPr>
          <w:p w14:paraId="739D9987" w14:textId="77777777" w:rsidR="00B2621B" w:rsidRDefault="00B2621B" w:rsidP="00110E1A"/>
        </w:tc>
        <w:tc>
          <w:tcPr>
            <w:tcW w:w="612" w:type="dxa"/>
          </w:tcPr>
          <w:p w14:paraId="0017C935" w14:textId="77777777" w:rsidR="00B2621B" w:rsidRDefault="00B2621B" w:rsidP="00110E1A">
            <w:r>
              <w:t>2</w:t>
            </w:r>
          </w:p>
        </w:tc>
        <w:tc>
          <w:tcPr>
            <w:tcW w:w="2754" w:type="dxa"/>
          </w:tcPr>
          <w:p w14:paraId="2B8E9ECB" w14:textId="77777777" w:rsidR="00B2621B" w:rsidRDefault="00B2621B" w:rsidP="00110E1A">
            <w:r>
              <w:t>Selecteer de dezelfde route in de dropdownlist naast “from” &amp; “to”</w:t>
            </w:r>
          </w:p>
        </w:tc>
        <w:tc>
          <w:tcPr>
            <w:tcW w:w="2239" w:type="dxa"/>
            <w:vMerge/>
          </w:tcPr>
          <w:p w14:paraId="196E8F7E" w14:textId="77777777" w:rsidR="00B2621B" w:rsidRDefault="00B2621B" w:rsidP="00110E1A"/>
        </w:tc>
        <w:tc>
          <w:tcPr>
            <w:tcW w:w="2245" w:type="dxa"/>
            <w:vMerge/>
          </w:tcPr>
          <w:p w14:paraId="4183894C" w14:textId="77777777" w:rsidR="00B2621B" w:rsidRDefault="00B2621B" w:rsidP="00110E1A"/>
        </w:tc>
        <w:tc>
          <w:tcPr>
            <w:tcW w:w="1267" w:type="dxa"/>
            <w:vMerge/>
          </w:tcPr>
          <w:p w14:paraId="6E370F1C" w14:textId="77777777" w:rsidR="00B2621B" w:rsidRDefault="00B2621B" w:rsidP="00110E1A"/>
        </w:tc>
      </w:tr>
      <w:tr w:rsidR="00B2621B" w14:paraId="001AAA9C" w14:textId="77777777" w:rsidTr="00110E1A">
        <w:trPr>
          <w:trHeight w:val="232"/>
        </w:trPr>
        <w:tc>
          <w:tcPr>
            <w:tcW w:w="1084" w:type="dxa"/>
            <w:vMerge/>
          </w:tcPr>
          <w:p w14:paraId="5B1D47C3" w14:textId="77777777" w:rsidR="00B2621B" w:rsidRDefault="00B2621B" w:rsidP="00110E1A"/>
        </w:tc>
        <w:tc>
          <w:tcPr>
            <w:tcW w:w="612" w:type="dxa"/>
          </w:tcPr>
          <w:p w14:paraId="0D56F1FD" w14:textId="77777777" w:rsidR="00B2621B" w:rsidRDefault="00B2621B" w:rsidP="00110E1A">
            <w:r>
              <w:t>3</w:t>
            </w:r>
          </w:p>
        </w:tc>
        <w:tc>
          <w:tcPr>
            <w:tcW w:w="2754" w:type="dxa"/>
          </w:tcPr>
          <w:p w14:paraId="5B8E2AD6" w14:textId="77777777" w:rsidR="00B2621B" w:rsidRDefault="00B2621B" w:rsidP="00110E1A">
            <w:r>
              <w:t>Klik op “To”</w:t>
            </w:r>
          </w:p>
        </w:tc>
        <w:tc>
          <w:tcPr>
            <w:tcW w:w="2239" w:type="dxa"/>
            <w:vMerge/>
          </w:tcPr>
          <w:p w14:paraId="780E28DC" w14:textId="77777777" w:rsidR="00B2621B" w:rsidRDefault="00B2621B" w:rsidP="00110E1A"/>
        </w:tc>
        <w:tc>
          <w:tcPr>
            <w:tcW w:w="2245" w:type="dxa"/>
            <w:vMerge/>
          </w:tcPr>
          <w:p w14:paraId="524266F3" w14:textId="77777777" w:rsidR="00B2621B" w:rsidRDefault="00B2621B" w:rsidP="00110E1A"/>
        </w:tc>
        <w:tc>
          <w:tcPr>
            <w:tcW w:w="1267" w:type="dxa"/>
            <w:vMerge/>
          </w:tcPr>
          <w:p w14:paraId="587448D3" w14:textId="77777777" w:rsidR="00B2621B" w:rsidRDefault="00B2621B" w:rsidP="00110E1A"/>
        </w:tc>
      </w:tr>
    </w:tbl>
    <w:p w14:paraId="1A0FE1FD" w14:textId="77777777" w:rsidR="00B2621B" w:rsidRPr="00FB4238" w:rsidRDefault="00B2621B" w:rsidP="00110E1A">
      <w:pPr>
        <w:rPr>
          <w:rFonts w:asciiTheme="majorHAnsi" w:hAnsiTheme="majorHAnsi" w:cs="Tahoma"/>
          <w:b/>
          <w:iCs/>
          <w:color w:val="C00000"/>
          <w:sz w:val="24"/>
          <w:szCs w:val="28"/>
        </w:rPr>
      </w:pPr>
      <w:r>
        <w:br w:type="page"/>
      </w:r>
    </w:p>
    <w:p w14:paraId="6E5D6D0B" w14:textId="77777777" w:rsidR="00B2621B" w:rsidRDefault="00B2621B" w:rsidP="00B2621B">
      <w:pPr>
        <w:pStyle w:val="Kop2"/>
        <w:ind w:left="0" w:firstLine="0"/>
      </w:pPr>
      <w:bookmarkStart w:id="1468" w:name="_Toc517033890"/>
      <w:r>
        <w:lastRenderedPageBreak/>
        <w:t>Unit testgevallen</w:t>
      </w:r>
      <w:bookmarkEnd w:id="1468"/>
    </w:p>
    <w:p w14:paraId="112D27CE" w14:textId="77777777" w:rsidR="00B2621B" w:rsidRDefault="00B2621B" w:rsidP="00110E1A"/>
    <w:tbl>
      <w:tblPr>
        <w:tblStyle w:val="Tabelraster"/>
        <w:tblW w:w="10201" w:type="dxa"/>
        <w:tblLook w:val="04A0" w:firstRow="1" w:lastRow="0" w:firstColumn="1" w:lastColumn="0" w:noHBand="0" w:noVBand="1"/>
      </w:tblPr>
      <w:tblGrid>
        <w:gridCol w:w="1135"/>
        <w:gridCol w:w="612"/>
        <w:gridCol w:w="2736"/>
        <w:gridCol w:w="2221"/>
        <w:gridCol w:w="2234"/>
        <w:gridCol w:w="1263"/>
      </w:tblGrid>
      <w:tr w:rsidR="00B2621B" w14:paraId="2E907E43" w14:textId="77777777" w:rsidTr="00110E1A">
        <w:tc>
          <w:tcPr>
            <w:tcW w:w="1135" w:type="dxa"/>
            <w:shd w:val="clear" w:color="auto" w:fill="E5B8B7" w:themeFill="accent2" w:themeFillTint="66"/>
          </w:tcPr>
          <w:p w14:paraId="0C5CC99A" w14:textId="77777777" w:rsidR="00B2621B" w:rsidRDefault="00B2621B" w:rsidP="00110E1A">
            <w:r>
              <w:t>Testcase ID</w:t>
            </w:r>
          </w:p>
        </w:tc>
        <w:tc>
          <w:tcPr>
            <w:tcW w:w="612" w:type="dxa"/>
            <w:shd w:val="clear" w:color="auto" w:fill="E5B8B7" w:themeFill="accent2" w:themeFillTint="66"/>
          </w:tcPr>
          <w:p w14:paraId="5EAEE286" w14:textId="77777777" w:rsidR="00B2621B" w:rsidRDefault="00B2621B" w:rsidP="00110E1A">
            <w:r>
              <w:t>Stap</w:t>
            </w:r>
          </w:p>
        </w:tc>
        <w:tc>
          <w:tcPr>
            <w:tcW w:w="2736" w:type="dxa"/>
            <w:shd w:val="clear" w:color="auto" w:fill="E5B8B7" w:themeFill="accent2" w:themeFillTint="66"/>
          </w:tcPr>
          <w:p w14:paraId="763516C1" w14:textId="77777777" w:rsidR="00B2621B" w:rsidRDefault="00B2621B" w:rsidP="00110E1A">
            <w:r>
              <w:t>Beschrijvingstap</w:t>
            </w:r>
          </w:p>
        </w:tc>
        <w:tc>
          <w:tcPr>
            <w:tcW w:w="2221" w:type="dxa"/>
            <w:shd w:val="clear" w:color="auto" w:fill="E5B8B7" w:themeFill="accent2" w:themeFillTint="66"/>
          </w:tcPr>
          <w:p w14:paraId="6DB6CF6A" w14:textId="77777777" w:rsidR="00B2621B" w:rsidRDefault="00B2621B" w:rsidP="00110E1A">
            <w:r>
              <w:t>Verwachte resultaat</w:t>
            </w:r>
          </w:p>
        </w:tc>
        <w:tc>
          <w:tcPr>
            <w:tcW w:w="2234" w:type="dxa"/>
            <w:shd w:val="clear" w:color="auto" w:fill="E5B8B7" w:themeFill="accent2" w:themeFillTint="66"/>
          </w:tcPr>
          <w:p w14:paraId="19400587" w14:textId="77777777" w:rsidR="00B2621B" w:rsidRDefault="00B2621B" w:rsidP="00110E1A">
            <w:r>
              <w:t>Geobserveerde resultaat</w:t>
            </w:r>
          </w:p>
        </w:tc>
        <w:tc>
          <w:tcPr>
            <w:tcW w:w="1263" w:type="dxa"/>
            <w:shd w:val="clear" w:color="auto" w:fill="E5B8B7" w:themeFill="accent2" w:themeFillTint="66"/>
          </w:tcPr>
          <w:p w14:paraId="4820D4CC" w14:textId="77777777" w:rsidR="00B2621B" w:rsidRDefault="00B2621B" w:rsidP="00110E1A">
            <w:r>
              <w:t xml:space="preserve">Resultaat </w:t>
            </w:r>
          </w:p>
        </w:tc>
      </w:tr>
      <w:tr w:rsidR="00B2621B" w14:paraId="238A3D86" w14:textId="77777777" w:rsidTr="00110E1A">
        <w:trPr>
          <w:trHeight w:val="232"/>
        </w:trPr>
        <w:tc>
          <w:tcPr>
            <w:tcW w:w="1135" w:type="dxa"/>
            <w:vMerge w:val="restart"/>
          </w:tcPr>
          <w:p w14:paraId="7848963F" w14:textId="77777777" w:rsidR="00B2621B" w:rsidRDefault="00B2621B" w:rsidP="00110E1A">
            <w:r>
              <w:t>OUD_T1.1</w:t>
            </w:r>
          </w:p>
        </w:tc>
        <w:tc>
          <w:tcPr>
            <w:tcW w:w="612" w:type="dxa"/>
          </w:tcPr>
          <w:p w14:paraId="13B8DAC9" w14:textId="77777777" w:rsidR="00B2621B" w:rsidRDefault="00B2621B" w:rsidP="00110E1A">
            <w:r>
              <w:t>1</w:t>
            </w:r>
          </w:p>
        </w:tc>
        <w:tc>
          <w:tcPr>
            <w:tcW w:w="2736" w:type="dxa"/>
          </w:tcPr>
          <w:p w14:paraId="35AE1A13" w14:textId="77777777" w:rsidR="00B2621B" w:rsidRDefault="00B2621B" w:rsidP="00110E1A">
            <w:r>
              <w:t>Voeg een Unit toe aan een subroute</w:t>
            </w:r>
          </w:p>
        </w:tc>
        <w:tc>
          <w:tcPr>
            <w:tcW w:w="2221" w:type="dxa"/>
            <w:vMerge w:val="restart"/>
          </w:tcPr>
          <w:p w14:paraId="732B288F" w14:textId="77777777" w:rsidR="00B2621B" w:rsidRDefault="00B2621B" w:rsidP="00110E1A">
            <w:r>
              <w:t>De unit is nu verwijderd uit de treeview en de database</w:t>
            </w:r>
          </w:p>
        </w:tc>
        <w:tc>
          <w:tcPr>
            <w:tcW w:w="2234" w:type="dxa"/>
            <w:vMerge w:val="restart"/>
          </w:tcPr>
          <w:p w14:paraId="59BFF819" w14:textId="77777777" w:rsidR="00B2621B" w:rsidRPr="00BC224A" w:rsidRDefault="00B2621B" w:rsidP="00110E1A">
            <w:r w:rsidRPr="00BC224A">
              <w:t>Geen user feedback en unit staat</w:t>
            </w:r>
            <w:r>
              <w:t xml:space="preserve"> nog steeds in de database en treeview</w:t>
            </w:r>
          </w:p>
        </w:tc>
        <w:tc>
          <w:tcPr>
            <w:tcW w:w="1263" w:type="dxa"/>
            <w:vMerge w:val="restart"/>
          </w:tcPr>
          <w:p w14:paraId="349DC48E" w14:textId="77777777" w:rsidR="00B2621B" w:rsidRDefault="00B2621B" w:rsidP="00110E1A">
            <w:r>
              <w:rPr>
                <w:rFonts w:ascii="Calibri" w:hAnsi="Calibri" w:cs="Arial"/>
                <w:color w:val="FF0000"/>
              </w:rPr>
              <w:t>FAILED</w:t>
            </w:r>
          </w:p>
        </w:tc>
      </w:tr>
      <w:tr w:rsidR="00B2621B" w14:paraId="179D57E1" w14:textId="77777777" w:rsidTr="00110E1A">
        <w:trPr>
          <w:trHeight w:val="232"/>
        </w:trPr>
        <w:tc>
          <w:tcPr>
            <w:tcW w:w="1135" w:type="dxa"/>
            <w:vMerge/>
          </w:tcPr>
          <w:p w14:paraId="09671187" w14:textId="77777777" w:rsidR="00B2621B" w:rsidRDefault="00B2621B" w:rsidP="00110E1A"/>
        </w:tc>
        <w:tc>
          <w:tcPr>
            <w:tcW w:w="612" w:type="dxa"/>
          </w:tcPr>
          <w:p w14:paraId="52182555" w14:textId="77777777" w:rsidR="00B2621B" w:rsidRDefault="00B2621B" w:rsidP="00110E1A">
            <w:r>
              <w:t>2</w:t>
            </w:r>
          </w:p>
        </w:tc>
        <w:tc>
          <w:tcPr>
            <w:tcW w:w="2736" w:type="dxa"/>
          </w:tcPr>
          <w:p w14:paraId="035D1E0D" w14:textId="77777777" w:rsidR="00B2621B" w:rsidRDefault="00B2621B" w:rsidP="00110E1A">
            <w:r>
              <w:t>Rechtsklik op de unit in de treeview en klik op “Remove”</w:t>
            </w:r>
          </w:p>
        </w:tc>
        <w:tc>
          <w:tcPr>
            <w:tcW w:w="2221" w:type="dxa"/>
            <w:vMerge/>
          </w:tcPr>
          <w:p w14:paraId="265688FA" w14:textId="77777777" w:rsidR="00B2621B" w:rsidRDefault="00B2621B" w:rsidP="00110E1A"/>
        </w:tc>
        <w:tc>
          <w:tcPr>
            <w:tcW w:w="2234" w:type="dxa"/>
            <w:vMerge/>
          </w:tcPr>
          <w:p w14:paraId="60D1B7C2" w14:textId="77777777" w:rsidR="00B2621B" w:rsidRDefault="00B2621B" w:rsidP="00110E1A"/>
        </w:tc>
        <w:tc>
          <w:tcPr>
            <w:tcW w:w="1263" w:type="dxa"/>
            <w:vMerge/>
          </w:tcPr>
          <w:p w14:paraId="68837E9E" w14:textId="77777777" w:rsidR="00B2621B" w:rsidRDefault="00B2621B" w:rsidP="00110E1A"/>
        </w:tc>
      </w:tr>
      <w:tr w:rsidR="00B2621B" w14:paraId="6177E1E5" w14:textId="77777777" w:rsidTr="00110E1A">
        <w:trPr>
          <w:trHeight w:val="232"/>
        </w:trPr>
        <w:tc>
          <w:tcPr>
            <w:tcW w:w="1135" w:type="dxa"/>
            <w:vMerge w:val="restart"/>
          </w:tcPr>
          <w:p w14:paraId="0A411C79" w14:textId="77777777" w:rsidR="00B2621B" w:rsidRDefault="00B2621B" w:rsidP="00110E1A">
            <w:r>
              <w:t>OUD_T1.2</w:t>
            </w:r>
          </w:p>
        </w:tc>
        <w:tc>
          <w:tcPr>
            <w:tcW w:w="612" w:type="dxa"/>
          </w:tcPr>
          <w:p w14:paraId="7EEDF73D" w14:textId="77777777" w:rsidR="00B2621B" w:rsidRDefault="00B2621B" w:rsidP="00110E1A">
            <w:r>
              <w:t>1</w:t>
            </w:r>
          </w:p>
        </w:tc>
        <w:tc>
          <w:tcPr>
            <w:tcW w:w="2736" w:type="dxa"/>
          </w:tcPr>
          <w:p w14:paraId="0A32E297" w14:textId="77777777" w:rsidR="00B2621B" w:rsidRDefault="00B2621B" w:rsidP="00110E1A">
            <w:r>
              <w:t>Rechtsklik op de subroute in de treeview en klik op “Set units”</w:t>
            </w:r>
          </w:p>
        </w:tc>
        <w:tc>
          <w:tcPr>
            <w:tcW w:w="2221" w:type="dxa"/>
            <w:vMerge w:val="restart"/>
          </w:tcPr>
          <w:p w14:paraId="5D2B5F0B" w14:textId="77777777" w:rsidR="00B2621B" w:rsidRDefault="00B2621B" w:rsidP="00110E1A">
            <w:r>
              <w:t>De unit is nu verwijderd uit de treeview en de database</w:t>
            </w:r>
          </w:p>
        </w:tc>
        <w:tc>
          <w:tcPr>
            <w:tcW w:w="2234" w:type="dxa"/>
            <w:vMerge w:val="restart"/>
          </w:tcPr>
          <w:p w14:paraId="63EA1EEE" w14:textId="77777777" w:rsidR="00B2621B" w:rsidRDefault="00B2621B" w:rsidP="00110E1A"/>
        </w:tc>
        <w:tc>
          <w:tcPr>
            <w:tcW w:w="1263" w:type="dxa"/>
            <w:vMerge w:val="restart"/>
          </w:tcPr>
          <w:p w14:paraId="27B18CEB" w14:textId="77777777" w:rsidR="00B2621B" w:rsidRDefault="00B2621B" w:rsidP="00110E1A">
            <w:r>
              <w:rPr>
                <w:rFonts w:ascii="Calibri" w:hAnsi="Calibri" w:cs="Arial"/>
                <w:color w:val="76923C" w:themeColor="accent3" w:themeShade="BF"/>
              </w:rPr>
              <w:t>PASSED</w:t>
            </w:r>
          </w:p>
        </w:tc>
      </w:tr>
      <w:tr w:rsidR="00B2621B" w14:paraId="55BB4D72" w14:textId="77777777" w:rsidTr="00110E1A">
        <w:trPr>
          <w:trHeight w:val="232"/>
        </w:trPr>
        <w:tc>
          <w:tcPr>
            <w:tcW w:w="1135" w:type="dxa"/>
            <w:vMerge/>
          </w:tcPr>
          <w:p w14:paraId="4F21F5D1" w14:textId="77777777" w:rsidR="00B2621B" w:rsidRPr="00F9411B" w:rsidRDefault="00B2621B" w:rsidP="00110E1A"/>
        </w:tc>
        <w:tc>
          <w:tcPr>
            <w:tcW w:w="612" w:type="dxa"/>
          </w:tcPr>
          <w:p w14:paraId="64E034C8" w14:textId="77777777" w:rsidR="00B2621B" w:rsidRDefault="00B2621B" w:rsidP="00110E1A">
            <w:r>
              <w:t>2</w:t>
            </w:r>
          </w:p>
        </w:tc>
        <w:tc>
          <w:tcPr>
            <w:tcW w:w="2736" w:type="dxa"/>
          </w:tcPr>
          <w:p w14:paraId="0855BF0A" w14:textId="77777777" w:rsidR="00B2621B" w:rsidRDefault="00B2621B" w:rsidP="00110E1A">
            <w:r>
              <w:t>Rechtsklik op een unit en kies “Remove”</w:t>
            </w:r>
          </w:p>
        </w:tc>
        <w:tc>
          <w:tcPr>
            <w:tcW w:w="2221" w:type="dxa"/>
            <w:vMerge/>
          </w:tcPr>
          <w:p w14:paraId="5C8EA910" w14:textId="77777777" w:rsidR="00B2621B" w:rsidRDefault="00B2621B" w:rsidP="00110E1A"/>
        </w:tc>
        <w:tc>
          <w:tcPr>
            <w:tcW w:w="2234" w:type="dxa"/>
            <w:vMerge/>
          </w:tcPr>
          <w:p w14:paraId="67F8C11F" w14:textId="77777777" w:rsidR="00B2621B" w:rsidRDefault="00B2621B" w:rsidP="00110E1A"/>
        </w:tc>
        <w:tc>
          <w:tcPr>
            <w:tcW w:w="1263" w:type="dxa"/>
            <w:vMerge/>
          </w:tcPr>
          <w:p w14:paraId="4D15BB32" w14:textId="77777777" w:rsidR="00B2621B" w:rsidRDefault="00B2621B" w:rsidP="00110E1A"/>
        </w:tc>
      </w:tr>
      <w:tr w:rsidR="00B2621B" w14:paraId="02D9712D" w14:textId="77777777" w:rsidTr="00110E1A">
        <w:trPr>
          <w:trHeight w:val="232"/>
        </w:trPr>
        <w:tc>
          <w:tcPr>
            <w:tcW w:w="1135" w:type="dxa"/>
            <w:vMerge/>
          </w:tcPr>
          <w:p w14:paraId="0D96F7EB" w14:textId="77777777" w:rsidR="00B2621B" w:rsidRPr="00F9411B" w:rsidRDefault="00B2621B" w:rsidP="00110E1A"/>
        </w:tc>
        <w:tc>
          <w:tcPr>
            <w:tcW w:w="612" w:type="dxa"/>
          </w:tcPr>
          <w:p w14:paraId="73B19C41" w14:textId="77777777" w:rsidR="00B2621B" w:rsidRDefault="00B2621B" w:rsidP="00110E1A">
            <w:r>
              <w:t>3</w:t>
            </w:r>
          </w:p>
        </w:tc>
        <w:tc>
          <w:tcPr>
            <w:tcW w:w="2736" w:type="dxa"/>
          </w:tcPr>
          <w:p w14:paraId="7FC4580E" w14:textId="77777777" w:rsidR="00B2621B" w:rsidRDefault="00B2621B" w:rsidP="00110E1A">
            <w:r>
              <w:t>Klik op “Finish”</w:t>
            </w:r>
          </w:p>
        </w:tc>
        <w:tc>
          <w:tcPr>
            <w:tcW w:w="2221" w:type="dxa"/>
            <w:vMerge/>
          </w:tcPr>
          <w:p w14:paraId="2A730766" w14:textId="77777777" w:rsidR="00B2621B" w:rsidRDefault="00B2621B" w:rsidP="00110E1A"/>
        </w:tc>
        <w:tc>
          <w:tcPr>
            <w:tcW w:w="2234" w:type="dxa"/>
            <w:vMerge/>
          </w:tcPr>
          <w:p w14:paraId="19EFA6B4" w14:textId="77777777" w:rsidR="00B2621B" w:rsidRDefault="00B2621B" w:rsidP="00110E1A"/>
        </w:tc>
        <w:tc>
          <w:tcPr>
            <w:tcW w:w="1263" w:type="dxa"/>
            <w:vMerge/>
          </w:tcPr>
          <w:p w14:paraId="19DB0848" w14:textId="77777777" w:rsidR="00B2621B" w:rsidRDefault="00B2621B" w:rsidP="00110E1A"/>
        </w:tc>
      </w:tr>
      <w:tr w:rsidR="00B2621B" w14:paraId="0972CE23" w14:textId="77777777" w:rsidTr="00110E1A">
        <w:trPr>
          <w:trHeight w:val="232"/>
        </w:trPr>
        <w:tc>
          <w:tcPr>
            <w:tcW w:w="1135" w:type="dxa"/>
          </w:tcPr>
          <w:p w14:paraId="6AD7759B" w14:textId="77777777" w:rsidR="00B2621B" w:rsidRDefault="00B2621B" w:rsidP="00110E1A">
            <w:r>
              <w:t>OUD_T2.1</w:t>
            </w:r>
          </w:p>
        </w:tc>
        <w:tc>
          <w:tcPr>
            <w:tcW w:w="612" w:type="dxa"/>
          </w:tcPr>
          <w:p w14:paraId="66C7A63B" w14:textId="77777777" w:rsidR="00B2621B" w:rsidRDefault="00B2621B" w:rsidP="00110E1A">
            <w:r>
              <w:t>1</w:t>
            </w:r>
          </w:p>
        </w:tc>
        <w:tc>
          <w:tcPr>
            <w:tcW w:w="2736" w:type="dxa"/>
          </w:tcPr>
          <w:p w14:paraId="14411DFF" w14:textId="77777777" w:rsidR="00B2621B" w:rsidRDefault="00B2621B" w:rsidP="00110E1A">
            <w:r>
              <w:t>Rechtsklik op Unit en kies “Edit”</w:t>
            </w:r>
          </w:p>
        </w:tc>
        <w:tc>
          <w:tcPr>
            <w:tcW w:w="2221" w:type="dxa"/>
          </w:tcPr>
          <w:p w14:paraId="21287D15" w14:textId="77777777" w:rsidR="00B2621B" w:rsidRDefault="00B2621B" w:rsidP="00110E1A">
            <w:r>
              <w:t>Menu pop-up die zegt dat je een unit moet bewerken via de datagrid</w:t>
            </w:r>
          </w:p>
        </w:tc>
        <w:tc>
          <w:tcPr>
            <w:tcW w:w="2234" w:type="dxa"/>
          </w:tcPr>
          <w:p w14:paraId="29534002" w14:textId="77777777" w:rsidR="00B2621B" w:rsidRDefault="00B2621B" w:rsidP="00110E1A">
            <w:r>
              <w:t>Deze optie moet weggehaald worden</w:t>
            </w:r>
          </w:p>
        </w:tc>
        <w:tc>
          <w:tcPr>
            <w:tcW w:w="1263" w:type="dxa"/>
          </w:tcPr>
          <w:p w14:paraId="79CB5B19" w14:textId="77777777" w:rsidR="00B2621B" w:rsidRDefault="00B2621B" w:rsidP="00110E1A">
            <w:r>
              <w:rPr>
                <w:rFonts w:ascii="Calibri" w:hAnsi="Calibri" w:cs="Arial"/>
                <w:color w:val="0070C0"/>
              </w:rPr>
              <w:t>PROBABLY NOT CORRECT</w:t>
            </w:r>
          </w:p>
        </w:tc>
      </w:tr>
      <w:tr w:rsidR="00B2621B" w14:paraId="4BC556E8" w14:textId="77777777" w:rsidTr="00110E1A">
        <w:tc>
          <w:tcPr>
            <w:tcW w:w="1135" w:type="dxa"/>
            <w:vMerge w:val="restart"/>
          </w:tcPr>
          <w:p w14:paraId="145AD887" w14:textId="77777777" w:rsidR="00B2621B" w:rsidRDefault="00B2621B" w:rsidP="00110E1A">
            <w:r>
              <w:t>OUD_T2.2</w:t>
            </w:r>
          </w:p>
        </w:tc>
        <w:tc>
          <w:tcPr>
            <w:tcW w:w="612" w:type="dxa"/>
          </w:tcPr>
          <w:p w14:paraId="7C317547" w14:textId="77777777" w:rsidR="00B2621B" w:rsidRDefault="00B2621B" w:rsidP="00110E1A">
            <w:r>
              <w:t>1</w:t>
            </w:r>
          </w:p>
        </w:tc>
        <w:tc>
          <w:tcPr>
            <w:tcW w:w="2736" w:type="dxa"/>
          </w:tcPr>
          <w:p w14:paraId="106D1484" w14:textId="77777777" w:rsidR="00B2621B" w:rsidRDefault="00B2621B" w:rsidP="00110E1A">
            <w:r>
              <w:t>klik op Unit</w:t>
            </w:r>
          </w:p>
        </w:tc>
        <w:tc>
          <w:tcPr>
            <w:tcW w:w="2221" w:type="dxa"/>
            <w:vMerge w:val="restart"/>
          </w:tcPr>
          <w:p w14:paraId="43B8B8D6" w14:textId="77777777" w:rsidR="00B2621B" w:rsidRDefault="00B2621B" w:rsidP="00110E1A">
            <w:r>
              <w:t>De units SeqNr is nu 5 en ProcCellId is nu BL01</w:t>
            </w:r>
          </w:p>
        </w:tc>
        <w:tc>
          <w:tcPr>
            <w:tcW w:w="2234" w:type="dxa"/>
            <w:vMerge w:val="restart"/>
          </w:tcPr>
          <w:p w14:paraId="2097BC04" w14:textId="77777777" w:rsidR="00B2621B" w:rsidRDefault="00B2621B" w:rsidP="00110E1A">
            <w:r>
              <w:t>Wordt niet toegepast in de database geeft verder ook geen melding dat dit niet mag of kan</w:t>
            </w:r>
          </w:p>
        </w:tc>
        <w:tc>
          <w:tcPr>
            <w:tcW w:w="1263" w:type="dxa"/>
            <w:vMerge w:val="restart"/>
          </w:tcPr>
          <w:p w14:paraId="7814A9DC" w14:textId="77777777" w:rsidR="00B2621B" w:rsidRDefault="00B2621B" w:rsidP="00110E1A">
            <w:r>
              <w:rPr>
                <w:rFonts w:ascii="Calibri" w:hAnsi="Calibri" w:cs="Arial"/>
                <w:color w:val="FF0000"/>
              </w:rPr>
              <w:t>FAILED</w:t>
            </w:r>
          </w:p>
        </w:tc>
      </w:tr>
      <w:tr w:rsidR="00B2621B" w14:paraId="600D2F05" w14:textId="77777777" w:rsidTr="00110E1A">
        <w:tc>
          <w:tcPr>
            <w:tcW w:w="1135" w:type="dxa"/>
            <w:vMerge/>
          </w:tcPr>
          <w:p w14:paraId="6CA3D107" w14:textId="77777777" w:rsidR="00B2621B" w:rsidRDefault="00B2621B" w:rsidP="00110E1A"/>
        </w:tc>
        <w:tc>
          <w:tcPr>
            <w:tcW w:w="612" w:type="dxa"/>
          </w:tcPr>
          <w:p w14:paraId="6396F612" w14:textId="77777777" w:rsidR="00B2621B" w:rsidRDefault="00B2621B" w:rsidP="00110E1A">
            <w:r>
              <w:t>2</w:t>
            </w:r>
          </w:p>
        </w:tc>
        <w:tc>
          <w:tcPr>
            <w:tcW w:w="2736" w:type="dxa"/>
          </w:tcPr>
          <w:p w14:paraId="316B0C8C" w14:textId="77777777" w:rsidR="00B2621B" w:rsidRDefault="00B2621B" w:rsidP="00110E1A">
            <w:r>
              <w:t>In de datagrid verander SeqNR naar 5 en verander ProcCelID naar BL01</w:t>
            </w:r>
          </w:p>
        </w:tc>
        <w:tc>
          <w:tcPr>
            <w:tcW w:w="2221" w:type="dxa"/>
            <w:vMerge/>
          </w:tcPr>
          <w:p w14:paraId="72CD21EF" w14:textId="77777777" w:rsidR="00B2621B" w:rsidRDefault="00B2621B" w:rsidP="00110E1A"/>
        </w:tc>
        <w:tc>
          <w:tcPr>
            <w:tcW w:w="2234" w:type="dxa"/>
            <w:vMerge/>
          </w:tcPr>
          <w:p w14:paraId="429BCE2D" w14:textId="77777777" w:rsidR="00B2621B" w:rsidRDefault="00B2621B" w:rsidP="00110E1A"/>
        </w:tc>
        <w:tc>
          <w:tcPr>
            <w:tcW w:w="1263" w:type="dxa"/>
            <w:vMerge/>
          </w:tcPr>
          <w:p w14:paraId="6E417407" w14:textId="77777777" w:rsidR="00B2621B" w:rsidRDefault="00B2621B" w:rsidP="00110E1A"/>
        </w:tc>
      </w:tr>
      <w:tr w:rsidR="00B2621B" w14:paraId="12694395" w14:textId="77777777" w:rsidTr="00110E1A">
        <w:tc>
          <w:tcPr>
            <w:tcW w:w="1135" w:type="dxa"/>
          </w:tcPr>
          <w:p w14:paraId="74D1C408" w14:textId="77777777" w:rsidR="00B2621B" w:rsidRDefault="00B2621B" w:rsidP="00110E1A">
            <w:r>
              <w:t>OUD_T3</w:t>
            </w:r>
          </w:p>
        </w:tc>
        <w:tc>
          <w:tcPr>
            <w:tcW w:w="612" w:type="dxa"/>
          </w:tcPr>
          <w:p w14:paraId="2E5A525B" w14:textId="77777777" w:rsidR="00B2621B" w:rsidRDefault="00B2621B" w:rsidP="00110E1A">
            <w:r>
              <w:t>1</w:t>
            </w:r>
          </w:p>
        </w:tc>
        <w:tc>
          <w:tcPr>
            <w:tcW w:w="2736" w:type="dxa"/>
          </w:tcPr>
          <w:p w14:paraId="5A1632D1" w14:textId="77777777" w:rsidR="00B2621B" w:rsidRDefault="00B2621B" w:rsidP="00110E1A">
            <w:r>
              <w:t>Rechtsklik op Unit en klik “Validate”</w:t>
            </w:r>
          </w:p>
        </w:tc>
        <w:tc>
          <w:tcPr>
            <w:tcW w:w="2221" w:type="dxa"/>
          </w:tcPr>
          <w:p w14:paraId="20A859E3" w14:textId="77777777" w:rsidR="00B2621B" w:rsidRDefault="00B2621B" w:rsidP="00110E1A">
            <w:r>
              <w:t>Unit kan niet invalid zijn dus is die altijd valid</w:t>
            </w:r>
          </w:p>
        </w:tc>
        <w:tc>
          <w:tcPr>
            <w:tcW w:w="2234" w:type="dxa"/>
          </w:tcPr>
          <w:p w14:paraId="758D2AC2" w14:textId="77777777" w:rsidR="00B2621B" w:rsidRDefault="00B2621B" w:rsidP="00110E1A">
            <w:r>
              <w:t>Unit kan niet invalid zijn?</w:t>
            </w:r>
          </w:p>
        </w:tc>
        <w:tc>
          <w:tcPr>
            <w:tcW w:w="1263" w:type="dxa"/>
          </w:tcPr>
          <w:p w14:paraId="43AE57C0" w14:textId="77777777" w:rsidR="00B2621B" w:rsidRDefault="00B2621B" w:rsidP="00110E1A">
            <w:r>
              <w:rPr>
                <w:rFonts w:ascii="Calibri" w:hAnsi="Calibri" w:cs="Arial"/>
                <w:color w:val="0070C0"/>
              </w:rPr>
              <w:t>PROBABLY NOT CORRECT</w:t>
            </w:r>
          </w:p>
        </w:tc>
      </w:tr>
      <w:tr w:rsidR="00B2621B" w14:paraId="06207AF0" w14:textId="77777777" w:rsidTr="00110E1A">
        <w:tc>
          <w:tcPr>
            <w:tcW w:w="1135" w:type="dxa"/>
            <w:vMerge w:val="restart"/>
          </w:tcPr>
          <w:p w14:paraId="6B527502" w14:textId="77777777" w:rsidR="00B2621B" w:rsidRDefault="00B2621B" w:rsidP="00110E1A">
            <w:r>
              <w:t>OUD_T4</w:t>
            </w:r>
          </w:p>
        </w:tc>
        <w:tc>
          <w:tcPr>
            <w:tcW w:w="612" w:type="dxa"/>
          </w:tcPr>
          <w:p w14:paraId="555FAB50" w14:textId="77777777" w:rsidR="00B2621B" w:rsidRDefault="00B2621B" w:rsidP="00110E1A">
            <w:r>
              <w:t>1</w:t>
            </w:r>
          </w:p>
        </w:tc>
        <w:tc>
          <w:tcPr>
            <w:tcW w:w="2736" w:type="dxa"/>
          </w:tcPr>
          <w:p w14:paraId="523BF0F5" w14:textId="77777777" w:rsidR="00B2621B" w:rsidRDefault="00B2621B" w:rsidP="00110E1A">
            <w:r>
              <w:t>Rechtsklik op een subroute en klik dan “set units”</w:t>
            </w:r>
          </w:p>
        </w:tc>
        <w:tc>
          <w:tcPr>
            <w:tcW w:w="2221" w:type="dxa"/>
            <w:vMerge w:val="restart"/>
          </w:tcPr>
          <w:p w14:paraId="6097B920" w14:textId="77777777" w:rsidR="00B2621B" w:rsidRDefault="00B2621B" w:rsidP="00110E1A">
            <w:r>
              <w:t>De sequence van beide units is verwisseld</w:t>
            </w:r>
          </w:p>
        </w:tc>
        <w:tc>
          <w:tcPr>
            <w:tcW w:w="2234" w:type="dxa"/>
            <w:vMerge w:val="restart"/>
          </w:tcPr>
          <w:p w14:paraId="37A5DD76" w14:textId="77777777" w:rsidR="00B2621B" w:rsidRDefault="00B2621B" w:rsidP="00110E1A"/>
        </w:tc>
        <w:tc>
          <w:tcPr>
            <w:tcW w:w="1263" w:type="dxa"/>
            <w:vMerge w:val="restart"/>
          </w:tcPr>
          <w:p w14:paraId="712DD3BA" w14:textId="77777777" w:rsidR="00B2621B" w:rsidRDefault="00B2621B" w:rsidP="00110E1A">
            <w:r>
              <w:rPr>
                <w:rFonts w:ascii="Calibri" w:hAnsi="Calibri" w:cs="Arial"/>
                <w:color w:val="76923C" w:themeColor="accent3" w:themeShade="BF"/>
              </w:rPr>
              <w:t>PASSED</w:t>
            </w:r>
          </w:p>
        </w:tc>
      </w:tr>
      <w:tr w:rsidR="00B2621B" w14:paraId="249D3BD3" w14:textId="77777777" w:rsidTr="00110E1A">
        <w:tc>
          <w:tcPr>
            <w:tcW w:w="1135" w:type="dxa"/>
            <w:vMerge/>
          </w:tcPr>
          <w:p w14:paraId="2719001D" w14:textId="77777777" w:rsidR="00B2621B" w:rsidRDefault="00B2621B" w:rsidP="00110E1A"/>
        </w:tc>
        <w:tc>
          <w:tcPr>
            <w:tcW w:w="612" w:type="dxa"/>
          </w:tcPr>
          <w:p w14:paraId="0526117C" w14:textId="77777777" w:rsidR="00B2621B" w:rsidRDefault="00B2621B" w:rsidP="00110E1A">
            <w:r>
              <w:t>-</w:t>
            </w:r>
          </w:p>
        </w:tc>
        <w:tc>
          <w:tcPr>
            <w:tcW w:w="2736" w:type="dxa"/>
          </w:tcPr>
          <w:p w14:paraId="20797753" w14:textId="77777777" w:rsidR="00B2621B" w:rsidRDefault="00B2621B" w:rsidP="00110E1A">
            <w:r>
              <w:t>De subroute heeft in ieder geval 2 units nodig in twee verschillende sequences</w:t>
            </w:r>
          </w:p>
        </w:tc>
        <w:tc>
          <w:tcPr>
            <w:tcW w:w="2221" w:type="dxa"/>
            <w:vMerge/>
          </w:tcPr>
          <w:p w14:paraId="6EE3643F" w14:textId="77777777" w:rsidR="00B2621B" w:rsidRDefault="00B2621B" w:rsidP="00110E1A"/>
        </w:tc>
        <w:tc>
          <w:tcPr>
            <w:tcW w:w="2234" w:type="dxa"/>
            <w:vMerge/>
          </w:tcPr>
          <w:p w14:paraId="2489AE76" w14:textId="77777777" w:rsidR="00B2621B" w:rsidRDefault="00B2621B" w:rsidP="00110E1A"/>
        </w:tc>
        <w:tc>
          <w:tcPr>
            <w:tcW w:w="1263" w:type="dxa"/>
            <w:vMerge/>
          </w:tcPr>
          <w:p w14:paraId="50F6BC28" w14:textId="77777777" w:rsidR="00B2621B" w:rsidRDefault="00B2621B" w:rsidP="00110E1A"/>
        </w:tc>
      </w:tr>
      <w:tr w:rsidR="00B2621B" w14:paraId="09043756" w14:textId="77777777" w:rsidTr="00110E1A">
        <w:tc>
          <w:tcPr>
            <w:tcW w:w="1135" w:type="dxa"/>
            <w:vMerge/>
          </w:tcPr>
          <w:p w14:paraId="3F0CD9B4" w14:textId="77777777" w:rsidR="00B2621B" w:rsidRDefault="00B2621B" w:rsidP="00110E1A"/>
        </w:tc>
        <w:tc>
          <w:tcPr>
            <w:tcW w:w="612" w:type="dxa"/>
          </w:tcPr>
          <w:p w14:paraId="6B08B63D" w14:textId="77777777" w:rsidR="00B2621B" w:rsidRDefault="00B2621B" w:rsidP="00110E1A">
            <w:r>
              <w:t>2</w:t>
            </w:r>
          </w:p>
        </w:tc>
        <w:tc>
          <w:tcPr>
            <w:tcW w:w="2736" w:type="dxa"/>
          </w:tcPr>
          <w:p w14:paraId="484438EC" w14:textId="77777777" w:rsidR="00B2621B" w:rsidRDefault="00B2621B" w:rsidP="00110E1A">
            <w:r>
              <w:t>Verwissel de Units van sequence</w:t>
            </w:r>
          </w:p>
        </w:tc>
        <w:tc>
          <w:tcPr>
            <w:tcW w:w="2221" w:type="dxa"/>
            <w:vMerge/>
          </w:tcPr>
          <w:p w14:paraId="7C488BD3" w14:textId="77777777" w:rsidR="00B2621B" w:rsidRDefault="00B2621B" w:rsidP="00110E1A"/>
        </w:tc>
        <w:tc>
          <w:tcPr>
            <w:tcW w:w="2234" w:type="dxa"/>
            <w:vMerge/>
          </w:tcPr>
          <w:p w14:paraId="0629128B" w14:textId="77777777" w:rsidR="00B2621B" w:rsidRDefault="00B2621B" w:rsidP="00110E1A"/>
        </w:tc>
        <w:tc>
          <w:tcPr>
            <w:tcW w:w="1263" w:type="dxa"/>
            <w:vMerge/>
          </w:tcPr>
          <w:p w14:paraId="70B91FC2" w14:textId="77777777" w:rsidR="00B2621B" w:rsidRDefault="00B2621B" w:rsidP="00110E1A"/>
        </w:tc>
      </w:tr>
    </w:tbl>
    <w:p w14:paraId="01CB9A6A" w14:textId="77777777" w:rsidR="00B2621B" w:rsidRDefault="00B2621B" w:rsidP="00110E1A"/>
    <w:p w14:paraId="7AEF8283" w14:textId="77777777" w:rsidR="00B2621B" w:rsidRDefault="00B2621B" w:rsidP="00110E1A"/>
    <w:p w14:paraId="516EC9A9" w14:textId="77777777" w:rsidR="00B2621B" w:rsidRPr="009D4FB3" w:rsidRDefault="00B2621B" w:rsidP="00110E1A">
      <w:pPr>
        <w:rPr>
          <w:rFonts w:asciiTheme="majorHAnsi" w:hAnsiTheme="majorHAnsi" w:cs="Tahoma"/>
          <w:b/>
          <w:iCs/>
          <w:color w:val="C00000"/>
          <w:sz w:val="24"/>
          <w:szCs w:val="28"/>
        </w:rPr>
      </w:pPr>
      <w:r>
        <w:br w:type="page"/>
      </w:r>
    </w:p>
    <w:p w14:paraId="223B42B8" w14:textId="77777777" w:rsidR="00B2621B" w:rsidRDefault="00B2621B" w:rsidP="00B2621B">
      <w:pPr>
        <w:pStyle w:val="Kop2"/>
        <w:ind w:left="0" w:firstLine="0"/>
      </w:pPr>
      <w:bookmarkStart w:id="1469" w:name="_Toc517033891"/>
      <w:r>
        <w:lastRenderedPageBreak/>
        <w:t>Bin testgevallen</w:t>
      </w:r>
      <w:bookmarkEnd w:id="1469"/>
    </w:p>
    <w:p w14:paraId="567B5D04" w14:textId="77777777" w:rsidR="00B2621B" w:rsidRPr="001A0373" w:rsidRDefault="00B2621B" w:rsidP="00110E1A"/>
    <w:tbl>
      <w:tblPr>
        <w:tblStyle w:val="Tabelraster"/>
        <w:tblW w:w="10201" w:type="dxa"/>
        <w:tblLook w:val="04A0" w:firstRow="1" w:lastRow="0" w:firstColumn="1" w:lastColumn="0" w:noHBand="0" w:noVBand="1"/>
      </w:tblPr>
      <w:tblGrid>
        <w:gridCol w:w="1135"/>
        <w:gridCol w:w="612"/>
        <w:gridCol w:w="2736"/>
        <w:gridCol w:w="2221"/>
        <w:gridCol w:w="2234"/>
        <w:gridCol w:w="1263"/>
      </w:tblGrid>
      <w:tr w:rsidR="00B2621B" w14:paraId="125977AF" w14:textId="77777777" w:rsidTr="00110E1A">
        <w:tc>
          <w:tcPr>
            <w:tcW w:w="1135" w:type="dxa"/>
            <w:shd w:val="clear" w:color="auto" w:fill="E5B8B7" w:themeFill="accent2" w:themeFillTint="66"/>
          </w:tcPr>
          <w:p w14:paraId="55AC49EE" w14:textId="77777777" w:rsidR="00B2621B" w:rsidRDefault="00B2621B" w:rsidP="00110E1A">
            <w:r>
              <w:t>Testcase ID</w:t>
            </w:r>
          </w:p>
        </w:tc>
        <w:tc>
          <w:tcPr>
            <w:tcW w:w="612" w:type="dxa"/>
            <w:shd w:val="clear" w:color="auto" w:fill="E5B8B7" w:themeFill="accent2" w:themeFillTint="66"/>
          </w:tcPr>
          <w:p w14:paraId="4D9D0361" w14:textId="77777777" w:rsidR="00B2621B" w:rsidRDefault="00B2621B" w:rsidP="00110E1A">
            <w:r>
              <w:t>Stap</w:t>
            </w:r>
          </w:p>
        </w:tc>
        <w:tc>
          <w:tcPr>
            <w:tcW w:w="2736" w:type="dxa"/>
            <w:shd w:val="clear" w:color="auto" w:fill="E5B8B7" w:themeFill="accent2" w:themeFillTint="66"/>
          </w:tcPr>
          <w:p w14:paraId="1B978ADD" w14:textId="77777777" w:rsidR="00B2621B" w:rsidRDefault="00B2621B" w:rsidP="00110E1A">
            <w:r>
              <w:t>Beschrijvingstap</w:t>
            </w:r>
          </w:p>
        </w:tc>
        <w:tc>
          <w:tcPr>
            <w:tcW w:w="2221" w:type="dxa"/>
            <w:shd w:val="clear" w:color="auto" w:fill="E5B8B7" w:themeFill="accent2" w:themeFillTint="66"/>
          </w:tcPr>
          <w:p w14:paraId="1FB705F9" w14:textId="77777777" w:rsidR="00B2621B" w:rsidRDefault="00B2621B" w:rsidP="00110E1A">
            <w:r>
              <w:t>Verwachte resultaat</w:t>
            </w:r>
          </w:p>
        </w:tc>
        <w:tc>
          <w:tcPr>
            <w:tcW w:w="2234" w:type="dxa"/>
            <w:shd w:val="clear" w:color="auto" w:fill="E5B8B7" w:themeFill="accent2" w:themeFillTint="66"/>
          </w:tcPr>
          <w:p w14:paraId="4B6CD216" w14:textId="77777777" w:rsidR="00B2621B" w:rsidRDefault="00B2621B" w:rsidP="00110E1A">
            <w:r>
              <w:t>Geobserveerde resultaat</w:t>
            </w:r>
          </w:p>
        </w:tc>
        <w:tc>
          <w:tcPr>
            <w:tcW w:w="1263" w:type="dxa"/>
            <w:shd w:val="clear" w:color="auto" w:fill="E5B8B7" w:themeFill="accent2" w:themeFillTint="66"/>
          </w:tcPr>
          <w:p w14:paraId="28C46B6A" w14:textId="77777777" w:rsidR="00B2621B" w:rsidRDefault="00B2621B" w:rsidP="00110E1A">
            <w:r>
              <w:t xml:space="preserve">Resultaat </w:t>
            </w:r>
          </w:p>
        </w:tc>
      </w:tr>
      <w:tr w:rsidR="00B2621B" w14:paraId="5E94DB4F" w14:textId="77777777" w:rsidTr="00110E1A">
        <w:trPr>
          <w:trHeight w:val="232"/>
        </w:trPr>
        <w:tc>
          <w:tcPr>
            <w:tcW w:w="1135" w:type="dxa"/>
            <w:vMerge w:val="restart"/>
          </w:tcPr>
          <w:p w14:paraId="0D513491" w14:textId="77777777" w:rsidR="00B2621B" w:rsidRDefault="00B2621B" w:rsidP="00110E1A">
            <w:r>
              <w:t>BIN_T1.1</w:t>
            </w:r>
          </w:p>
        </w:tc>
        <w:tc>
          <w:tcPr>
            <w:tcW w:w="612" w:type="dxa"/>
          </w:tcPr>
          <w:p w14:paraId="7F5A56CB" w14:textId="77777777" w:rsidR="00B2621B" w:rsidRDefault="00B2621B" w:rsidP="00110E1A">
            <w:r>
              <w:t>1</w:t>
            </w:r>
          </w:p>
        </w:tc>
        <w:tc>
          <w:tcPr>
            <w:tcW w:w="2736" w:type="dxa"/>
          </w:tcPr>
          <w:p w14:paraId="47C0ABD2" w14:textId="77777777" w:rsidR="00B2621B" w:rsidRDefault="00B2621B" w:rsidP="00110E1A">
            <w:r>
              <w:t>Op het hoofdscherm rechtsklik op “BINS” en klik op “Create bins”</w:t>
            </w:r>
          </w:p>
        </w:tc>
        <w:tc>
          <w:tcPr>
            <w:tcW w:w="2221" w:type="dxa"/>
            <w:vMerge w:val="restart"/>
          </w:tcPr>
          <w:p w14:paraId="458C7DB7" w14:textId="77777777" w:rsidR="00B2621B" w:rsidRDefault="00B2621B" w:rsidP="00110E1A">
            <w:r>
              <w:t>Er zijn 3 nieuwe bins aangemaakt met het startnummer 2 dus bin 2,3 en 4 zijn aangemaakt met de prefix bin test</w:t>
            </w:r>
          </w:p>
        </w:tc>
        <w:tc>
          <w:tcPr>
            <w:tcW w:w="2234" w:type="dxa"/>
            <w:vMerge w:val="restart"/>
          </w:tcPr>
          <w:p w14:paraId="39BFBAEF" w14:textId="77777777" w:rsidR="00B2621B" w:rsidRDefault="00B2621B" w:rsidP="00110E1A"/>
        </w:tc>
        <w:tc>
          <w:tcPr>
            <w:tcW w:w="1263" w:type="dxa"/>
            <w:vMerge w:val="restart"/>
          </w:tcPr>
          <w:p w14:paraId="0B733A6B" w14:textId="77777777" w:rsidR="00B2621B" w:rsidRDefault="00B2621B" w:rsidP="00110E1A">
            <w:r>
              <w:rPr>
                <w:rFonts w:ascii="Calibri" w:hAnsi="Calibri" w:cs="Arial"/>
                <w:color w:val="76923C" w:themeColor="accent3" w:themeShade="BF"/>
              </w:rPr>
              <w:t>PASSED</w:t>
            </w:r>
          </w:p>
        </w:tc>
      </w:tr>
      <w:tr w:rsidR="00B2621B" w14:paraId="2EEA78F2" w14:textId="77777777" w:rsidTr="00110E1A">
        <w:trPr>
          <w:trHeight w:val="232"/>
        </w:trPr>
        <w:tc>
          <w:tcPr>
            <w:tcW w:w="1135" w:type="dxa"/>
            <w:vMerge/>
          </w:tcPr>
          <w:p w14:paraId="0FAE47A2" w14:textId="77777777" w:rsidR="00B2621B" w:rsidRDefault="00B2621B" w:rsidP="00110E1A"/>
        </w:tc>
        <w:tc>
          <w:tcPr>
            <w:tcW w:w="612" w:type="dxa"/>
          </w:tcPr>
          <w:p w14:paraId="2BFED4D7" w14:textId="77777777" w:rsidR="00B2621B" w:rsidRDefault="00B2621B" w:rsidP="00110E1A">
            <w:r>
              <w:t>2</w:t>
            </w:r>
          </w:p>
        </w:tc>
        <w:tc>
          <w:tcPr>
            <w:tcW w:w="2736" w:type="dxa"/>
          </w:tcPr>
          <w:p w14:paraId="6A37FE6A" w14:textId="77777777" w:rsidR="00B2621B" w:rsidRDefault="00B2621B" w:rsidP="00110E1A">
            <w:r>
              <w:t>Bin prefix is “BinTest”</w:t>
            </w:r>
          </w:p>
        </w:tc>
        <w:tc>
          <w:tcPr>
            <w:tcW w:w="2221" w:type="dxa"/>
            <w:vMerge/>
          </w:tcPr>
          <w:p w14:paraId="01281F33" w14:textId="77777777" w:rsidR="00B2621B" w:rsidRDefault="00B2621B" w:rsidP="00110E1A"/>
        </w:tc>
        <w:tc>
          <w:tcPr>
            <w:tcW w:w="2234" w:type="dxa"/>
            <w:vMerge/>
          </w:tcPr>
          <w:p w14:paraId="7B419036" w14:textId="77777777" w:rsidR="00B2621B" w:rsidRDefault="00B2621B" w:rsidP="00110E1A"/>
        </w:tc>
        <w:tc>
          <w:tcPr>
            <w:tcW w:w="1263" w:type="dxa"/>
            <w:vMerge/>
          </w:tcPr>
          <w:p w14:paraId="1D4659A9" w14:textId="77777777" w:rsidR="00B2621B" w:rsidRDefault="00B2621B" w:rsidP="00110E1A"/>
        </w:tc>
      </w:tr>
      <w:tr w:rsidR="00B2621B" w14:paraId="7666753B" w14:textId="77777777" w:rsidTr="00110E1A">
        <w:trPr>
          <w:trHeight w:val="232"/>
        </w:trPr>
        <w:tc>
          <w:tcPr>
            <w:tcW w:w="1135" w:type="dxa"/>
            <w:vMerge/>
          </w:tcPr>
          <w:p w14:paraId="742E9981" w14:textId="77777777" w:rsidR="00B2621B" w:rsidRDefault="00B2621B" w:rsidP="00110E1A"/>
        </w:tc>
        <w:tc>
          <w:tcPr>
            <w:tcW w:w="612" w:type="dxa"/>
          </w:tcPr>
          <w:p w14:paraId="3AC3CF8B" w14:textId="77777777" w:rsidR="00B2621B" w:rsidRDefault="00B2621B" w:rsidP="00110E1A">
            <w:r>
              <w:t>3</w:t>
            </w:r>
          </w:p>
        </w:tc>
        <w:tc>
          <w:tcPr>
            <w:tcW w:w="2736" w:type="dxa"/>
          </w:tcPr>
          <w:p w14:paraId="04FDCDB5" w14:textId="77777777" w:rsidR="00B2621B" w:rsidRDefault="00B2621B" w:rsidP="00110E1A">
            <w:r>
              <w:t>Number of bins is 3</w:t>
            </w:r>
          </w:p>
        </w:tc>
        <w:tc>
          <w:tcPr>
            <w:tcW w:w="2221" w:type="dxa"/>
            <w:vMerge/>
          </w:tcPr>
          <w:p w14:paraId="17C953CD" w14:textId="77777777" w:rsidR="00B2621B" w:rsidRDefault="00B2621B" w:rsidP="00110E1A"/>
        </w:tc>
        <w:tc>
          <w:tcPr>
            <w:tcW w:w="2234" w:type="dxa"/>
            <w:vMerge/>
          </w:tcPr>
          <w:p w14:paraId="21A0980C" w14:textId="77777777" w:rsidR="00B2621B" w:rsidRDefault="00B2621B" w:rsidP="00110E1A"/>
        </w:tc>
        <w:tc>
          <w:tcPr>
            <w:tcW w:w="1263" w:type="dxa"/>
            <w:vMerge/>
          </w:tcPr>
          <w:p w14:paraId="28F5BD28" w14:textId="77777777" w:rsidR="00B2621B" w:rsidRDefault="00B2621B" w:rsidP="00110E1A"/>
        </w:tc>
      </w:tr>
      <w:tr w:rsidR="00B2621B" w14:paraId="18D9ADBC" w14:textId="77777777" w:rsidTr="00110E1A">
        <w:trPr>
          <w:trHeight w:val="232"/>
        </w:trPr>
        <w:tc>
          <w:tcPr>
            <w:tcW w:w="1135" w:type="dxa"/>
            <w:vMerge/>
          </w:tcPr>
          <w:p w14:paraId="53AC4022" w14:textId="77777777" w:rsidR="00B2621B" w:rsidRPr="00F9411B" w:rsidRDefault="00B2621B" w:rsidP="00110E1A"/>
        </w:tc>
        <w:tc>
          <w:tcPr>
            <w:tcW w:w="612" w:type="dxa"/>
          </w:tcPr>
          <w:p w14:paraId="1225412E" w14:textId="77777777" w:rsidR="00B2621B" w:rsidRDefault="00B2621B" w:rsidP="00110E1A">
            <w:r>
              <w:t>4</w:t>
            </w:r>
          </w:p>
        </w:tc>
        <w:tc>
          <w:tcPr>
            <w:tcW w:w="2736" w:type="dxa"/>
          </w:tcPr>
          <w:p w14:paraId="3A42399C" w14:textId="77777777" w:rsidR="00B2621B" w:rsidRDefault="00B2621B" w:rsidP="00110E1A">
            <w:r>
              <w:t>Start number is 2</w:t>
            </w:r>
          </w:p>
        </w:tc>
        <w:tc>
          <w:tcPr>
            <w:tcW w:w="2221" w:type="dxa"/>
            <w:vMerge/>
          </w:tcPr>
          <w:p w14:paraId="19A8DC7B" w14:textId="77777777" w:rsidR="00B2621B" w:rsidRDefault="00B2621B" w:rsidP="00110E1A"/>
        </w:tc>
        <w:tc>
          <w:tcPr>
            <w:tcW w:w="2234" w:type="dxa"/>
            <w:vMerge/>
          </w:tcPr>
          <w:p w14:paraId="7E1F271B" w14:textId="77777777" w:rsidR="00B2621B" w:rsidRDefault="00B2621B" w:rsidP="00110E1A"/>
        </w:tc>
        <w:tc>
          <w:tcPr>
            <w:tcW w:w="1263" w:type="dxa"/>
            <w:vMerge/>
          </w:tcPr>
          <w:p w14:paraId="0C2C4181" w14:textId="77777777" w:rsidR="00B2621B" w:rsidRDefault="00B2621B" w:rsidP="00110E1A"/>
        </w:tc>
      </w:tr>
      <w:tr w:rsidR="00B2621B" w14:paraId="05CD154E" w14:textId="77777777" w:rsidTr="00110E1A">
        <w:trPr>
          <w:trHeight w:val="232"/>
        </w:trPr>
        <w:tc>
          <w:tcPr>
            <w:tcW w:w="1135" w:type="dxa"/>
            <w:vMerge/>
          </w:tcPr>
          <w:p w14:paraId="71EABDCA" w14:textId="77777777" w:rsidR="00B2621B" w:rsidRPr="00F9411B" w:rsidRDefault="00B2621B" w:rsidP="00110E1A"/>
        </w:tc>
        <w:tc>
          <w:tcPr>
            <w:tcW w:w="612" w:type="dxa"/>
          </w:tcPr>
          <w:p w14:paraId="557FECF0" w14:textId="77777777" w:rsidR="00B2621B" w:rsidRDefault="00B2621B" w:rsidP="00110E1A">
            <w:r>
              <w:t>5</w:t>
            </w:r>
          </w:p>
        </w:tc>
        <w:tc>
          <w:tcPr>
            <w:tcW w:w="2736" w:type="dxa"/>
          </w:tcPr>
          <w:p w14:paraId="27B18516" w14:textId="77777777" w:rsidR="00B2621B" w:rsidRDefault="00B2621B" w:rsidP="00110E1A">
            <w:r>
              <w:t>Klik op Create</w:t>
            </w:r>
          </w:p>
        </w:tc>
        <w:tc>
          <w:tcPr>
            <w:tcW w:w="2221" w:type="dxa"/>
            <w:vMerge/>
          </w:tcPr>
          <w:p w14:paraId="604B64EC" w14:textId="77777777" w:rsidR="00B2621B" w:rsidRDefault="00B2621B" w:rsidP="00110E1A"/>
        </w:tc>
        <w:tc>
          <w:tcPr>
            <w:tcW w:w="2234" w:type="dxa"/>
            <w:vMerge/>
          </w:tcPr>
          <w:p w14:paraId="476B99F6" w14:textId="77777777" w:rsidR="00B2621B" w:rsidRDefault="00B2621B" w:rsidP="00110E1A"/>
        </w:tc>
        <w:tc>
          <w:tcPr>
            <w:tcW w:w="1263" w:type="dxa"/>
            <w:vMerge/>
          </w:tcPr>
          <w:p w14:paraId="05FE3F3F" w14:textId="77777777" w:rsidR="00B2621B" w:rsidRDefault="00B2621B" w:rsidP="00110E1A"/>
        </w:tc>
      </w:tr>
      <w:tr w:rsidR="00B2621B" w14:paraId="2434687F" w14:textId="77777777" w:rsidTr="00110E1A">
        <w:trPr>
          <w:trHeight w:val="232"/>
        </w:trPr>
        <w:tc>
          <w:tcPr>
            <w:tcW w:w="1135" w:type="dxa"/>
            <w:vMerge w:val="restart"/>
          </w:tcPr>
          <w:p w14:paraId="27B6F467" w14:textId="77777777" w:rsidR="00B2621B" w:rsidRDefault="00B2621B" w:rsidP="00110E1A">
            <w:r>
              <w:t>BIN_T1.2</w:t>
            </w:r>
          </w:p>
        </w:tc>
        <w:tc>
          <w:tcPr>
            <w:tcW w:w="612" w:type="dxa"/>
          </w:tcPr>
          <w:p w14:paraId="30CAED8F" w14:textId="77777777" w:rsidR="00B2621B" w:rsidRDefault="00B2621B" w:rsidP="00110E1A">
            <w:r>
              <w:t>1</w:t>
            </w:r>
          </w:p>
        </w:tc>
        <w:tc>
          <w:tcPr>
            <w:tcW w:w="2736" w:type="dxa"/>
          </w:tcPr>
          <w:p w14:paraId="74084E21" w14:textId="77777777" w:rsidR="00B2621B" w:rsidRDefault="00B2621B" w:rsidP="00110E1A">
            <w:r>
              <w:t>Op het hoofdscherm rechtsklik op “BINS” en klik op “Create bins”</w:t>
            </w:r>
          </w:p>
        </w:tc>
        <w:tc>
          <w:tcPr>
            <w:tcW w:w="2221" w:type="dxa"/>
            <w:vMerge w:val="restart"/>
          </w:tcPr>
          <w:p w14:paraId="7DAA3741" w14:textId="77777777" w:rsidR="00B2621B" w:rsidRDefault="00B2621B" w:rsidP="00110E1A">
            <w:r>
              <w:t xml:space="preserve">Er zijn 3 nieuwe bins aangemaakt. 3 ervan zijn mislukt omdat ze al waren aangemaakt </w:t>
            </w:r>
          </w:p>
        </w:tc>
        <w:tc>
          <w:tcPr>
            <w:tcW w:w="2234" w:type="dxa"/>
            <w:vMerge w:val="restart"/>
          </w:tcPr>
          <w:p w14:paraId="0616AEC7" w14:textId="77777777" w:rsidR="00B2621B" w:rsidRDefault="00B2621B" w:rsidP="00110E1A"/>
        </w:tc>
        <w:tc>
          <w:tcPr>
            <w:tcW w:w="1263" w:type="dxa"/>
            <w:vMerge w:val="restart"/>
          </w:tcPr>
          <w:p w14:paraId="2F3BCD01" w14:textId="77777777" w:rsidR="00B2621B" w:rsidRDefault="00B2621B" w:rsidP="00110E1A">
            <w:r>
              <w:rPr>
                <w:rFonts w:ascii="Calibri" w:hAnsi="Calibri" w:cs="Arial"/>
                <w:color w:val="76923C" w:themeColor="accent3" w:themeShade="BF"/>
              </w:rPr>
              <w:t>PASSED</w:t>
            </w:r>
          </w:p>
        </w:tc>
      </w:tr>
      <w:tr w:rsidR="00B2621B" w14:paraId="11257024" w14:textId="77777777" w:rsidTr="00110E1A">
        <w:trPr>
          <w:trHeight w:val="232"/>
        </w:trPr>
        <w:tc>
          <w:tcPr>
            <w:tcW w:w="1135" w:type="dxa"/>
            <w:vMerge/>
          </w:tcPr>
          <w:p w14:paraId="09998E68" w14:textId="77777777" w:rsidR="00B2621B" w:rsidRDefault="00B2621B" w:rsidP="00110E1A"/>
        </w:tc>
        <w:tc>
          <w:tcPr>
            <w:tcW w:w="612" w:type="dxa"/>
          </w:tcPr>
          <w:p w14:paraId="62F8DD15" w14:textId="77777777" w:rsidR="00B2621B" w:rsidRDefault="00B2621B" w:rsidP="00110E1A">
            <w:r>
              <w:t>2</w:t>
            </w:r>
          </w:p>
        </w:tc>
        <w:tc>
          <w:tcPr>
            <w:tcW w:w="2736" w:type="dxa"/>
          </w:tcPr>
          <w:p w14:paraId="00465C67" w14:textId="77777777" w:rsidR="00B2621B" w:rsidRDefault="00B2621B" w:rsidP="00110E1A">
            <w:r>
              <w:t>Bin prefix is “BinTest”</w:t>
            </w:r>
          </w:p>
        </w:tc>
        <w:tc>
          <w:tcPr>
            <w:tcW w:w="2221" w:type="dxa"/>
            <w:vMerge/>
          </w:tcPr>
          <w:p w14:paraId="265392DE" w14:textId="77777777" w:rsidR="00B2621B" w:rsidRDefault="00B2621B" w:rsidP="00110E1A"/>
        </w:tc>
        <w:tc>
          <w:tcPr>
            <w:tcW w:w="2234" w:type="dxa"/>
            <w:vMerge/>
          </w:tcPr>
          <w:p w14:paraId="6F361202" w14:textId="77777777" w:rsidR="00B2621B" w:rsidRDefault="00B2621B" w:rsidP="00110E1A"/>
        </w:tc>
        <w:tc>
          <w:tcPr>
            <w:tcW w:w="1263" w:type="dxa"/>
            <w:vMerge/>
          </w:tcPr>
          <w:p w14:paraId="085DCA45" w14:textId="77777777" w:rsidR="00B2621B" w:rsidRDefault="00B2621B" w:rsidP="00110E1A"/>
        </w:tc>
      </w:tr>
      <w:tr w:rsidR="00B2621B" w14:paraId="6BA93254" w14:textId="77777777" w:rsidTr="00110E1A">
        <w:trPr>
          <w:trHeight w:val="232"/>
        </w:trPr>
        <w:tc>
          <w:tcPr>
            <w:tcW w:w="1135" w:type="dxa"/>
            <w:vMerge/>
          </w:tcPr>
          <w:p w14:paraId="644BDBF5" w14:textId="77777777" w:rsidR="00B2621B" w:rsidRDefault="00B2621B" w:rsidP="00110E1A"/>
        </w:tc>
        <w:tc>
          <w:tcPr>
            <w:tcW w:w="612" w:type="dxa"/>
          </w:tcPr>
          <w:p w14:paraId="4D423FC3" w14:textId="77777777" w:rsidR="00B2621B" w:rsidRDefault="00B2621B" w:rsidP="00110E1A">
            <w:r>
              <w:t>3</w:t>
            </w:r>
          </w:p>
        </w:tc>
        <w:tc>
          <w:tcPr>
            <w:tcW w:w="2736" w:type="dxa"/>
          </w:tcPr>
          <w:p w14:paraId="0194FC0D" w14:textId="77777777" w:rsidR="00B2621B" w:rsidRDefault="00B2621B" w:rsidP="00110E1A">
            <w:r>
              <w:t>Number of bins is 6</w:t>
            </w:r>
          </w:p>
        </w:tc>
        <w:tc>
          <w:tcPr>
            <w:tcW w:w="2221" w:type="dxa"/>
            <w:vMerge/>
          </w:tcPr>
          <w:p w14:paraId="4B963AE4" w14:textId="77777777" w:rsidR="00B2621B" w:rsidRDefault="00B2621B" w:rsidP="00110E1A"/>
        </w:tc>
        <w:tc>
          <w:tcPr>
            <w:tcW w:w="2234" w:type="dxa"/>
            <w:vMerge/>
          </w:tcPr>
          <w:p w14:paraId="5D5E1132" w14:textId="77777777" w:rsidR="00B2621B" w:rsidRDefault="00B2621B" w:rsidP="00110E1A"/>
        </w:tc>
        <w:tc>
          <w:tcPr>
            <w:tcW w:w="1263" w:type="dxa"/>
            <w:vMerge/>
          </w:tcPr>
          <w:p w14:paraId="7CC6A4B2" w14:textId="77777777" w:rsidR="00B2621B" w:rsidRDefault="00B2621B" w:rsidP="00110E1A"/>
        </w:tc>
      </w:tr>
      <w:tr w:rsidR="00B2621B" w14:paraId="36B763A3" w14:textId="77777777" w:rsidTr="00110E1A">
        <w:trPr>
          <w:trHeight w:val="77"/>
        </w:trPr>
        <w:tc>
          <w:tcPr>
            <w:tcW w:w="1135" w:type="dxa"/>
            <w:vMerge/>
          </w:tcPr>
          <w:p w14:paraId="54FCAF7C" w14:textId="77777777" w:rsidR="00B2621B" w:rsidRDefault="00B2621B" w:rsidP="00110E1A"/>
        </w:tc>
        <w:tc>
          <w:tcPr>
            <w:tcW w:w="612" w:type="dxa"/>
          </w:tcPr>
          <w:p w14:paraId="7CE50255" w14:textId="77777777" w:rsidR="00B2621B" w:rsidRDefault="00B2621B" w:rsidP="00110E1A">
            <w:r>
              <w:t>4</w:t>
            </w:r>
          </w:p>
        </w:tc>
        <w:tc>
          <w:tcPr>
            <w:tcW w:w="2736" w:type="dxa"/>
          </w:tcPr>
          <w:p w14:paraId="7897725C" w14:textId="77777777" w:rsidR="00B2621B" w:rsidRDefault="00B2621B" w:rsidP="00110E1A">
            <w:r>
              <w:t>Start number is 2</w:t>
            </w:r>
          </w:p>
        </w:tc>
        <w:tc>
          <w:tcPr>
            <w:tcW w:w="2221" w:type="dxa"/>
            <w:vMerge/>
          </w:tcPr>
          <w:p w14:paraId="650B1A72" w14:textId="77777777" w:rsidR="00B2621B" w:rsidRDefault="00B2621B" w:rsidP="00110E1A"/>
        </w:tc>
        <w:tc>
          <w:tcPr>
            <w:tcW w:w="2234" w:type="dxa"/>
            <w:vMerge/>
          </w:tcPr>
          <w:p w14:paraId="76027E53" w14:textId="77777777" w:rsidR="00B2621B" w:rsidRDefault="00B2621B" w:rsidP="00110E1A"/>
        </w:tc>
        <w:tc>
          <w:tcPr>
            <w:tcW w:w="1263" w:type="dxa"/>
            <w:vMerge/>
          </w:tcPr>
          <w:p w14:paraId="58B51A1B" w14:textId="77777777" w:rsidR="00B2621B" w:rsidRDefault="00B2621B" w:rsidP="00110E1A"/>
        </w:tc>
      </w:tr>
      <w:tr w:rsidR="00B2621B" w14:paraId="3DD2ABB8" w14:textId="77777777" w:rsidTr="00110E1A">
        <w:trPr>
          <w:trHeight w:val="232"/>
        </w:trPr>
        <w:tc>
          <w:tcPr>
            <w:tcW w:w="1135" w:type="dxa"/>
            <w:vMerge/>
          </w:tcPr>
          <w:p w14:paraId="34763849" w14:textId="77777777" w:rsidR="00B2621B" w:rsidRDefault="00B2621B" w:rsidP="00110E1A"/>
        </w:tc>
        <w:tc>
          <w:tcPr>
            <w:tcW w:w="612" w:type="dxa"/>
          </w:tcPr>
          <w:p w14:paraId="365A1AB7" w14:textId="77777777" w:rsidR="00B2621B" w:rsidRDefault="00B2621B" w:rsidP="00110E1A">
            <w:r>
              <w:t>5</w:t>
            </w:r>
          </w:p>
        </w:tc>
        <w:tc>
          <w:tcPr>
            <w:tcW w:w="2736" w:type="dxa"/>
          </w:tcPr>
          <w:p w14:paraId="39BFC249" w14:textId="77777777" w:rsidR="00B2621B" w:rsidRDefault="00B2621B" w:rsidP="00110E1A">
            <w:r>
              <w:t>Klik op “Create”</w:t>
            </w:r>
          </w:p>
        </w:tc>
        <w:tc>
          <w:tcPr>
            <w:tcW w:w="2221" w:type="dxa"/>
            <w:vMerge/>
          </w:tcPr>
          <w:p w14:paraId="0C8D4244" w14:textId="77777777" w:rsidR="00B2621B" w:rsidRDefault="00B2621B" w:rsidP="00110E1A"/>
        </w:tc>
        <w:tc>
          <w:tcPr>
            <w:tcW w:w="2234" w:type="dxa"/>
            <w:vMerge/>
          </w:tcPr>
          <w:p w14:paraId="2233D2B8" w14:textId="77777777" w:rsidR="00B2621B" w:rsidRDefault="00B2621B" w:rsidP="00110E1A"/>
        </w:tc>
        <w:tc>
          <w:tcPr>
            <w:tcW w:w="1263" w:type="dxa"/>
            <w:vMerge/>
          </w:tcPr>
          <w:p w14:paraId="3927902C" w14:textId="77777777" w:rsidR="00B2621B" w:rsidRDefault="00B2621B" w:rsidP="00110E1A"/>
        </w:tc>
      </w:tr>
      <w:tr w:rsidR="00B2621B" w14:paraId="2B79EC67" w14:textId="77777777" w:rsidTr="00110E1A">
        <w:trPr>
          <w:trHeight w:val="232"/>
        </w:trPr>
        <w:tc>
          <w:tcPr>
            <w:tcW w:w="1135" w:type="dxa"/>
            <w:vMerge w:val="restart"/>
          </w:tcPr>
          <w:p w14:paraId="56129379" w14:textId="77777777" w:rsidR="00B2621B" w:rsidRDefault="00B2621B" w:rsidP="00110E1A">
            <w:r>
              <w:t>BIN_T2</w:t>
            </w:r>
          </w:p>
        </w:tc>
        <w:tc>
          <w:tcPr>
            <w:tcW w:w="612" w:type="dxa"/>
          </w:tcPr>
          <w:p w14:paraId="21B07CCC" w14:textId="77777777" w:rsidR="00B2621B" w:rsidRDefault="00B2621B" w:rsidP="00110E1A">
            <w:r>
              <w:t>1</w:t>
            </w:r>
          </w:p>
        </w:tc>
        <w:tc>
          <w:tcPr>
            <w:tcW w:w="2736" w:type="dxa"/>
          </w:tcPr>
          <w:p w14:paraId="0AB070E9" w14:textId="77777777" w:rsidR="00B2621B" w:rsidRDefault="00B2621B" w:rsidP="00110E1A">
            <w:r>
              <w:t>Op het hoofdscherm rechtsklik op “BINS” en klik op “Create bins”</w:t>
            </w:r>
          </w:p>
        </w:tc>
        <w:tc>
          <w:tcPr>
            <w:tcW w:w="2221" w:type="dxa"/>
            <w:vMerge w:val="restart"/>
          </w:tcPr>
          <w:p w14:paraId="2DE8431B" w14:textId="77777777" w:rsidR="00B2621B" w:rsidRDefault="00B2621B" w:rsidP="00110E1A">
            <w:r>
              <w:t>Als je op de aangemaakte bins klikt dan is het typev in de datagrid “FBINPP”</w:t>
            </w:r>
          </w:p>
        </w:tc>
        <w:tc>
          <w:tcPr>
            <w:tcW w:w="2234" w:type="dxa"/>
            <w:vMerge w:val="restart"/>
          </w:tcPr>
          <w:p w14:paraId="42633FF2" w14:textId="77777777" w:rsidR="00B2621B" w:rsidRDefault="00B2621B" w:rsidP="00110E1A"/>
        </w:tc>
        <w:tc>
          <w:tcPr>
            <w:tcW w:w="1263" w:type="dxa"/>
            <w:vMerge w:val="restart"/>
          </w:tcPr>
          <w:p w14:paraId="7498F849" w14:textId="77777777" w:rsidR="00B2621B" w:rsidRDefault="00B2621B" w:rsidP="00110E1A">
            <w:r>
              <w:rPr>
                <w:rFonts w:ascii="Calibri" w:hAnsi="Calibri" w:cs="Arial"/>
                <w:color w:val="76923C" w:themeColor="accent3" w:themeShade="BF"/>
              </w:rPr>
              <w:t>PASSED</w:t>
            </w:r>
          </w:p>
        </w:tc>
      </w:tr>
      <w:tr w:rsidR="00B2621B" w14:paraId="13A03A96" w14:textId="77777777" w:rsidTr="00110E1A">
        <w:trPr>
          <w:trHeight w:val="232"/>
        </w:trPr>
        <w:tc>
          <w:tcPr>
            <w:tcW w:w="1135" w:type="dxa"/>
            <w:vMerge/>
          </w:tcPr>
          <w:p w14:paraId="7F6EE3D6" w14:textId="77777777" w:rsidR="00B2621B" w:rsidRDefault="00B2621B" w:rsidP="00110E1A"/>
        </w:tc>
        <w:tc>
          <w:tcPr>
            <w:tcW w:w="612" w:type="dxa"/>
          </w:tcPr>
          <w:p w14:paraId="5C278054" w14:textId="77777777" w:rsidR="00B2621B" w:rsidRDefault="00B2621B" w:rsidP="00110E1A">
            <w:r>
              <w:t>2</w:t>
            </w:r>
          </w:p>
        </w:tc>
        <w:tc>
          <w:tcPr>
            <w:tcW w:w="2736" w:type="dxa"/>
          </w:tcPr>
          <w:p w14:paraId="7272EC75" w14:textId="77777777" w:rsidR="00B2621B" w:rsidRDefault="00B2621B" w:rsidP="00110E1A">
            <w:r>
              <w:t>Bin prefix is “BinTest”</w:t>
            </w:r>
          </w:p>
        </w:tc>
        <w:tc>
          <w:tcPr>
            <w:tcW w:w="2221" w:type="dxa"/>
            <w:vMerge/>
          </w:tcPr>
          <w:p w14:paraId="3DE62B75" w14:textId="77777777" w:rsidR="00B2621B" w:rsidRDefault="00B2621B" w:rsidP="00110E1A"/>
        </w:tc>
        <w:tc>
          <w:tcPr>
            <w:tcW w:w="2234" w:type="dxa"/>
            <w:vMerge/>
          </w:tcPr>
          <w:p w14:paraId="421DF129" w14:textId="77777777" w:rsidR="00B2621B" w:rsidRDefault="00B2621B" w:rsidP="00110E1A"/>
        </w:tc>
        <w:tc>
          <w:tcPr>
            <w:tcW w:w="1263" w:type="dxa"/>
            <w:vMerge/>
          </w:tcPr>
          <w:p w14:paraId="11B97A94" w14:textId="77777777" w:rsidR="00B2621B" w:rsidRDefault="00B2621B" w:rsidP="00110E1A"/>
        </w:tc>
      </w:tr>
      <w:tr w:rsidR="00B2621B" w14:paraId="2EE4B608" w14:textId="77777777" w:rsidTr="00110E1A">
        <w:trPr>
          <w:trHeight w:val="232"/>
        </w:trPr>
        <w:tc>
          <w:tcPr>
            <w:tcW w:w="1135" w:type="dxa"/>
            <w:vMerge/>
          </w:tcPr>
          <w:p w14:paraId="04F45686" w14:textId="77777777" w:rsidR="00B2621B" w:rsidRDefault="00B2621B" w:rsidP="00110E1A"/>
        </w:tc>
        <w:tc>
          <w:tcPr>
            <w:tcW w:w="612" w:type="dxa"/>
          </w:tcPr>
          <w:p w14:paraId="2CA817D7" w14:textId="77777777" w:rsidR="00B2621B" w:rsidRDefault="00B2621B" w:rsidP="00110E1A">
            <w:r>
              <w:t>3</w:t>
            </w:r>
          </w:p>
        </w:tc>
        <w:tc>
          <w:tcPr>
            <w:tcW w:w="2736" w:type="dxa"/>
          </w:tcPr>
          <w:p w14:paraId="47A75FAF" w14:textId="77777777" w:rsidR="00B2621B" w:rsidRDefault="00B2621B" w:rsidP="00110E1A">
            <w:r>
              <w:t>Number of bins is 3</w:t>
            </w:r>
          </w:p>
        </w:tc>
        <w:tc>
          <w:tcPr>
            <w:tcW w:w="2221" w:type="dxa"/>
            <w:vMerge/>
          </w:tcPr>
          <w:p w14:paraId="7B0E8879" w14:textId="77777777" w:rsidR="00B2621B" w:rsidRDefault="00B2621B" w:rsidP="00110E1A"/>
        </w:tc>
        <w:tc>
          <w:tcPr>
            <w:tcW w:w="2234" w:type="dxa"/>
            <w:vMerge/>
          </w:tcPr>
          <w:p w14:paraId="77968A3B" w14:textId="77777777" w:rsidR="00B2621B" w:rsidRDefault="00B2621B" w:rsidP="00110E1A"/>
        </w:tc>
        <w:tc>
          <w:tcPr>
            <w:tcW w:w="1263" w:type="dxa"/>
            <w:vMerge/>
          </w:tcPr>
          <w:p w14:paraId="6541F86F" w14:textId="77777777" w:rsidR="00B2621B" w:rsidRDefault="00B2621B" w:rsidP="00110E1A"/>
        </w:tc>
      </w:tr>
      <w:tr w:rsidR="00B2621B" w14:paraId="13169C19" w14:textId="77777777" w:rsidTr="00110E1A">
        <w:trPr>
          <w:trHeight w:val="232"/>
        </w:trPr>
        <w:tc>
          <w:tcPr>
            <w:tcW w:w="1135" w:type="dxa"/>
            <w:vMerge/>
          </w:tcPr>
          <w:p w14:paraId="1728267A" w14:textId="77777777" w:rsidR="00B2621B" w:rsidRDefault="00B2621B" w:rsidP="00110E1A"/>
        </w:tc>
        <w:tc>
          <w:tcPr>
            <w:tcW w:w="612" w:type="dxa"/>
          </w:tcPr>
          <w:p w14:paraId="7A58DA6D" w14:textId="77777777" w:rsidR="00B2621B" w:rsidRDefault="00B2621B" w:rsidP="00110E1A">
            <w:r>
              <w:t>4</w:t>
            </w:r>
          </w:p>
        </w:tc>
        <w:tc>
          <w:tcPr>
            <w:tcW w:w="2736" w:type="dxa"/>
          </w:tcPr>
          <w:p w14:paraId="3DC08C12" w14:textId="77777777" w:rsidR="00B2621B" w:rsidRDefault="00B2621B" w:rsidP="00110E1A">
            <w:r>
              <w:t>Start number is 10</w:t>
            </w:r>
          </w:p>
        </w:tc>
        <w:tc>
          <w:tcPr>
            <w:tcW w:w="2221" w:type="dxa"/>
            <w:vMerge/>
          </w:tcPr>
          <w:p w14:paraId="1ECA6DC6" w14:textId="77777777" w:rsidR="00B2621B" w:rsidRDefault="00B2621B" w:rsidP="00110E1A"/>
        </w:tc>
        <w:tc>
          <w:tcPr>
            <w:tcW w:w="2234" w:type="dxa"/>
            <w:vMerge/>
          </w:tcPr>
          <w:p w14:paraId="56E21999" w14:textId="77777777" w:rsidR="00B2621B" w:rsidRDefault="00B2621B" w:rsidP="00110E1A"/>
        </w:tc>
        <w:tc>
          <w:tcPr>
            <w:tcW w:w="1263" w:type="dxa"/>
            <w:vMerge/>
          </w:tcPr>
          <w:p w14:paraId="3AFCE62A" w14:textId="77777777" w:rsidR="00B2621B" w:rsidRDefault="00B2621B" w:rsidP="00110E1A"/>
        </w:tc>
      </w:tr>
      <w:tr w:rsidR="00B2621B" w14:paraId="79118657" w14:textId="77777777" w:rsidTr="00110E1A">
        <w:trPr>
          <w:trHeight w:val="232"/>
        </w:trPr>
        <w:tc>
          <w:tcPr>
            <w:tcW w:w="1135" w:type="dxa"/>
            <w:vMerge/>
          </w:tcPr>
          <w:p w14:paraId="656F1F74" w14:textId="77777777" w:rsidR="00B2621B" w:rsidRDefault="00B2621B" w:rsidP="00110E1A"/>
        </w:tc>
        <w:tc>
          <w:tcPr>
            <w:tcW w:w="612" w:type="dxa"/>
          </w:tcPr>
          <w:p w14:paraId="7316A411" w14:textId="77777777" w:rsidR="00B2621B" w:rsidRDefault="00B2621B" w:rsidP="00110E1A">
            <w:r>
              <w:t>5</w:t>
            </w:r>
          </w:p>
        </w:tc>
        <w:tc>
          <w:tcPr>
            <w:tcW w:w="2736" w:type="dxa"/>
          </w:tcPr>
          <w:p w14:paraId="46A114D7" w14:textId="77777777" w:rsidR="00B2621B" w:rsidRDefault="00B2621B" w:rsidP="00110E1A">
            <w:r>
              <w:t>Zet het type bin naar FBINPP</w:t>
            </w:r>
          </w:p>
        </w:tc>
        <w:tc>
          <w:tcPr>
            <w:tcW w:w="2221" w:type="dxa"/>
            <w:vMerge/>
          </w:tcPr>
          <w:p w14:paraId="2CA94EE7" w14:textId="77777777" w:rsidR="00B2621B" w:rsidRDefault="00B2621B" w:rsidP="00110E1A"/>
        </w:tc>
        <w:tc>
          <w:tcPr>
            <w:tcW w:w="2234" w:type="dxa"/>
            <w:vMerge/>
          </w:tcPr>
          <w:p w14:paraId="7644C2BD" w14:textId="77777777" w:rsidR="00B2621B" w:rsidRDefault="00B2621B" w:rsidP="00110E1A"/>
        </w:tc>
        <w:tc>
          <w:tcPr>
            <w:tcW w:w="1263" w:type="dxa"/>
            <w:vMerge/>
          </w:tcPr>
          <w:p w14:paraId="46EFD029" w14:textId="77777777" w:rsidR="00B2621B" w:rsidRDefault="00B2621B" w:rsidP="00110E1A"/>
        </w:tc>
      </w:tr>
      <w:tr w:rsidR="00B2621B" w14:paraId="55A42F25" w14:textId="77777777" w:rsidTr="00110E1A">
        <w:trPr>
          <w:trHeight w:val="77"/>
        </w:trPr>
        <w:tc>
          <w:tcPr>
            <w:tcW w:w="1135" w:type="dxa"/>
            <w:vMerge/>
          </w:tcPr>
          <w:p w14:paraId="305BA274" w14:textId="77777777" w:rsidR="00B2621B" w:rsidRDefault="00B2621B" w:rsidP="00110E1A"/>
        </w:tc>
        <w:tc>
          <w:tcPr>
            <w:tcW w:w="612" w:type="dxa"/>
          </w:tcPr>
          <w:p w14:paraId="467416E1" w14:textId="77777777" w:rsidR="00B2621B" w:rsidRDefault="00B2621B" w:rsidP="00110E1A">
            <w:r>
              <w:t>6</w:t>
            </w:r>
          </w:p>
        </w:tc>
        <w:tc>
          <w:tcPr>
            <w:tcW w:w="2736" w:type="dxa"/>
          </w:tcPr>
          <w:p w14:paraId="6E9E8E4D" w14:textId="77777777" w:rsidR="00B2621B" w:rsidRDefault="00B2621B" w:rsidP="00110E1A">
            <w:r>
              <w:t>Klik op “Create”</w:t>
            </w:r>
          </w:p>
        </w:tc>
        <w:tc>
          <w:tcPr>
            <w:tcW w:w="2221" w:type="dxa"/>
            <w:vMerge/>
          </w:tcPr>
          <w:p w14:paraId="53C614A3" w14:textId="77777777" w:rsidR="00B2621B" w:rsidRDefault="00B2621B" w:rsidP="00110E1A"/>
        </w:tc>
        <w:tc>
          <w:tcPr>
            <w:tcW w:w="2234" w:type="dxa"/>
            <w:vMerge/>
          </w:tcPr>
          <w:p w14:paraId="71128402" w14:textId="77777777" w:rsidR="00B2621B" w:rsidRDefault="00B2621B" w:rsidP="00110E1A"/>
        </w:tc>
        <w:tc>
          <w:tcPr>
            <w:tcW w:w="1263" w:type="dxa"/>
            <w:vMerge/>
          </w:tcPr>
          <w:p w14:paraId="6E5F35E9" w14:textId="77777777" w:rsidR="00B2621B" w:rsidRDefault="00B2621B" w:rsidP="00110E1A"/>
        </w:tc>
      </w:tr>
      <w:tr w:rsidR="00B2621B" w14:paraId="193915DA" w14:textId="77777777" w:rsidTr="00110E1A">
        <w:trPr>
          <w:trHeight w:val="232"/>
        </w:trPr>
        <w:tc>
          <w:tcPr>
            <w:tcW w:w="1135" w:type="dxa"/>
            <w:vMerge w:val="restart"/>
          </w:tcPr>
          <w:p w14:paraId="16B16FE4" w14:textId="77777777" w:rsidR="00B2621B" w:rsidRDefault="00B2621B" w:rsidP="00110E1A">
            <w:r>
              <w:t>BIN_T3.1</w:t>
            </w:r>
          </w:p>
        </w:tc>
        <w:tc>
          <w:tcPr>
            <w:tcW w:w="612" w:type="dxa"/>
          </w:tcPr>
          <w:p w14:paraId="301E4250" w14:textId="77777777" w:rsidR="00B2621B" w:rsidRDefault="00B2621B" w:rsidP="00110E1A">
            <w:r>
              <w:t>1</w:t>
            </w:r>
          </w:p>
        </w:tc>
        <w:tc>
          <w:tcPr>
            <w:tcW w:w="2736" w:type="dxa"/>
          </w:tcPr>
          <w:p w14:paraId="13E2D1A7" w14:textId="77777777" w:rsidR="00B2621B" w:rsidRDefault="00B2621B" w:rsidP="00110E1A">
            <w:r>
              <w:t>Rechtsklik op een bin en klik “remove” (bin zit niet in een subroute)</w:t>
            </w:r>
          </w:p>
        </w:tc>
        <w:tc>
          <w:tcPr>
            <w:tcW w:w="2221" w:type="dxa"/>
            <w:vMerge w:val="restart"/>
          </w:tcPr>
          <w:p w14:paraId="7F91BE4B" w14:textId="77777777" w:rsidR="00B2621B" w:rsidRDefault="00B2621B" w:rsidP="00110E1A">
            <w:r>
              <w:t>Bin is verwijderd uit het systeem</w:t>
            </w:r>
          </w:p>
        </w:tc>
        <w:tc>
          <w:tcPr>
            <w:tcW w:w="2234" w:type="dxa"/>
            <w:vMerge w:val="restart"/>
          </w:tcPr>
          <w:p w14:paraId="153E4028" w14:textId="77777777" w:rsidR="00B2621B" w:rsidRDefault="00B2621B" w:rsidP="00110E1A"/>
        </w:tc>
        <w:tc>
          <w:tcPr>
            <w:tcW w:w="1263" w:type="dxa"/>
            <w:vMerge w:val="restart"/>
          </w:tcPr>
          <w:p w14:paraId="102FEA38" w14:textId="77777777" w:rsidR="00B2621B" w:rsidRDefault="00B2621B" w:rsidP="00110E1A">
            <w:r>
              <w:rPr>
                <w:rFonts w:ascii="Calibri" w:hAnsi="Calibri" w:cs="Arial"/>
                <w:color w:val="76923C" w:themeColor="accent3" w:themeShade="BF"/>
              </w:rPr>
              <w:t>PASSED</w:t>
            </w:r>
          </w:p>
        </w:tc>
      </w:tr>
      <w:tr w:rsidR="00B2621B" w14:paraId="0B584CB6" w14:textId="77777777" w:rsidTr="00110E1A">
        <w:trPr>
          <w:trHeight w:val="232"/>
        </w:trPr>
        <w:tc>
          <w:tcPr>
            <w:tcW w:w="1135" w:type="dxa"/>
            <w:vMerge/>
          </w:tcPr>
          <w:p w14:paraId="3E0805D1" w14:textId="77777777" w:rsidR="00B2621B" w:rsidRDefault="00B2621B" w:rsidP="00110E1A"/>
        </w:tc>
        <w:tc>
          <w:tcPr>
            <w:tcW w:w="612" w:type="dxa"/>
          </w:tcPr>
          <w:p w14:paraId="54D3F08D" w14:textId="77777777" w:rsidR="00B2621B" w:rsidRDefault="00B2621B" w:rsidP="00110E1A">
            <w:r>
              <w:t>2</w:t>
            </w:r>
          </w:p>
        </w:tc>
        <w:tc>
          <w:tcPr>
            <w:tcW w:w="2736" w:type="dxa"/>
          </w:tcPr>
          <w:p w14:paraId="61C031F4" w14:textId="77777777" w:rsidR="00B2621B" w:rsidRDefault="00B2621B" w:rsidP="00110E1A">
            <w:r>
              <w:t>Klik “Yes”</w:t>
            </w:r>
          </w:p>
        </w:tc>
        <w:tc>
          <w:tcPr>
            <w:tcW w:w="2221" w:type="dxa"/>
            <w:vMerge/>
          </w:tcPr>
          <w:p w14:paraId="25494A97" w14:textId="77777777" w:rsidR="00B2621B" w:rsidRDefault="00B2621B" w:rsidP="00110E1A"/>
        </w:tc>
        <w:tc>
          <w:tcPr>
            <w:tcW w:w="2234" w:type="dxa"/>
            <w:vMerge/>
          </w:tcPr>
          <w:p w14:paraId="07BF3A62" w14:textId="77777777" w:rsidR="00B2621B" w:rsidRDefault="00B2621B" w:rsidP="00110E1A"/>
        </w:tc>
        <w:tc>
          <w:tcPr>
            <w:tcW w:w="1263" w:type="dxa"/>
            <w:vMerge/>
          </w:tcPr>
          <w:p w14:paraId="4E2F6591" w14:textId="77777777" w:rsidR="00B2621B" w:rsidRDefault="00B2621B" w:rsidP="00110E1A"/>
        </w:tc>
      </w:tr>
      <w:tr w:rsidR="00B2621B" w14:paraId="118275DB" w14:textId="77777777" w:rsidTr="00110E1A">
        <w:trPr>
          <w:trHeight w:val="232"/>
        </w:trPr>
        <w:tc>
          <w:tcPr>
            <w:tcW w:w="1135" w:type="dxa"/>
            <w:vMerge w:val="restart"/>
          </w:tcPr>
          <w:p w14:paraId="55839E35" w14:textId="77777777" w:rsidR="00B2621B" w:rsidRDefault="00B2621B" w:rsidP="00110E1A">
            <w:r>
              <w:t>BIN_T3.2</w:t>
            </w:r>
          </w:p>
        </w:tc>
        <w:tc>
          <w:tcPr>
            <w:tcW w:w="612" w:type="dxa"/>
          </w:tcPr>
          <w:p w14:paraId="35594B05" w14:textId="77777777" w:rsidR="00B2621B" w:rsidRDefault="00B2621B" w:rsidP="00110E1A">
            <w:r>
              <w:t>1</w:t>
            </w:r>
          </w:p>
        </w:tc>
        <w:tc>
          <w:tcPr>
            <w:tcW w:w="2736" w:type="dxa"/>
          </w:tcPr>
          <w:p w14:paraId="3D9FCAA5" w14:textId="77777777" w:rsidR="00B2621B" w:rsidRDefault="00B2621B" w:rsidP="00110E1A">
            <w:r>
              <w:t>Rechtsklik op een bin en klik “remove” (bin zit in een subroute)</w:t>
            </w:r>
          </w:p>
        </w:tc>
        <w:tc>
          <w:tcPr>
            <w:tcW w:w="2221" w:type="dxa"/>
            <w:vMerge w:val="restart"/>
          </w:tcPr>
          <w:p w14:paraId="362DEEE3" w14:textId="77777777" w:rsidR="00B2621B" w:rsidRDefault="00B2621B" w:rsidP="00110E1A">
            <w:r>
              <w:t>Bin is verwijderd uit het systeem en uit de subroutes waar die bij hoorde</w:t>
            </w:r>
          </w:p>
        </w:tc>
        <w:tc>
          <w:tcPr>
            <w:tcW w:w="2234" w:type="dxa"/>
            <w:vMerge w:val="restart"/>
          </w:tcPr>
          <w:p w14:paraId="1B32573B" w14:textId="77777777" w:rsidR="00B2621B" w:rsidRDefault="00B2621B" w:rsidP="00110E1A"/>
        </w:tc>
        <w:tc>
          <w:tcPr>
            <w:tcW w:w="1263" w:type="dxa"/>
            <w:vMerge w:val="restart"/>
          </w:tcPr>
          <w:p w14:paraId="754920F6" w14:textId="77777777" w:rsidR="00B2621B" w:rsidRPr="00DE20B5" w:rsidRDefault="00B2621B" w:rsidP="00110E1A">
            <w:r>
              <w:rPr>
                <w:rFonts w:ascii="Calibri" w:hAnsi="Calibri" w:cs="Arial"/>
                <w:color w:val="76923C" w:themeColor="accent3" w:themeShade="BF"/>
              </w:rPr>
              <w:t>PASSED</w:t>
            </w:r>
          </w:p>
        </w:tc>
      </w:tr>
      <w:tr w:rsidR="00B2621B" w14:paraId="0618D52D" w14:textId="77777777" w:rsidTr="00110E1A">
        <w:trPr>
          <w:trHeight w:val="232"/>
        </w:trPr>
        <w:tc>
          <w:tcPr>
            <w:tcW w:w="1135" w:type="dxa"/>
            <w:vMerge/>
          </w:tcPr>
          <w:p w14:paraId="54F00908" w14:textId="77777777" w:rsidR="00B2621B" w:rsidRDefault="00B2621B" w:rsidP="00110E1A"/>
        </w:tc>
        <w:tc>
          <w:tcPr>
            <w:tcW w:w="612" w:type="dxa"/>
          </w:tcPr>
          <w:p w14:paraId="179753C5" w14:textId="77777777" w:rsidR="00B2621B" w:rsidRDefault="00B2621B" w:rsidP="00110E1A">
            <w:r>
              <w:t>2</w:t>
            </w:r>
          </w:p>
        </w:tc>
        <w:tc>
          <w:tcPr>
            <w:tcW w:w="2736" w:type="dxa"/>
          </w:tcPr>
          <w:p w14:paraId="23757A92" w14:textId="77777777" w:rsidR="00B2621B" w:rsidRDefault="00B2621B" w:rsidP="00110E1A">
            <w:r>
              <w:t>Systeem toont in welke subroute de bin zichzelf bevind. Klik “Yes”</w:t>
            </w:r>
          </w:p>
        </w:tc>
        <w:tc>
          <w:tcPr>
            <w:tcW w:w="2221" w:type="dxa"/>
            <w:vMerge/>
          </w:tcPr>
          <w:p w14:paraId="6CEBE9E2" w14:textId="77777777" w:rsidR="00B2621B" w:rsidRDefault="00B2621B" w:rsidP="00110E1A"/>
        </w:tc>
        <w:tc>
          <w:tcPr>
            <w:tcW w:w="2234" w:type="dxa"/>
            <w:vMerge/>
          </w:tcPr>
          <w:p w14:paraId="317881CE" w14:textId="77777777" w:rsidR="00B2621B" w:rsidRDefault="00B2621B" w:rsidP="00110E1A"/>
        </w:tc>
        <w:tc>
          <w:tcPr>
            <w:tcW w:w="1263" w:type="dxa"/>
            <w:vMerge/>
          </w:tcPr>
          <w:p w14:paraId="77189BAB" w14:textId="77777777" w:rsidR="00B2621B" w:rsidRDefault="00B2621B" w:rsidP="00110E1A"/>
        </w:tc>
      </w:tr>
      <w:tr w:rsidR="00B2621B" w14:paraId="04EEA673" w14:textId="77777777" w:rsidTr="00110E1A">
        <w:trPr>
          <w:trHeight w:val="232"/>
        </w:trPr>
        <w:tc>
          <w:tcPr>
            <w:tcW w:w="1135" w:type="dxa"/>
            <w:vMerge w:val="restart"/>
          </w:tcPr>
          <w:p w14:paraId="01B6E21D" w14:textId="77777777" w:rsidR="00B2621B" w:rsidRDefault="00B2621B" w:rsidP="00110E1A">
            <w:r>
              <w:t>BIN_T4</w:t>
            </w:r>
          </w:p>
        </w:tc>
        <w:tc>
          <w:tcPr>
            <w:tcW w:w="612" w:type="dxa"/>
          </w:tcPr>
          <w:p w14:paraId="600D1FF1" w14:textId="77777777" w:rsidR="00B2621B" w:rsidRDefault="00B2621B" w:rsidP="00110E1A">
            <w:r>
              <w:t>1</w:t>
            </w:r>
          </w:p>
        </w:tc>
        <w:tc>
          <w:tcPr>
            <w:tcW w:w="2736" w:type="dxa"/>
          </w:tcPr>
          <w:p w14:paraId="728F3D3D" w14:textId="77777777" w:rsidR="00B2621B" w:rsidRDefault="00B2621B" w:rsidP="00110E1A">
            <w:r>
              <w:t xml:space="preserve">Klik op een bin </w:t>
            </w:r>
          </w:p>
        </w:tc>
        <w:tc>
          <w:tcPr>
            <w:tcW w:w="2221" w:type="dxa"/>
            <w:vMerge w:val="restart"/>
          </w:tcPr>
          <w:p w14:paraId="7C2D3216" w14:textId="77777777" w:rsidR="00B2621B" w:rsidRDefault="00B2621B" w:rsidP="00110E1A">
            <w:r>
              <w:t>Bin type is nu een FBIN</w:t>
            </w:r>
          </w:p>
        </w:tc>
        <w:tc>
          <w:tcPr>
            <w:tcW w:w="2234" w:type="dxa"/>
            <w:vMerge w:val="restart"/>
          </w:tcPr>
          <w:p w14:paraId="6CE7699B" w14:textId="77777777" w:rsidR="00B2621B" w:rsidRDefault="00B2621B" w:rsidP="00110E1A"/>
        </w:tc>
        <w:tc>
          <w:tcPr>
            <w:tcW w:w="1263" w:type="dxa"/>
            <w:vMerge w:val="restart"/>
          </w:tcPr>
          <w:p w14:paraId="04CB43A4" w14:textId="77777777" w:rsidR="00B2621B" w:rsidRDefault="00B2621B" w:rsidP="00110E1A">
            <w:r>
              <w:rPr>
                <w:rFonts w:ascii="Calibri" w:hAnsi="Calibri" w:cs="Arial"/>
                <w:color w:val="FF0000"/>
              </w:rPr>
              <w:t>FAILED</w:t>
            </w:r>
          </w:p>
        </w:tc>
      </w:tr>
      <w:tr w:rsidR="00B2621B" w14:paraId="00251DF2" w14:textId="77777777" w:rsidTr="00110E1A">
        <w:trPr>
          <w:trHeight w:val="232"/>
        </w:trPr>
        <w:tc>
          <w:tcPr>
            <w:tcW w:w="1135" w:type="dxa"/>
            <w:vMerge/>
          </w:tcPr>
          <w:p w14:paraId="52744246" w14:textId="77777777" w:rsidR="00B2621B" w:rsidRDefault="00B2621B" w:rsidP="00110E1A"/>
        </w:tc>
        <w:tc>
          <w:tcPr>
            <w:tcW w:w="612" w:type="dxa"/>
          </w:tcPr>
          <w:p w14:paraId="511F4F9F" w14:textId="77777777" w:rsidR="00B2621B" w:rsidRDefault="00B2621B" w:rsidP="00110E1A">
            <w:r>
              <w:t>2</w:t>
            </w:r>
          </w:p>
        </w:tc>
        <w:tc>
          <w:tcPr>
            <w:tcW w:w="2736" w:type="dxa"/>
          </w:tcPr>
          <w:p w14:paraId="393E5896" w14:textId="77777777" w:rsidR="00B2621B" w:rsidRDefault="00B2621B" w:rsidP="00110E1A">
            <w:r>
              <w:t>In de datagrid verander LoctypeID naar FBIN (van een bin die geen FBin is)</w:t>
            </w:r>
          </w:p>
        </w:tc>
        <w:tc>
          <w:tcPr>
            <w:tcW w:w="2221" w:type="dxa"/>
            <w:vMerge/>
          </w:tcPr>
          <w:p w14:paraId="27D93375" w14:textId="77777777" w:rsidR="00B2621B" w:rsidRDefault="00B2621B" w:rsidP="00110E1A"/>
        </w:tc>
        <w:tc>
          <w:tcPr>
            <w:tcW w:w="2234" w:type="dxa"/>
            <w:vMerge/>
          </w:tcPr>
          <w:p w14:paraId="5297D57C" w14:textId="77777777" w:rsidR="00B2621B" w:rsidRDefault="00B2621B" w:rsidP="00110E1A"/>
        </w:tc>
        <w:tc>
          <w:tcPr>
            <w:tcW w:w="1263" w:type="dxa"/>
            <w:vMerge/>
          </w:tcPr>
          <w:p w14:paraId="25E5E8EA" w14:textId="77777777" w:rsidR="00B2621B" w:rsidRDefault="00B2621B" w:rsidP="00110E1A"/>
        </w:tc>
      </w:tr>
      <w:tr w:rsidR="00B2621B" w14:paraId="2FBA6182" w14:textId="77777777" w:rsidTr="00110E1A">
        <w:trPr>
          <w:trHeight w:val="232"/>
        </w:trPr>
        <w:tc>
          <w:tcPr>
            <w:tcW w:w="1135" w:type="dxa"/>
            <w:vMerge/>
          </w:tcPr>
          <w:p w14:paraId="2AFA8496" w14:textId="77777777" w:rsidR="00B2621B" w:rsidRDefault="00B2621B" w:rsidP="00110E1A"/>
        </w:tc>
        <w:tc>
          <w:tcPr>
            <w:tcW w:w="612" w:type="dxa"/>
          </w:tcPr>
          <w:p w14:paraId="67BD46C2" w14:textId="77777777" w:rsidR="00B2621B" w:rsidRDefault="00B2621B" w:rsidP="00110E1A">
            <w:r>
              <w:t>3</w:t>
            </w:r>
          </w:p>
        </w:tc>
        <w:tc>
          <w:tcPr>
            <w:tcW w:w="2736" w:type="dxa"/>
          </w:tcPr>
          <w:p w14:paraId="635067A7" w14:textId="77777777" w:rsidR="00B2621B" w:rsidRDefault="00B2621B" w:rsidP="00110E1A">
            <w:r>
              <w:t>Klik op “Save”</w:t>
            </w:r>
          </w:p>
        </w:tc>
        <w:tc>
          <w:tcPr>
            <w:tcW w:w="2221" w:type="dxa"/>
            <w:vMerge/>
          </w:tcPr>
          <w:p w14:paraId="1EA55014" w14:textId="77777777" w:rsidR="00B2621B" w:rsidRDefault="00B2621B" w:rsidP="00110E1A"/>
        </w:tc>
        <w:tc>
          <w:tcPr>
            <w:tcW w:w="2234" w:type="dxa"/>
            <w:vMerge/>
          </w:tcPr>
          <w:p w14:paraId="46FDE402" w14:textId="77777777" w:rsidR="00B2621B" w:rsidRDefault="00B2621B" w:rsidP="00110E1A"/>
        </w:tc>
        <w:tc>
          <w:tcPr>
            <w:tcW w:w="1263" w:type="dxa"/>
            <w:vMerge/>
          </w:tcPr>
          <w:p w14:paraId="15210B47" w14:textId="77777777" w:rsidR="00B2621B" w:rsidRDefault="00B2621B" w:rsidP="00110E1A"/>
        </w:tc>
      </w:tr>
    </w:tbl>
    <w:p w14:paraId="1C3B9358" w14:textId="77777777" w:rsidR="00B2621B" w:rsidRDefault="00B2621B">
      <w:r>
        <w:br w:type="page"/>
      </w:r>
    </w:p>
    <w:tbl>
      <w:tblPr>
        <w:tblStyle w:val="Tabelraster"/>
        <w:tblW w:w="10201" w:type="dxa"/>
        <w:tblLook w:val="04A0" w:firstRow="1" w:lastRow="0" w:firstColumn="1" w:lastColumn="0" w:noHBand="0" w:noVBand="1"/>
      </w:tblPr>
      <w:tblGrid>
        <w:gridCol w:w="1135"/>
        <w:gridCol w:w="612"/>
        <w:gridCol w:w="2736"/>
        <w:gridCol w:w="2221"/>
        <w:gridCol w:w="2234"/>
        <w:gridCol w:w="1263"/>
      </w:tblGrid>
      <w:tr w:rsidR="00B2621B" w14:paraId="4A73C35D" w14:textId="77777777" w:rsidTr="00110E1A">
        <w:trPr>
          <w:trHeight w:val="232"/>
        </w:trPr>
        <w:tc>
          <w:tcPr>
            <w:tcW w:w="1135" w:type="dxa"/>
            <w:vMerge w:val="restart"/>
          </w:tcPr>
          <w:p w14:paraId="349045A6" w14:textId="77777777" w:rsidR="00B2621B" w:rsidRDefault="00B2621B" w:rsidP="00110E1A">
            <w:r>
              <w:lastRenderedPageBreak/>
              <w:t>BIN_T5</w:t>
            </w:r>
          </w:p>
        </w:tc>
        <w:tc>
          <w:tcPr>
            <w:tcW w:w="612" w:type="dxa"/>
          </w:tcPr>
          <w:p w14:paraId="1DCCD15D" w14:textId="77777777" w:rsidR="00B2621B" w:rsidRDefault="00B2621B" w:rsidP="00110E1A">
            <w:r>
              <w:t>1</w:t>
            </w:r>
          </w:p>
        </w:tc>
        <w:tc>
          <w:tcPr>
            <w:tcW w:w="2736" w:type="dxa"/>
          </w:tcPr>
          <w:p w14:paraId="5588B161" w14:textId="77777777" w:rsidR="00B2621B" w:rsidRDefault="00B2621B" w:rsidP="00110E1A">
            <w:r>
              <w:t>Rechtsklik op een bin en klik dan op “set binstock”</w:t>
            </w:r>
          </w:p>
        </w:tc>
        <w:tc>
          <w:tcPr>
            <w:tcW w:w="2221" w:type="dxa"/>
            <w:vMerge w:val="restart"/>
          </w:tcPr>
          <w:p w14:paraId="7809B2D9" w14:textId="77777777" w:rsidR="00B2621B" w:rsidRDefault="00B2621B" w:rsidP="00110E1A">
            <w:r>
              <w:t>In de database is de binstock bij de desbetreffende bin aangepast naar 5</w:t>
            </w:r>
          </w:p>
        </w:tc>
        <w:tc>
          <w:tcPr>
            <w:tcW w:w="2234" w:type="dxa"/>
            <w:vMerge w:val="restart"/>
          </w:tcPr>
          <w:p w14:paraId="271F1C27" w14:textId="77777777" w:rsidR="00B2621B" w:rsidRDefault="00B2621B" w:rsidP="00110E1A"/>
        </w:tc>
        <w:tc>
          <w:tcPr>
            <w:tcW w:w="1263" w:type="dxa"/>
            <w:vMerge w:val="restart"/>
          </w:tcPr>
          <w:p w14:paraId="6F87DE9B" w14:textId="77777777" w:rsidR="00B2621B" w:rsidRDefault="00B2621B" w:rsidP="00110E1A">
            <w:r>
              <w:rPr>
                <w:rFonts w:ascii="Calibri" w:hAnsi="Calibri" w:cs="Arial"/>
                <w:color w:val="76923C" w:themeColor="accent3" w:themeShade="BF"/>
              </w:rPr>
              <w:t>PASSED</w:t>
            </w:r>
          </w:p>
        </w:tc>
      </w:tr>
      <w:tr w:rsidR="00B2621B" w14:paraId="5B91C25F" w14:textId="77777777" w:rsidTr="00110E1A">
        <w:trPr>
          <w:trHeight w:val="232"/>
        </w:trPr>
        <w:tc>
          <w:tcPr>
            <w:tcW w:w="1135" w:type="dxa"/>
            <w:vMerge/>
          </w:tcPr>
          <w:p w14:paraId="561AA5B8" w14:textId="77777777" w:rsidR="00B2621B" w:rsidRDefault="00B2621B" w:rsidP="00110E1A"/>
        </w:tc>
        <w:tc>
          <w:tcPr>
            <w:tcW w:w="612" w:type="dxa"/>
          </w:tcPr>
          <w:p w14:paraId="57546300" w14:textId="77777777" w:rsidR="00B2621B" w:rsidRDefault="00B2621B" w:rsidP="00110E1A">
            <w:r>
              <w:t>2</w:t>
            </w:r>
          </w:p>
        </w:tc>
        <w:tc>
          <w:tcPr>
            <w:tcW w:w="2736" w:type="dxa"/>
          </w:tcPr>
          <w:p w14:paraId="5B66EB10" w14:textId="77777777" w:rsidR="00B2621B" w:rsidRDefault="00B2621B" w:rsidP="00110E1A">
            <w:r>
              <w:t>Vul de 5 in bij binstock</w:t>
            </w:r>
          </w:p>
        </w:tc>
        <w:tc>
          <w:tcPr>
            <w:tcW w:w="2221" w:type="dxa"/>
            <w:vMerge/>
          </w:tcPr>
          <w:p w14:paraId="1654AC84" w14:textId="77777777" w:rsidR="00B2621B" w:rsidRDefault="00B2621B" w:rsidP="00110E1A"/>
        </w:tc>
        <w:tc>
          <w:tcPr>
            <w:tcW w:w="2234" w:type="dxa"/>
            <w:vMerge/>
          </w:tcPr>
          <w:p w14:paraId="496B066A" w14:textId="77777777" w:rsidR="00B2621B" w:rsidRDefault="00B2621B" w:rsidP="00110E1A"/>
        </w:tc>
        <w:tc>
          <w:tcPr>
            <w:tcW w:w="1263" w:type="dxa"/>
            <w:vMerge/>
          </w:tcPr>
          <w:p w14:paraId="29E1EEC5" w14:textId="77777777" w:rsidR="00B2621B" w:rsidRDefault="00B2621B" w:rsidP="00110E1A"/>
        </w:tc>
      </w:tr>
      <w:tr w:rsidR="00B2621B" w14:paraId="34B862B8" w14:textId="77777777" w:rsidTr="00110E1A">
        <w:trPr>
          <w:trHeight w:val="232"/>
        </w:trPr>
        <w:tc>
          <w:tcPr>
            <w:tcW w:w="1135" w:type="dxa"/>
          </w:tcPr>
          <w:p w14:paraId="01DAA94E" w14:textId="77777777" w:rsidR="00B2621B" w:rsidRDefault="00B2621B" w:rsidP="00110E1A">
            <w:r>
              <w:t>BIN_T6</w:t>
            </w:r>
          </w:p>
        </w:tc>
        <w:tc>
          <w:tcPr>
            <w:tcW w:w="612" w:type="dxa"/>
          </w:tcPr>
          <w:p w14:paraId="3C9DD34D" w14:textId="77777777" w:rsidR="00B2621B" w:rsidRDefault="00B2621B" w:rsidP="00110E1A">
            <w:r>
              <w:t>1</w:t>
            </w:r>
          </w:p>
        </w:tc>
        <w:tc>
          <w:tcPr>
            <w:tcW w:w="2736" w:type="dxa"/>
          </w:tcPr>
          <w:p w14:paraId="0DC01322" w14:textId="77777777" w:rsidR="00B2621B" w:rsidRDefault="00B2621B" w:rsidP="00110E1A">
            <w:r>
              <w:t>Rechtsklik op een groene bin en klik dan op “Validate”</w:t>
            </w:r>
          </w:p>
        </w:tc>
        <w:tc>
          <w:tcPr>
            <w:tcW w:w="2221" w:type="dxa"/>
          </w:tcPr>
          <w:p w14:paraId="1CAAC7E2" w14:textId="77777777" w:rsidR="00B2621B" w:rsidRDefault="00B2621B" w:rsidP="00110E1A">
            <w:r>
              <w:t>Bin is valide</w:t>
            </w:r>
          </w:p>
        </w:tc>
        <w:tc>
          <w:tcPr>
            <w:tcW w:w="2234" w:type="dxa"/>
          </w:tcPr>
          <w:p w14:paraId="5EC2FC58" w14:textId="77777777" w:rsidR="00B2621B" w:rsidRDefault="00B2621B" w:rsidP="00110E1A"/>
        </w:tc>
        <w:tc>
          <w:tcPr>
            <w:tcW w:w="1263" w:type="dxa"/>
          </w:tcPr>
          <w:p w14:paraId="7957B49A" w14:textId="77777777" w:rsidR="00B2621B" w:rsidRPr="00DE20B5" w:rsidRDefault="00B2621B" w:rsidP="00110E1A">
            <w:r>
              <w:rPr>
                <w:rFonts w:ascii="Calibri" w:hAnsi="Calibri" w:cs="Arial"/>
                <w:color w:val="76923C" w:themeColor="accent3" w:themeShade="BF"/>
              </w:rPr>
              <w:t>PASSED</w:t>
            </w:r>
          </w:p>
        </w:tc>
      </w:tr>
      <w:tr w:rsidR="00B2621B" w14:paraId="62B752AB" w14:textId="77777777" w:rsidTr="00110E1A">
        <w:trPr>
          <w:trHeight w:val="232"/>
        </w:trPr>
        <w:tc>
          <w:tcPr>
            <w:tcW w:w="1135" w:type="dxa"/>
          </w:tcPr>
          <w:p w14:paraId="20B0008A" w14:textId="77777777" w:rsidR="00B2621B" w:rsidRDefault="00B2621B" w:rsidP="00110E1A">
            <w:r>
              <w:t>BIN_T7</w:t>
            </w:r>
          </w:p>
        </w:tc>
        <w:tc>
          <w:tcPr>
            <w:tcW w:w="612" w:type="dxa"/>
          </w:tcPr>
          <w:p w14:paraId="1B1183DA" w14:textId="77777777" w:rsidR="00B2621B" w:rsidRDefault="00B2621B" w:rsidP="00110E1A"/>
        </w:tc>
        <w:tc>
          <w:tcPr>
            <w:tcW w:w="2736" w:type="dxa"/>
          </w:tcPr>
          <w:p w14:paraId="09FC143F" w14:textId="77777777" w:rsidR="00B2621B" w:rsidRDefault="00B2621B" w:rsidP="00110E1A">
            <w:r>
              <w:t>OP het hoofdscherm klik op “Check all bins parameters”</w:t>
            </w:r>
          </w:p>
        </w:tc>
        <w:tc>
          <w:tcPr>
            <w:tcW w:w="2221" w:type="dxa"/>
          </w:tcPr>
          <w:p w14:paraId="26A16465" w14:textId="77777777" w:rsidR="00B2621B" w:rsidRDefault="00B2621B" w:rsidP="00110E1A">
            <w:r>
              <w:t>Alle bins zonder parameters zullen in een scherm getoond worden</w:t>
            </w:r>
          </w:p>
        </w:tc>
        <w:tc>
          <w:tcPr>
            <w:tcW w:w="2234" w:type="dxa"/>
          </w:tcPr>
          <w:p w14:paraId="18953050" w14:textId="77777777" w:rsidR="00B2621B" w:rsidRDefault="00B2621B" w:rsidP="00110E1A"/>
        </w:tc>
        <w:tc>
          <w:tcPr>
            <w:tcW w:w="1263" w:type="dxa"/>
          </w:tcPr>
          <w:p w14:paraId="2E6B3AB1" w14:textId="77777777" w:rsidR="00B2621B" w:rsidRDefault="00B2621B" w:rsidP="00110E1A">
            <w:r>
              <w:rPr>
                <w:rFonts w:ascii="Calibri" w:hAnsi="Calibri" w:cs="Arial"/>
                <w:color w:val="76923C" w:themeColor="accent3" w:themeShade="BF"/>
              </w:rPr>
              <w:t>PASSED</w:t>
            </w:r>
          </w:p>
        </w:tc>
      </w:tr>
    </w:tbl>
    <w:p w14:paraId="2DEB5711" w14:textId="77777777" w:rsidR="00B2621B" w:rsidRDefault="00B2621B"/>
    <w:p w14:paraId="38780510" w14:textId="77777777" w:rsidR="00B2621B" w:rsidRPr="007B1BEB" w:rsidRDefault="00B2621B" w:rsidP="00110E1A">
      <w:pPr>
        <w:rPr>
          <w:rFonts w:asciiTheme="majorHAnsi" w:hAnsiTheme="majorHAnsi" w:cs="Tahoma"/>
          <w:b/>
          <w:iCs/>
          <w:color w:val="C00000"/>
          <w:sz w:val="24"/>
          <w:szCs w:val="28"/>
        </w:rPr>
      </w:pPr>
      <w:r>
        <w:br w:type="page"/>
      </w:r>
    </w:p>
    <w:p w14:paraId="6F670124" w14:textId="77777777" w:rsidR="00B2621B" w:rsidRDefault="00B2621B" w:rsidP="00B2621B">
      <w:pPr>
        <w:pStyle w:val="Kop2"/>
        <w:ind w:left="0" w:firstLine="0"/>
      </w:pPr>
      <w:bookmarkStart w:id="1470" w:name="_Toc517033892"/>
      <w:r>
        <w:lastRenderedPageBreak/>
        <w:t>Parameter testgevallen</w:t>
      </w:r>
      <w:bookmarkEnd w:id="1470"/>
    </w:p>
    <w:p w14:paraId="5DA3A31C" w14:textId="77777777" w:rsidR="00B2621B" w:rsidRDefault="00B2621B" w:rsidP="00110E1A"/>
    <w:p w14:paraId="69B54BB3" w14:textId="77777777" w:rsidR="00B2621B" w:rsidRPr="00BE4689" w:rsidRDefault="00B2621B" w:rsidP="00110E1A">
      <w:pPr>
        <w:pStyle w:val="Inhopg1"/>
        <w:rPr>
          <w:smallCaps/>
        </w:rPr>
      </w:pPr>
      <w:r>
        <w:t>Processcell</w:t>
      </w:r>
    </w:p>
    <w:tbl>
      <w:tblPr>
        <w:tblStyle w:val="Tabelraster"/>
        <w:tblW w:w="10201" w:type="dxa"/>
        <w:tblLook w:val="04A0" w:firstRow="1" w:lastRow="0" w:firstColumn="1" w:lastColumn="0" w:noHBand="0" w:noVBand="1"/>
      </w:tblPr>
      <w:tblGrid>
        <w:gridCol w:w="1135"/>
        <w:gridCol w:w="612"/>
        <w:gridCol w:w="2709"/>
        <w:gridCol w:w="2301"/>
        <w:gridCol w:w="2194"/>
        <w:gridCol w:w="1250"/>
      </w:tblGrid>
      <w:tr w:rsidR="00B2621B" w14:paraId="7BB7CC19" w14:textId="77777777" w:rsidTr="00110E1A">
        <w:tc>
          <w:tcPr>
            <w:tcW w:w="1135" w:type="dxa"/>
            <w:shd w:val="clear" w:color="auto" w:fill="E5B8B7" w:themeFill="accent2" w:themeFillTint="66"/>
          </w:tcPr>
          <w:p w14:paraId="6B260CC2" w14:textId="77777777" w:rsidR="00B2621B" w:rsidRDefault="00B2621B" w:rsidP="00110E1A">
            <w:r>
              <w:t>Testcase ID</w:t>
            </w:r>
          </w:p>
        </w:tc>
        <w:tc>
          <w:tcPr>
            <w:tcW w:w="612" w:type="dxa"/>
            <w:shd w:val="clear" w:color="auto" w:fill="E5B8B7" w:themeFill="accent2" w:themeFillTint="66"/>
          </w:tcPr>
          <w:p w14:paraId="2DC45C8C" w14:textId="77777777" w:rsidR="00B2621B" w:rsidRDefault="00B2621B" w:rsidP="00110E1A">
            <w:r>
              <w:t>Stap</w:t>
            </w:r>
          </w:p>
        </w:tc>
        <w:tc>
          <w:tcPr>
            <w:tcW w:w="2709" w:type="dxa"/>
            <w:shd w:val="clear" w:color="auto" w:fill="E5B8B7" w:themeFill="accent2" w:themeFillTint="66"/>
          </w:tcPr>
          <w:p w14:paraId="611F3A41" w14:textId="77777777" w:rsidR="00B2621B" w:rsidRDefault="00B2621B" w:rsidP="00110E1A">
            <w:r>
              <w:t>Beschrijvingstap</w:t>
            </w:r>
          </w:p>
        </w:tc>
        <w:tc>
          <w:tcPr>
            <w:tcW w:w="2301" w:type="dxa"/>
            <w:shd w:val="clear" w:color="auto" w:fill="E5B8B7" w:themeFill="accent2" w:themeFillTint="66"/>
          </w:tcPr>
          <w:p w14:paraId="060AAFD3" w14:textId="77777777" w:rsidR="00B2621B" w:rsidRDefault="00B2621B" w:rsidP="00110E1A">
            <w:r>
              <w:t>Verwachte resultaat</w:t>
            </w:r>
          </w:p>
        </w:tc>
        <w:tc>
          <w:tcPr>
            <w:tcW w:w="2194" w:type="dxa"/>
            <w:shd w:val="clear" w:color="auto" w:fill="E5B8B7" w:themeFill="accent2" w:themeFillTint="66"/>
          </w:tcPr>
          <w:p w14:paraId="6307EDD1" w14:textId="77777777" w:rsidR="00B2621B" w:rsidRDefault="00B2621B" w:rsidP="00110E1A">
            <w:r>
              <w:t>Geobserveerde resultaat</w:t>
            </w:r>
          </w:p>
        </w:tc>
        <w:tc>
          <w:tcPr>
            <w:tcW w:w="1250" w:type="dxa"/>
            <w:shd w:val="clear" w:color="auto" w:fill="E5B8B7" w:themeFill="accent2" w:themeFillTint="66"/>
          </w:tcPr>
          <w:p w14:paraId="423B65A9" w14:textId="77777777" w:rsidR="00B2621B" w:rsidRDefault="00B2621B" w:rsidP="00110E1A">
            <w:r>
              <w:t xml:space="preserve">Resultaat </w:t>
            </w:r>
          </w:p>
        </w:tc>
      </w:tr>
      <w:tr w:rsidR="00B2621B" w14:paraId="09611559" w14:textId="77777777" w:rsidTr="00110E1A">
        <w:trPr>
          <w:trHeight w:val="232"/>
        </w:trPr>
        <w:tc>
          <w:tcPr>
            <w:tcW w:w="1135" w:type="dxa"/>
            <w:vMerge w:val="restart"/>
          </w:tcPr>
          <w:p w14:paraId="551DD4C4" w14:textId="77777777" w:rsidR="00B2621B" w:rsidRDefault="00B2621B" w:rsidP="00110E1A">
            <w:r>
              <w:t>PARS_PT1</w:t>
            </w:r>
          </w:p>
        </w:tc>
        <w:tc>
          <w:tcPr>
            <w:tcW w:w="612" w:type="dxa"/>
          </w:tcPr>
          <w:p w14:paraId="74783C71" w14:textId="77777777" w:rsidR="00B2621B" w:rsidRDefault="00B2621B" w:rsidP="00110E1A">
            <w:r>
              <w:t>1</w:t>
            </w:r>
          </w:p>
        </w:tc>
        <w:tc>
          <w:tcPr>
            <w:tcW w:w="2709" w:type="dxa"/>
          </w:tcPr>
          <w:p w14:paraId="43B3A1B4" w14:textId="77777777" w:rsidR="00B2621B" w:rsidRDefault="00B2621B" w:rsidP="00110E1A">
            <w:r>
              <w:t>Rechtsklik op een processcell en klik op “set Processcell parameters”</w:t>
            </w:r>
          </w:p>
        </w:tc>
        <w:tc>
          <w:tcPr>
            <w:tcW w:w="2301" w:type="dxa"/>
            <w:vMerge w:val="restart"/>
          </w:tcPr>
          <w:p w14:paraId="5D4F4A89" w14:textId="77777777" w:rsidR="00B2621B" w:rsidRDefault="00B2621B" w:rsidP="00110E1A">
            <w:r>
              <w:t>Parameters die verwijderd is komt niet meer voor in die procescell</w:t>
            </w:r>
          </w:p>
        </w:tc>
        <w:tc>
          <w:tcPr>
            <w:tcW w:w="2194" w:type="dxa"/>
            <w:vMerge w:val="restart"/>
          </w:tcPr>
          <w:p w14:paraId="45EB42EF" w14:textId="77777777" w:rsidR="00B2621B" w:rsidRDefault="00B2621B" w:rsidP="00110E1A"/>
        </w:tc>
        <w:tc>
          <w:tcPr>
            <w:tcW w:w="1250" w:type="dxa"/>
            <w:vMerge w:val="restart"/>
          </w:tcPr>
          <w:p w14:paraId="6D73AA81" w14:textId="77777777" w:rsidR="00B2621B" w:rsidRDefault="00B2621B" w:rsidP="00110E1A">
            <w:r>
              <w:rPr>
                <w:rFonts w:ascii="Calibri" w:hAnsi="Calibri" w:cs="Arial"/>
                <w:color w:val="76923C" w:themeColor="accent3" w:themeShade="BF"/>
              </w:rPr>
              <w:t>PASSED</w:t>
            </w:r>
          </w:p>
        </w:tc>
      </w:tr>
      <w:tr w:rsidR="00B2621B" w14:paraId="255E764F" w14:textId="77777777" w:rsidTr="00110E1A">
        <w:trPr>
          <w:trHeight w:val="232"/>
        </w:trPr>
        <w:tc>
          <w:tcPr>
            <w:tcW w:w="1135" w:type="dxa"/>
            <w:vMerge/>
          </w:tcPr>
          <w:p w14:paraId="6C7C9BD2" w14:textId="77777777" w:rsidR="00B2621B" w:rsidRDefault="00B2621B" w:rsidP="00110E1A"/>
        </w:tc>
        <w:tc>
          <w:tcPr>
            <w:tcW w:w="612" w:type="dxa"/>
          </w:tcPr>
          <w:p w14:paraId="0372B2BE" w14:textId="77777777" w:rsidR="00B2621B" w:rsidRDefault="00B2621B" w:rsidP="00110E1A">
            <w:r>
              <w:t>2</w:t>
            </w:r>
          </w:p>
        </w:tc>
        <w:tc>
          <w:tcPr>
            <w:tcW w:w="2709" w:type="dxa"/>
          </w:tcPr>
          <w:p w14:paraId="623FC26B" w14:textId="77777777" w:rsidR="00B2621B" w:rsidRDefault="00B2621B" w:rsidP="00110E1A">
            <w:r>
              <w:t>Rechtsklik op een parameter in de lijst en klik “Remove”</w:t>
            </w:r>
          </w:p>
        </w:tc>
        <w:tc>
          <w:tcPr>
            <w:tcW w:w="2301" w:type="dxa"/>
            <w:vMerge/>
          </w:tcPr>
          <w:p w14:paraId="431260D5" w14:textId="77777777" w:rsidR="00B2621B" w:rsidRDefault="00B2621B" w:rsidP="00110E1A"/>
        </w:tc>
        <w:tc>
          <w:tcPr>
            <w:tcW w:w="2194" w:type="dxa"/>
            <w:vMerge/>
          </w:tcPr>
          <w:p w14:paraId="33199CAD" w14:textId="77777777" w:rsidR="00B2621B" w:rsidRDefault="00B2621B" w:rsidP="00110E1A"/>
        </w:tc>
        <w:tc>
          <w:tcPr>
            <w:tcW w:w="1250" w:type="dxa"/>
            <w:vMerge/>
          </w:tcPr>
          <w:p w14:paraId="789C75C1" w14:textId="77777777" w:rsidR="00B2621B" w:rsidRDefault="00B2621B" w:rsidP="00110E1A"/>
        </w:tc>
      </w:tr>
      <w:tr w:rsidR="00B2621B" w14:paraId="5A58F2FA" w14:textId="77777777" w:rsidTr="00110E1A">
        <w:trPr>
          <w:trHeight w:val="232"/>
        </w:trPr>
        <w:tc>
          <w:tcPr>
            <w:tcW w:w="1135" w:type="dxa"/>
            <w:vMerge/>
          </w:tcPr>
          <w:p w14:paraId="33ED7EA8" w14:textId="77777777" w:rsidR="00B2621B" w:rsidRDefault="00B2621B" w:rsidP="00110E1A"/>
        </w:tc>
        <w:tc>
          <w:tcPr>
            <w:tcW w:w="612" w:type="dxa"/>
          </w:tcPr>
          <w:p w14:paraId="3920B139" w14:textId="77777777" w:rsidR="00B2621B" w:rsidRDefault="00B2621B" w:rsidP="00110E1A">
            <w:r>
              <w:t>3</w:t>
            </w:r>
          </w:p>
        </w:tc>
        <w:tc>
          <w:tcPr>
            <w:tcW w:w="2709" w:type="dxa"/>
          </w:tcPr>
          <w:p w14:paraId="363BA868" w14:textId="77777777" w:rsidR="00B2621B" w:rsidRDefault="00B2621B" w:rsidP="00110E1A">
            <w:r>
              <w:t>Klik op “Save”</w:t>
            </w:r>
          </w:p>
        </w:tc>
        <w:tc>
          <w:tcPr>
            <w:tcW w:w="2301" w:type="dxa"/>
            <w:vMerge/>
          </w:tcPr>
          <w:p w14:paraId="29B86950" w14:textId="77777777" w:rsidR="00B2621B" w:rsidRDefault="00B2621B" w:rsidP="00110E1A"/>
        </w:tc>
        <w:tc>
          <w:tcPr>
            <w:tcW w:w="2194" w:type="dxa"/>
            <w:vMerge/>
          </w:tcPr>
          <w:p w14:paraId="22ACD923" w14:textId="77777777" w:rsidR="00B2621B" w:rsidRDefault="00B2621B" w:rsidP="00110E1A"/>
        </w:tc>
        <w:tc>
          <w:tcPr>
            <w:tcW w:w="1250" w:type="dxa"/>
            <w:vMerge/>
          </w:tcPr>
          <w:p w14:paraId="5C12DA98" w14:textId="77777777" w:rsidR="00B2621B" w:rsidRDefault="00B2621B" w:rsidP="00110E1A"/>
        </w:tc>
      </w:tr>
      <w:tr w:rsidR="00B2621B" w14:paraId="02F0DFF5" w14:textId="77777777" w:rsidTr="00110E1A">
        <w:trPr>
          <w:trHeight w:val="232"/>
        </w:trPr>
        <w:tc>
          <w:tcPr>
            <w:tcW w:w="1135" w:type="dxa"/>
            <w:vMerge w:val="restart"/>
          </w:tcPr>
          <w:p w14:paraId="216E4108" w14:textId="77777777" w:rsidR="00B2621B" w:rsidRDefault="00B2621B" w:rsidP="00110E1A">
            <w:r>
              <w:t>PARS_PT2</w:t>
            </w:r>
          </w:p>
        </w:tc>
        <w:tc>
          <w:tcPr>
            <w:tcW w:w="612" w:type="dxa"/>
          </w:tcPr>
          <w:p w14:paraId="1DC18C13" w14:textId="77777777" w:rsidR="00B2621B" w:rsidRDefault="00B2621B" w:rsidP="00110E1A">
            <w:r>
              <w:t>1</w:t>
            </w:r>
          </w:p>
        </w:tc>
        <w:tc>
          <w:tcPr>
            <w:tcW w:w="2709" w:type="dxa"/>
          </w:tcPr>
          <w:p w14:paraId="25278946" w14:textId="77777777" w:rsidR="00B2621B" w:rsidRDefault="00B2621B" w:rsidP="00110E1A">
            <w:r>
              <w:t>Rechtsklik op een processcell en klik op “set Processcell parameters”</w:t>
            </w:r>
          </w:p>
        </w:tc>
        <w:tc>
          <w:tcPr>
            <w:tcW w:w="2301" w:type="dxa"/>
            <w:vMerge w:val="restart"/>
          </w:tcPr>
          <w:p w14:paraId="78CA0A22" w14:textId="77777777" w:rsidR="00B2621B" w:rsidRDefault="00B2621B" w:rsidP="00110E1A">
            <w:r>
              <w:t>De parameter is toegevoegd aan desbetreffende procescell</w:t>
            </w:r>
          </w:p>
        </w:tc>
        <w:tc>
          <w:tcPr>
            <w:tcW w:w="2194" w:type="dxa"/>
            <w:vMerge w:val="restart"/>
          </w:tcPr>
          <w:p w14:paraId="79F3B408" w14:textId="77777777" w:rsidR="00B2621B" w:rsidRDefault="00B2621B" w:rsidP="00110E1A"/>
        </w:tc>
        <w:tc>
          <w:tcPr>
            <w:tcW w:w="1250" w:type="dxa"/>
            <w:vMerge w:val="restart"/>
          </w:tcPr>
          <w:p w14:paraId="154E9683" w14:textId="77777777" w:rsidR="00B2621B" w:rsidRDefault="00B2621B" w:rsidP="00110E1A">
            <w:r>
              <w:rPr>
                <w:rFonts w:ascii="Calibri" w:hAnsi="Calibri" w:cs="Arial"/>
                <w:color w:val="76923C" w:themeColor="accent3" w:themeShade="BF"/>
              </w:rPr>
              <w:t>PASSED</w:t>
            </w:r>
          </w:p>
        </w:tc>
      </w:tr>
      <w:tr w:rsidR="00B2621B" w14:paraId="0BBE31DC" w14:textId="77777777" w:rsidTr="00110E1A">
        <w:trPr>
          <w:trHeight w:val="232"/>
        </w:trPr>
        <w:tc>
          <w:tcPr>
            <w:tcW w:w="1135" w:type="dxa"/>
            <w:vMerge/>
          </w:tcPr>
          <w:p w14:paraId="6DCC6E9A" w14:textId="77777777" w:rsidR="00B2621B" w:rsidRDefault="00B2621B" w:rsidP="00110E1A"/>
        </w:tc>
        <w:tc>
          <w:tcPr>
            <w:tcW w:w="612" w:type="dxa"/>
          </w:tcPr>
          <w:p w14:paraId="56BBF76B" w14:textId="77777777" w:rsidR="00B2621B" w:rsidRDefault="00B2621B" w:rsidP="00110E1A">
            <w:r>
              <w:t>2</w:t>
            </w:r>
          </w:p>
        </w:tc>
        <w:tc>
          <w:tcPr>
            <w:tcW w:w="2709" w:type="dxa"/>
          </w:tcPr>
          <w:p w14:paraId="040F9CD1" w14:textId="77777777" w:rsidR="00B2621B" w:rsidRDefault="00B2621B" w:rsidP="00110E1A">
            <w:r>
              <w:t>Kies uit de  drop downlist “add parameter” een parameter</w:t>
            </w:r>
          </w:p>
        </w:tc>
        <w:tc>
          <w:tcPr>
            <w:tcW w:w="2301" w:type="dxa"/>
            <w:vMerge/>
          </w:tcPr>
          <w:p w14:paraId="65FFA257" w14:textId="77777777" w:rsidR="00B2621B" w:rsidRDefault="00B2621B" w:rsidP="00110E1A"/>
        </w:tc>
        <w:tc>
          <w:tcPr>
            <w:tcW w:w="2194" w:type="dxa"/>
            <w:vMerge/>
          </w:tcPr>
          <w:p w14:paraId="1B03C816" w14:textId="77777777" w:rsidR="00B2621B" w:rsidRDefault="00B2621B" w:rsidP="00110E1A"/>
        </w:tc>
        <w:tc>
          <w:tcPr>
            <w:tcW w:w="1250" w:type="dxa"/>
            <w:vMerge/>
          </w:tcPr>
          <w:p w14:paraId="7B1FBDB8" w14:textId="77777777" w:rsidR="00B2621B" w:rsidRDefault="00B2621B" w:rsidP="00110E1A"/>
        </w:tc>
      </w:tr>
      <w:tr w:rsidR="00B2621B" w14:paraId="03666B1A" w14:textId="77777777" w:rsidTr="00110E1A">
        <w:trPr>
          <w:trHeight w:val="232"/>
        </w:trPr>
        <w:tc>
          <w:tcPr>
            <w:tcW w:w="1135" w:type="dxa"/>
            <w:vMerge/>
          </w:tcPr>
          <w:p w14:paraId="1A8B7BB2" w14:textId="77777777" w:rsidR="00B2621B" w:rsidRDefault="00B2621B" w:rsidP="00110E1A"/>
        </w:tc>
        <w:tc>
          <w:tcPr>
            <w:tcW w:w="612" w:type="dxa"/>
          </w:tcPr>
          <w:p w14:paraId="74152D09" w14:textId="77777777" w:rsidR="00B2621B" w:rsidRDefault="00B2621B" w:rsidP="00110E1A">
            <w:r>
              <w:t>3</w:t>
            </w:r>
          </w:p>
        </w:tc>
        <w:tc>
          <w:tcPr>
            <w:tcW w:w="2709" w:type="dxa"/>
          </w:tcPr>
          <w:p w14:paraId="6B6D9626" w14:textId="77777777" w:rsidR="00B2621B" w:rsidRDefault="00B2621B" w:rsidP="00110E1A">
            <w:r>
              <w:t>Klik op “Add” onder de dropdownlist</w:t>
            </w:r>
          </w:p>
        </w:tc>
        <w:tc>
          <w:tcPr>
            <w:tcW w:w="2301" w:type="dxa"/>
            <w:vMerge/>
          </w:tcPr>
          <w:p w14:paraId="66260E96" w14:textId="77777777" w:rsidR="00B2621B" w:rsidRDefault="00B2621B" w:rsidP="00110E1A"/>
        </w:tc>
        <w:tc>
          <w:tcPr>
            <w:tcW w:w="2194" w:type="dxa"/>
            <w:vMerge/>
          </w:tcPr>
          <w:p w14:paraId="5D0A8827" w14:textId="77777777" w:rsidR="00B2621B" w:rsidRDefault="00B2621B" w:rsidP="00110E1A"/>
        </w:tc>
        <w:tc>
          <w:tcPr>
            <w:tcW w:w="1250" w:type="dxa"/>
            <w:vMerge/>
          </w:tcPr>
          <w:p w14:paraId="78161D13" w14:textId="77777777" w:rsidR="00B2621B" w:rsidRDefault="00B2621B" w:rsidP="00110E1A"/>
        </w:tc>
      </w:tr>
      <w:tr w:rsidR="00B2621B" w14:paraId="7141C3DE" w14:textId="77777777" w:rsidTr="00110E1A">
        <w:trPr>
          <w:trHeight w:val="77"/>
        </w:trPr>
        <w:tc>
          <w:tcPr>
            <w:tcW w:w="1135" w:type="dxa"/>
            <w:vMerge/>
          </w:tcPr>
          <w:p w14:paraId="0B27680A" w14:textId="77777777" w:rsidR="00B2621B" w:rsidRDefault="00B2621B" w:rsidP="00110E1A"/>
        </w:tc>
        <w:tc>
          <w:tcPr>
            <w:tcW w:w="612" w:type="dxa"/>
          </w:tcPr>
          <w:p w14:paraId="01CF05D4" w14:textId="77777777" w:rsidR="00B2621B" w:rsidRDefault="00B2621B" w:rsidP="00110E1A">
            <w:r>
              <w:t>4</w:t>
            </w:r>
          </w:p>
        </w:tc>
        <w:tc>
          <w:tcPr>
            <w:tcW w:w="2709" w:type="dxa"/>
          </w:tcPr>
          <w:p w14:paraId="7E1F4059" w14:textId="77777777" w:rsidR="00B2621B" w:rsidRDefault="00B2621B" w:rsidP="00110E1A">
            <w:r>
              <w:t>Klik op “Save”</w:t>
            </w:r>
          </w:p>
        </w:tc>
        <w:tc>
          <w:tcPr>
            <w:tcW w:w="2301" w:type="dxa"/>
            <w:vMerge/>
          </w:tcPr>
          <w:p w14:paraId="0FF4883B" w14:textId="77777777" w:rsidR="00B2621B" w:rsidRDefault="00B2621B" w:rsidP="00110E1A"/>
        </w:tc>
        <w:tc>
          <w:tcPr>
            <w:tcW w:w="2194" w:type="dxa"/>
            <w:vMerge/>
          </w:tcPr>
          <w:p w14:paraId="331AE739" w14:textId="77777777" w:rsidR="00B2621B" w:rsidRDefault="00B2621B" w:rsidP="00110E1A"/>
        </w:tc>
        <w:tc>
          <w:tcPr>
            <w:tcW w:w="1250" w:type="dxa"/>
            <w:vMerge/>
          </w:tcPr>
          <w:p w14:paraId="2A253A7E" w14:textId="77777777" w:rsidR="00B2621B" w:rsidRDefault="00B2621B" w:rsidP="00110E1A"/>
        </w:tc>
      </w:tr>
      <w:tr w:rsidR="00B2621B" w14:paraId="3CDABC67" w14:textId="77777777" w:rsidTr="00110E1A">
        <w:trPr>
          <w:trHeight w:val="77"/>
        </w:trPr>
        <w:tc>
          <w:tcPr>
            <w:tcW w:w="1135" w:type="dxa"/>
            <w:vMerge w:val="restart"/>
          </w:tcPr>
          <w:p w14:paraId="03042286" w14:textId="77777777" w:rsidR="00B2621B" w:rsidRDefault="00B2621B" w:rsidP="00110E1A">
            <w:r>
              <w:t>PARS_PT3</w:t>
            </w:r>
          </w:p>
        </w:tc>
        <w:tc>
          <w:tcPr>
            <w:tcW w:w="612" w:type="dxa"/>
          </w:tcPr>
          <w:p w14:paraId="50AD205B" w14:textId="77777777" w:rsidR="00B2621B" w:rsidRDefault="00B2621B" w:rsidP="00110E1A">
            <w:r>
              <w:t>1</w:t>
            </w:r>
          </w:p>
        </w:tc>
        <w:tc>
          <w:tcPr>
            <w:tcW w:w="2709" w:type="dxa"/>
          </w:tcPr>
          <w:p w14:paraId="1CBF2D50" w14:textId="77777777" w:rsidR="00B2621B" w:rsidRDefault="00B2621B" w:rsidP="00110E1A">
            <w:r>
              <w:t>Rechtsklik op een processcell en klik op “set Processcell parameters”</w:t>
            </w:r>
          </w:p>
        </w:tc>
        <w:tc>
          <w:tcPr>
            <w:tcW w:w="2301" w:type="dxa"/>
            <w:vMerge w:val="restart"/>
          </w:tcPr>
          <w:p w14:paraId="6D3A0FE8" w14:textId="77777777" w:rsidR="00B2621B" w:rsidRDefault="00B2621B" w:rsidP="00110E1A">
            <w:r>
              <w:t>Als je nu dezelfde procescell weer open klikt dan heeft “DoCodeCompOnDest” een andere waarde dit is 0 of 1</w:t>
            </w:r>
          </w:p>
        </w:tc>
        <w:tc>
          <w:tcPr>
            <w:tcW w:w="2194" w:type="dxa"/>
            <w:vMerge w:val="restart"/>
          </w:tcPr>
          <w:p w14:paraId="678119CF" w14:textId="77777777" w:rsidR="00B2621B" w:rsidRDefault="00B2621B" w:rsidP="00110E1A"/>
        </w:tc>
        <w:tc>
          <w:tcPr>
            <w:tcW w:w="1250" w:type="dxa"/>
            <w:vMerge w:val="restart"/>
          </w:tcPr>
          <w:p w14:paraId="5EC81501" w14:textId="77777777" w:rsidR="00B2621B" w:rsidRDefault="00B2621B" w:rsidP="00110E1A">
            <w:r>
              <w:rPr>
                <w:rFonts w:ascii="Calibri" w:hAnsi="Calibri" w:cs="Arial"/>
                <w:color w:val="76923C" w:themeColor="accent3" w:themeShade="BF"/>
              </w:rPr>
              <w:t>PASSED</w:t>
            </w:r>
          </w:p>
        </w:tc>
      </w:tr>
      <w:tr w:rsidR="00B2621B" w14:paraId="2CD8A5C2" w14:textId="77777777" w:rsidTr="00110E1A">
        <w:trPr>
          <w:trHeight w:val="77"/>
        </w:trPr>
        <w:tc>
          <w:tcPr>
            <w:tcW w:w="1135" w:type="dxa"/>
            <w:vMerge/>
          </w:tcPr>
          <w:p w14:paraId="2E7A8A9E" w14:textId="77777777" w:rsidR="00B2621B" w:rsidRDefault="00B2621B" w:rsidP="00110E1A"/>
        </w:tc>
        <w:tc>
          <w:tcPr>
            <w:tcW w:w="612" w:type="dxa"/>
          </w:tcPr>
          <w:p w14:paraId="2E24A904" w14:textId="77777777" w:rsidR="00B2621B" w:rsidRDefault="00B2621B" w:rsidP="00110E1A">
            <w:r>
              <w:t>2</w:t>
            </w:r>
          </w:p>
        </w:tc>
        <w:tc>
          <w:tcPr>
            <w:tcW w:w="2709" w:type="dxa"/>
          </w:tcPr>
          <w:p w14:paraId="4F74BB38" w14:textId="77777777" w:rsidR="00B2621B" w:rsidRDefault="00B2621B" w:rsidP="00110E1A">
            <w:r>
              <w:t>In de parameter “DoCodeCompOnDest” verander de value van o naar 1 of andersom</w:t>
            </w:r>
          </w:p>
        </w:tc>
        <w:tc>
          <w:tcPr>
            <w:tcW w:w="2301" w:type="dxa"/>
            <w:vMerge/>
          </w:tcPr>
          <w:p w14:paraId="4C3F3919" w14:textId="77777777" w:rsidR="00B2621B" w:rsidRDefault="00B2621B" w:rsidP="00110E1A"/>
        </w:tc>
        <w:tc>
          <w:tcPr>
            <w:tcW w:w="2194" w:type="dxa"/>
            <w:vMerge/>
          </w:tcPr>
          <w:p w14:paraId="307E412F" w14:textId="77777777" w:rsidR="00B2621B" w:rsidRDefault="00B2621B" w:rsidP="00110E1A"/>
        </w:tc>
        <w:tc>
          <w:tcPr>
            <w:tcW w:w="1250" w:type="dxa"/>
            <w:vMerge/>
          </w:tcPr>
          <w:p w14:paraId="76977E63" w14:textId="77777777" w:rsidR="00B2621B" w:rsidRDefault="00B2621B" w:rsidP="00110E1A"/>
        </w:tc>
      </w:tr>
      <w:tr w:rsidR="00B2621B" w14:paraId="5E9DC872" w14:textId="77777777" w:rsidTr="00110E1A">
        <w:trPr>
          <w:trHeight w:val="77"/>
        </w:trPr>
        <w:tc>
          <w:tcPr>
            <w:tcW w:w="1135" w:type="dxa"/>
            <w:vMerge/>
          </w:tcPr>
          <w:p w14:paraId="0E5BDED1" w14:textId="77777777" w:rsidR="00B2621B" w:rsidRDefault="00B2621B" w:rsidP="00110E1A"/>
        </w:tc>
        <w:tc>
          <w:tcPr>
            <w:tcW w:w="612" w:type="dxa"/>
          </w:tcPr>
          <w:p w14:paraId="757FBB82" w14:textId="77777777" w:rsidR="00B2621B" w:rsidRDefault="00B2621B" w:rsidP="00110E1A">
            <w:r>
              <w:t>3</w:t>
            </w:r>
          </w:p>
        </w:tc>
        <w:tc>
          <w:tcPr>
            <w:tcW w:w="2709" w:type="dxa"/>
          </w:tcPr>
          <w:p w14:paraId="40496449" w14:textId="77777777" w:rsidR="00B2621B" w:rsidRDefault="00B2621B" w:rsidP="00110E1A">
            <w:r>
              <w:t>Klik op “save”</w:t>
            </w:r>
          </w:p>
        </w:tc>
        <w:tc>
          <w:tcPr>
            <w:tcW w:w="2301" w:type="dxa"/>
            <w:vMerge/>
          </w:tcPr>
          <w:p w14:paraId="5A991A50" w14:textId="77777777" w:rsidR="00B2621B" w:rsidRDefault="00B2621B" w:rsidP="00110E1A"/>
        </w:tc>
        <w:tc>
          <w:tcPr>
            <w:tcW w:w="2194" w:type="dxa"/>
            <w:vMerge/>
          </w:tcPr>
          <w:p w14:paraId="3E934814" w14:textId="77777777" w:rsidR="00B2621B" w:rsidRDefault="00B2621B" w:rsidP="00110E1A"/>
        </w:tc>
        <w:tc>
          <w:tcPr>
            <w:tcW w:w="1250" w:type="dxa"/>
            <w:vMerge/>
          </w:tcPr>
          <w:p w14:paraId="3340F903" w14:textId="77777777" w:rsidR="00B2621B" w:rsidRDefault="00B2621B" w:rsidP="00110E1A"/>
        </w:tc>
      </w:tr>
      <w:tr w:rsidR="00B2621B" w14:paraId="630D4C3D" w14:textId="77777777" w:rsidTr="00110E1A">
        <w:trPr>
          <w:trHeight w:val="77"/>
        </w:trPr>
        <w:tc>
          <w:tcPr>
            <w:tcW w:w="1135" w:type="dxa"/>
            <w:vMerge w:val="restart"/>
          </w:tcPr>
          <w:p w14:paraId="661FADE1" w14:textId="77777777" w:rsidR="00B2621B" w:rsidRDefault="00B2621B" w:rsidP="00110E1A">
            <w:r>
              <w:t>PARS_PT4</w:t>
            </w:r>
          </w:p>
        </w:tc>
        <w:tc>
          <w:tcPr>
            <w:tcW w:w="612" w:type="dxa"/>
          </w:tcPr>
          <w:p w14:paraId="685E833A" w14:textId="77777777" w:rsidR="00B2621B" w:rsidRDefault="00B2621B" w:rsidP="00110E1A">
            <w:r>
              <w:t>1</w:t>
            </w:r>
          </w:p>
        </w:tc>
        <w:tc>
          <w:tcPr>
            <w:tcW w:w="2709" w:type="dxa"/>
          </w:tcPr>
          <w:p w14:paraId="0CDD36E5" w14:textId="77777777" w:rsidR="00B2621B" w:rsidRDefault="00B2621B" w:rsidP="00110E1A">
            <w:r>
              <w:t>Rechtsklik op een processcell en klik op “set Processcell parameters”</w:t>
            </w:r>
          </w:p>
        </w:tc>
        <w:tc>
          <w:tcPr>
            <w:tcW w:w="2301" w:type="dxa"/>
            <w:vMerge w:val="restart"/>
          </w:tcPr>
          <w:p w14:paraId="1D8F951C" w14:textId="77777777" w:rsidR="00B2621B" w:rsidRDefault="00B2621B" w:rsidP="00110E1A">
            <w:r>
              <w:t>Er ontbreken geen parameters bij in de desbetreffende processcell. Dit kun je checken door op ” Check all Process cell parameters” te drukken</w:t>
            </w:r>
          </w:p>
        </w:tc>
        <w:tc>
          <w:tcPr>
            <w:tcW w:w="2194" w:type="dxa"/>
            <w:vMerge w:val="restart"/>
          </w:tcPr>
          <w:p w14:paraId="28580334" w14:textId="77777777" w:rsidR="00B2621B" w:rsidRDefault="00B2621B" w:rsidP="00110E1A"/>
        </w:tc>
        <w:tc>
          <w:tcPr>
            <w:tcW w:w="1250" w:type="dxa"/>
            <w:vMerge w:val="restart"/>
          </w:tcPr>
          <w:p w14:paraId="537FA5ED" w14:textId="77777777" w:rsidR="00B2621B" w:rsidRDefault="00B2621B" w:rsidP="00110E1A">
            <w:r>
              <w:rPr>
                <w:rFonts w:ascii="Calibri" w:hAnsi="Calibri" w:cs="Arial"/>
                <w:color w:val="76923C" w:themeColor="accent3" w:themeShade="BF"/>
              </w:rPr>
              <w:t>PASSED</w:t>
            </w:r>
          </w:p>
        </w:tc>
      </w:tr>
      <w:tr w:rsidR="00B2621B" w14:paraId="1FD6811C" w14:textId="77777777" w:rsidTr="00110E1A">
        <w:trPr>
          <w:trHeight w:val="77"/>
        </w:trPr>
        <w:tc>
          <w:tcPr>
            <w:tcW w:w="1135" w:type="dxa"/>
            <w:vMerge/>
          </w:tcPr>
          <w:p w14:paraId="1032A385" w14:textId="77777777" w:rsidR="00B2621B" w:rsidRDefault="00B2621B" w:rsidP="00110E1A"/>
        </w:tc>
        <w:tc>
          <w:tcPr>
            <w:tcW w:w="612" w:type="dxa"/>
          </w:tcPr>
          <w:p w14:paraId="01B7D340" w14:textId="77777777" w:rsidR="00B2621B" w:rsidRDefault="00B2621B" w:rsidP="00110E1A">
            <w:r>
              <w:t>2</w:t>
            </w:r>
          </w:p>
        </w:tc>
        <w:tc>
          <w:tcPr>
            <w:tcW w:w="2709" w:type="dxa"/>
          </w:tcPr>
          <w:p w14:paraId="042FFEFE" w14:textId="77777777" w:rsidR="00B2621B" w:rsidRDefault="00B2621B" w:rsidP="00110E1A">
            <w:r>
              <w:t>Verwijder alle parameters in de cell</w:t>
            </w:r>
          </w:p>
        </w:tc>
        <w:tc>
          <w:tcPr>
            <w:tcW w:w="2301" w:type="dxa"/>
            <w:vMerge/>
          </w:tcPr>
          <w:p w14:paraId="4056075B" w14:textId="77777777" w:rsidR="00B2621B" w:rsidRDefault="00B2621B" w:rsidP="00110E1A"/>
        </w:tc>
        <w:tc>
          <w:tcPr>
            <w:tcW w:w="2194" w:type="dxa"/>
            <w:vMerge/>
          </w:tcPr>
          <w:p w14:paraId="3F64F78E" w14:textId="77777777" w:rsidR="00B2621B" w:rsidRDefault="00B2621B" w:rsidP="00110E1A"/>
        </w:tc>
        <w:tc>
          <w:tcPr>
            <w:tcW w:w="1250" w:type="dxa"/>
            <w:vMerge/>
          </w:tcPr>
          <w:p w14:paraId="1F79D469" w14:textId="77777777" w:rsidR="00B2621B" w:rsidRDefault="00B2621B" w:rsidP="00110E1A"/>
        </w:tc>
      </w:tr>
      <w:tr w:rsidR="00B2621B" w14:paraId="263F7EDC" w14:textId="77777777" w:rsidTr="00110E1A">
        <w:trPr>
          <w:trHeight w:val="77"/>
        </w:trPr>
        <w:tc>
          <w:tcPr>
            <w:tcW w:w="1135" w:type="dxa"/>
            <w:vMerge/>
          </w:tcPr>
          <w:p w14:paraId="0323D529" w14:textId="77777777" w:rsidR="00B2621B" w:rsidRDefault="00B2621B" w:rsidP="00110E1A"/>
        </w:tc>
        <w:tc>
          <w:tcPr>
            <w:tcW w:w="612" w:type="dxa"/>
          </w:tcPr>
          <w:p w14:paraId="10B52C09" w14:textId="77777777" w:rsidR="00B2621B" w:rsidRDefault="00B2621B" w:rsidP="00110E1A">
            <w:r>
              <w:t>3</w:t>
            </w:r>
          </w:p>
        </w:tc>
        <w:tc>
          <w:tcPr>
            <w:tcW w:w="2709" w:type="dxa"/>
          </w:tcPr>
          <w:p w14:paraId="11671A36" w14:textId="77777777" w:rsidR="00B2621B" w:rsidRDefault="00B2621B" w:rsidP="00110E1A">
            <w:r>
              <w:t>Klik op “Add” onder het label “Add required parameters”</w:t>
            </w:r>
          </w:p>
        </w:tc>
        <w:tc>
          <w:tcPr>
            <w:tcW w:w="2301" w:type="dxa"/>
            <w:vMerge/>
          </w:tcPr>
          <w:p w14:paraId="3B6531EE" w14:textId="77777777" w:rsidR="00B2621B" w:rsidRDefault="00B2621B" w:rsidP="00110E1A"/>
        </w:tc>
        <w:tc>
          <w:tcPr>
            <w:tcW w:w="2194" w:type="dxa"/>
            <w:vMerge/>
          </w:tcPr>
          <w:p w14:paraId="343946A9" w14:textId="77777777" w:rsidR="00B2621B" w:rsidRDefault="00B2621B" w:rsidP="00110E1A"/>
        </w:tc>
        <w:tc>
          <w:tcPr>
            <w:tcW w:w="1250" w:type="dxa"/>
            <w:vMerge/>
          </w:tcPr>
          <w:p w14:paraId="14589B03" w14:textId="77777777" w:rsidR="00B2621B" w:rsidRDefault="00B2621B" w:rsidP="00110E1A"/>
        </w:tc>
      </w:tr>
      <w:tr w:rsidR="00B2621B" w14:paraId="76252B22" w14:textId="77777777" w:rsidTr="00110E1A">
        <w:trPr>
          <w:trHeight w:val="77"/>
        </w:trPr>
        <w:tc>
          <w:tcPr>
            <w:tcW w:w="1135" w:type="dxa"/>
            <w:vMerge/>
          </w:tcPr>
          <w:p w14:paraId="6CF27D4F" w14:textId="77777777" w:rsidR="00B2621B" w:rsidRDefault="00B2621B" w:rsidP="00110E1A"/>
        </w:tc>
        <w:tc>
          <w:tcPr>
            <w:tcW w:w="612" w:type="dxa"/>
          </w:tcPr>
          <w:p w14:paraId="2DBE332A" w14:textId="77777777" w:rsidR="00B2621B" w:rsidRDefault="00B2621B" w:rsidP="00110E1A">
            <w:r>
              <w:t>4</w:t>
            </w:r>
          </w:p>
        </w:tc>
        <w:tc>
          <w:tcPr>
            <w:tcW w:w="2709" w:type="dxa"/>
          </w:tcPr>
          <w:p w14:paraId="74BDA8A6" w14:textId="77777777" w:rsidR="00B2621B" w:rsidRDefault="00B2621B" w:rsidP="00110E1A">
            <w:r>
              <w:t>Klik op save</w:t>
            </w:r>
          </w:p>
        </w:tc>
        <w:tc>
          <w:tcPr>
            <w:tcW w:w="2301" w:type="dxa"/>
            <w:vMerge/>
          </w:tcPr>
          <w:p w14:paraId="2AFBD2B4" w14:textId="77777777" w:rsidR="00B2621B" w:rsidRDefault="00B2621B" w:rsidP="00110E1A"/>
        </w:tc>
        <w:tc>
          <w:tcPr>
            <w:tcW w:w="2194" w:type="dxa"/>
            <w:vMerge/>
          </w:tcPr>
          <w:p w14:paraId="19CF1A89" w14:textId="77777777" w:rsidR="00B2621B" w:rsidRDefault="00B2621B" w:rsidP="00110E1A"/>
        </w:tc>
        <w:tc>
          <w:tcPr>
            <w:tcW w:w="1250" w:type="dxa"/>
            <w:vMerge/>
          </w:tcPr>
          <w:p w14:paraId="3939B6C3" w14:textId="77777777" w:rsidR="00B2621B" w:rsidRDefault="00B2621B" w:rsidP="00110E1A"/>
        </w:tc>
      </w:tr>
    </w:tbl>
    <w:p w14:paraId="0AF49E75" w14:textId="77777777" w:rsidR="00B2621B" w:rsidRDefault="00B2621B">
      <w:r>
        <w:br w:type="page"/>
      </w:r>
    </w:p>
    <w:tbl>
      <w:tblPr>
        <w:tblStyle w:val="Tabelraster"/>
        <w:tblW w:w="10201" w:type="dxa"/>
        <w:tblLook w:val="04A0" w:firstRow="1" w:lastRow="0" w:firstColumn="1" w:lastColumn="0" w:noHBand="0" w:noVBand="1"/>
      </w:tblPr>
      <w:tblGrid>
        <w:gridCol w:w="1135"/>
        <w:gridCol w:w="612"/>
        <w:gridCol w:w="2709"/>
        <w:gridCol w:w="2301"/>
        <w:gridCol w:w="2194"/>
        <w:gridCol w:w="1250"/>
      </w:tblGrid>
      <w:tr w:rsidR="00B2621B" w14:paraId="1024C4D1" w14:textId="77777777" w:rsidTr="00110E1A">
        <w:trPr>
          <w:trHeight w:val="77"/>
        </w:trPr>
        <w:tc>
          <w:tcPr>
            <w:tcW w:w="1135" w:type="dxa"/>
            <w:vMerge w:val="restart"/>
          </w:tcPr>
          <w:p w14:paraId="656F9F94" w14:textId="77777777" w:rsidR="00B2621B" w:rsidRDefault="00B2621B" w:rsidP="00110E1A">
            <w:r>
              <w:lastRenderedPageBreak/>
              <w:t>PARS_PT5</w:t>
            </w:r>
          </w:p>
        </w:tc>
        <w:tc>
          <w:tcPr>
            <w:tcW w:w="612" w:type="dxa"/>
          </w:tcPr>
          <w:p w14:paraId="0649EFFF" w14:textId="77777777" w:rsidR="00B2621B" w:rsidRDefault="00B2621B" w:rsidP="00110E1A">
            <w:r>
              <w:t>0.1</w:t>
            </w:r>
          </w:p>
        </w:tc>
        <w:tc>
          <w:tcPr>
            <w:tcW w:w="2709" w:type="dxa"/>
          </w:tcPr>
          <w:p w14:paraId="5D88CD72" w14:textId="77777777" w:rsidR="00B2621B" w:rsidRDefault="00B2621B" w:rsidP="00110E1A">
            <w:r>
              <w:t>Maak twee processcellen aan. Een zonder parameters (je verwijderd die) en een met de parameters die hij normaal heeft</w:t>
            </w:r>
          </w:p>
        </w:tc>
        <w:tc>
          <w:tcPr>
            <w:tcW w:w="2301" w:type="dxa"/>
            <w:vMerge w:val="restart"/>
          </w:tcPr>
          <w:p w14:paraId="643E7703" w14:textId="77777777" w:rsidR="00B2621B" w:rsidRDefault="00B2621B" w:rsidP="00110E1A">
            <w:r>
              <w:t>De huidige processcell krijgt alle parameters uit de andere waardoor de huidige processcell weer valide wordt.</w:t>
            </w:r>
          </w:p>
        </w:tc>
        <w:tc>
          <w:tcPr>
            <w:tcW w:w="2194" w:type="dxa"/>
            <w:vMerge w:val="restart"/>
          </w:tcPr>
          <w:p w14:paraId="4B689DCF" w14:textId="77777777" w:rsidR="00B2621B" w:rsidRDefault="00B2621B" w:rsidP="00110E1A"/>
        </w:tc>
        <w:tc>
          <w:tcPr>
            <w:tcW w:w="1250" w:type="dxa"/>
            <w:vMerge w:val="restart"/>
          </w:tcPr>
          <w:p w14:paraId="077AE160" w14:textId="77777777" w:rsidR="00B2621B" w:rsidRDefault="00B2621B" w:rsidP="00110E1A">
            <w:r>
              <w:rPr>
                <w:rFonts w:ascii="Calibri" w:hAnsi="Calibri" w:cs="Arial"/>
                <w:color w:val="76923C" w:themeColor="accent3" w:themeShade="BF"/>
              </w:rPr>
              <w:t>PASSED</w:t>
            </w:r>
          </w:p>
        </w:tc>
      </w:tr>
      <w:tr w:rsidR="00B2621B" w14:paraId="45EE1613" w14:textId="77777777" w:rsidTr="00110E1A">
        <w:trPr>
          <w:trHeight w:val="77"/>
        </w:trPr>
        <w:tc>
          <w:tcPr>
            <w:tcW w:w="1135" w:type="dxa"/>
            <w:vMerge/>
          </w:tcPr>
          <w:p w14:paraId="6D9F4E74" w14:textId="77777777" w:rsidR="00B2621B" w:rsidRDefault="00B2621B" w:rsidP="00110E1A"/>
        </w:tc>
        <w:tc>
          <w:tcPr>
            <w:tcW w:w="612" w:type="dxa"/>
          </w:tcPr>
          <w:p w14:paraId="1391B1C1" w14:textId="77777777" w:rsidR="00B2621B" w:rsidRDefault="00B2621B" w:rsidP="00110E1A">
            <w:r>
              <w:t>1</w:t>
            </w:r>
          </w:p>
        </w:tc>
        <w:tc>
          <w:tcPr>
            <w:tcW w:w="2709" w:type="dxa"/>
          </w:tcPr>
          <w:p w14:paraId="575CE518" w14:textId="77777777" w:rsidR="00B2621B" w:rsidRDefault="00B2621B" w:rsidP="00110E1A">
            <w:r>
              <w:t xml:space="preserve">Open de “set parameter” window bij de procescell zonder parameters </w:t>
            </w:r>
          </w:p>
        </w:tc>
        <w:tc>
          <w:tcPr>
            <w:tcW w:w="2301" w:type="dxa"/>
            <w:vMerge/>
          </w:tcPr>
          <w:p w14:paraId="21CDBB76" w14:textId="77777777" w:rsidR="00B2621B" w:rsidRDefault="00B2621B" w:rsidP="00110E1A"/>
        </w:tc>
        <w:tc>
          <w:tcPr>
            <w:tcW w:w="2194" w:type="dxa"/>
            <w:vMerge/>
          </w:tcPr>
          <w:p w14:paraId="6C9D6D5D" w14:textId="77777777" w:rsidR="00B2621B" w:rsidRDefault="00B2621B" w:rsidP="00110E1A"/>
        </w:tc>
        <w:tc>
          <w:tcPr>
            <w:tcW w:w="1250" w:type="dxa"/>
            <w:vMerge/>
          </w:tcPr>
          <w:p w14:paraId="6E797E45" w14:textId="77777777" w:rsidR="00B2621B" w:rsidRDefault="00B2621B" w:rsidP="00110E1A"/>
        </w:tc>
      </w:tr>
      <w:tr w:rsidR="00B2621B" w14:paraId="1634C69B" w14:textId="77777777" w:rsidTr="00110E1A">
        <w:trPr>
          <w:trHeight w:val="77"/>
        </w:trPr>
        <w:tc>
          <w:tcPr>
            <w:tcW w:w="1135" w:type="dxa"/>
            <w:vMerge/>
          </w:tcPr>
          <w:p w14:paraId="59D1BE3A" w14:textId="77777777" w:rsidR="00B2621B" w:rsidRDefault="00B2621B" w:rsidP="00110E1A"/>
        </w:tc>
        <w:tc>
          <w:tcPr>
            <w:tcW w:w="612" w:type="dxa"/>
          </w:tcPr>
          <w:p w14:paraId="5E7BA36A" w14:textId="77777777" w:rsidR="00B2621B" w:rsidRDefault="00B2621B" w:rsidP="00110E1A">
            <w:r>
              <w:t>2</w:t>
            </w:r>
          </w:p>
        </w:tc>
        <w:tc>
          <w:tcPr>
            <w:tcW w:w="2709" w:type="dxa"/>
          </w:tcPr>
          <w:p w14:paraId="48390C5F" w14:textId="77777777" w:rsidR="00B2621B" w:rsidRDefault="00B2621B" w:rsidP="00110E1A">
            <w:r>
              <w:t>In de dropdownlist onder het “copy” label Kies de andere procescell</w:t>
            </w:r>
          </w:p>
        </w:tc>
        <w:tc>
          <w:tcPr>
            <w:tcW w:w="2301" w:type="dxa"/>
            <w:vMerge/>
          </w:tcPr>
          <w:p w14:paraId="4F9C83CF" w14:textId="77777777" w:rsidR="00B2621B" w:rsidRDefault="00B2621B" w:rsidP="00110E1A"/>
        </w:tc>
        <w:tc>
          <w:tcPr>
            <w:tcW w:w="2194" w:type="dxa"/>
            <w:vMerge/>
          </w:tcPr>
          <w:p w14:paraId="42797A3C" w14:textId="77777777" w:rsidR="00B2621B" w:rsidRDefault="00B2621B" w:rsidP="00110E1A"/>
        </w:tc>
        <w:tc>
          <w:tcPr>
            <w:tcW w:w="1250" w:type="dxa"/>
            <w:vMerge/>
          </w:tcPr>
          <w:p w14:paraId="49532810" w14:textId="77777777" w:rsidR="00B2621B" w:rsidRDefault="00B2621B" w:rsidP="00110E1A"/>
        </w:tc>
      </w:tr>
      <w:tr w:rsidR="00B2621B" w14:paraId="655620A2" w14:textId="77777777" w:rsidTr="00110E1A">
        <w:trPr>
          <w:trHeight w:val="77"/>
        </w:trPr>
        <w:tc>
          <w:tcPr>
            <w:tcW w:w="1135" w:type="dxa"/>
            <w:vMerge/>
          </w:tcPr>
          <w:p w14:paraId="01B3E528" w14:textId="77777777" w:rsidR="00B2621B" w:rsidRDefault="00B2621B" w:rsidP="00110E1A"/>
        </w:tc>
        <w:tc>
          <w:tcPr>
            <w:tcW w:w="612" w:type="dxa"/>
          </w:tcPr>
          <w:p w14:paraId="6D6ACF86" w14:textId="77777777" w:rsidR="00B2621B" w:rsidRDefault="00B2621B" w:rsidP="00110E1A">
            <w:r>
              <w:t>3</w:t>
            </w:r>
          </w:p>
        </w:tc>
        <w:tc>
          <w:tcPr>
            <w:tcW w:w="2709" w:type="dxa"/>
          </w:tcPr>
          <w:p w14:paraId="35A83707" w14:textId="77777777" w:rsidR="00B2621B" w:rsidRDefault="00B2621B" w:rsidP="00110E1A">
            <w:r>
              <w:t>Klik op “copy from”</w:t>
            </w:r>
          </w:p>
        </w:tc>
        <w:tc>
          <w:tcPr>
            <w:tcW w:w="2301" w:type="dxa"/>
            <w:vMerge/>
          </w:tcPr>
          <w:p w14:paraId="1153CEF4" w14:textId="77777777" w:rsidR="00B2621B" w:rsidRDefault="00B2621B" w:rsidP="00110E1A"/>
        </w:tc>
        <w:tc>
          <w:tcPr>
            <w:tcW w:w="2194" w:type="dxa"/>
            <w:vMerge/>
          </w:tcPr>
          <w:p w14:paraId="57371E16" w14:textId="77777777" w:rsidR="00B2621B" w:rsidRDefault="00B2621B" w:rsidP="00110E1A"/>
        </w:tc>
        <w:tc>
          <w:tcPr>
            <w:tcW w:w="1250" w:type="dxa"/>
            <w:vMerge/>
          </w:tcPr>
          <w:p w14:paraId="788A1BB6" w14:textId="77777777" w:rsidR="00B2621B" w:rsidRDefault="00B2621B" w:rsidP="00110E1A"/>
        </w:tc>
      </w:tr>
      <w:tr w:rsidR="00B2621B" w14:paraId="00737715" w14:textId="77777777" w:rsidTr="00110E1A">
        <w:trPr>
          <w:trHeight w:val="77"/>
        </w:trPr>
        <w:tc>
          <w:tcPr>
            <w:tcW w:w="1135" w:type="dxa"/>
            <w:vMerge w:val="restart"/>
          </w:tcPr>
          <w:p w14:paraId="342EC915" w14:textId="77777777" w:rsidR="00B2621B" w:rsidRDefault="00B2621B" w:rsidP="00110E1A">
            <w:r>
              <w:t>PARS_PT6</w:t>
            </w:r>
          </w:p>
        </w:tc>
        <w:tc>
          <w:tcPr>
            <w:tcW w:w="612" w:type="dxa"/>
          </w:tcPr>
          <w:p w14:paraId="01E5097E" w14:textId="77777777" w:rsidR="00B2621B" w:rsidRDefault="00B2621B" w:rsidP="00110E1A">
            <w:r>
              <w:t>0.1</w:t>
            </w:r>
          </w:p>
        </w:tc>
        <w:tc>
          <w:tcPr>
            <w:tcW w:w="2709" w:type="dxa"/>
          </w:tcPr>
          <w:p w14:paraId="4AA9D89A" w14:textId="77777777" w:rsidR="00B2621B" w:rsidRDefault="00B2621B" w:rsidP="00110E1A">
            <w:r>
              <w:t>Maak twee processcellen aan. Een zonder parameters (je verwijderd die) en een met de parameters die hij normaal heeft</w:t>
            </w:r>
          </w:p>
        </w:tc>
        <w:tc>
          <w:tcPr>
            <w:tcW w:w="2301" w:type="dxa"/>
            <w:vMerge w:val="restart"/>
          </w:tcPr>
          <w:p w14:paraId="70E75DC4" w14:textId="77777777" w:rsidR="00B2621B" w:rsidRDefault="00B2621B" w:rsidP="00110E1A">
            <w:r>
              <w:t>De huidige processcell kopieert al zijn parameters naar de lege processcell toe</w:t>
            </w:r>
          </w:p>
        </w:tc>
        <w:tc>
          <w:tcPr>
            <w:tcW w:w="2194" w:type="dxa"/>
            <w:vMerge w:val="restart"/>
          </w:tcPr>
          <w:p w14:paraId="77052687" w14:textId="77777777" w:rsidR="00B2621B" w:rsidRDefault="00B2621B" w:rsidP="00110E1A"/>
        </w:tc>
        <w:tc>
          <w:tcPr>
            <w:tcW w:w="1250" w:type="dxa"/>
            <w:vMerge w:val="restart"/>
          </w:tcPr>
          <w:p w14:paraId="1BA412D7" w14:textId="77777777" w:rsidR="00B2621B" w:rsidRDefault="00B2621B" w:rsidP="00110E1A">
            <w:r>
              <w:rPr>
                <w:rFonts w:ascii="Calibri" w:hAnsi="Calibri" w:cs="Arial"/>
                <w:color w:val="76923C" w:themeColor="accent3" w:themeShade="BF"/>
              </w:rPr>
              <w:t>PASSED</w:t>
            </w:r>
          </w:p>
        </w:tc>
      </w:tr>
      <w:tr w:rsidR="00B2621B" w14:paraId="7F8EE76A" w14:textId="77777777" w:rsidTr="00110E1A">
        <w:trPr>
          <w:trHeight w:val="77"/>
        </w:trPr>
        <w:tc>
          <w:tcPr>
            <w:tcW w:w="1135" w:type="dxa"/>
            <w:vMerge/>
          </w:tcPr>
          <w:p w14:paraId="68AC2436" w14:textId="77777777" w:rsidR="00B2621B" w:rsidRDefault="00B2621B" w:rsidP="00110E1A"/>
        </w:tc>
        <w:tc>
          <w:tcPr>
            <w:tcW w:w="612" w:type="dxa"/>
          </w:tcPr>
          <w:p w14:paraId="2EF625AE" w14:textId="77777777" w:rsidR="00B2621B" w:rsidRDefault="00B2621B" w:rsidP="00110E1A">
            <w:r>
              <w:t>1</w:t>
            </w:r>
          </w:p>
        </w:tc>
        <w:tc>
          <w:tcPr>
            <w:tcW w:w="2709" w:type="dxa"/>
          </w:tcPr>
          <w:p w14:paraId="34103F08" w14:textId="77777777" w:rsidR="00B2621B" w:rsidRDefault="00B2621B" w:rsidP="00110E1A">
            <w:r>
              <w:t xml:space="preserve">Open de “set parameter” window bij de procescell met parameters </w:t>
            </w:r>
          </w:p>
        </w:tc>
        <w:tc>
          <w:tcPr>
            <w:tcW w:w="2301" w:type="dxa"/>
            <w:vMerge/>
          </w:tcPr>
          <w:p w14:paraId="6E4EDFEF" w14:textId="77777777" w:rsidR="00B2621B" w:rsidRDefault="00B2621B" w:rsidP="00110E1A"/>
        </w:tc>
        <w:tc>
          <w:tcPr>
            <w:tcW w:w="2194" w:type="dxa"/>
            <w:vMerge/>
          </w:tcPr>
          <w:p w14:paraId="62F1BF58" w14:textId="77777777" w:rsidR="00B2621B" w:rsidRDefault="00B2621B" w:rsidP="00110E1A"/>
        </w:tc>
        <w:tc>
          <w:tcPr>
            <w:tcW w:w="1250" w:type="dxa"/>
            <w:vMerge/>
          </w:tcPr>
          <w:p w14:paraId="6F4685FB" w14:textId="77777777" w:rsidR="00B2621B" w:rsidRDefault="00B2621B" w:rsidP="00110E1A"/>
        </w:tc>
      </w:tr>
      <w:tr w:rsidR="00B2621B" w14:paraId="729839E4" w14:textId="77777777" w:rsidTr="00110E1A">
        <w:trPr>
          <w:trHeight w:val="77"/>
        </w:trPr>
        <w:tc>
          <w:tcPr>
            <w:tcW w:w="1135" w:type="dxa"/>
            <w:vMerge/>
          </w:tcPr>
          <w:p w14:paraId="2850C9D1" w14:textId="77777777" w:rsidR="00B2621B" w:rsidRDefault="00B2621B" w:rsidP="00110E1A"/>
        </w:tc>
        <w:tc>
          <w:tcPr>
            <w:tcW w:w="612" w:type="dxa"/>
          </w:tcPr>
          <w:p w14:paraId="3E5B1797" w14:textId="77777777" w:rsidR="00B2621B" w:rsidRDefault="00B2621B" w:rsidP="00110E1A">
            <w:r>
              <w:t>2</w:t>
            </w:r>
          </w:p>
        </w:tc>
        <w:tc>
          <w:tcPr>
            <w:tcW w:w="2709" w:type="dxa"/>
          </w:tcPr>
          <w:p w14:paraId="47A4CC54" w14:textId="77777777" w:rsidR="00B2621B" w:rsidRDefault="00B2621B" w:rsidP="00110E1A">
            <w:r>
              <w:t>In de dropdownlist onder het “copy” label Kies de andere procescell</w:t>
            </w:r>
          </w:p>
        </w:tc>
        <w:tc>
          <w:tcPr>
            <w:tcW w:w="2301" w:type="dxa"/>
            <w:vMerge/>
          </w:tcPr>
          <w:p w14:paraId="183F8F81" w14:textId="77777777" w:rsidR="00B2621B" w:rsidRDefault="00B2621B" w:rsidP="00110E1A"/>
        </w:tc>
        <w:tc>
          <w:tcPr>
            <w:tcW w:w="2194" w:type="dxa"/>
            <w:vMerge/>
          </w:tcPr>
          <w:p w14:paraId="59710B4C" w14:textId="77777777" w:rsidR="00B2621B" w:rsidRDefault="00B2621B" w:rsidP="00110E1A"/>
        </w:tc>
        <w:tc>
          <w:tcPr>
            <w:tcW w:w="1250" w:type="dxa"/>
            <w:vMerge/>
          </w:tcPr>
          <w:p w14:paraId="60CB4EBB" w14:textId="77777777" w:rsidR="00B2621B" w:rsidRDefault="00B2621B" w:rsidP="00110E1A"/>
        </w:tc>
      </w:tr>
      <w:tr w:rsidR="00B2621B" w14:paraId="3ACEDA11" w14:textId="77777777" w:rsidTr="00110E1A">
        <w:trPr>
          <w:trHeight w:val="77"/>
        </w:trPr>
        <w:tc>
          <w:tcPr>
            <w:tcW w:w="1135" w:type="dxa"/>
            <w:vMerge/>
          </w:tcPr>
          <w:p w14:paraId="54F1D77D" w14:textId="77777777" w:rsidR="00B2621B" w:rsidRDefault="00B2621B" w:rsidP="00110E1A"/>
        </w:tc>
        <w:tc>
          <w:tcPr>
            <w:tcW w:w="612" w:type="dxa"/>
          </w:tcPr>
          <w:p w14:paraId="5CE4B365" w14:textId="77777777" w:rsidR="00B2621B" w:rsidRDefault="00B2621B" w:rsidP="00110E1A">
            <w:r>
              <w:t>3</w:t>
            </w:r>
          </w:p>
        </w:tc>
        <w:tc>
          <w:tcPr>
            <w:tcW w:w="2709" w:type="dxa"/>
          </w:tcPr>
          <w:p w14:paraId="4CC3137D" w14:textId="77777777" w:rsidR="00B2621B" w:rsidRDefault="00B2621B" w:rsidP="00110E1A">
            <w:r>
              <w:t>Klik op “copy To”</w:t>
            </w:r>
          </w:p>
        </w:tc>
        <w:tc>
          <w:tcPr>
            <w:tcW w:w="2301" w:type="dxa"/>
            <w:vMerge/>
          </w:tcPr>
          <w:p w14:paraId="72CF8E87" w14:textId="77777777" w:rsidR="00B2621B" w:rsidRDefault="00B2621B" w:rsidP="00110E1A"/>
        </w:tc>
        <w:tc>
          <w:tcPr>
            <w:tcW w:w="2194" w:type="dxa"/>
            <w:vMerge/>
          </w:tcPr>
          <w:p w14:paraId="1F9BD55E" w14:textId="77777777" w:rsidR="00B2621B" w:rsidRDefault="00B2621B" w:rsidP="00110E1A"/>
        </w:tc>
        <w:tc>
          <w:tcPr>
            <w:tcW w:w="1250" w:type="dxa"/>
            <w:vMerge/>
          </w:tcPr>
          <w:p w14:paraId="38554899" w14:textId="77777777" w:rsidR="00B2621B" w:rsidRDefault="00B2621B" w:rsidP="00110E1A"/>
        </w:tc>
      </w:tr>
    </w:tbl>
    <w:p w14:paraId="2C9098C4" w14:textId="77777777" w:rsidR="00B2621B" w:rsidRDefault="00B2621B"/>
    <w:p w14:paraId="424161D5" w14:textId="77777777" w:rsidR="00B2621B" w:rsidRDefault="00B2621B">
      <w:r>
        <w:br w:type="page"/>
      </w:r>
    </w:p>
    <w:p w14:paraId="6152FEEB" w14:textId="77777777" w:rsidR="00B2621B" w:rsidRDefault="00B2621B" w:rsidP="00110E1A">
      <w:pPr>
        <w:pStyle w:val="Inhopg1"/>
        <w:rPr>
          <w:smallCaps/>
        </w:rPr>
      </w:pPr>
      <w:r>
        <w:lastRenderedPageBreak/>
        <w:t>Route</w:t>
      </w:r>
    </w:p>
    <w:tbl>
      <w:tblPr>
        <w:tblStyle w:val="Tabelraster"/>
        <w:tblW w:w="10201" w:type="dxa"/>
        <w:tblLook w:val="04A0" w:firstRow="1" w:lastRow="0" w:firstColumn="1" w:lastColumn="0" w:noHBand="0" w:noVBand="1"/>
      </w:tblPr>
      <w:tblGrid>
        <w:gridCol w:w="1135"/>
        <w:gridCol w:w="612"/>
        <w:gridCol w:w="2709"/>
        <w:gridCol w:w="2301"/>
        <w:gridCol w:w="2194"/>
        <w:gridCol w:w="1250"/>
      </w:tblGrid>
      <w:tr w:rsidR="00B2621B" w14:paraId="0F063526" w14:textId="77777777" w:rsidTr="00110E1A">
        <w:tc>
          <w:tcPr>
            <w:tcW w:w="1135" w:type="dxa"/>
            <w:shd w:val="clear" w:color="auto" w:fill="E5B8B7" w:themeFill="accent2" w:themeFillTint="66"/>
          </w:tcPr>
          <w:p w14:paraId="480A75B5" w14:textId="77777777" w:rsidR="00B2621B" w:rsidRDefault="00B2621B" w:rsidP="00110E1A">
            <w:r>
              <w:t>Testcase ID</w:t>
            </w:r>
          </w:p>
        </w:tc>
        <w:tc>
          <w:tcPr>
            <w:tcW w:w="612" w:type="dxa"/>
            <w:shd w:val="clear" w:color="auto" w:fill="E5B8B7" w:themeFill="accent2" w:themeFillTint="66"/>
          </w:tcPr>
          <w:p w14:paraId="54526FA7" w14:textId="77777777" w:rsidR="00B2621B" w:rsidRDefault="00B2621B" w:rsidP="00110E1A">
            <w:r>
              <w:t>Stap</w:t>
            </w:r>
          </w:p>
        </w:tc>
        <w:tc>
          <w:tcPr>
            <w:tcW w:w="2709" w:type="dxa"/>
            <w:shd w:val="clear" w:color="auto" w:fill="E5B8B7" w:themeFill="accent2" w:themeFillTint="66"/>
          </w:tcPr>
          <w:p w14:paraId="79923DC5" w14:textId="77777777" w:rsidR="00B2621B" w:rsidRDefault="00B2621B" w:rsidP="00110E1A">
            <w:r>
              <w:t>Beschrijvingstap</w:t>
            </w:r>
          </w:p>
        </w:tc>
        <w:tc>
          <w:tcPr>
            <w:tcW w:w="2301" w:type="dxa"/>
            <w:shd w:val="clear" w:color="auto" w:fill="E5B8B7" w:themeFill="accent2" w:themeFillTint="66"/>
          </w:tcPr>
          <w:p w14:paraId="7A58A22D" w14:textId="77777777" w:rsidR="00B2621B" w:rsidRDefault="00B2621B" w:rsidP="00110E1A">
            <w:r>
              <w:t>Verwachte resultaat</w:t>
            </w:r>
          </w:p>
        </w:tc>
        <w:tc>
          <w:tcPr>
            <w:tcW w:w="2194" w:type="dxa"/>
            <w:shd w:val="clear" w:color="auto" w:fill="E5B8B7" w:themeFill="accent2" w:themeFillTint="66"/>
          </w:tcPr>
          <w:p w14:paraId="3552A30A" w14:textId="77777777" w:rsidR="00B2621B" w:rsidRDefault="00B2621B" w:rsidP="00110E1A">
            <w:r>
              <w:t>Geobserveerde resultaat</w:t>
            </w:r>
          </w:p>
        </w:tc>
        <w:tc>
          <w:tcPr>
            <w:tcW w:w="1250" w:type="dxa"/>
            <w:shd w:val="clear" w:color="auto" w:fill="E5B8B7" w:themeFill="accent2" w:themeFillTint="66"/>
          </w:tcPr>
          <w:p w14:paraId="3E4598DD" w14:textId="77777777" w:rsidR="00B2621B" w:rsidRDefault="00B2621B" w:rsidP="00110E1A">
            <w:r>
              <w:t xml:space="preserve">Resultaat </w:t>
            </w:r>
          </w:p>
        </w:tc>
      </w:tr>
      <w:tr w:rsidR="00B2621B" w14:paraId="2FF315A9" w14:textId="77777777" w:rsidTr="00110E1A">
        <w:trPr>
          <w:trHeight w:val="232"/>
        </w:trPr>
        <w:tc>
          <w:tcPr>
            <w:tcW w:w="1135" w:type="dxa"/>
            <w:vMerge w:val="restart"/>
          </w:tcPr>
          <w:p w14:paraId="7C31A4A1" w14:textId="77777777" w:rsidR="00B2621B" w:rsidRDefault="00B2621B" w:rsidP="00110E1A">
            <w:r>
              <w:t>PARS_RT1</w:t>
            </w:r>
          </w:p>
        </w:tc>
        <w:tc>
          <w:tcPr>
            <w:tcW w:w="612" w:type="dxa"/>
          </w:tcPr>
          <w:p w14:paraId="1785ACAD" w14:textId="77777777" w:rsidR="00B2621B" w:rsidRDefault="00B2621B" w:rsidP="00110E1A">
            <w:r>
              <w:t>1</w:t>
            </w:r>
          </w:p>
        </w:tc>
        <w:tc>
          <w:tcPr>
            <w:tcW w:w="2709" w:type="dxa"/>
          </w:tcPr>
          <w:p w14:paraId="7E3E29CF" w14:textId="77777777" w:rsidR="00B2621B" w:rsidRDefault="00B2621B" w:rsidP="00110E1A">
            <w:r>
              <w:t>Rechtsklik op een route en klik op “set route parameters”</w:t>
            </w:r>
          </w:p>
        </w:tc>
        <w:tc>
          <w:tcPr>
            <w:tcW w:w="2301" w:type="dxa"/>
            <w:vMerge w:val="restart"/>
          </w:tcPr>
          <w:p w14:paraId="31D6D68C" w14:textId="77777777" w:rsidR="00B2621B" w:rsidRDefault="00B2621B" w:rsidP="00110E1A">
            <w:r>
              <w:t>Parameters die verwijderd is komt niet meer voor in die route</w:t>
            </w:r>
          </w:p>
        </w:tc>
        <w:tc>
          <w:tcPr>
            <w:tcW w:w="2194" w:type="dxa"/>
            <w:vMerge w:val="restart"/>
          </w:tcPr>
          <w:p w14:paraId="19F18583" w14:textId="77777777" w:rsidR="00B2621B" w:rsidRDefault="00B2621B" w:rsidP="00110E1A"/>
        </w:tc>
        <w:tc>
          <w:tcPr>
            <w:tcW w:w="1250" w:type="dxa"/>
            <w:vMerge w:val="restart"/>
          </w:tcPr>
          <w:p w14:paraId="619BC575" w14:textId="77777777" w:rsidR="00B2621B" w:rsidRDefault="00B2621B" w:rsidP="00110E1A">
            <w:r>
              <w:rPr>
                <w:rFonts w:ascii="Calibri" w:hAnsi="Calibri" w:cs="Arial"/>
                <w:color w:val="76923C" w:themeColor="accent3" w:themeShade="BF"/>
              </w:rPr>
              <w:t>PASSED</w:t>
            </w:r>
          </w:p>
        </w:tc>
      </w:tr>
      <w:tr w:rsidR="00B2621B" w14:paraId="5001AA7B" w14:textId="77777777" w:rsidTr="00110E1A">
        <w:trPr>
          <w:trHeight w:val="232"/>
        </w:trPr>
        <w:tc>
          <w:tcPr>
            <w:tcW w:w="1135" w:type="dxa"/>
            <w:vMerge/>
          </w:tcPr>
          <w:p w14:paraId="1B92CD69" w14:textId="77777777" w:rsidR="00B2621B" w:rsidRDefault="00B2621B" w:rsidP="00110E1A"/>
        </w:tc>
        <w:tc>
          <w:tcPr>
            <w:tcW w:w="612" w:type="dxa"/>
          </w:tcPr>
          <w:p w14:paraId="69DF06E4" w14:textId="77777777" w:rsidR="00B2621B" w:rsidRDefault="00B2621B" w:rsidP="00110E1A">
            <w:r>
              <w:t>2</w:t>
            </w:r>
          </w:p>
        </w:tc>
        <w:tc>
          <w:tcPr>
            <w:tcW w:w="2709" w:type="dxa"/>
          </w:tcPr>
          <w:p w14:paraId="2C183930" w14:textId="77777777" w:rsidR="00B2621B" w:rsidRDefault="00B2621B" w:rsidP="00110E1A">
            <w:r>
              <w:t>Rechtsklik op een parameter in de lijst en klik “Remove”</w:t>
            </w:r>
          </w:p>
        </w:tc>
        <w:tc>
          <w:tcPr>
            <w:tcW w:w="2301" w:type="dxa"/>
            <w:vMerge/>
          </w:tcPr>
          <w:p w14:paraId="3856B08B" w14:textId="77777777" w:rsidR="00B2621B" w:rsidRDefault="00B2621B" w:rsidP="00110E1A"/>
        </w:tc>
        <w:tc>
          <w:tcPr>
            <w:tcW w:w="2194" w:type="dxa"/>
            <w:vMerge/>
          </w:tcPr>
          <w:p w14:paraId="70BF909F" w14:textId="77777777" w:rsidR="00B2621B" w:rsidRDefault="00B2621B" w:rsidP="00110E1A"/>
        </w:tc>
        <w:tc>
          <w:tcPr>
            <w:tcW w:w="1250" w:type="dxa"/>
            <w:vMerge/>
          </w:tcPr>
          <w:p w14:paraId="001C1296" w14:textId="77777777" w:rsidR="00B2621B" w:rsidRDefault="00B2621B" w:rsidP="00110E1A"/>
        </w:tc>
      </w:tr>
      <w:tr w:rsidR="00B2621B" w14:paraId="35738C33" w14:textId="77777777" w:rsidTr="00110E1A">
        <w:trPr>
          <w:trHeight w:val="232"/>
        </w:trPr>
        <w:tc>
          <w:tcPr>
            <w:tcW w:w="1135" w:type="dxa"/>
            <w:vMerge/>
          </w:tcPr>
          <w:p w14:paraId="6AF60E0B" w14:textId="77777777" w:rsidR="00B2621B" w:rsidRDefault="00B2621B" w:rsidP="00110E1A"/>
        </w:tc>
        <w:tc>
          <w:tcPr>
            <w:tcW w:w="612" w:type="dxa"/>
          </w:tcPr>
          <w:p w14:paraId="7C85B0A8" w14:textId="77777777" w:rsidR="00B2621B" w:rsidRDefault="00B2621B" w:rsidP="00110E1A">
            <w:r>
              <w:t>3</w:t>
            </w:r>
          </w:p>
        </w:tc>
        <w:tc>
          <w:tcPr>
            <w:tcW w:w="2709" w:type="dxa"/>
          </w:tcPr>
          <w:p w14:paraId="2FD71631" w14:textId="77777777" w:rsidR="00B2621B" w:rsidRDefault="00B2621B" w:rsidP="00110E1A">
            <w:r>
              <w:t>Klik op “Save”</w:t>
            </w:r>
          </w:p>
        </w:tc>
        <w:tc>
          <w:tcPr>
            <w:tcW w:w="2301" w:type="dxa"/>
            <w:vMerge/>
          </w:tcPr>
          <w:p w14:paraId="697B24B3" w14:textId="77777777" w:rsidR="00B2621B" w:rsidRDefault="00B2621B" w:rsidP="00110E1A"/>
        </w:tc>
        <w:tc>
          <w:tcPr>
            <w:tcW w:w="2194" w:type="dxa"/>
            <w:vMerge/>
          </w:tcPr>
          <w:p w14:paraId="343BCB22" w14:textId="77777777" w:rsidR="00B2621B" w:rsidRDefault="00B2621B" w:rsidP="00110E1A"/>
        </w:tc>
        <w:tc>
          <w:tcPr>
            <w:tcW w:w="1250" w:type="dxa"/>
            <w:vMerge/>
          </w:tcPr>
          <w:p w14:paraId="74ECA49A" w14:textId="77777777" w:rsidR="00B2621B" w:rsidRDefault="00B2621B" w:rsidP="00110E1A"/>
        </w:tc>
      </w:tr>
      <w:tr w:rsidR="00B2621B" w14:paraId="2EA33E84" w14:textId="77777777" w:rsidTr="00110E1A">
        <w:trPr>
          <w:trHeight w:val="232"/>
        </w:trPr>
        <w:tc>
          <w:tcPr>
            <w:tcW w:w="1135" w:type="dxa"/>
            <w:vMerge w:val="restart"/>
          </w:tcPr>
          <w:p w14:paraId="2CD65BDE" w14:textId="77777777" w:rsidR="00B2621B" w:rsidRDefault="00B2621B" w:rsidP="00110E1A">
            <w:r>
              <w:t>PARS_RT2</w:t>
            </w:r>
          </w:p>
        </w:tc>
        <w:tc>
          <w:tcPr>
            <w:tcW w:w="612" w:type="dxa"/>
          </w:tcPr>
          <w:p w14:paraId="368F173C" w14:textId="77777777" w:rsidR="00B2621B" w:rsidRDefault="00B2621B" w:rsidP="00110E1A">
            <w:r>
              <w:t>1</w:t>
            </w:r>
          </w:p>
        </w:tc>
        <w:tc>
          <w:tcPr>
            <w:tcW w:w="2709" w:type="dxa"/>
          </w:tcPr>
          <w:p w14:paraId="2A7B2C7E" w14:textId="77777777" w:rsidR="00B2621B" w:rsidRDefault="00B2621B" w:rsidP="00110E1A">
            <w:r>
              <w:t>Rechtsklik op een route en klik op “set route parameters”</w:t>
            </w:r>
          </w:p>
        </w:tc>
        <w:tc>
          <w:tcPr>
            <w:tcW w:w="2301" w:type="dxa"/>
            <w:vMerge w:val="restart"/>
          </w:tcPr>
          <w:p w14:paraId="5266B37E" w14:textId="77777777" w:rsidR="00B2621B" w:rsidRDefault="00B2621B" w:rsidP="00110E1A">
            <w:r>
              <w:t>De parameter is toegevoegd aan desbetreffende route</w:t>
            </w:r>
          </w:p>
        </w:tc>
        <w:tc>
          <w:tcPr>
            <w:tcW w:w="2194" w:type="dxa"/>
            <w:vMerge w:val="restart"/>
          </w:tcPr>
          <w:p w14:paraId="4900BAD2" w14:textId="77777777" w:rsidR="00B2621B" w:rsidRDefault="00B2621B" w:rsidP="00110E1A"/>
        </w:tc>
        <w:tc>
          <w:tcPr>
            <w:tcW w:w="1250" w:type="dxa"/>
            <w:vMerge w:val="restart"/>
          </w:tcPr>
          <w:p w14:paraId="3C0BE028" w14:textId="77777777" w:rsidR="00B2621B" w:rsidRDefault="00B2621B" w:rsidP="00110E1A">
            <w:r>
              <w:rPr>
                <w:rFonts w:ascii="Calibri" w:hAnsi="Calibri" w:cs="Arial"/>
                <w:color w:val="76923C" w:themeColor="accent3" w:themeShade="BF"/>
              </w:rPr>
              <w:t>PASSED</w:t>
            </w:r>
          </w:p>
        </w:tc>
      </w:tr>
      <w:tr w:rsidR="00B2621B" w14:paraId="7D3E81E4" w14:textId="77777777" w:rsidTr="00110E1A">
        <w:trPr>
          <w:trHeight w:val="232"/>
        </w:trPr>
        <w:tc>
          <w:tcPr>
            <w:tcW w:w="1135" w:type="dxa"/>
            <w:vMerge/>
          </w:tcPr>
          <w:p w14:paraId="47A21B94" w14:textId="77777777" w:rsidR="00B2621B" w:rsidRDefault="00B2621B" w:rsidP="00110E1A"/>
        </w:tc>
        <w:tc>
          <w:tcPr>
            <w:tcW w:w="612" w:type="dxa"/>
          </w:tcPr>
          <w:p w14:paraId="3108DD80" w14:textId="77777777" w:rsidR="00B2621B" w:rsidRDefault="00B2621B" w:rsidP="00110E1A">
            <w:r>
              <w:t>2</w:t>
            </w:r>
          </w:p>
        </w:tc>
        <w:tc>
          <w:tcPr>
            <w:tcW w:w="2709" w:type="dxa"/>
          </w:tcPr>
          <w:p w14:paraId="3C263E15" w14:textId="77777777" w:rsidR="00B2621B" w:rsidRDefault="00B2621B" w:rsidP="00110E1A">
            <w:r>
              <w:t>Kies uit de  drop downlist “add parameter” een parameter</w:t>
            </w:r>
          </w:p>
        </w:tc>
        <w:tc>
          <w:tcPr>
            <w:tcW w:w="2301" w:type="dxa"/>
            <w:vMerge/>
          </w:tcPr>
          <w:p w14:paraId="22288984" w14:textId="77777777" w:rsidR="00B2621B" w:rsidRDefault="00B2621B" w:rsidP="00110E1A"/>
        </w:tc>
        <w:tc>
          <w:tcPr>
            <w:tcW w:w="2194" w:type="dxa"/>
            <w:vMerge/>
          </w:tcPr>
          <w:p w14:paraId="08305749" w14:textId="77777777" w:rsidR="00B2621B" w:rsidRDefault="00B2621B" w:rsidP="00110E1A"/>
        </w:tc>
        <w:tc>
          <w:tcPr>
            <w:tcW w:w="1250" w:type="dxa"/>
            <w:vMerge/>
          </w:tcPr>
          <w:p w14:paraId="41914630" w14:textId="77777777" w:rsidR="00B2621B" w:rsidRDefault="00B2621B" w:rsidP="00110E1A"/>
        </w:tc>
      </w:tr>
      <w:tr w:rsidR="00B2621B" w14:paraId="6A6DFA4B" w14:textId="77777777" w:rsidTr="00110E1A">
        <w:trPr>
          <w:trHeight w:val="232"/>
        </w:trPr>
        <w:tc>
          <w:tcPr>
            <w:tcW w:w="1135" w:type="dxa"/>
            <w:vMerge/>
          </w:tcPr>
          <w:p w14:paraId="6209FB97" w14:textId="77777777" w:rsidR="00B2621B" w:rsidRDefault="00B2621B" w:rsidP="00110E1A"/>
        </w:tc>
        <w:tc>
          <w:tcPr>
            <w:tcW w:w="612" w:type="dxa"/>
          </w:tcPr>
          <w:p w14:paraId="3405C21F" w14:textId="77777777" w:rsidR="00B2621B" w:rsidRDefault="00B2621B" w:rsidP="00110E1A">
            <w:r>
              <w:t>3</w:t>
            </w:r>
          </w:p>
        </w:tc>
        <w:tc>
          <w:tcPr>
            <w:tcW w:w="2709" w:type="dxa"/>
          </w:tcPr>
          <w:p w14:paraId="5BF4F92D" w14:textId="77777777" w:rsidR="00B2621B" w:rsidRDefault="00B2621B" w:rsidP="00110E1A">
            <w:r>
              <w:t>Klik op “Add” onder de dropdownlist</w:t>
            </w:r>
          </w:p>
        </w:tc>
        <w:tc>
          <w:tcPr>
            <w:tcW w:w="2301" w:type="dxa"/>
            <w:vMerge/>
          </w:tcPr>
          <w:p w14:paraId="60080BFC" w14:textId="77777777" w:rsidR="00B2621B" w:rsidRDefault="00B2621B" w:rsidP="00110E1A"/>
        </w:tc>
        <w:tc>
          <w:tcPr>
            <w:tcW w:w="2194" w:type="dxa"/>
            <w:vMerge/>
          </w:tcPr>
          <w:p w14:paraId="2FC0BE2E" w14:textId="77777777" w:rsidR="00B2621B" w:rsidRDefault="00B2621B" w:rsidP="00110E1A"/>
        </w:tc>
        <w:tc>
          <w:tcPr>
            <w:tcW w:w="1250" w:type="dxa"/>
            <w:vMerge/>
          </w:tcPr>
          <w:p w14:paraId="104CB950" w14:textId="77777777" w:rsidR="00B2621B" w:rsidRDefault="00B2621B" w:rsidP="00110E1A"/>
        </w:tc>
      </w:tr>
      <w:tr w:rsidR="00B2621B" w14:paraId="15BFB394" w14:textId="77777777" w:rsidTr="00110E1A">
        <w:trPr>
          <w:trHeight w:val="77"/>
        </w:trPr>
        <w:tc>
          <w:tcPr>
            <w:tcW w:w="1135" w:type="dxa"/>
            <w:vMerge/>
          </w:tcPr>
          <w:p w14:paraId="1827ECFC" w14:textId="77777777" w:rsidR="00B2621B" w:rsidRDefault="00B2621B" w:rsidP="00110E1A"/>
        </w:tc>
        <w:tc>
          <w:tcPr>
            <w:tcW w:w="612" w:type="dxa"/>
          </w:tcPr>
          <w:p w14:paraId="4EBB3BF0" w14:textId="77777777" w:rsidR="00B2621B" w:rsidRDefault="00B2621B" w:rsidP="00110E1A">
            <w:r>
              <w:t>4</w:t>
            </w:r>
          </w:p>
        </w:tc>
        <w:tc>
          <w:tcPr>
            <w:tcW w:w="2709" w:type="dxa"/>
          </w:tcPr>
          <w:p w14:paraId="7FF74F75" w14:textId="77777777" w:rsidR="00B2621B" w:rsidRDefault="00B2621B" w:rsidP="00110E1A">
            <w:r>
              <w:t>Klik op “Save”</w:t>
            </w:r>
          </w:p>
        </w:tc>
        <w:tc>
          <w:tcPr>
            <w:tcW w:w="2301" w:type="dxa"/>
            <w:vMerge/>
          </w:tcPr>
          <w:p w14:paraId="4DB04393" w14:textId="77777777" w:rsidR="00B2621B" w:rsidRDefault="00B2621B" w:rsidP="00110E1A"/>
        </w:tc>
        <w:tc>
          <w:tcPr>
            <w:tcW w:w="2194" w:type="dxa"/>
            <w:vMerge/>
          </w:tcPr>
          <w:p w14:paraId="7E1D32D8" w14:textId="77777777" w:rsidR="00B2621B" w:rsidRDefault="00B2621B" w:rsidP="00110E1A"/>
        </w:tc>
        <w:tc>
          <w:tcPr>
            <w:tcW w:w="1250" w:type="dxa"/>
            <w:vMerge/>
          </w:tcPr>
          <w:p w14:paraId="41347D82" w14:textId="77777777" w:rsidR="00B2621B" w:rsidRDefault="00B2621B" w:rsidP="00110E1A"/>
        </w:tc>
      </w:tr>
      <w:tr w:rsidR="00B2621B" w14:paraId="09E049F0" w14:textId="77777777" w:rsidTr="00110E1A">
        <w:trPr>
          <w:trHeight w:val="77"/>
        </w:trPr>
        <w:tc>
          <w:tcPr>
            <w:tcW w:w="1135" w:type="dxa"/>
            <w:vMerge w:val="restart"/>
          </w:tcPr>
          <w:p w14:paraId="7658F5F3" w14:textId="77777777" w:rsidR="00B2621B" w:rsidRDefault="00B2621B" w:rsidP="00110E1A">
            <w:r>
              <w:t>PARS_RT3</w:t>
            </w:r>
          </w:p>
        </w:tc>
        <w:tc>
          <w:tcPr>
            <w:tcW w:w="612" w:type="dxa"/>
          </w:tcPr>
          <w:p w14:paraId="4DE06C87" w14:textId="77777777" w:rsidR="00B2621B" w:rsidRDefault="00B2621B" w:rsidP="00110E1A">
            <w:r>
              <w:t>1</w:t>
            </w:r>
          </w:p>
        </w:tc>
        <w:tc>
          <w:tcPr>
            <w:tcW w:w="2709" w:type="dxa"/>
          </w:tcPr>
          <w:p w14:paraId="35B05D9F" w14:textId="77777777" w:rsidR="00B2621B" w:rsidRDefault="00B2621B" w:rsidP="00110E1A">
            <w:r>
              <w:t>Rechtsklik op een route en klik op “set route parameters”</w:t>
            </w:r>
          </w:p>
        </w:tc>
        <w:tc>
          <w:tcPr>
            <w:tcW w:w="2301" w:type="dxa"/>
            <w:vMerge w:val="restart"/>
          </w:tcPr>
          <w:p w14:paraId="4A0469CA" w14:textId="77777777" w:rsidR="00B2621B" w:rsidRDefault="00B2621B" w:rsidP="00110E1A">
            <w:r>
              <w:t>Als je nu dezelfde route weer open klikt dan heeft “MinBatchsize” van 100</w:t>
            </w:r>
          </w:p>
        </w:tc>
        <w:tc>
          <w:tcPr>
            <w:tcW w:w="2194" w:type="dxa"/>
            <w:vMerge w:val="restart"/>
          </w:tcPr>
          <w:p w14:paraId="265B39BC" w14:textId="77777777" w:rsidR="00B2621B" w:rsidRDefault="00B2621B" w:rsidP="00110E1A"/>
        </w:tc>
        <w:tc>
          <w:tcPr>
            <w:tcW w:w="1250" w:type="dxa"/>
            <w:vMerge w:val="restart"/>
          </w:tcPr>
          <w:p w14:paraId="14C2A27D" w14:textId="77777777" w:rsidR="00B2621B" w:rsidRDefault="00B2621B" w:rsidP="00110E1A">
            <w:r>
              <w:rPr>
                <w:rFonts w:ascii="Calibri" w:hAnsi="Calibri" w:cs="Arial"/>
                <w:color w:val="76923C" w:themeColor="accent3" w:themeShade="BF"/>
              </w:rPr>
              <w:t>PASSED</w:t>
            </w:r>
          </w:p>
        </w:tc>
      </w:tr>
      <w:tr w:rsidR="00B2621B" w14:paraId="4DD08152" w14:textId="77777777" w:rsidTr="00110E1A">
        <w:trPr>
          <w:trHeight w:val="77"/>
        </w:trPr>
        <w:tc>
          <w:tcPr>
            <w:tcW w:w="1135" w:type="dxa"/>
            <w:vMerge/>
          </w:tcPr>
          <w:p w14:paraId="7C813C53" w14:textId="77777777" w:rsidR="00B2621B" w:rsidRDefault="00B2621B" w:rsidP="00110E1A"/>
        </w:tc>
        <w:tc>
          <w:tcPr>
            <w:tcW w:w="612" w:type="dxa"/>
          </w:tcPr>
          <w:p w14:paraId="04F42894" w14:textId="77777777" w:rsidR="00B2621B" w:rsidRDefault="00B2621B" w:rsidP="00110E1A">
            <w:r>
              <w:t>2</w:t>
            </w:r>
          </w:p>
        </w:tc>
        <w:tc>
          <w:tcPr>
            <w:tcW w:w="2709" w:type="dxa"/>
          </w:tcPr>
          <w:p w14:paraId="25C562F3" w14:textId="77777777" w:rsidR="00B2621B" w:rsidRDefault="00B2621B" w:rsidP="00110E1A">
            <w:r>
              <w:t xml:space="preserve">In de parameter “MinBatchsize” verander de value naar 100 </w:t>
            </w:r>
          </w:p>
        </w:tc>
        <w:tc>
          <w:tcPr>
            <w:tcW w:w="2301" w:type="dxa"/>
            <w:vMerge/>
          </w:tcPr>
          <w:p w14:paraId="2071CC10" w14:textId="77777777" w:rsidR="00B2621B" w:rsidRDefault="00B2621B" w:rsidP="00110E1A"/>
        </w:tc>
        <w:tc>
          <w:tcPr>
            <w:tcW w:w="2194" w:type="dxa"/>
            <w:vMerge/>
          </w:tcPr>
          <w:p w14:paraId="48AE35BD" w14:textId="77777777" w:rsidR="00B2621B" w:rsidRDefault="00B2621B" w:rsidP="00110E1A"/>
        </w:tc>
        <w:tc>
          <w:tcPr>
            <w:tcW w:w="1250" w:type="dxa"/>
            <w:vMerge/>
          </w:tcPr>
          <w:p w14:paraId="5E5068C7" w14:textId="77777777" w:rsidR="00B2621B" w:rsidRDefault="00B2621B" w:rsidP="00110E1A"/>
        </w:tc>
      </w:tr>
      <w:tr w:rsidR="00B2621B" w14:paraId="2DA714AA" w14:textId="77777777" w:rsidTr="00110E1A">
        <w:trPr>
          <w:trHeight w:val="77"/>
        </w:trPr>
        <w:tc>
          <w:tcPr>
            <w:tcW w:w="1135" w:type="dxa"/>
            <w:vMerge/>
          </w:tcPr>
          <w:p w14:paraId="52FDF743" w14:textId="77777777" w:rsidR="00B2621B" w:rsidRDefault="00B2621B" w:rsidP="00110E1A"/>
        </w:tc>
        <w:tc>
          <w:tcPr>
            <w:tcW w:w="612" w:type="dxa"/>
          </w:tcPr>
          <w:p w14:paraId="7403A253" w14:textId="77777777" w:rsidR="00B2621B" w:rsidRDefault="00B2621B" w:rsidP="00110E1A">
            <w:r>
              <w:t>3</w:t>
            </w:r>
          </w:p>
        </w:tc>
        <w:tc>
          <w:tcPr>
            <w:tcW w:w="2709" w:type="dxa"/>
          </w:tcPr>
          <w:p w14:paraId="4A7733F3" w14:textId="77777777" w:rsidR="00B2621B" w:rsidRDefault="00B2621B" w:rsidP="00110E1A">
            <w:r>
              <w:t>Klik op “save”</w:t>
            </w:r>
          </w:p>
        </w:tc>
        <w:tc>
          <w:tcPr>
            <w:tcW w:w="2301" w:type="dxa"/>
            <w:vMerge/>
          </w:tcPr>
          <w:p w14:paraId="5A10DD66" w14:textId="77777777" w:rsidR="00B2621B" w:rsidRDefault="00B2621B" w:rsidP="00110E1A"/>
        </w:tc>
        <w:tc>
          <w:tcPr>
            <w:tcW w:w="2194" w:type="dxa"/>
            <w:vMerge/>
          </w:tcPr>
          <w:p w14:paraId="540A7004" w14:textId="77777777" w:rsidR="00B2621B" w:rsidRDefault="00B2621B" w:rsidP="00110E1A"/>
        </w:tc>
        <w:tc>
          <w:tcPr>
            <w:tcW w:w="1250" w:type="dxa"/>
            <w:vMerge/>
          </w:tcPr>
          <w:p w14:paraId="2F781AC0" w14:textId="77777777" w:rsidR="00B2621B" w:rsidRDefault="00B2621B" w:rsidP="00110E1A"/>
        </w:tc>
      </w:tr>
      <w:tr w:rsidR="00B2621B" w14:paraId="34569861" w14:textId="77777777" w:rsidTr="00110E1A">
        <w:trPr>
          <w:trHeight w:val="77"/>
        </w:trPr>
        <w:tc>
          <w:tcPr>
            <w:tcW w:w="1135" w:type="dxa"/>
            <w:vMerge w:val="restart"/>
          </w:tcPr>
          <w:p w14:paraId="7DD07A39" w14:textId="77777777" w:rsidR="00B2621B" w:rsidRDefault="00B2621B" w:rsidP="00110E1A">
            <w:r>
              <w:t>PARS_RT4</w:t>
            </w:r>
          </w:p>
        </w:tc>
        <w:tc>
          <w:tcPr>
            <w:tcW w:w="612" w:type="dxa"/>
          </w:tcPr>
          <w:p w14:paraId="41EDCCF3" w14:textId="77777777" w:rsidR="00B2621B" w:rsidRDefault="00B2621B" w:rsidP="00110E1A">
            <w:r>
              <w:t>1</w:t>
            </w:r>
          </w:p>
        </w:tc>
        <w:tc>
          <w:tcPr>
            <w:tcW w:w="2709" w:type="dxa"/>
          </w:tcPr>
          <w:p w14:paraId="5ADC6403" w14:textId="77777777" w:rsidR="00B2621B" w:rsidRDefault="00B2621B" w:rsidP="00110E1A">
            <w:r>
              <w:t>Rechtsklik op een route en klik op “set route parameters”</w:t>
            </w:r>
          </w:p>
        </w:tc>
        <w:tc>
          <w:tcPr>
            <w:tcW w:w="2301" w:type="dxa"/>
            <w:vMerge w:val="restart"/>
          </w:tcPr>
          <w:p w14:paraId="53F5A9D8" w14:textId="77777777" w:rsidR="00B2621B" w:rsidRDefault="00B2621B" w:rsidP="00110E1A">
            <w:r>
              <w:t xml:space="preserve">Er ontbreken geen parameters bij in de desbetreffende route. Dit kun je checken door op ”Check all route parameters” te drukken </w:t>
            </w:r>
          </w:p>
        </w:tc>
        <w:tc>
          <w:tcPr>
            <w:tcW w:w="2194" w:type="dxa"/>
            <w:vMerge w:val="restart"/>
          </w:tcPr>
          <w:p w14:paraId="1281ACBF" w14:textId="77777777" w:rsidR="00B2621B" w:rsidRDefault="00B2621B" w:rsidP="00110E1A"/>
        </w:tc>
        <w:tc>
          <w:tcPr>
            <w:tcW w:w="1250" w:type="dxa"/>
            <w:vMerge w:val="restart"/>
          </w:tcPr>
          <w:p w14:paraId="13CCD6BC" w14:textId="77777777" w:rsidR="00B2621B" w:rsidRDefault="00B2621B" w:rsidP="00110E1A">
            <w:r>
              <w:rPr>
                <w:rFonts w:ascii="Calibri" w:hAnsi="Calibri" w:cs="Arial"/>
                <w:color w:val="76923C" w:themeColor="accent3" w:themeShade="BF"/>
              </w:rPr>
              <w:t>PASSED</w:t>
            </w:r>
          </w:p>
        </w:tc>
      </w:tr>
      <w:tr w:rsidR="00B2621B" w14:paraId="54863EA5" w14:textId="77777777" w:rsidTr="00110E1A">
        <w:trPr>
          <w:trHeight w:val="77"/>
        </w:trPr>
        <w:tc>
          <w:tcPr>
            <w:tcW w:w="1135" w:type="dxa"/>
            <w:vMerge/>
          </w:tcPr>
          <w:p w14:paraId="79208FE9" w14:textId="77777777" w:rsidR="00B2621B" w:rsidRDefault="00B2621B" w:rsidP="00110E1A"/>
        </w:tc>
        <w:tc>
          <w:tcPr>
            <w:tcW w:w="612" w:type="dxa"/>
          </w:tcPr>
          <w:p w14:paraId="713DD334" w14:textId="77777777" w:rsidR="00B2621B" w:rsidRDefault="00B2621B" w:rsidP="00110E1A">
            <w:r>
              <w:t>2</w:t>
            </w:r>
          </w:p>
        </w:tc>
        <w:tc>
          <w:tcPr>
            <w:tcW w:w="2709" w:type="dxa"/>
          </w:tcPr>
          <w:p w14:paraId="6BDC71F1" w14:textId="77777777" w:rsidR="00B2621B" w:rsidRDefault="00B2621B" w:rsidP="00110E1A">
            <w:r>
              <w:t>Verwijder alle parameters in de route</w:t>
            </w:r>
          </w:p>
        </w:tc>
        <w:tc>
          <w:tcPr>
            <w:tcW w:w="2301" w:type="dxa"/>
            <w:vMerge/>
          </w:tcPr>
          <w:p w14:paraId="030C14BA" w14:textId="77777777" w:rsidR="00B2621B" w:rsidRDefault="00B2621B" w:rsidP="00110E1A"/>
        </w:tc>
        <w:tc>
          <w:tcPr>
            <w:tcW w:w="2194" w:type="dxa"/>
            <w:vMerge/>
          </w:tcPr>
          <w:p w14:paraId="0183E5E3" w14:textId="77777777" w:rsidR="00B2621B" w:rsidRDefault="00B2621B" w:rsidP="00110E1A"/>
        </w:tc>
        <w:tc>
          <w:tcPr>
            <w:tcW w:w="1250" w:type="dxa"/>
            <w:vMerge/>
          </w:tcPr>
          <w:p w14:paraId="3C16DF6D" w14:textId="77777777" w:rsidR="00B2621B" w:rsidRDefault="00B2621B" w:rsidP="00110E1A"/>
        </w:tc>
      </w:tr>
      <w:tr w:rsidR="00B2621B" w14:paraId="62580455" w14:textId="77777777" w:rsidTr="00110E1A">
        <w:trPr>
          <w:trHeight w:val="77"/>
        </w:trPr>
        <w:tc>
          <w:tcPr>
            <w:tcW w:w="1135" w:type="dxa"/>
            <w:vMerge/>
          </w:tcPr>
          <w:p w14:paraId="3D1E15CF" w14:textId="77777777" w:rsidR="00B2621B" w:rsidRDefault="00B2621B" w:rsidP="00110E1A"/>
        </w:tc>
        <w:tc>
          <w:tcPr>
            <w:tcW w:w="612" w:type="dxa"/>
          </w:tcPr>
          <w:p w14:paraId="4637862F" w14:textId="77777777" w:rsidR="00B2621B" w:rsidRDefault="00B2621B" w:rsidP="00110E1A">
            <w:r>
              <w:t>3</w:t>
            </w:r>
          </w:p>
        </w:tc>
        <w:tc>
          <w:tcPr>
            <w:tcW w:w="2709" w:type="dxa"/>
          </w:tcPr>
          <w:p w14:paraId="5B2386B3" w14:textId="77777777" w:rsidR="00B2621B" w:rsidRDefault="00B2621B" w:rsidP="00110E1A">
            <w:r>
              <w:t>Klik op “Add” onder het label “Add required parameters”</w:t>
            </w:r>
          </w:p>
        </w:tc>
        <w:tc>
          <w:tcPr>
            <w:tcW w:w="2301" w:type="dxa"/>
            <w:vMerge/>
          </w:tcPr>
          <w:p w14:paraId="7CF361C2" w14:textId="77777777" w:rsidR="00B2621B" w:rsidRDefault="00B2621B" w:rsidP="00110E1A"/>
        </w:tc>
        <w:tc>
          <w:tcPr>
            <w:tcW w:w="2194" w:type="dxa"/>
            <w:vMerge/>
          </w:tcPr>
          <w:p w14:paraId="1FFA3C6D" w14:textId="77777777" w:rsidR="00B2621B" w:rsidRDefault="00B2621B" w:rsidP="00110E1A"/>
        </w:tc>
        <w:tc>
          <w:tcPr>
            <w:tcW w:w="1250" w:type="dxa"/>
            <w:vMerge/>
          </w:tcPr>
          <w:p w14:paraId="5DECD945" w14:textId="77777777" w:rsidR="00B2621B" w:rsidRDefault="00B2621B" w:rsidP="00110E1A"/>
        </w:tc>
      </w:tr>
      <w:tr w:rsidR="00B2621B" w14:paraId="7A44CC24" w14:textId="77777777" w:rsidTr="00110E1A">
        <w:trPr>
          <w:trHeight w:val="77"/>
        </w:trPr>
        <w:tc>
          <w:tcPr>
            <w:tcW w:w="1135" w:type="dxa"/>
            <w:vMerge/>
          </w:tcPr>
          <w:p w14:paraId="65AB09AB" w14:textId="77777777" w:rsidR="00B2621B" w:rsidRDefault="00B2621B" w:rsidP="00110E1A"/>
        </w:tc>
        <w:tc>
          <w:tcPr>
            <w:tcW w:w="612" w:type="dxa"/>
          </w:tcPr>
          <w:p w14:paraId="6D9EC853" w14:textId="77777777" w:rsidR="00B2621B" w:rsidRDefault="00B2621B" w:rsidP="00110E1A">
            <w:r>
              <w:t>4</w:t>
            </w:r>
          </w:p>
        </w:tc>
        <w:tc>
          <w:tcPr>
            <w:tcW w:w="2709" w:type="dxa"/>
          </w:tcPr>
          <w:p w14:paraId="7F7804DF" w14:textId="77777777" w:rsidR="00B2621B" w:rsidRDefault="00B2621B" w:rsidP="00110E1A">
            <w:r>
              <w:t>Klik op save</w:t>
            </w:r>
          </w:p>
        </w:tc>
        <w:tc>
          <w:tcPr>
            <w:tcW w:w="2301" w:type="dxa"/>
            <w:vMerge/>
          </w:tcPr>
          <w:p w14:paraId="3A5FCE6E" w14:textId="77777777" w:rsidR="00B2621B" w:rsidRDefault="00B2621B" w:rsidP="00110E1A"/>
        </w:tc>
        <w:tc>
          <w:tcPr>
            <w:tcW w:w="2194" w:type="dxa"/>
            <w:vMerge/>
          </w:tcPr>
          <w:p w14:paraId="087F2FB3" w14:textId="77777777" w:rsidR="00B2621B" w:rsidRDefault="00B2621B" w:rsidP="00110E1A"/>
        </w:tc>
        <w:tc>
          <w:tcPr>
            <w:tcW w:w="1250" w:type="dxa"/>
            <w:vMerge/>
          </w:tcPr>
          <w:p w14:paraId="1255A26C" w14:textId="77777777" w:rsidR="00B2621B" w:rsidRDefault="00B2621B" w:rsidP="00110E1A"/>
        </w:tc>
      </w:tr>
    </w:tbl>
    <w:p w14:paraId="3C588926" w14:textId="77777777" w:rsidR="00B2621B" w:rsidRDefault="00B2621B" w:rsidP="00110E1A">
      <w:r>
        <w:br w:type="page"/>
      </w:r>
    </w:p>
    <w:tbl>
      <w:tblPr>
        <w:tblStyle w:val="Tabelraster"/>
        <w:tblW w:w="10201" w:type="dxa"/>
        <w:tblLook w:val="04A0" w:firstRow="1" w:lastRow="0" w:firstColumn="1" w:lastColumn="0" w:noHBand="0" w:noVBand="1"/>
      </w:tblPr>
      <w:tblGrid>
        <w:gridCol w:w="1135"/>
        <w:gridCol w:w="612"/>
        <w:gridCol w:w="2709"/>
        <w:gridCol w:w="2301"/>
        <w:gridCol w:w="2194"/>
        <w:gridCol w:w="1250"/>
      </w:tblGrid>
      <w:tr w:rsidR="00B2621B" w14:paraId="1285ED3E" w14:textId="77777777" w:rsidTr="00110E1A">
        <w:trPr>
          <w:trHeight w:val="77"/>
        </w:trPr>
        <w:tc>
          <w:tcPr>
            <w:tcW w:w="1135" w:type="dxa"/>
            <w:vMerge w:val="restart"/>
          </w:tcPr>
          <w:p w14:paraId="2B924B40" w14:textId="77777777" w:rsidR="00B2621B" w:rsidRDefault="00B2621B" w:rsidP="00110E1A">
            <w:r>
              <w:lastRenderedPageBreak/>
              <w:t>PARS_RT5</w:t>
            </w:r>
          </w:p>
        </w:tc>
        <w:tc>
          <w:tcPr>
            <w:tcW w:w="612" w:type="dxa"/>
          </w:tcPr>
          <w:p w14:paraId="265DA4ED" w14:textId="77777777" w:rsidR="00B2621B" w:rsidRDefault="00B2621B" w:rsidP="00110E1A">
            <w:r>
              <w:t>0.1</w:t>
            </w:r>
          </w:p>
        </w:tc>
        <w:tc>
          <w:tcPr>
            <w:tcW w:w="2709" w:type="dxa"/>
          </w:tcPr>
          <w:p w14:paraId="718CE74B" w14:textId="77777777" w:rsidR="00B2621B" w:rsidRDefault="00B2621B" w:rsidP="00110E1A">
            <w:r>
              <w:t>Maak twee routes aan. Een zonder parameters (je verwijderd die) en een met de parameters die hij normaal heeft</w:t>
            </w:r>
          </w:p>
        </w:tc>
        <w:tc>
          <w:tcPr>
            <w:tcW w:w="2301" w:type="dxa"/>
            <w:vMerge w:val="restart"/>
          </w:tcPr>
          <w:p w14:paraId="45922839" w14:textId="77777777" w:rsidR="00B2621B" w:rsidRDefault="00B2621B" w:rsidP="00110E1A">
            <w:r>
              <w:t>De huidige route krijgt alle parameters uit de andere waardoor de huidige route weer valide wordt.</w:t>
            </w:r>
          </w:p>
        </w:tc>
        <w:tc>
          <w:tcPr>
            <w:tcW w:w="2194" w:type="dxa"/>
            <w:vMerge w:val="restart"/>
          </w:tcPr>
          <w:p w14:paraId="131DF5D7" w14:textId="77777777" w:rsidR="00B2621B" w:rsidRDefault="00B2621B" w:rsidP="00110E1A"/>
        </w:tc>
        <w:tc>
          <w:tcPr>
            <w:tcW w:w="1250" w:type="dxa"/>
            <w:vMerge w:val="restart"/>
          </w:tcPr>
          <w:p w14:paraId="7F6CF87E" w14:textId="77777777" w:rsidR="00B2621B" w:rsidRDefault="00B2621B" w:rsidP="00110E1A">
            <w:r w:rsidRPr="006E0CF3">
              <w:rPr>
                <w:rFonts w:ascii="Calibri" w:hAnsi="Calibri" w:cs="Arial"/>
                <w:color w:val="76923C" w:themeColor="accent3" w:themeShade="BF"/>
              </w:rPr>
              <w:t>PASSED</w:t>
            </w:r>
          </w:p>
        </w:tc>
      </w:tr>
      <w:tr w:rsidR="00B2621B" w14:paraId="640FD015" w14:textId="77777777" w:rsidTr="00110E1A">
        <w:trPr>
          <w:trHeight w:val="77"/>
        </w:trPr>
        <w:tc>
          <w:tcPr>
            <w:tcW w:w="1135" w:type="dxa"/>
            <w:vMerge/>
          </w:tcPr>
          <w:p w14:paraId="36EB138E" w14:textId="77777777" w:rsidR="00B2621B" w:rsidRDefault="00B2621B" w:rsidP="00110E1A"/>
        </w:tc>
        <w:tc>
          <w:tcPr>
            <w:tcW w:w="612" w:type="dxa"/>
          </w:tcPr>
          <w:p w14:paraId="7359F29E" w14:textId="77777777" w:rsidR="00B2621B" w:rsidRDefault="00B2621B" w:rsidP="00110E1A">
            <w:r>
              <w:t>1</w:t>
            </w:r>
          </w:p>
        </w:tc>
        <w:tc>
          <w:tcPr>
            <w:tcW w:w="2709" w:type="dxa"/>
          </w:tcPr>
          <w:p w14:paraId="5CBD94E7" w14:textId="77777777" w:rsidR="00B2621B" w:rsidRDefault="00B2621B" w:rsidP="00110E1A">
            <w:r>
              <w:t xml:space="preserve">Open de “set parameter” window bij de route zonder parameters </w:t>
            </w:r>
          </w:p>
        </w:tc>
        <w:tc>
          <w:tcPr>
            <w:tcW w:w="2301" w:type="dxa"/>
            <w:vMerge/>
          </w:tcPr>
          <w:p w14:paraId="70064558" w14:textId="77777777" w:rsidR="00B2621B" w:rsidRDefault="00B2621B" w:rsidP="00110E1A"/>
        </w:tc>
        <w:tc>
          <w:tcPr>
            <w:tcW w:w="2194" w:type="dxa"/>
            <w:vMerge/>
          </w:tcPr>
          <w:p w14:paraId="3B9F4298" w14:textId="77777777" w:rsidR="00B2621B" w:rsidRDefault="00B2621B" w:rsidP="00110E1A"/>
        </w:tc>
        <w:tc>
          <w:tcPr>
            <w:tcW w:w="1250" w:type="dxa"/>
            <w:vMerge/>
          </w:tcPr>
          <w:p w14:paraId="67CAA459" w14:textId="77777777" w:rsidR="00B2621B" w:rsidRDefault="00B2621B" w:rsidP="00110E1A"/>
        </w:tc>
      </w:tr>
      <w:tr w:rsidR="00B2621B" w14:paraId="2D8156CB" w14:textId="77777777" w:rsidTr="00110E1A">
        <w:trPr>
          <w:trHeight w:val="77"/>
        </w:trPr>
        <w:tc>
          <w:tcPr>
            <w:tcW w:w="1135" w:type="dxa"/>
            <w:vMerge/>
          </w:tcPr>
          <w:p w14:paraId="4DAEA918" w14:textId="77777777" w:rsidR="00B2621B" w:rsidRDefault="00B2621B" w:rsidP="00110E1A"/>
        </w:tc>
        <w:tc>
          <w:tcPr>
            <w:tcW w:w="612" w:type="dxa"/>
          </w:tcPr>
          <w:p w14:paraId="4099D409" w14:textId="77777777" w:rsidR="00B2621B" w:rsidRDefault="00B2621B" w:rsidP="00110E1A">
            <w:r>
              <w:t>2</w:t>
            </w:r>
          </w:p>
        </w:tc>
        <w:tc>
          <w:tcPr>
            <w:tcW w:w="2709" w:type="dxa"/>
          </w:tcPr>
          <w:p w14:paraId="686840B2" w14:textId="77777777" w:rsidR="00B2621B" w:rsidRDefault="00B2621B" w:rsidP="00110E1A">
            <w:r>
              <w:t>In de dropdownlist onder het “copy” label Kies de andere route</w:t>
            </w:r>
          </w:p>
        </w:tc>
        <w:tc>
          <w:tcPr>
            <w:tcW w:w="2301" w:type="dxa"/>
            <w:vMerge/>
          </w:tcPr>
          <w:p w14:paraId="0286EE4B" w14:textId="77777777" w:rsidR="00B2621B" w:rsidRDefault="00B2621B" w:rsidP="00110E1A"/>
        </w:tc>
        <w:tc>
          <w:tcPr>
            <w:tcW w:w="2194" w:type="dxa"/>
            <w:vMerge/>
          </w:tcPr>
          <w:p w14:paraId="0D706FDE" w14:textId="77777777" w:rsidR="00B2621B" w:rsidRDefault="00B2621B" w:rsidP="00110E1A"/>
        </w:tc>
        <w:tc>
          <w:tcPr>
            <w:tcW w:w="1250" w:type="dxa"/>
            <w:vMerge/>
          </w:tcPr>
          <w:p w14:paraId="2D80491B" w14:textId="77777777" w:rsidR="00B2621B" w:rsidRDefault="00B2621B" w:rsidP="00110E1A"/>
        </w:tc>
      </w:tr>
      <w:tr w:rsidR="00B2621B" w14:paraId="3B3D2667" w14:textId="77777777" w:rsidTr="00110E1A">
        <w:trPr>
          <w:trHeight w:val="77"/>
        </w:trPr>
        <w:tc>
          <w:tcPr>
            <w:tcW w:w="1135" w:type="dxa"/>
            <w:vMerge/>
          </w:tcPr>
          <w:p w14:paraId="55EB763F" w14:textId="77777777" w:rsidR="00B2621B" w:rsidRDefault="00B2621B" w:rsidP="00110E1A"/>
        </w:tc>
        <w:tc>
          <w:tcPr>
            <w:tcW w:w="612" w:type="dxa"/>
          </w:tcPr>
          <w:p w14:paraId="45243A2F" w14:textId="77777777" w:rsidR="00B2621B" w:rsidRDefault="00B2621B" w:rsidP="00110E1A">
            <w:r>
              <w:t>3</w:t>
            </w:r>
          </w:p>
        </w:tc>
        <w:tc>
          <w:tcPr>
            <w:tcW w:w="2709" w:type="dxa"/>
          </w:tcPr>
          <w:p w14:paraId="19D8FB1D" w14:textId="77777777" w:rsidR="00B2621B" w:rsidRDefault="00B2621B" w:rsidP="00110E1A">
            <w:r>
              <w:t>Klik op “copy from”</w:t>
            </w:r>
          </w:p>
        </w:tc>
        <w:tc>
          <w:tcPr>
            <w:tcW w:w="2301" w:type="dxa"/>
            <w:vMerge/>
          </w:tcPr>
          <w:p w14:paraId="34263970" w14:textId="77777777" w:rsidR="00B2621B" w:rsidRDefault="00B2621B" w:rsidP="00110E1A"/>
        </w:tc>
        <w:tc>
          <w:tcPr>
            <w:tcW w:w="2194" w:type="dxa"/>
            <w:vMerge/>
          </w:tcPr>
          <w:p w14:paraId="3976567A" w14:textId="77777777" w:rsidR="00B2621B" w:rsidRDefault="00B2621B" w:rsidP="00110E1A"/>
        </w:tc>
        <w:tc>
          <w:tcPr>
            <w:tcW w:w="1250" w:type="dxa"/>
            <w:vMerge/>
          </w:tcPr>
          <w:p w14:paraId="0BE06987" w14:textId="77777777" w:rsidR="00B2621B" w:rsidRDefault="00B2621B" w:rsidP="00110E1A"/>
        </w:tc>
      </w:tr>
      <w:tr w:rsidR="00B2621B" w14:paraId="01E70AF1" w14:textId="77777777" w:rsidTr="00110E1A">
        <w:trPr>
          <w:trHeight w:val="77"/>
        </w:trPr>
        <w:tc>
          <w:tcPr>
            <w:tcW w:w="1135" w:type="dxa"/>
            <w:vMerge w:val="restart"/>
          </w:tcPr>
          <w:p w14:paraId="33F70666" w14:textId="77777777" w:rsidR="00B2621B" w:rsidRDefault="00B2621B" w:rsidP="00110E1A">
            <w:r>
              <w:t>PARS_RT6</w:t>
            </w:r>
          </w:p>
        </w:tc>
        <w:tc>
          <w:tcPr>
            <w:tcW w:w="612" w:type="dxa"/>
          </w:tcPr>
          <w:p w14:paraId="26BD4DC0" w14:textId="77777777" w:rsidR="00B2621B" w:rsidRDefault="00B2621B" w:rsidP="00110E1A">
            <w:r>
              <w:t>0.1</w:t>
            </w:r>
          </w:p>
        </w:tc>
        <w:tc>
          <w:tcPr>
            <w:tcW w:w="2709" w:type="dxa"/>
          </w:tcPr>
          <w:p w14:paraId="475C784B" w14:textId="77777777" w:rsidR="00B2621B" w:rsidRDefault="00B2621B" w:rsidP="00110E1A">
            <w:r>
              <w:t>Maak twee routes aan. Een zonder parameters (je verwijderd die) en een met de parameters die hij normaal heeft</w:t>
            </w:r>
          </w:p>
        </w:tc>
        <w:tc>
          <w:tcPr>
            <w:tcW w:w="2301" w:type="dxa"/>
            <w:vMerge w:val="restart"/>
          </w:tcPr>
          <w:p w14:paraId="417FC244" w14:textId="77777777" w:rsidR="00B2621B" w:rsidRDefault="00B2621B" w:rsidP="00110E1A">
            <w:r>
              <w:t>De huidige route kopieert al zijn parameters naar de lege route toe</w:t>
            </w:r>
          </w:p>
        </w:tc>
        <w:tc>
          <w:tcPr>
            <w:tcW w:w="2194" w:type="dxa"/>
            <w:vMerge w:val="restart"/>
          </w:tcPr>
          <w:p w14:paraId="5D4C8F8E" w14:textId="77777777" w:rsidR="00B2621B" w:rsidRDefault="00B2621B" w:rsidP="00110E1A"/>
        </w:tc>
        <w:tc>
          <w:tcPr>
            <w:tcW w:w="1250" w:type="dxa"/>
            <w:vMerge w:val="restart"/>
          </w:tcPr>
          <w:p w14:paraId="5D2C2728" w14:textId="77777777" w:rsidR="00B2621B" w:rsidRDefault="00B2621B" w:rsidP="00110E1A">
            <w:r w:rsidRPr="006E0CF3">
              <w:rPr>
                <w:rFonts w:ascii="Calibri" w:hAnsi="Calibri" w:cs="Arial"/>
                <w:color w:val="76923C" w:themeColor="accent3" w:themeShade="BF"/>
              </w:rPr>
              <w:t>PASSED</w:t>
            </w:r>
          </w:p>
        </w:tc>
      </w:tr>
      <w:tr w:rsidR="00B2621B" w14:paraId="427F44CA" w14:textId="77777777" w:rsidTr="00110E1A">
        <w:trPr>
          <w:trHeight w:val="77"/>
        </w:trPr>
        <w:tc>
          <w:tcPr>
            <w:tcW w:w="1135" w:type="dxa"/>
            <w:vMerge/>
          </w:tcPr>
          <w:p w14:paraId="179B7820" w14:textId="77777777" w:rsidR="00B2621B" w:rsidRDefault="00B2621B" w:rsidP="00110E1A"/>
        </w:tc>
        <w:tc>
          <w:tcPr>
            <w:tcW w:w="612" w:type="dxa"/>
          </w:tcPr>
          <w:p w14:paraId="425C1C6C" w14:textId="77777777" w:rsidR="00B2621B" w:rsidRDefault="00B2621B" w:rsidP="00110E1A">
            <w:r>
              <w:t>1</w:t>
            </w:r>
          </w:p>
        </w:tc>
        <w:tc>
          <w:tcPr>
            <w:tcW w:w="2709" w:type="dxa"/>
          </w:tcPr>
          <w:p w14:paraId="62BB3FF0" w14:textId="77777777" w:rsidR="00B2621B" w:rsidRDefault="00B2621B" w:rsidP="00110E1A">
            <w:r>
              <w:t xml:space="preserve">Open de “set parameter” window bij de route met parameters </w:t>
            </w:r>
          </w:p>
        </w:tc>
        <w:tc>
          <w:tcPr>
            <w:tcW w:w="2301" w:type="dxa"/>
            <w:vMerge/>
          </w:tcPr>
          <w:p w14:paraId="4490B8D2" w14:textId="77777777" w:rsidR="00B2621B" w:rsidRDefault="00B2621B" w:rsidP="00110E1A"/>
        </w:tc>
        <w:tc>
          <w:tcPr>
            <w:tcW w:w="2194" w:type="dxa"/>
            <w:vMerge/>
          </w:tcPr>
          <w:p w14:paraId="7F0F39EF" w14:textId="77777777" w:rsidR="00B2621B" w:rsidRDefault="00B2621B" w:rsidP="00110E1A"/>
        </w:tc>
        <w:tc>
          <w:tcPr>
            <w:tcW w:w="1250" w:type="dxa"/>
            <w:vMerge/>
          </w:tcPr>
          <w:p w14:paraId="062E8A60" w14:textId="77777777" w:rsidR="00B2621B" w:rsidRDefault="00B2621B" w:rsidP="00110E1A"/>
        </w:tc>
      </w:tr>
      <w:tr w:rsidR="00B2621B" w14:paraId="53EDB419" w14:textId="77777777" w:rsidTr="00110E1A">
        <w:trPr>
          <w:trHeight w:val="77"/>
        </w:trPr>
        <w:tc>
          <w:tcPr>
            <w:tcW w:w="1135" w:type="dxa"/>
            <w:vMerge/>
          </w:tcPr>
          <w:p w14:paraId="277ED0E7" w14:textId="77777777" w:rsidR="00B2621B" w:rsidRDefault="00B2621B" w:rsidP="00110E1A"/>
        </w:tc>
        <w:tc>
          <w:tcPr>
            <w:tcW w:w="612" w:type="dxa"/>
          </w:tcPr>
          <w:p w14:paraId="4720E763" w14:textId="77777777" w:rsidR="00B2621B" w:rsidRDefault="00B2621B" w:rsidP="00110E1A">
            <w:r>
              <w:t>2</w:t>
            </w:r>
          </w:p>
        </w:tc>
        <w:tc>
          <w:tcPr>
            <w:tcW w:w="2709" w:type="dxa"/>
          </w:tcPr>
          <w:p w14:paraId="5459A704" w14:textId="77777777" w:rsidR="00B2621B" w:rsidRDefault="00B2621B" w:rsidP="00110E1A">
            <w:r>
              <w:t>In de dropdownlist onder het “copy” label Kies de andere route</w:t>
            </w:r>
          </w:p>
        </w:tc>
        <w:tc>
          <w:tcPr>
            <w:tcW w:w="2301" w:type="dxa"/>
            <w:vMerge/>
          </w:tcPr>
          <w:p w14:paraId="0E692D6E" w14:textId="77777777" w:rsidR="00B2621B" w:rsidRDefault="00B2621B" w:rsidP="00110E1A"/>
        </w:tc>
        <w:tc>
          <w:tcPr>
            <w:tcW w:w="2194" w:type="dxa"/>
            <w:vMerge/>
          </w:tcPr>
          <w:p w14:paraId="74009ACB" w14:textId="77777777" w:rsidR="00B2621B" w:rsidRDefault="00B2621B" w:rsidP="00110E1A"/>
        </w:tc>
        <w:tc>
          <w:tcPr>
            <w:tcW w:w="1250" w:type="dxa"/>
            <w:vMerge/>
          </w:tcPr>
          <w:p w14:paraId="563F42AC" w14:textId="77777777" w:rsidR="00B2621B" w:rsidRDefault="00B2621B" w:rsidP="00110E1A"/>
        </w:tc>
      </w:tr>
      <w:tr w:rsidR="00B2621B" w14:paraId="609DD0C3" w14:textId="77777777" w:rsidTr="00110E1A">
        <w:trPr>
          <w:trHeight w:val="77"/>
        </w:trPr>
        <w:tc>
          <w:tcPr>
            <w:tcW w:w="1135" w:type="dxa"/>
            <w:vMerge/>
          </w:tcPr>
          <w:p w14:paraId="61230756" w14:textId="77777777" w:rsidR="00B2621B" w:rsidRDefault="00B2621B" w:rsidP="00110E1A"/>
        </w:tc>
        <w:tc>
          <w:tcPr>
            <w:tcW w:w="612" w:type="dxa"/>
          </w:tcPr>
          <w:p w14:paraId="17DD496F" w14:textId="77777777" w:rsidR="00B2621B" w:rsidRDefault="00B2621B" w:rsidP="00110E1A">
            <w:r>
              <w:t>3</w:t>
            </w:r>
          </w:p>
        </w:tc>
        <w:tc>
          <w:tcPr>
            <w:tcW w:w="2709" w:type="dxa"/>
          </w:tcPr>
          <w:p w14:paraId="1F56DCFA" w14:textId="77777777" w:rsidR="00B2621B" w:rsidRDefault="00B2621B" w:rsidP="00110E1A">
            <w:r>
              <w:t>Klik op “copy To”</w:t>
            </w:r>
          </w:p>
        </w:tc>
        <w:tc>
          <w:tcPr>
            <w:tcW w:w="2301" w:type="dxa"/>
            <w:vMerge/>
          </w:tcPr>
          <w:p w14:paraId="62681864" w14:textId="77777777" w:rsidR="00B2621B" w:rsidRDefault="00B2621B" w:rsidP="00110E1A"/>
        </w:tc>
        <w:tc>
          <w:tcPr>
            <w:tcW w:w="2194" w:type="dxa"/>
            <w:vMerge/>
          </w:tcPr>
          <w:p w14:paraId="4E7CAFA9" w14:textId="77777777" w:rsidR="00B2621B" w:rsidRDefault="00B2621B" w:rsidP="00110E1A"/>
        </w:tc>
        <w:tc>
          <w:tcPr>
            <w:tcW w:w="1250" w:type="dxa"/>
            <w:vMerge/>
          </w:tcPr>
          <w:p w14:paraId="206BBF7D" w14:textId="77777777" w:rsidR="00B2621B" w:rsidRDefault="00B2621B" w:rsidP="00110E1A"/>
        </w:tc>
      </w:tr>
    </w:tbl>
    <w:p w14:paraId="215EA514" w14:textId="77777777" w:rsidR="00B2621B" w:rsidRDefault="00B2621B"/>
    <w:p w14:paraId="46EFBABF" w14:textId="77777777" w:rsidR="00B2621B" w:rsidRDefault="00B2621B">
      <w:r>
        <w:br w:type="page"/>
      </w:r>
    </w:p>
    <w:p w14:paraId="75DBF9FD" w14:textId="77777777" w:rsidR="00B2621B" w:rsidRDefault="00B2621B"/>
    <w:p w14:paraId="13125F7D" w14:textId="77777777" w:rsidR="00B2621B" w:rsidRDefault="00B2621B" w:rsidP="00110E1A">
      <w:pPr>
        <w:pStyle w:val="Inhopg1"/>
        <w:rPr>
          <w:smallCaps/>
        </w:rPr>
      </w:pPr>
      <w:r>
        <w:t>Bin</w:t>
      </w:r>
    </w:p>
    <w:tbl>
      <w:tblPr>
        <w:tblStyle w:val="Tabelraster"/>
        <w:tblW w:w="10201" w:type="dxa"/>
        <w:tblLook w:val="04A0" w:firstRow="1" w:lastRow="0" w:firstColumn="1" w:lastColumn="0" w:noHBand="0" w:noVBand="1"/>
      </w:tblPr>
      <w:tblGrid>
        <w:gridCol w:w="1135"/>
        <w:gridCol w:w="612"/>
        <w:gridCol w:w="2709"/>
        <w:gridCol w:w="2301"/>
        <w:gridCol w:w="2194"/>
        <w:gridCol w:w="1250"/>
      </w:tblGrid>
      <w:tr w:rsidR="00B2621B" w14:paraId="409A4E8D" w14:textId="77777777" w:rsidTr="00110E1A">
        <w:tc>
          <w:tcPr>
            <w:tcW w:w="1135" w:type="dxa"/>
            <w:shd w:val="clear" w:color="auto" w:fill="E5B8B7" w:themeFill="accent2" w:themeFillTint="66"/>
          </w:tcPr>
          <w:p w14:paraId="42E60C8F" w14:textId="77777777" w:rsidR="00B2621B" w:rsidRDefault="00B2621B" w:rsidP="00110E1A">
            <w:r>
              <w:t>Testcase ID</w:t>
            </w:r>
          </w:p>
        </w:tc>
        <w:tc>
          <w:tcPr>
            <w:tcW w:w="612" w:type="dxa"/>
            <w:shd w:val="clear" w:color="auto" w:fill="E5B8B7" w:themeFill="accent2" w:themeFillTint="66"/>
          </w:tcPr>
          <w:p w14:paraId="0E7CB51A" w14:textId="77777777" w:rsidR="00B2621B" w:rsidRDefault="00B2621B" w:rsidP="00110E1A">
            <w:r>
              <w:t>Stap</w:t>
            </w:r>
          </w:p>
        </w:tc>
        <w:tc>
          <w:tcPr>
            <w:tcW w:w="2709" w:type="dxa"/>
            <w:shd w:val="clear" w:color="auto" w:fill="E5B8B7" w:themeFill="accent2" w:themeFillTint="66"/>
          </w:tcPr>
          <w:p w14:paraId="613C502E" w14:textId="77777777" w:rsidR="00B2621B" w:rsidRDefault="00B2621B" w:rsidP="00110E1A">
            <w:r>
              <w:t>Beschrijvingstap</w:t>
            </w:r>
          </w:p>
        </w:tc>
        <w:tc>
          <w:tcPr>
            <w:tcW w:w="2301" w:type="dxa"/>
            <w:shd w:val="clear" w:color="auto" w:fill="E5B8B7" w:themeFill="accent2" w:themeFillTint="66"/>
          </w:tcPr>
          <w:p w14:paraId="61DCD538" w14:textId="77777777" w:rsidR="00B2621B" w:rsidRDefault="00B2621B" w:rsidP="00110E1A">
            <w:r>
              <w:t>Verwachte resultaat</w:t>
            </w:r>
          </w:p>
        </w:tc>
        <w:tc>
          <w:tcPr>
            <w:tcW w:w="2194" w:type="dxa"/>
            <w:shd w:val="clear" w:color="auto" w:fill="E5B8B7" w:themeFill="accent2" w:themeFillTint="66"/>
          </w:tcPr>
          <w:p w14:paraId="6FEC9D62" w14:textId="77777777" w:rsidR="00B2621B" w:rsidRDefault="00B2621B" w:rsidP="00110E1A">
            <w:r>
              <w:t>Geobserveerde resultaat</w:t>
            </w:r>
          </w:p>
        </w:tc>
        <w:tc>
          <w:tcPr>
            <w:tcW w:w="1250" w:type="dxa"/>
            <w:shd w:val="clear" w:color="auto" w:fill="E5B8B7" w:themeFill="accent2" w:themeFillTint="66"/>
          </w:tcPr>
          <w:p w14:paraId="635EA2D9" w14:textId="77777777" w:rsidR="00B2621B" w:rsidRDefault="00B2621B" w:rsidP="00110E1A">
            <w:r>
              <w:t xml:space="preserve">Resultaat </w:t>
            </w:r>
          </w:p>
        </w:tc>
      </w:tr>
      <w:tr w:rsidR="00B2621B" w14:paraId="4495FC6E" w14:textId="77777777" w:rsidTr="00110E1A">
        <w:trPr>
          <w:trHeight w:val="232"/>
        </w:trPr>
        <w:tc>
          <w:tcPr>
            <w:tcW w:w="1135" w:type="dxa"/>
            <w:vMerge w:val="restart"/>
          </w:tcPr>
          <w:p w14:paraId="7AC44A64" w14:textId="77777777" w:rsidR="00B2621B" w:rsidRDefault="00B2621B" w:rsidP="00110E1A">
            <w:r>
              <w:t>PARS_BT1</w:t>
            </w:r>
          </w:p>
        </w:tc>
        <w:tc>
          <w:tcPr>
            <w:tcW w:w="612" w:type="dxa"/>
          </w:tcPr>
          <w:p w14:paraId="5766CFFE" w14:textId="77777777" w:rsidR="00B2621B" w:rsidRDefault="00B2621B" w:rsidP="00110E1A">
            <w:r>
              <w:t>1</w:t>
            </w:r>
          </w:p>
        </w:tc>
        <w:tc>
          <w:tcPr>
            <w:tcW w:w="2709" w:type="dxa"/>
          </w:tcPr>
          <w:p w14:paraId="1E46323F" w14:textId="77777777" w:rsidR="00B2621B" w:rsidRDefault="00B2621B" w:rsidP="00110E1A">
            <w:r>
              <w:t>Rechtsklik op een bin en klik op “set bin parameters”</w:t>
            </w:r>
          </w:p>
        </w:tc>
        <w:tc>
          <w:tcPr>
            <w:tcW w:w="2301" w:type="dxa"/>
            <w:vMerge w:val="restart"/>
          </w:tcPr>
          <w:p w14:paraId="06024EBE" w14:textId="77777777" w:rsidR="00B2621B" w:rsidRDefault="00B2621B" w:rsidP="00110E1A">
            <w:r>
              <w:t>Parameters die verwijderd is komt niet meer voor in die bin</w:t>
            </w:r>
          </w:p>
        </w:tc>
        <w:tc>
          <w:tcPr>
            <w:tcW w:w="2194" w:type="dxa"/>
            <w:vMerge w:val="restart"/>
          </w:tcPr>
          <w:p w14:paraId="219376D0" w14:textId="77777777" w:rsidR="00B2621B" w:rsidRDefault="00B2621B" w:rsidP="00110E1A"/>
        </w:tc>
        <w:tc>
          <w:tcPr>
            <w:tcW w:w="1250" w:type="dxa"/>
            <w:vMerge w:val="restart"/>
          </w:tcPr>
          <w:p w14:paraId="3141CE59" w14:textId="77777777" w:rsidR="00B2621B" w:rsidRDefault="00B2621B" w:rsidP="00110E1A">
            <w:r w:rsidRPr="00960B31">
              <w:rPr>
                <w:rFonts w:ascii="Calibri" w:hAnsi="Calibri" w:cs="Arial"/>
                <w:color w:val="76923C" w:themeColor="accent3" w:themeShade="BF"/>
              </w:rPr>
              <w:t>PASSED</w:t>
            </w:r>
          </w:p>
        </w:tc>
      </w:tr>
      <w:tr w:rsidR="00B2621B" w14:paraId="4A307303" w14:textId="77777777" w:rsidTr="00110E1A">
        <w:trPr>
          <w:trHeight w:val="232"/>
        </w:trPr>
        <w:tc>
          <w:tcPr>
            <w:tcW w:w="1135" w:type="dxa"/>
            <w:vMerge/>
          </w:tcPr>
          <w:p w14:paraId="4901E878" w14:textId="77777777" w:rsidR="00B2621B" w:rsidRDefault="00B2621B" w:rsidP="00110E1A"/>
        </w:tc>
        <w:tc>
          <w:tcPr>
            <w:tcW w:w="612" w:type="dxa"/>
          </w:tcPr>
          <w:p w14:paraId="69401BA2" w14:textId="77777777" w:rsidR="00B2621B" w:rsidRDefault="00B2621B" w:rsidP="00110E1A">
            <w:r>
              <w:t>2</w:t>
            </w:r>
          </w:p>
        </w:tc>
        <w:tc>
          <w:tcPr>
            <w:tcW w:w="2709" w:type="dxa"/>
          </w:tcPr>
          <w:p w14:paraId="5B710019" w14:textId="77777777" w:rsidR="00B2621B" w:rsidRDefault="00B2621B" w:rsidP="00110E1A">
            <w:r>
              <w:t>Rechtsklik op een parameter in de lijst en klik “Remove”</w:t>
            </w:r>
          </w:p>
        </w:tc>
        <w:tc>
          <w:tcPr>
            <w:tcW w:w="2301" w:type="dxa"/>
            <w:vMerge/>
          </w:tcPr>
          <w:p w14:paraId="191DAEA7" w14:textId="77777777" w:rsidR="00B2621B" w:rsidRDefault="00B2621B" w:rsidP="00110E1A"/>
        </w:tc>
        <w:tc>
          <w:tcPr>
            <w:tcW w:w="2194" w:type="dxa"/>
            <w:vMerge/>
          </w:tcPr>
          <w:p w14:paraId="22C201E7" w14:textId="77777777" w:rsidR="00B2621B" w:rsidRDefault="00B2621B" w:rsidP="00110E1A"/>
        </w:tc>
        <w:tc>
          <w:tcPr>
            <w:tcW w:w="1250" w:type="dxa"/>
            <w:vMerge/>
          </w:tcPr>
          <w:p w14:paraId="07CFCE77" w14:textId="77777777" w:rsidR="00B2621B" w:rsidRDefault="00B2621B" w:rsidP="00110E1A"/>
        </w:tc>
      </w:tr>
      <w:tr w:rsidR="00B2621B" w14:paraId="2A39DB6B" w14:textId="77777777" w:rsidTr="00110E1A">
        <w:trPr>
          <w:trHeight w:val="232"/>
        </w:trPr>
        <w:tc>
          <w:tcPr>
            <w:tcW w:w="1135" w:type="dxa"/>
            <w:vMerge/>
          </w:tcPr>
          <w:p w14:paraId="3FB91461" w14:textId="77777777" w:rsidR="00B2621B" w:rsidRDefault="00B2621B" w:rsidP="00110E1A"/>
        </w:tc>
        <w:tc>
          <w:tcPr>
            <w:tcW w:w="612" w:type="dxa"/>
          </w:tcPr>
          <w:p w14:paraId="3A4FA25C" w14:textId="77777777" w:rsidR="00B2621B" w:rsidRDefault="00B2621B" w:rsidP="00110E1A">
            <w:r>
              <w:t>3</w:t>
            </w:r>
          </w:p>
        </w:tc>
        <w:tc>
          <w:tcPr>
            <w:tcW w:w="2709" w:type="dxa"/>
          </w:tcPr>
          <w:p w14:paraId="1C146416" w14:textId="77777777" w:rsidR="00B2621B" w:rsidRDefault="00B2621B" w:rsidP="00110E1A">
            <w:r>
              <w:t>Klik op “Save”</w:t>
            </w:r>
          </w:p>
        </w:tc>
        <w:tc>
          <w:tcPr>
            <w:tcW w:w="2301" w:type="dxa"/>
            <w:vMerge/>
          </w:tcPr>
          <w:p w14:paraId="55507077" w14:textId="77777777" w:rsidR="00B2621B" w:rsidRDefault="00B2621B" w:rsidP="00110E1A"/>
        </w:tc>
        <w:tc>
          <w:tcPr>
            <w:tcW w:w="2194" w:type="dxa"/>
            <w:vMerge/>
          </w:tcPr>
          <w:p w14:paraId="09F76238" w14:textId="77777777" w:rsidR="00B2621B" w:rsidRDefault="00B2621B" w:rsidP="00110E1A"/>
        </w:tc>
        <w:tc>
          <w:tcPr>
            <w:tcW w:w="1250" w:type="dxa"/>
            <w:vMerge/>
          </w:tcPr>
          <w:p w14:paraId="727FC1C7" w14:textId="77777777" w:rsidR="00B2621B" w:rsidRDefault="00B2621B" w:rsidP="00110E1A"/>
        </w:tc>
      </w:tr>
      <w:tr w:rsidR="00B2621B" w14:paraId="32110CCA" w14:textId="77777777" w:rsidTr="00110E1A">
        <w:trPr>
          <w:trHeight w:val="232"/>
        </w:trPr>
        <w:tc>
          <w:tcPr>
            <w:tcW w:w="1135" w:type="dxa"/>
            <w:vMerge w:val="restart"/>
          </w:tcPr>
          <w:p w14:paraId="08A34F8C" w14:textId="77777777" w:rsidR="00B2621B" w:rsidRDefault="00B2621B" w:rsidP="00110E1A">
            <w:r>
              <w:t>PARS_BT2</w:t>
            </w:r>
          </w:p>
        </w:tc>
        <w:tc>
          <w:tcPr>
            <w:tcW w:w="612" w:type="dxa"/>
          </w:tcPr>
          <w:p w14:paraId="7C2F5FC2" w14:textId="77777777" w:rsidR="00B2621B" w:rsidRDefault="00B2621B" w:rsidP="00110E1A">
            <w:r>
              <w:t>1</w:t>
            </w:r>
          </w:p>
        </w:tc>
        <w:tc>
          <w:tcPr>
            <w:tcW w:w="2709" w:type="dxa"/>
          </w:tcPr>
          <w:p w14:paraId="407994A1" w14:textId="77777777" w:rsidR="00B2621B" w:rsidRDefault="00B2621B" w:rsidP="00110E1A">
            <w:r>
              <w:t>Rechtsklik op een bin en klik op “set bin parameters”</w:t>
            </w:r>
          </w:p>
        </w:tc>
        <w:tc>
          <w:tcPr>
            <w:tcW w:w="2301" w:type="dxa"/>
            <w:vMerge w:val="restart"/>
          </w:tcPr>
          <w:p w14:paraId="1347C7C5" w14:textId="77777777" w:rsidR="00B2621B" w:rsidRDefault="00B2621B" w:rsidP="00110E1A">
            <w:r>
              <w:t>De parameter is toegevoegd aan desbetreffende bin</w:t>
            </w:r>
          </w:p>
        </w:tc>
        <w:tc>
          <w:tcPr>
            <w:tcW w:w="2194" w:type="dxa"/>
            <w:vMerge w:val="restart"/>
          </w:tcPr>
          <w:p w14:paraId="43C79DE4" w14:textId="77777777" w:rsidR="00B2621B" w:rsidRDefault="00B2621B" w:rsidP="00110E1A"/>
        </w:tc>
        <w:tc>
          <w:tcPr>
            <w:tcW w:w="1250" w:type="dxa"/>
            <w:vMerge w:val="restart"/>
          </w:tcPr>
          <w:p w14:paraId="5C011F0D" w14:textId="77777777" w:rsidR="00B2621B" w:rsidRDefault="00B2621B" w:rsidP="00110E1A">
            <w:r w:rsidRPr="00960B31">
              <w:rPr>
                <w:rFonts w:ascii="Calibri" w:hAnsi="Calibri" w:cs="Arial"/>
                <w:color w:val="76923C" w:themeColor="accent3" w:themeShade="BF"/>
              </w:rPr>
              <w:t>PASSED</w:t>
            </w:r>
          </w:p>
        </w:tc>
      </w:tr>
      <w:tr w:rsidR="00B2621B" w14:paraId="37DFE610" w14:textId="77777777" w:rsidTr="00110E1A">
        <w:trPr>
          <w:trHeight w:val="232"/>
        </w:trPr>
        <w:tc>
          <w:tcPr>
            <w:tcW w:w="1135" w:type="dxa"/>
            <w:vMerge/>
          </w:tcPr>
          <w:p w14:paraId="53247DC5" w14:textId="77777777" w:rsidR="00B2621B" w:rsidRDefault="00B2621B" w:rsidP="00110E1A"/>
        </w:tc>
        <w:tc>
          <w:tcPr>
            <w:tcW w:w="612" w:type="dxa"/>
          </w:tcPr>
          <w:p w14:paraId="39F9C6FC" w14:textId="77777777" w:rsidR="00B2621B" w:rsidRDefault="00B2621B" w:rsidP="00110E1A">
            <w:r>
              <w:t>2</w:t>
            </w:r>
          </w:p>
        </w:tc>
        <w:tc>
          <w:tcPr>
            <w:tcW w:w="2709" w:type="dxa"/>
          </w:tcPr>
          <w:p w14:paraId="3E5371E9" w14:textId="77777777" w:rsidR="00B2621B" w:rsidRDefault="00B2621B" w:rsidP="00110E1A">
            <w:r>
              <w:t>Kies uit de  drop downlist “add parameter” een parameter</w:t>
            </w:r>
          </w:p>
        </w:tc>
        <w:tc>
          <w:tcPr>
            <w:tcW w:w="2301" w:type="dxa"/>
            <w:vMerge/>
          </w:tcPr>
          <w:p w14:paraId="2245D29C" w14:textId="77777777" w:rsidR="00B2621B" w:rsidRDefault="00B2621B" w:rsidP="00110E1A"/>
        </w:tc>
        <w:tc>
          <w:tcPr>
            <w:tcW w:w="2194" w:type="dxa"/>
            <w:vMerge/>
          </w:tcPr>
          <w:p w14:paraId="6BAD71C7" w14:textId="77777777" w:rsidR="00B2621B" w:rsidRDefault="00B2621B" w:rsidP="00110E1A"/>
        </w:tc>
        <w:tc>
          <w:tcPr>
            <w:tcW w:w="1250" w:type="dxa"/>
            <w:vMerge/>
          </w:tcPr>
          <w:p w14:paraId="77F2C797" w14:textId="77777777" w:rsidR="00B2621B" w:rsidRDefault="00B2621B" w:rsidP="00110E1A"/>
        </w:tc>
      </w:tr>
      <w:tr w:rsidR="00B2621B" w14:paraId="01223226" w14:textId="77777777" w:rsidTr="00110E1A">
        <w:trPr>
          <w:trHeight w:val="232"/>
        </w:trPr>
        <w:tc>
          <w:tcPr>
            <w:tcW w:w="1135" w:type="dxa"/>
            <w:vMerge/>
          </w:tcPr>
          <w:p w14:paraId="2389D78B" w14:textId="77777777" w:rsidR="00B2621B" w:rsidRDefault="00B2621B" w:rsidP="00110E1A"/>
        </w:tc>
        <w:tc>
          <w:tcPr>
            <w:tcW w:w="612" w:type="dxa"/>
          </w:tcPr>
          <w:p w14:paraId="7A1EC044" w14:textId="77777777" w:rsidR="00B2621B" w:rsidRDefault="00B2621B" w:rsidP="00110E1A">
            <w:r>
              <w:t>3</w:t>
            </w:r>
          </w:p>
        </w:tc>
        <w:tc>
          <w:tcPr>
            <w:tcW w:w="2709" w:type="dxa"/>
          </w:tcPr>
          <w:p w14:paraId="08C2E991" w14:textId="77777777" w:rsidR="00B2621B" w:rsidRDefault="00B2621B" w:rsidP="00110E1A">
            <w:r>
              <w:t>Klik op “Add” onder de dropdownlist</w:t>
            </w:r>
          </w:p>
        </w:tc>
        <w:tc>
          <w:tcPr>
            <w:tcW w:w="2301" w:type="dxa"/>
            <w:vMerge/>
          </w:tcPr>
          <w:p w14:paraId="388712B4" w14:textId="77777777" w:rsidR="00B2621B" w:rsidRDefault="00B2621B" w:rsidP="00110E1A"/>
        </w:tc>
        <w:tc>
          <w:tcPr>
            <w:tcW w:w="2194" w:type="dxa"/>
            <w:vMerge/>
          </w:tcPr>
          <w:p w14:paraId="30E5519E" w14:textId="77777777" w:rsidR="00B2621B" w:rsidRDefault="00B2621B" w:rsidP="00110E1A"/>
        </w:tc>
        <w:tc>
          <w:tcPr>
            <w:tcW w:w="1250" w:type="dxa"/>
            <w:vMerge/>
          </w:tcPr>
          <w:p w14:paraId="6878E626" w14:textId="77777777" w:rsidR="00B2621B" w:rsidRDefault="00B2621B" w:rsidP="00110E1A"/>
        </w:tc>
      </w:tr>
      <w:tr w:rsidR="00B2621B" w14:paraId="119EA7E0" w14:textId="77777777" w:rsidTr="00110E1A">
        <w:trPr>
          <w:trHeight w:val="77"/>
        </w:trPr>
        <w:tc>
          <w:tcPr>
            <w:tcW w:w="1135" w:type="dxa"/>
            <w:vMerge/>
          </w:tcPr>
          <w:p w14:paraId="17EA9654" w14:textId="77777777" w:rsidR="00B2621B" w:rsidRDefault="00B2621B" w:rsidP="00110E1A"/>
        </w:tc>
        <w:tc>
          <w:tcPr>
            <w:tcW w:w="612" w:type="dxa"/>
          </w:tcPr>
          <w:p w14:paraId="1D95C2AD" w14:textId="77777777" w:rsidR="00B2621B" w:rsidRDefault="00B2621B" w:rsidP="00110E1A">
            <w:r>
              <w:t>4</w:t>
            </w:r>
          </w:p>
        </w:tc>
        <w:tc>
          <w:tcPr>
            <w:tcW w:w="2709" w:type="dxa"/>
          </w:tcPr>
          <w:p w14:paraId="155A21A2" w14:textId="77777777" w:rsidR="00B2621B" w:rsidRDefault="00B2621B" w:rsidP="00110E1A">
            <w:r>
              <w:t>Klik op “Save”</w:t>
            </w:r>
          </w:p>
        </w:tc>
        <w:tc>
          <w:tcPr>
            <w:tcW w:w="2301" w:type="dxa"/>
            <w:vMerge/>
          </w:tcPr>
          <w:p w14:paraId="3DC8F737" w14:textId="77777777" w:rsidR="00B2621B" w:rsidRDefault="00B2621B" w:rsidP="00110E1A"/>
        </w:tc>
        <w:tc>
          <w:tcPr>
            <w:tcW w:w="2194" w:type="dxa"/>
            <w:vMerge/>
          </w:tcPr>
          <w:p w14:paraId="61C0D361" w14:textId="77777777" w:rsidR="00B2621B" w:rsidRDefault="00B2621B" w:rsidP="00110E1A"/>
        </w:tc>
        <w:tc>
          <w:tcPr>
            <w:tcW w:w="1250" w:type="dxa"/>
            <w:vMerge/>
          </w:tcPr>
          <w:p w14:paraId="3D7A2307" w14:textId="77777777" w:rsidR="00B2621B" w:rsidRDefault="00B2621B" w:rsidP="00110E1A"/>
        </w:tc>
      </w:tr>
      <w:tr w:rsidR="00B2621B" w14:paraId="2E16F12F" w14:textId="77777777" w:rsidTr="00110E1A">
        <w:trPr>
          <w:trHeight w:val="77"/>
        </w:trPr>
        <w:tc>
          <w:tcPr>
            <w:tcW w:w="1135" w:type="dxa"/>
            <w:vMerge w:val="restart"/>
          </w:tcPr>
          <w:p w14:paraId="0E9AF82C" w14:textId="77777777" w:rsidR="00B2621B" w:rsidRDefault="00B2621B" w:rsidP="00110E1A">
            <w:r>
              <w:t>PARS_BT3</w:t>
            </w:r>
          </w:p>
        </w:tc>
        <w:tc>
          <w:tcPr>
            <w:tcW w:w="612" w:type="dxa"/>
          </w:tcPr>
          <w:p w14:paraId="6A2F6182" w14:textId="77777777" w:rsidR="00B2621B" w:rsidRDefault="00B2621B" w:rsidP="00110E1A">
            <w:r>
              <w:t>1</w:t>
            </w:r>
          </w:p>
        </w:tc>
        <w:tc>
          <w:tcPr>
            <w:tcW w:w="2709" w:type="dxa"/>
          </w:tcPr>
          <w:p w14:paraId="36BCBAE7" w14:textId="77777777" w:rsidR="00B2621B" w:rsidRDefault="00B2621B" w:rsidP="00110E1A">
            <w:r>
              <w:t>Rechtsklik op een bin en klik op “set bin parameters”</w:t>
            </w:r>
          </w:p>
        </w:tc>
        <w:tc>
          <w:tcPr>
            <w:tcW w:w="2301" w:type="dxa"/>
            <w:vMerge w:val="restart"/>
          </w:tcPr>
          <w:p w14:paraId="015B015F" w14:textId="77777777" w:rsidR="00B2621B" w:rsidRDefault="00B2621B" w:rsidP="00110E1A">
            <w:r>
              <w:t>Als je nu dezelfde bin weer open klikt dan heeft “ABfoMinFillAmount” van 100</w:t>
            </w:r>
          </w:p>
        </w:tc>
        <w:tc>
          <w:tcPr>
            <w:tcW w:w="2194" w:type="dxa"/>
            <w:vMerge w:val="restart"/>
          </w:tcPr>
          <w:p w14:paraId="1B5037A3" w14:textId="77777777" w:rsidR="00B2621B" w:rsidRDefault="00B2621B" w:rsidP="00110E1A"/>
        </w:tc>
        <w:tc>
          <w:tcPr>
            <w:tcW w:w="1250" w:type="dxa"/>
            <w:vMerge w:val="restart"/>
          </w:tcPr>
          <w:p w14:paraId="6F731C70" w14:textId="77777777" w:rsidR="00B2621B" w:rsidRDefault="00B2621B" w:rsidP="00110E1A">
            <w:r w:rsidRPr="00960B31">
              <w:rPr>
                <w:rFonts w:ascii="Calibri" w:hAnsi="Calibri" w:cs="Arial"/>
                <w:color w:val="76923C" w:themeColor="accent3" w:themeShade="BF"/>
              </w:rPr>
              <w:t>PASSED</w:t>
            </w:r>
          </w:p>
        </w:tc>
      </w:tr>
      <w:tr w:rsidR="00B2621B" w14:paraId="2767107F" w14:textId="77777777" w:rsidTr="00110E1A">
        <w:trPr>
          <w:trHeight w:val="77"/>
        </w:trPr>
        <w:tc>
          <w:tcPr>
            <w:tcW w:w="1135" w:type="dxa"/>
            <w:vMerge/>
          </w:tcPr>
          <w:p w14:paraId="412F56F0" w14:textId="77777777" w:rsidR="00B2621B" w:rsidRDefault="00B2621B" w:rsidP="00110E1A"/>
        </w:tc>
        <w:tc>
          <w:tcPr>
            <w:tcW w:w="612" w:type="dxa"/>
          </w:tcPr>
          <w:p w14:paraId="50271E3C" w14:textId="77777777" w:rsidR="00B2621B" w:rsidRDefault="00B2621B" w:rsidP="00110E1A">
            <w:r>
              <w:t>2</w:t>
            </w:r>
          </w:p>
        </w:tc>
        <w:tc>
          <w:tcPr>
            <w:tcW w:w="2709" w:type="dxa"/>
          </w:tcPr>
          <w:p w14:paraId="07BFD6F7" w14:textId="77777777" w:rsidR="00B2621B" w:rsidRDefault="00B2621B" w:rsidP="00110E1A">
            <w:r>
              <w:t>In de parameter “ABfoMinFillAmount” verander de value naar 100</w:t>
            </w:r>
          </w:p>
        </w:tc>
        <w:tc>
          <w:tcPr>
            <w:tcW w:w="2301" w:type="dxa"/>
            <w:vMerge/>
          </w:tcPr>
          <w:p w14:paraId="65A67C2C" w14:textId="77777777" w:rsidR="00B2621B" w:rsidRDefault="00B2621B" w:rsidP="00110E1A"/>
        </w:tc>
        <w:tc>
          <w:tcPr>
            <w:tcW w:w="2194" w:type="dxa"/>
            <w:vMerge/>
          </w:tcPr>
          <w:p w14:paraId="3EF697E6" w14:textId="77777777" w:rsidR="00B2621B" w:rsidRDefault="00B2621B" w:rsidP="00110E1A"/>
        </w:tc>
        <w:tc>
          <w:tcPr>
            <w:tcW w:w="1250" w:type="dxa"/>
            <w:vMerge/>
          </w:tcPr>
          <w:p w14:paraId="152E2C52" w14:textId="77777777" w:rsidR="00B2621B" w:rsidRDefault="00B2621B" w:rsidP="00110E1A"/>
        </w:tc>
      </w:tr>
      <w:tr w:rsidR="00B2621B" w14:paraId="474A0225" w14:textId="77777777" w:rsidTr="00110E1A">
        <w:trPr>
          <w:trHeight w:val="77"/>
        </w:trPr>
        <w:tc>
          <w:tcPr>
            <w:tcW w:w="1135" w:type="dxa"/>
            <w:vMerge/>
          </w:tcPr>
          <w:p w14:paraId="37F08F49" w14:textId="77777777" w:rsidR="00B2621B" w:rsidRDefault="00B2621B" w:rsidP="00110E1A"/>
        </w:tc>
        <w:tc>
          <w:tcPr>
            <w:tcW w:w="612" w:type="dxa"/>
          </w:tcPr>
          <w:p w14:paraId="22B5B15F" w14:textId="77777777" w:rsidR="00B2621B" w:rsidRDefault="00B2621B" w:rsidP="00110E1A">
            <w:r>
              <w:t>3</w:t>
            </w:r>
          </w:p>
        </w:tc>
        <w:tc>
          <w:tcPr>
            <w:tcW w:w="2709" w:type="dxa"/>
          </w:tcPr>
          <w:p w14:paraId="2F6258CA" w14:textId="77777777" w:rsidR="00B2621B" w:rsidRDefault="00B2621B" w:rsidP="00110E1A">
            <w:r>
              <w:t>Klik op “save”</w:t>
            </w:r>
          </w:p>
        </w:tc>
        <w:tc>
          <w:tcPr>
            <w:tcW w:w="2301" w:type="dxa"/>
            <w:vMerge/>
          </w:tcPr>
          <w:p w14:paraId="6AF4F79A" w14:textId="77777777" w:rsidR="00B2621B" w:rsidRDefault="00B2621B" w:rsidP="00110E1A"/>
        </w:tc>
        <w:tc>
          <w:tcPr>
            <w:tcW w:w="2194" w:type="dxa"/>
            <w:vMerge/>
          </w:tcPr>
          <w:p w14:paraId="52CBADF4" w14:textId="77777777" w:rsidR="00B2621B" w:rsidRDefault="00B2621B" w:rsidP="00110E1A"/>
        </w:tc>
        <w:tc>
          <w:tcPr>
            <w:tcW w:w="1250" w:type="dxa"/>
            <w:vMerge/>
          </w:tcPr>
          <w:p w14:paraId="6ADD4FC4" w14:textId="77777777" w:rsidR="00B2621B" w:rsidRDefault="00B2621B" w:rsidP="00110E1A"/>
        </w:tc>
      </w:tr>
      <w:tr w:rsidR="00B2621B" w14:paraId="4DD362AC" w14:textId="77777777" w:rsidTr="00110E1A">
        <w:trPr>
          <w:trHeight w:val="77"/>
        </w:trPr>
        <w:tc>
          <w:tcPr>
            <w:tcW w:w="1135" w:type="dxa"/>
            <w:vMerge w:val="restart"/>
          </w:tcPr>
          <w:p w14:paraId="7D412DAA" w14:textId="77777777" w:rsidR="00B2621B" w:rsidRDefault="00B2621B" w:rsidP="00110E1A">
            <w:r>
              <w:t>PARS_BT4</w:t>
            </w:r>
          </w:p>
        </w:tc>
        <w:tc>
          <w:tcPr>
            <w:tcW w:w="612" w:type="dxa"/>
          </w:tcPr>
          <w:p w14:paraId="4881C5FF" w14:textId="77777777" w:rsidR="00B2621B" w:rsidRDefault="00B2621B" w:rsidP="00110E1A">
            <w:r>
              <w:t>1</w:t>
            </w:r>
          </w:p>
        </w:tc>
        <w:tc>
          <w:tcPr>
            <w:tcW w:w="2709" w:type="dxa"/>
          </w:tcPr>
          <w:p w14:paraId="3595AF90" w14:textId="77777777" w:rsidR="00B2621B" w:rsidRDefault="00B2621B" w:rsidP="00110E1A">
            <w:r>
              <w:t>Rechtsklik op een bin en klik op “set bin parameters”</w:t>
            </w:r>
          </w:p>
        </w:tc>
        <w:tc>
          <w:tcPr>
            <w:tcW w:w="2301" w:type="dxa"/>
            <w:vMerge w:val="restart"/>
          </w:tcPr>
          <w:p w14:paraId="4A7CFEAE" w14:textId="77777777" w:rsidR="00B2621B" w:rsidRDefault="00B2621B" w:rsidP="00110E1A">
            <w:r>
              <w:t>Er ontbreken geen parameters bij in de desbetreffende bin. Dit kun je checken door op ” Check all bin parameters” te drukken</w:t>
            </w:r>
          </w:p>
        </w:tc>
        <w:tc>
          <w:tcPr>
            <w:tcW w:w="2194" w:type="dxa"/>
            <w:vMerge w:val="restart"/>
          </w:tcPr>
          <w:p w14:paraId="38432B1C" w14:textId="77777777" w:rsidR="00B2621B" w:rsidRDefault="00B2621B" w:rsidP="00110E1A"/>
        </w:tc>
        <w:tc>
          <w:tcPr>
            <w:tcW w:w="1250" w:type="dxa"/>
            <w:vMerge w:val="restart"/>
          </w:tcPr>
          <w:p w14:paraId="03D9991B" w14:textId="77777777" w:rsidR="00B2621B" w:rsidRDefault="00B2621B" w:rsidP="00110E1A">
            <w:r w:rsidRPr="00960B31">
              <w:rPr>
                <w:rFonts w:ascii="Calibri" w:hAnsi="Calibri" w:cs="Arial"/>
                <w:color w:val="76923C" w:themeColor="accent3" w:themeShade="BF"/>
              </w:rPr>
              <w:t>PASSED</w:t>
            </w:r>
          </w:p>
        </w:tc>
      </w:tr>
      <w:tr w:rsidR="00B2621B" w14:paraId="148A4FA2" w14:textId="77777777" w:rsidTr="00110E1A">
        <w:trPr>
          <w:trHeight w:val="77"/>
        </w:trPr>
        <w:tc>
          <w:tcPr>
            <w:tcW w:w="1135" w:type="dxa"/>
            <w:vMerge/>
          </w:tcPr>
          <w:p w14:paraId="417D2D5C" w14:textId="77777777" w:rsidR="00B2621B" w:rsidRDefault="00B2621B" w:rsidP="00110E1A"/>
        </w:tc>
        <w:tc>
          <w:tcPr>
            <w:tcW w:w="612" w:type="dxa"/>
          </w:tcPr>
          <w:p w14:paraId="7A420A32" w14:textId="77777777" w:rsidR="00B2621B" w:rsidRDefault="00B2621B" w:rsidP="00110E1A">
            <w:r>
              <w:t>2</w:t>
            </w:r>
          </w:p>
        </w:tc>
        <w:tc>
          <w:tcPr>
            <w:tcW w:w="2709" w:type="dxa"/>
          </w:tcPr>
          <w:p w14:paraId="528E0FF5" w14:textId="77777777" w:rsidR="00B2621B" w:rsidRDefault="00B2621B" w:rsidP="00110E1A">
            <w:r>
              <w:t>Verwijder alle parameters in de bin</w:t>
            </w:r>
          </w:p>
        </w:tc>
        <w:tc>
          <w:tcPr>
            <w:tcW w:w="2301" w:type="dxa"/>
            <w:vMerge/>
          </w:tcPr>
          <w:p w14:paraId="2F070425" w14:textId="77777777" w:rsidR="00B2621B" w:rsidRDefault="00B2621B" w:rsidP="00110E1A"/>
        </w:tc>
        <w:tc>
          <w:tcPr>
            <w:tcW w:w="2194" w:type="dxa"/>
            <w:vMerge/>
          </w:tcPr>
          <w:p w14:paraId="3B36C6A0" w14:textId="77777777" w:rsidR="00B2621B" w:rsidRDefault="00B2621B" w:rsidP="00110E1A"/>
        </w:tc>
        <w:tc>
          <w:tcPr>
            <w:tcW w:w="1250" w:type="dxa"/>
            <w:vMerge/>
          </w:tcPr>
          <w:p w14:paraId="3F6EB108" w14:textId="77777777" w:rsidR="00B2621B" w:rsidRDefault="00B2621B" w:rsidP="00110E1A"/>
        </w:tc>
      </w:tr>
      <w:tr w:rsidR="00B2621B" w14:paraId="1FA9C2C1" w14:textId="77777777" w:rsidTr="00110E1A">
        <w:trPr>
          <w:trHeight w:val="77"/>
        </w:trPr>
        <w:tc>
          <w:tcPr>
            <w:tcW w:w="1135" w:type="dxa"/>
            <w:vMerge/>
          </w:tcPr>
          <w:p w14:paraId="191DB785" w14:textId="77777777" w:rsidR="00B2621B" w:rsidRDefault="00B2621B" w:rsidP="00110E1A"/>
        </w:tc>
        <w:tc>
          <w:tcPr>
            <w:tcW w:w="612" w:type="dxa"/>
          </w:tcPr>
          <w:p w14:paraId="24162F9A" w14:textId="77777777" w:rsidR="00B2621B" w:rsidRDefault="00B2621B" w:rsidP="00110E1A">
            <w:r>
              <w:t>3</w:t>
            </w:r>
          </w:p>
        </w:tc>
        <w:tc>
          <w:tcPr>
            <w:tcW w:w="2709" w:type="dxa"/>
          </w:tcPr>
          <w:p w14:paraId="022CE8F6" w14:textId="77777777" w:rsidR="00B2621B" w:rsidRDefault="00B2621B" w:rsidP="00110E1A">
            <w:r>
              <w:t>Klik op “Add” onder het label “Add required parameters”</w:t>
            </w:r>
          </w:p>
        </w:tc>
        <w:tc>
          <w:tcPr>
            <w:tcW w:w="2301" w:type="dxa"/>
            <w:vMerge/>
          </w:tcPr>
          <w:p w14:paraId="0FF1D9D2" w14:textId="77777777" w:rsidR="00B2621B" w:rsidRDefault="00B2621B" w:rsidP="00110E1A"/>
        </w:tc>
        <w:tc>
          <w:tcPr>
            <w:tcW w:w="2194" w:type="dxa"/>
            <w:vMerge/>
          </w:tcPr>
          <w:p w14:paraId="4C3E0676" w14:textId="77777777" w:rsidR="00B2621B" w:rsidRDefault="00B2621B" w:rsidP="00110E1A"/>
        </w:tc>
        <w:tc>
          <w:tcPr>
            <w:tcW w:w="1250" w:type="dxa"/>
            <w:vMerge/>
          </w:tcPr>
          <w:p w14:paraId="028ABE0E" w14:textId="77777777" w:rsidR="00B2621B" w:rsidRDefault="00B2621B" w:rsidP="00110E1A"/>
        </w:tc>
      </w:tr>
      <w:tr w:rsidR="00B2621B" w14:paraId="278F98B9" w14:textId="77777777" w:rsidTr="00110E1A">
        <w:trPr>
          <w:trHeight w:val="77"/>
        </w:trPr>
        <w:tc>
          <w:tcPr>
            <w:tcW w:w="1135" w:type="dxa"/>
            <w:vMerge/>
          </w:tcPr>
          <w:p w14:paraId="4EA12B46" w14:textId="77777777" w:rsidR="00B2621B" w:rsidRDefault="00B2621B" w:rsidP="00110E1A"/>
        </w:tc>
        <w:tc>
          <w:tcPr>
            <w:tcW w:w="612" w:type="dxa"/>
          </w:tcPr>
          <w:p w14:paraId="18060003" w14:textId="77777777" w:rsidR="00B2621B" w:rsidRDefault="00B2621B" w:rsidP="00110E1A">
            <w:r>
              <w:t>4</w:t>
            </w:r>
          </w:p>
        </w:tc>
        <w:tc>
          <w:tcPr>
            <w:tcW w:w="2709" w:type="dxa"/>
          </w:tcPr>
          <w:p w14:paraId="393B35ED" w14:textId="77777777" w:rsidR="00B2621B" w:rsidRDefault="00B2621B" w:rsidP="00110E1A">
            <w:r>
              <w:t>Klik op save</w:t>
            </w:r>
          </w:p>
        </w:tc>
        <w:tc>
          <w:tcPr>
            <w:tcW w:w="2301" w:type="dxa"/>
            <w:vMerge/>
          </w:tcPr>
          <w:p w14:paraId="2F909FD6" w14:textId="77777777" w:rsidR="00B2621B" w:rsidRDefault="00B2621B" w:rsidP="00110E1A"/>
        </w:tc>
        <w:tc>
          <w:tcPr>
            <w:tcW w:w="2194" w:type="dxa"/>
            <w:vMerge/>
          </w:tcPr>
          <w:p w14:paraId="5A50AD4E" w14:textId="77777777" w:rsidR="00B2621B" w:rsidRDefault="00B2621B" w:rsidP="00110E1A"/>
        </w:tc>
        <w:tc>
          <w:tcPr>
            <w:tcW w:w="1250" w:type="dxa"/>
            <w:vMerge/>
          </w:tcPr>
          <w:p w14:paraId="64157DFF" w14:textId="77777777" w:rsidR="00B2621B" w:rsidRDefault="00B2621B" w:rsidP="00110E1A"/>
        </w:tc>
      </w:tr>
    </w:tbl>
    <w:p w14:paraId="4AE2B910" w14:textId="77777777" w:rsidR="00B2621B" w:rsidRDefault="00B2621B" w:rsidP="00110E1A">
      <w:r>
        <w:br w:type="page"/>
      </w:r>
    </w:p>
    <w:tbl>
      <w:tblPr>
        <w:tblStyle w:val="Tabelraster"/>
        <w:tblW w:w="10201" w:type="dxa"/>
        <w:tblLook w:val="04A0" w:firstRow="1" w:lastRow="0" w:firstColumn="1" w:lastColumn="0" w:noHBand="0" w:noVBand="1"/>
      </w:tblPr>
      <w:tblGrid>
        <w:gridCol w:w="1135"/>
        <w:gridCol w:w="612"/>
        <w:gridCol w:w="2709"/>
        <w:gridCol w:w="2301"/>
        <w:gridCol w:w="2194"/>
        <w:gridCol w:w="1250"/>
      </w:tblGrid>
      <w:tr w:rsidR="00B2621B" w14:paraId="15224338" w14:textId="77777777" w:rsidTr="00110E1A">
        <w:trPr>
          <w:trHeight w:val="77"/>
        </w:trPr>
        <w:tc>
          <w:tcPr>
            <w:tcW w:w="1135" w:type="dxa"/>
            <w:vMerge w:val="restart"/>
          </w:tcPr>
          <w:p w14:paraId="76E27C11" w14:textId="77777777" w:rsidR="00B2621B" w:rsidRDefault="00B2621B" w:rsidP="00110E1A">
            <w:r>
              <w:lastRenderedPageBreak/>
              <w:t>PARS_BT5</w:t>
            </w:r>
          </w:p>
        </w:tc>
        <w:tc>
          <w:tcPr>
            <w:tcW w:w="612" w:type="dxa"/>
          </w:tcPr>
          <w:p w14:paraId="69BE8F89" w14:textId="77777777" w:rsidR="00B2621B" w:rsidRDefault="00B2621B" w:rsidP="00110E1A">
            <w:r>
              <w:t>0.1</w:t>
            </w:r>
          </w:p>
        </w:tc>
        <w:tc>
          <w:tcPr>
            <w:tcW w:w="2709" w:type="dxa"/>
          </w:tcPr>
          <w:p w14:paraId="4E95623F" w14:textId="77777777" w:rsidR="00B2621B" w:rsidRDefault="00B2621B" w:rsidP="00110E1A">
            <w:r>
              <w:t>Maak twee bins  aan. Een zonder parameters (je verwijderd die) en een met de parameters die hij normaal heeft</w:t>
            </w:r>
          </w:p>
        </w:tc>
        <w:tc>
          <w:tcPr>
            <w:tcW w:w="2301" w:type="dxa"/>
            <w:vMerge w:val="restart"/>
          </w:tcPr>
          <w:p w14:paraId="53E6DECE" w14:textId="77777777" w:rsidR="00B2621B" w:rsidRDefault="00B2621B" w:rsidP="00110E1A">
            <w:r>
              <w:t>De huidige bin krijgt alle parameters uit de andere waardoor de huidige bin weer valide wordt.</w:t>
            </w:r>
          </w:p>
        </w:tc>
        <w:tc>
          <w:tcPr>
            <w:tcW w:w="2194" w:type="dxa"/>
            <w:vMerge w:val="restart"/>
          </w:tcPr>
          <w:p w14:paraId="5AFE6F75" w14:textId="77777777" w:rsidR="00B2621B" w:rsidRDefault="00B2621B" w:rsidP="00110E1A"/>
        </w:tc>
        <w:tc>
          <w:tcPr>
            <w:tcW w:w="1250" w:type="dxa"/>
            <w:vMerge w:val="restart"/>
          </w:tcPr>
          <w:p w14:paraId="6E06C78C" w14:textId="77777777" w:rsidR="00B2621B" w:rsidRDefault="00B2621B" w:rsidP="00110E1A">
            <w:r w:rsidRPr="00EF41BA">
              <w:rPr>
                <w:rFonts w:ascii="Calibri" w:hAnsi="Calibri" w:cs="Arial"/>
                <w:color w:val="76923C" w:themeColor="accent3" w:themeShade="BF"/>
              </w:rPr>
              <w:t>PASSED</w:t>
            </w:r>
          </w:p>
        </w:tc>
      </w:tr>
      <w:tr w:rsidR="00B2621B" w14:paraId="09B58BC3" w14:textId="77777777" w:rsidTr="00110E1A">
        <w:trPr>
          <w:trHeight w:val="77"/>
        </w:trPr>
        <w:tc>
          <w:tcPr>
            <w:tcW w:w="1135" w:type="dxa"/>
            <w:vMerge/>
          </w:tcPr>
          <w:p w14:paraId="5E796A79" w14:textId="77777777" w:rsidR="00B2621B" w:rsidRDefault="00B2621B" w:rsidP="00110E1A"/>
        </w:tc>
        <w:tc>
          <w:tcPr>
            <w:tcW w:w="612" w:type="dxa"/>
          </w:tcPr>
          <w:p w14:paraId="72F68776" w14:textId="77777777" w:rsidR="00B2621B" w:rsidRDefault="00B2621B" w:rsidP="00110E1A">
            <w:r>
              <w:t>1</w:t>
            </w:r>
          </w:p>
        </w:tc>
        <w:tc>
          <w:tcPr>
            <w:tcW w:w="2709" w:type="dxa"/>
          </w:tcPr>
          <w:p w14:paraId="76B79C18" w14:textId="77777777" w:rsidR="00B2621B" w:rsidRDefault="00B2621B" w:rsidP="00110E1A">
            <w:r>
              <w:t xml:space="preserve">Open de “set parameter” window bij de bin zonder parameters </w:t>
            </w:r>
          </w:p>
        </w:tc>
        <w:tc>
          <w:tcPr>
            <w:tcW w:w="2301" w:type="dxa"/>
            <w:vMerge/>
          </w:tcPr>
          <w:p w14:paraId="7CEC4A03" w14:textId="77777777" w:rsidR="00B2621B" w:rsidRDefault="00B2621B" w:rsidP="00110E1A"/>
        </w:tc>
        <w:tc>
          <w:tcPr>
            <w:tcW w:w="2194" w:type="dxa"/>
            <w:vMerge/>
          </w:tcPr>
          <w:p w14:paraId="0FE05AB1" w14:textId="77777777" w:rsidR="00B2621B" w:rsidRDefault="00B2621B" w:rsidP="00110E1A"/>
        </w:tc>
        <w:tc>
          <w:tcPr>
            <w:tcW w:w="1250" w:type="dxa"/>
            <w:vMerge/>
          </w:tcPr>
          <w:p w14:paraId="2D03E6AF" w14:textId="77777777" w:rsidR="00B2621B" w:rsidRDefault="00B2621B" w:rsidP="00110E1A"/>
        </w:tc>
      </w:tr>
      <w:tr w:rsidR="00B2621B" w14:paraId="24F6CA32" w14:textId="77777777" w:rsidTr="00110E1A">
        <w:trPr>
          <w:trHeight w:val="77"/>
        </w:trPr>
        <w:tc>
          <w:tcPr>
            <w:tcW w:w="1135" w:type="dxa"/>
            <w:vMerge/>
          </w:tcPr>
          <w:p w14:paraId="14BF768F" w14:textId="77777777" w:rsidR="00B2621B" w:rsidRDefault="00B2621B" w:rsidP="00110E1A"/>
        </w:tc>
        <w:tc>
          <w:tcPr>
            <w:tcW w:w="612" w:type="dxa"/>
          </w:tcPr>
          <w:p w14:paraId="103400B4" w14:textId="77777777" w:rsidR="00B2621B" w:rsidRDefault="00B2621B" w:rsidP="00110E1A">
            <w:r>
              <w:t>2</w:t>
            </w:r>
          </w:p>
        </w:tc>
        <w:tc>
          <w:tcPr>
            <w:tcW w:w="2709" w:type="dxa"/>
          </w:tcPr>
          <w:p w14:paraId="360BA812" w14:textId="77777777" w:rsidR="00B2621B" w:rsidRDefault="00B2621B" w:rsidP="00110E1A">
            <w:r>
              <w:t>In de dropdownlist onder het “copy” label Kies de andere bin</w:t>
            </w:r>
          </w:p>
        </w:tc>
        <w:tc>
          <w:tcPr>
            <w:tcW w:w="2301" w:type="dxa"/>
            <w:vMerge/>
          </w:tcPr>
          <w:p w14:paraId="783B9A98" w14:textId="77777777" w:rsidR="00B2621B" w:rsidRDefault="00B2621B" w:rsidP="00110E1A"/>
        </w:tc>
        <w:tc>
          <w:tcPr>
            <w:tcW w:w="2194" w:type="dxa"/>
            <w:vMerge/>
          </w:tcPr>
          <w:p w14:paraId="21A6B42E" w14:textId="77777777" w:rsidR="00B2621B" w:rsidRDefault="00B2621B" w:rsidP="00110E1A"/>
        </w:tc>
        <w:tc>
          <w:tcPr>
            <w:tcW w:w="1250" w:type="dxa"/>
            <w:vMerge/>
          </w:tcPr>
          <w:p w14:paraId="135AFF09" w14:textId="77777777" w:rsidR="00B2621B" w:rsidRDefault="00B2621B" w:rsidP="00110E1A"/>
        </w:tc>
      </w:tr>
      <w:tr w:rsidR="00B2621B" w14:paraId="7988DACC" w14:textId="77777777" w:rsidTr="00110E1A">
        <w:trPr>
          <w:trHeight w:val="77"/>
        </w:trPr>
        <w:tc>
          <w:tcPr>
            <w:tcW w:w="1135" w:type="dxa"/>
            <w:vMerge/>
          </w:tcPr>
          <w:p w14:paraId="2AB7B668" w14:textId="77777777" w:rsidR="00B2621B" w:rsidRDefault="00B2621B" w:rsidP="00110E1A"/>
        </w:tc>
        <w:tc>
          <w:tcPr>
            <w:tcW w:w="612" w:type="dxa"/>
          </w:tcPr>
          <w:p w14:paraId="64DD903E" w14:textId="77777777" w:rsidR="00B2621B" w:rsidRDefault="00B2621B" w:rsidP="00110E1A">
            <w:r>
              <w:t>3</w:t>
            </w:r>
          </w:p>
        </w:tc>
        <w:tc>
          <w:tcPr>
            <w:tcW w:w="2709" w:type="dxa"/>
          </w:tcPr>
          <w:p w14:paraId="22F379E9" w14:textId="77777777" w:rsidR="00B2621B" w:rsidRDefault="00B2621B" w:rsidP="00110E1A">
            <w:r>
              <w:t>Klik op “copy from”</w:t>
            </w:r>
          </w:p>
        </w:tc>
        <w:tc>
          <w:tcPr>
            <w:tcW w:w="2301" w:type="dxa"/>
            <w:vMerge/>
          </w:tcPr>
          <w:p w14:paraId="71989BE2" w14:textId="77777777" w:rsidR="00B2621B" w:rsidRDefault="00B2621B" w:rsidP="00110E1A"/>
        </w:tc>
        <w:tc>
          <w:tcPr>
            <w:tcW w:w="2194" w:type="dxa"/>
            <w:vMerge/>
          </w:tcPr>
          <w:p w14:paraId="06A12ECE" w14:textId="77777777" w:rsidR="00B2621B" w:rsidRDefault="00B2621B" w:rsidP="00110E1A"/>
        </w:tc>
        <w:tc>
          <w:tcPr>
            <w:tcW w:w="1250" w:type="dxa"/>
            <w:vMerge/>
          </w:tcPr>
          <w:p w14:paraId="708D587E" w14:textId="77777777" w:rsidR="00B2621B" w:rsidRDefault="00B2621B" w:rsidP="00110E1A"/>
        </w:tc>
      </w:tr>
      <w:tr w:rsidR="00B2621B" w14:paraId="101CDE95" w14:textId="77777777" w:rsidTr="00110E1A">
        <w:trPr>
          <w:trHeight w:val="77"/>
        </w:trPr>
        <w:tc>
          <w:tcPr>
            <w:tcW w:w="1135" w:type="dxa"/>
            <w:vMerge w:val="restart"/>
          </w:tcPr>
          <w:p w14:paraId="123EBC39" w14:textId="77777777" w:rsidR="00B2621B" w:rsidRDefault="00B2621B" w:rsidP="00110E1A">
            <w:r>
              <w:t>PARS_BT6</w:t>
            </w:r>
          </w:p>
        </w:tc>
        <w:tc>
          <w:tcPr>
            <w:tcW w:w="612" w:type="dxa"/>
          </w:tcPr>
          <w:p w14:paraId="0BC790C8" w14:textId="77777777" w:rsidR="00B2621B" w:rsidRDefault="00B2621B" w:rsidP="00110E1A">
            <w:r>
              <w:t>0.1</w:t>
            </w:r>
          </w:p>
        </w:tc>
        <w:tc>
          <w:tcPr>
            <w:tcW w:w="2709" w:type="dxa"/>
          </w:tcPr>
          <w:p w14:paraId="0209F35F" w14:textId="77777777" w:rsidR="00B2621B" w:rsidRDefault="00B2621B" w:rsidP="00110E1A">
            <w:r>
              <w:t>Maak twee bins aan. Een zonder parameters (je verwijderd die) en een met de parameters die hij normaal heeft</w:t>
            </w:r>
          </w:p>
        </w:tc>
        <w:tc>
          <w:tcPr>
            <w:tcW w:w="2301" w:type="dxa"/>
            <w:vMerge w:val="restart"/>
          </w:tcPr>
          <w:p w14:paraId="52CA2527" w14:textId="77777777" w:rsidR="00B2621B" w:rsidRDefault="00B2621B" w:rsidP="00110E1A">
            <w:r>
              <w:t>De huidige bin kopieert al zijn parameters naar de lege bin toe</w:t>
            </w:r>
          </w:p>
        </w:tc>
        <w:tc>
          <w:tcPr>
            <w:tcW w:w="2194" w:type="dxa"/>
            <w:vMerge w:val="restart"/>
          </w:tcPr>
          <w:p w14:paraId="3000385D" w14:textId="77777777" w:rsidR="00B2621B" w:rsidRDefault="00B2621B" w:rsidP="00110E1A"/>
        </w:tc>
        <w:tc>
          <w:tcPr>
            <w:tcW w:w="1250" w:type="dxa"/>
            <w:vMerge w:val="restart"/>
          </w:tcPr>
          <w:p w14:paraId="137F278C" w14:textId="77777777" w:rsidR="00B2621B" w:rsidRDefault="00B2621B" w:rsidP="00110E1A">
            <w:r w:rsidRPr="00EF41BA">
              <w:rPr>
                <w:rFonts w:ascii="Calibri" w:hAnsi="Calibri" w:cs="Arial"/>
                <w:color w:val="76923C" w:themeColor="accent3" w:themeShade="BF"/>
              </w:rPr>
              <w:t>PASSED</w:t>
            </w:r>
          </w:p>
        </w:tc>
      </w:tr>
      <w:tr w:rsidR="00B2621B" w14:paraId="0AA8D415" w14:textId="77777777" w:rsidTr="00110E1A">
        <w:trPr>
          <w:trHeight w:val="77"/>
        </w:trPr>
        <w:tc>
          <w:tcPr>
            <w:tcW w:w="1135" w:type="dxa"/>
            <w:vMerge/>
          </w:tcPr>
          <w:p w14:paraId="3E93C0DD" w14:textId="77777777" w:rsidR="00B2621B" w:rsidRDefault="00B2621B" w:rsidP="00110E1A"/>
        </w:tc>
        <w:tc>
          <w:tcPr>
            <w:tcW w:w="612" w:type="dxa"/>
          </w:tcPr>
          <w:p w14:paraId="455AA3BE" w14:textId="77777777" w:rsidR="00B2621B" w:rsidRDefault="00B2621B" w:rsidP="00110E1A">
            <w:r>
              <w:t>1</w:t>
            </w:r>
          </w:p>
        </w:tc>
        <w:tc>
          <w:tcPr>
            <w:tcW w:w="2709" w:type="dxa"/>
          </w:tcPr>
          <w:p w14:paraId="41489879" w14:textId="77777777" w:rsidR="00B2621B" w:rsidRDefault="00B2621B" w:rsidP="00110E1A">
            <w:r>
              <w:t xml:space="preserve">Open de “set parameter” window bij de bin met parameters </w:t>
            </w:r>
          </w:p>
        </w:tc>
        <w:tc>
          <w:tcPr>
            <w:tcW w:w="2301" w:type="dxa"/>
            <w:vMerge/>
          </w:tcPr>
          <w:p w14:paraId="190E3BBE" w14:textId="77777777" w:rsidR="00B2621B" w:rsidRDefault="00B2621B" w:rsidP="00110E1A"/>
        </w:tc>
        <w:tc>
          <w:tcPr>
            <w:tcW w:w="2194" w:type="dxa"/>
            <w:vMerge/>
          </w:tcPr>
          <w:p w14:paraId="52169D12" w14:textId="77777777" w:rsidR="00B2621B" w:rsidRDefault="00B2621B" w:rsidP="00110E1A"/>
        </w:tc>
        <w:tc>
          <w:tcPr>
            <w:tcW w:w="1250" w:type="dxa"/>
            <w:vMerge/>
          </w:tcPr>
          <w:p w14:paraId="4894AC75" w14:textId="77777777" w:rsidR="00B2621B" w:rsidRDefault="00B2621B" w:rsidP="00110E1A"/>
        </w:tc>
      </w:tr>
      <w:tr w:rsidR="00B2621B" w14:paraId="7256182D" w14:textId="77777777" w:rsidTr="00110E1A">
        <w:trPr>
          <w:trHeight w:val="77"/>
        </w:trPr>
        <w:tc>
          <w:tcPr>
            <w:tcW w:w="1135" w:type="dxa"/>
            <w:vMerge/>
          </w:tcPr>
          <w:p w14:paraId="09DCD95D" w14:textId="77777777" w:rsidR="00B2621B" w:rsidRDefault="00B2621B" w:rsidP="00110E1A"/>
        </w:tc>
        <w:tc>
          <w:tcPr>
            <w:tcW w:w="612" w:type="dxa"/>
          </w:tcPr>
          <w:p w14:paraId="788B6CF2" w14:textId="77777777" w:rsidR="00B2621B" w:rsidRDefault="00B2621B" w:rsidP="00110E1A">
            <w:r>
              <w:t>2</w:t>
            </w:r>
          </w:p>
        </w:tc>
        <w:tc>
          <w:tcPr>
            <w:tcW w:w="2709" w:type="dxa"/>
          </w:tcPr>
          <w:p w14:paraId="17DF678B" w14:textId="77777777" w:rsidR="00B2621B" w:rsidRDefault="00B2621B" w:rsidP="00110E1A">
            <w:r>
              <w:t>In de dropdownlist onder het “copy” label Kies de andere bin</w:t>
            </w:r>
          </w:p>
        </w:tc>
        <w:tc>
          <w:tcPr>
            <w:tcW w:w="2301" w:type="dxa"/>
            <w:vMerge/>
          </w:tcPr>
          <w:p w14:paraId="7093FB10" w14:textId="77777777" w:rsidR="00B2621B" w:rsidRDefault="00B2621B" w:rsidP="00110E1A"/>
        </w:tc>
        <w:tc>
          <w:tcPr>
            <w:tcW w:w="2194" w:type="dxa"/>
            <w:vMerge/>
          </w:tcPr>
          <w:p w14:paraId="78137E29" w14:textId="77777777" w:rsidR="00B2621B" w:rsidRDefault="00B2621B" w:rsidP="00110E1A"/>
        </w:tc>
        <w:tc>
          <w:tcPr>
            <w:tcW w:w="1250" w:type="dxa"/>
            <w:vMerge/>
          </w:tcPr>
          <w:p w14:paraId="1EDBD3B9" w14:textId="77777777" w:rsidR="00B2621B" w:rsidRDefault="00B2621B" w:rsidP="00110E1A"/>
        </w:tc>
      </w:tr>
      <w:tr w:rsidR="00B2621B" w14:paraId="58ACB054" w14:textId="77777777" w:rsidTr="00110E1A">
        <w:trPr>
          <w:trHeight w:val="77"/>
        </w:trPr>
        <w:tc>
          <w:tcPr>
            <w:tcW w:w="1135" w:type="dxa"/>
            <w:vMerge/>
          </w:tcPr>
          <w:p w14:paraId="6BEA6A7C" w14:textId="77777777" w:rsidR="00B2621B" w:rsidRDefault="00B2621B" w:rsidP="00110E1A"/>
        </w:tc>
        <w:tc>
          <w:tcPr>
            <w:tcW w:w="612" w:type="dxa"/>
          </w:tcPr>
          <w:p w14:paraId="1B0405DE" w14:textId="77777777" w:rsidR="00B2621B" w:rsidRDefault="00B2621B" w:rsidP="00110E1A">
            <w:r>
              <w:t>3</w:t>
            </w:r>
          </w:p>
        </w:tc>
        <w:tc>
          <w:tcPr>
            <w:tcW w:w="2709" w:type="dxa"/>
          </w:tcPr>
          <w:p w14:paraId="0461E201" w14:textId="77777777" w:rsidR="00B2621B" w:rsidRDefault="00B2621B" w:rsidP="00110E1A">
            <w:r>
              <w:t>Klik op “copy To”</w:t>
            </w:r>
          </w:p>
        </w:tc>
        <w:tc>
          <w:tcPr>
            <w:tcW w:w="2301" w:type="dxa"/>
            <w:vMerge/>
          </w:tcPr>
          <w:p w14:paraId="3A27F75D" w14:textId="77777777" w:rsidR="00B2621B" w:rsidRDefault="00B2621B" w:rsidP="00110E1A"/>
        </w:tc>
        <w:tc>
          <w:tcPr>
            <w:tcW w:w="2194" w:type="dxa"/>
            <w:vMerge/>
          </w:tcPr>
          <w:p w14:paraId="2A496AB3" w14:textId="77777777" w:rsidR="00B2621B" w:rsidRDefault="00B2621B" w:rsidP="00110E1A"/>
        </w:tc>
        <w:tc>
          <w:tcPr>
            <w:tcW w:w="1250" w:type="dxa"/>
            <w:vMerge/>
          </w:tcPr>
          <w:p w14:paraId="5D8F2C8B" w14:textId="77777777" w:rsidR="00B2621B" w:rsidRDefault="00B2621B" w:rsidP="00110E1A"/>
        </w:tc>
      </w:tr>
      <w:bookmarkEnd w:id="1463"/>
      <w:bookmarkEnd w:id="1464"/>
    </w:tbl>
    <w:p w14:paraId="73F56C91" w14:textId="77777777" w:rsidR="00B2621B" w:rsidRDefault="00B2621B" w:rsidP="00110E1A"/>
    <w:p w14:paraId="2952DFA7" w14:textId="77777777" w:rsidR="00B2621B" w:rsidRDefault="00B2621B" w:rsidP="00110E1A"/>
    <w:p w14:paraId="6B5ACF93" w14:textId="77777777" w:rsidR="00B2621B" w:rsidRPr="00F15C80" w:rsidRDefault="00B2621B" w:rsidP="00110E1A"/>
    <w:p w14:paraId="15DA264D" w14:textId="77777777" w:rsidR="00B2621B" w:rsidRPr="00B95819" w:rsidRDefault="00B2621B" w:rsidP="00110E1A">
      <w:r>
        <w:br w:type="page"/>
      </w:r>
    </w:p>
    <w:p w14:paraId="6CFC2106" w14:textId="77777777" w:rsidR="00B2621B" w:rsidRPr="00B95819" w:rsidRDefault="00B2621B" w:rsidP="00B2621B">
      <w:pPr>
        <w:pStyle w:val="Kop1"/>
        <w:ind w:left="0" w:firstLine="0"/>
      </w:pPr>
      <w:bookmarkStart w:id="1471" w:name="_Toc517033893"/>
      <w:r w:rsidRPr="00B95819">
        <w:lastRenderedPageBreak/>
        <w:t>Bevindingen Rapportage</w:t>
      </w:r>
      <w:bookmarkEnd w:id="1471"/>
    </w:p>
    <w:p w14:paraId="1F8BE735" w14:textId="77777777" w:rsidR="00B2621B" w:rsidRDefault="00B2621B" w:rsidP="00110E1A">
      <w:pPr>
        <w:pStyle w:val="Normaalweb"/>
        <w:rPr>
          <w:rFonts w:ascii="Calibri" w:hAnsi="Calibri"/>
          <w:color w:val="000000"/>
        </w:rPr>
      </w:pPr>
      <w:r w:rsidRPr="00B95819">
        <w:rPr>
          <w:rFonts w:ascii="Calibri" w:hAnsi="Calibri"/>
          <w:color w:val="000000"/>
        </w:rPr>
        <w:t xml:space="preserve">De testcase worden getest op een Windows 7 PC met </w:t>
      </w:r>
      <w:r>
        <w:rPr>
          <w:rFonts w:ascii="Calibri" w:hAnsi="Calibri"/>
          <w:color w:val="000000"/>
        </w:rPr>
        <w:t>V</w:t>
      </w:r>
      <w:r w:rsidRPr="00B95819">
        <w:rPr>
          <w:rFonts w:ascii="Calibri" w:hAnsi="Calibri"/>
          <w:color w:val="000000"/>
        </w:rPr>
        <w:t>isual studio 2013 Enterprise Edition. Ze worden uitgevoerd</w:t>
      </w:r>
      <w:r>
        <w:rPr>
          <w:rFonts w:ascii="Calibri" w:hAnsi="Calibri"/>
          <w:color w:val="000000"/>
        </w:rPr>
        <w:t xml:space="preserve"> door</w:t>
      </w:r>
      <w:r w:rsidRPr="00B95819">
        <w:rPr>
          <w:rFonts w:ascii="Calibri" w:hAnsi="Calibri"/>
          <w:color w:val="000000"/>
        </w:rPr>
        <w:t xml:space="preserve"> Koen </w:t>
      </w:r>
      <w:r>
        <w:rPr>
          <w:rFonts w:ascii="Calibri" w:hAnsi="Calibri"/>
          <w:color w:val="000000"/>
        </w:rPr>
        <w:t>W</w:t>
      </w:r>
      <w:r w:rsidRPr="00B95819">
        <w:rPr>
          <w:rFonts w:ascii="Calibri" w:hAnsi="Calibri"/>
          <w:color w:val="000000"/>
        </w:rPr>
        <w:t>artenberg.</w:t>
      </w:r>
    </w:p>
    <w:p w14:paraId="553191D4" w14:textId="77777777" w:rsidR="00B2621B" w:rsidRDefault="00B2621B" w:rsidP="00110E1A">
      <w:pPr>
        <w:pStyle w:val="Normaalweb"/>
      </w:pPr>
    </w:p>
    <w:p w14:paraId="69B446FB" w14:textId="77777777" w:rsidR="00B2621B" w:rsidRDefault="00B2621B" w:rsidP="00110E1A">
      <w:pPr>
        <w:pStyle w:val="Normaalweb"/>
      </w:pPr>
      <w:r>
        <w:t>Aantal testgevallen: 66</w:t>
      </w:r>
    </w:p>
    <w:p w14:paraId="44140AA3" w14:textId="77777777" w:rsidR="00B2621B" w:rsidRDefault="00B2621B" w:rsidP="00110E1A">
      <w:pPr>
        <w:pStyle w:val="Normaalweb"/>
      </w:pPr>
      <w:r>
        <w:t>Aantal gefaalde testgevallen : 5</w:t>
      </w:r>
    </w:p>
    <w:p w14:paraId="4FE8E7EE" w14:textId="77777777" w:rsidR="00B2621B" w:rsidRDefault="00B2621B" w:rsidP="00110E1A">
      <w:pPr>
        <w:pStyle w:val="Normaalweb"/>
      </w:pPr>
      <w:r>
        <w:t>Aantal twijfelachtige testgevallen : 4</w:t>
      </w:r>
    </w:p>
    <w:p w14:paraId="351671B3" w14:textId="77777777" w:rsidR="00B2621B" w:rsidRDefault="00B2621B" w:rsidP="00110E1A">
      <w:pPr>
        <w:pStyle w:val="Normaalweb"/>
      </w:pPr>
      <w:r>
        <w:t>Aantal geslaagde testgevallen : 57</w:t>
      </w:r>
    </w:p>
    <w:p w14:paraId="3914AA82" w14:textId="77777777" w:rsidR="00B2621B" w:rsidRDefault="00B2621B" w:rsidP="00110E1A">
      <w:pPr>
        <w:pStyle w:val="Normaalweb"/>
      </w:pPr>
      <w:r>
        <w:t>Aantal geslaagde zonder de parameters testcases mee te rekenen : 39</w:t>
      </w:r>
    </w:p>
    <w:p w14:paraId="68DE05D4" w14:textId="77777777" w:rsidR="00B2621B" w:rsidRDefault="00B2621B" w:rsidP="00110E1A"/>
    <w:p w14:paraId="28929698" w14:textId="77777777" w:rsidR="00B2621B" w:rsidRPr="00B95819" w:rsidRDefault="00B2621B" w:rsidP="00110E1A">
      <w:r>
        <w:t xml:space="preserve">Voor nu zijn deze resultaten een hele verbetering op de oude versie van deze applicatie. Het systeem is nog niet genoeg stabiel, maar dit is redelijk snel te verhelpen. De grootste fouten zoals het crashen van het systeem zijn eruit. </w:t>
      </w:r>
    </w:p>
    <w:p w14:paraId="1AA8135F" w14:textId="77777777" w:rsidR="00B2621B" w:rsidRPr="00B95819" w:rsidRDefault="00B2621B" w:rsidP="00B2621B">
      <w:pPr>
        <w:pStyle w:val="Kop1"/>
        <w:ind w:left="0" w:firstLine="0"/>
      </w:pPr>
      <w:bookmarkStart w:id="1472" w:name="_Toc517033894"/>
      <w:r w:rsidRPr="00B95819">
        <w:t>Conclusie</w:t>
      </w:r>
      <w:bookmarkEnd w:id="1472"/>
    </w:p>
    <w:p w14:paraId="3CFBE84C" w14:textId="77777777" w:rsidR="00B2621B" w:rsidRPr="00B95819" w:rsidRDefault="00B2621B" w:rsidP="00110E1A">
      <w:pPr>
        <w:pStyle w:val="Normaalweb"/>
      </w:pPr>
      <w:r w:rsidRPr="00B95819">
        <w:rPr>
          <w:rFonts w:ascii="Calibri" w:hAnsi="Calibri"/>
          <w:color w:val="000000"/>
        </w:rPr>
        <w:t>Opmerkingen met betrekking tot de resultaten testcases.</w:t>
      </w:r>
    </w:p>
    <w:p w14:paraId="270B7BB6" w14:textId="77777777" w:rsidR="00B2621B" w:rsidRDefault="00B2621B" w:rsidP="00110E1A">
      <w:pPr>
        <w:pStyle w:val="Normaalweb"/>
        <w:rPr>
          <w:rFonts w:ascii="Calibri" w:hAnsi="Calibri"/>
          <w:color w:val="000000"/>
        </w:rPr>
      </w:pPr>
      <w:r w:rsidRPr="00B95819">
        <w:rPr>
          <w:rFonts w:ascii="Calibri" w:hAnsi="Calibri"/>
          <w:color w:val="000000"/>
        </w:rPr>
        <w:t>Volgens de criteria in paragraaf 2.3 kan de applicatie PROMASST MES configuratie tool versie 2.0 wordt</w:t>
      </w:r>
      <w:r w:rsidRPr="00C34BE1">
        <w:rPr>
          <w:rFonts w:ascii="Calibri" w:hAnsi="Calibri"/>
          <w:b/>
          <w:color w:val="000000"/>
        </w:rPr>
        <w:t xml:space="preserve"> niet geaccepteerd</w:t>
      </w:r>
      <w:r w:rsidRPr="00B95819">
        <w:rPr>
          <w:rFonts w:ascii="Calibri" w:hAnsi="Calibri"/>
          <w:color w:val="000000"/>
        </w:rPr>
        <w:t>.</w:t>
      </w:r>
    </w:p>
    <w:p w14:paraId="7E95AF42" w14:textId="77777777" w:rsidR="00B2621B" w:rsidRDefault="00B2621B" w:rsidP="00110E1A">
      <w:pPr>
        <w:pStyle w:val="Normaalweb"/>
        <w:rPr>
          <w:rFonts w:ascii="Calibri" w:hAnsi="Calibri"/>
          <w:color w:val="000000"/>
        </w:rPr>
      </w:pPr>
    </w:p>
    <w:p w14:paraId="4F717561" w14:textId="77777777" w:rsidR="00B2621B" w:rsidRDefault="00B2621B" w:rsidP="00110E1A">
      <w:pPr>
        <w:pStyle w:val="Normaalweb"/>
        <w:rPr>
          <w:rFonts w:ascii="Calibri" w:hAnsi="Calibri"/>
          <w:color w:val="000000"/>
        </w:rPr>
      </w:pPr>
      <w:r>
        <w:rPr>
          <w:rFonts w:ascii="Calibri" w:hAnsi="Calibri"/>
          <w:color w:val="000000"/>
        </w:rPr>
        <w:t xml:space="preserve">Nog niet alle fouten zijn uit het systeem en er zijn nog een paar onderdelen waarop het systeem foute data aan de database kan toevoegen. De meeste fouten zijn makkelijk te verhelpen, maar dat neemt niet weg dat het systeem nu nog niet helemaal in orde was. </w:t>
      </w:r>
    </w:p>
    <w:p w14:paraId="4EB0F490" w14:textId="77777777" w:rsidR="00B2621B" w:rsidRDefault="00B2621B" w:rsidP="00110E1A">
      <w:pPr>
        <w:pStyle w:val="Normaalweb"/>
        <w:rPr>
          <w:rFonts w:ascii="Calibri" w:hAnsi="Calibri"/>
          <w:color w:val="000000"/>
        </w:rPr>
      </w:pPr>
    </w:p>
    <w:p w14:paraId="75A3087C" w14:textId="77777777" w:rsidR="00B2621B" w:rsidRDefault="00B2621B" w:rsidP="00B2621B">
      <w:pPr>
        <w:pStyle w:val="Kop1"/>
        <w:ind w:left="0" w:firstLine="0"/>
      </w:pPr>
      <w:bookmarkStart w:id="1473" w:name="_Toc517033895"/>
      <w:r>
        <w:t>Aanbevelingen</w:t>
      </w:r>
      <w:bookmarkEnd w:id="1473"/>
    </w:p>
    <w:p w14:paraId="0A896487" w14:textId="77777777" w:rsidR="00B2621B" w:rsidRDefault="00B2621B" w:rsidP="00110E1A"/>
    <w:p w14:paraId="53E23CAC" w14:textId="77777777" w:rsidR="00B2621B" w:rsidRDefault="00B2621B" w:rsidP="00110E1A">
      <w:r>
        <w:t>De laatste fouten in de applicatie hebben tijd nodig om die te kunnen repareren. Maar je kunt ook deze foute functies tijdelijk weghalen. Het systeem functioneert daarna nog prima. Je zult alleen wat minder gemakkelijk met het systeem om kunnen gaan.</w:t>
      </w:r>
    </w:p>
    <w:p w14:paraId="311D1889" w14:textId="77777777" w:rsidR="00B2621B" w:rsidRDefault="00B2621B" w:rsidP="00110E1A"/>
    <w:p w14:paraId="44430C0C" w14:textId="5B31FEC0" w:rsidR="00B2621B" w:rsidRDefault="00B2621B">
      <w:r>
        <w:br w:type="page"/>
      </w:r>
    </w:p>
    <w:p w14:paraId="2806F626" w14:textId="3D515862" w:rsidR="00B2621B" w:rsidRDefault="00110E1A" w:rsidP="00110E1A">
      <w:pPr>
        <w:pStyle w:val="DocumentHeader"/>
      </w:pPr>
      <w:r>
        <w:lastRenderedPageBreak/>
        <w:t>16.5 Voor en nadelen document</w:t>
      </w:r>
    </w:p>
    <w:p w14:paraId="33C5DDC4" w14:textId="77777777" w:rsidR="00110E1A" w:rsidRPr="0013160E" w:rsidRDefault="00110E1A" w:rsidP="00110E1A"/>
    <w:p w14:paraId="35CA0904" w14:textId="77777777" w:rsidR="00110E1A" w:rsidRPr="00BC7A30" w:rsidRDefault="00110E1A" w:rsidP="00110E1A">
      <w:pPr>
        <w:pStyle w:val="Titel"/>
        <w:rPr>
          <w:rFonts w:ascii="Arial" w:hAnsi="Arial" w:cs="Arial"/>
          <w:b w:val="0"/>
          <w:sz w:val="52"/>
        </w:rPr>
      </w:pPr>
      <w:bookmarkStart w:id="1474" w:name="_tmluxrxippf5" w:colFirst="0" w:colLast="0"/>
      <w:bookmarkEnd w:id="1474"/>
      <w:r w:rsidRPr="00BC7A30">
        <w:rPr>
          <w:rFonts w:ascii="Arial" w:hAnsi="Arial" w:cs="Arial"/>
          <w:b w:val="0"/>
          <w:sz w:val="52"/>
        </w:rPr>
        <w:t xml:space="preserve">Voor en nadelen </w:t>
      </w:r>
    </w:p>
    <w:p w14:paraId="22C8BA8B" w14:textId="77777777" w:rsidR="00110E1A" w:rsidRDefault="00110E1A" w:rsidP="00110E1A">
      <w:pPr>
        <w:pStyle w:val="Titel"/>
        <w:rPr>
          <w:rFonts w:ascii="Arial" w:hAnsi="Arial" w:cs="Arial"/>
          <w:b w:val="0"/>
          <w:sz w:val="52"/>
        </w:rPr>
      </w:pPr>
      <w:bookmarkStart w:id="1475" w:name="_vwlq0skanq1d" w:colFirst="0" w:colLast="0"/>
      <w:bookmarkEnd w:id="1475"/>
      <w:r w:rsidRPr="00BC7A30">
        <w:rPr>
          <w:rFonts w:ascii="Arial" w:hAnsi="Arial" w:cs="Arial"/>
          <w:b w:val="0"/>
          <w:sz w:val="52"/>
        </w:rPr>
        <w:t>Nieuwe tool versus uitbreiden</w:t>
      </w:r>
    </w:p>
    <w:p w14:paraId="09A9230B" w14:textId="77777777" w:rsidR="00110E1A" w:rsidRDefault="00110E1A" w:rsidP="00110E1A"/>
    <w:p w14:paraId="38B2077B" w14:textId="77777777" w:rsidR="00110E1A" w:rsidRDefault="00110E1A" w:rsidP="00110E1A">
      <w:pPr>
        <w:pStyle w:val="Kop1"/>
      </w:pPr>
      <w:bookmarkStart w:id="1476" w:name="_Toc517033896"/>
      <w:r>
        <w:t>Doel van dit document</w:t>
      </w:r>
      <w:bookmarkEnd w:id="1476"/>
    </w:p>
    <w:p w14:paraId="20D5D326" w14:textId="77777777" w:rsidR="00110E1A" w:rsidRPr="00E121BE" w:rsidRDefault="00110E1A" w:rsidP="00110E1A">
      <w:r w:rsidRPr="00E121BE">
        <w:t>Het doel van dit document is om stakeholders van de MES configuratie tool ervan bewust te maken wat op huidig tijdstip waar de meeste voordelen uit de halen zijn voor de applicatie, maar ook om te laten zien waar op dit moment de knel punten zitten.</w:t>
      </w:r>
    </w:p>
    <w:p w14:paraId="46122E00" w14:textId="77777777" w:rsidR="00110E1A" w:rsidRPr="00E121BE" w:rsidRDefault="00110E1A" w:rsidP="00110E1A"/>
    <w:p w14:paraId="168F7C35" w14:textId="48D9718F" w:rsidR="00110E1A" w:rsidRPr="00BC7A30" w:rsidRDefault="00110E1A" w:rsidP="00110E1A">
      <w:r w:rsidRPr="00E121BE">
        <w:t>Het gaat hierbij vooral om de toekomstbestendigheid van de applicatie en dus onderhoud- en uitbreidbaarheid.</w:t>
      </w:r>
    </w:p>
    <w:p w14:paraId="199CB441" w14:textId="77777777" w:rsidR="00110E1A" w:rsidRDefault="00110E1A" w:rsidP="00110E1A">
      <w:pPr>
        <w:pStyle w:val="Kop1"/>
      </w:pPr>
      <w:bookmarkStart w:id="1477" w:name="_Toc517033897"/>
      <w:r>
        <w:t>Voor en nadelen Uitbreiden</w:t>
      </w:r>
      <w:bookmarkEnd w:id="1477"/>
    </w:p>
    <w:tbl>
      <w:tblPr>
        <w:tblStyle w:val="Tabelraster"/>
        <w:tblW w:w="0" w:type="auto"/>
        <w:tblLook w:val="04A0" w:firstRow="1" w:lastRow="0" w:firstColumn="1" w:lastColumn="0" w:noHBand="0" w:noVBand="1"/>
      </w:tblPr>
      <w:tblGrid>
        <w:gridCol w:w="5082"/>
        <w:gridCol w:w="5091"/>
      </w:tblGrid>
      <w:tr w:rsidR="00110E1A" w:rsidRPr="00E121BE" w14:paraId="497280C8" w14:textId="77777777" w:rsidTr="00110E1A">
        <w:tc>
          <w:tcPr>
            <w:tcW w:w="5159" w:type="dxa"/>
          </w:tcPr>
          <w:p w14:paraId="2BBBE187" w14:textId="77777777" w:rsidR="00110E1A" w:rsidRPr="00E121BE" w:rsidRDefault="00110E1A" w:rsidP="00110E1A">
            <w:pPr>
              <w:rPr>
                <w:b/>
              </w:rPr>
            </w:pPr>
            <w:r w:rsidRPr="00E121BE">
              <w:rPr>
                <w:b/>
              </w:rPr>
              <w:t>Voordeel</w:t>
            </w:r>
          </w:p>
        </w:tc>
        <w:tc>
          <w:tcPr>
            <w:tcW w:w="5160" w:type="dxa"/>
          </w:tcPr>
          <w:p w14:paraId="61C7CF8F" w14:textId="77777777" w:rsidR="00110E1A" w:rsidRPr="00E121BE" w:rsidRDefault="00110E1A" w:rsidP="00110E1A">
            <w:pPr>
              <w:rPr>
                <w:b/>
              </w:rPr>
            </w:pPr>
            <w:r w:rsidRPr="00E121BE">
              <w:rPr>
                <w:b/>
              </w:rPr>
              <w:t>Nadeel</w:t>
            </w:r>
          </w:p>
        </w:tc>
      </w:tr>
      <w:tr w:rsidR="00110E1A" w:rsidRPr="00E121BE" w14:paraId="69AE81C4" w14:textId="77777777" w:rsidTr="00110E1A">
        <w:tc>
          <w:tcPr>
            <w:tcW w:w="5159" w:type="dxa"/>
          </w:tcPr>
          <w:p w14:paraId="48C35EB5" w14:textId="77777777" w:rsidR="00110E1A" w:rsidRPr="00E121BE" w:rsidRDefault="00110E1A" w:rsidP="00110E1A">
            <w:r w:rsidRPr="00E121BE">
              <w:t>De applicatie is er al en hij werkt soms</w:t>
            </w:r>
          </w:p>
        </w:tc>
        <w:tc>
          <w:tcPr>
            <w:tcW w:w="5160" w:type="dxa"/>
          </w:tcPr>
          <w:p w14:paraId="0A152EBB" w14:textId="77777777" w:rsidR="00110E1A" w:rsidRPr="00E121BE" w:rsidRDefault="00110E1A" w:rsidP="00110E1A">
            <w:r w:rsidRPr="00E121BE">
              <w:t>Geen MVVM</w:t>
            </w:r>
          </w:p>
        </w:tc>
      </w:tr>
      <w:tr w:rsidR="00110E1A" w:rsidRPr="00E121BE" w14:paraId="15333255" w14:textId="77777777" w:rsidTr="00110E1A">
        <w:tc>
          <w:tcPr>
            <w:tcW w:w="5159" w:type="dxa"/>
          </w:tcPr>
          <w:p w14:paraId="66B52121" w14:textId="77777777" w:rsidR="00110E1A" w:rsidRPr="00E121BE" w:rsidRDefault="00110E1A" w:rsidP="00110E1A">
            <w:r w:rsidRPr="00E121BE">
              <w:t>Sommige dingen werken al</w:t>
            </w:r>
          </w:p>
        </w:tc>
        <w:tc>
          <w:tcPr>
            <w:tcW w:w="5160" w:type="dxa"/>
          </w:tcPr>
          <w:p w14:paraId="4DC4E287" w14:textId="77777777" w:rsidR="00110E1A" w:rsidRPr="00E121BE" w:rsidRDefault="00110E1A" w:rsidP="00110E1A">
            <w:r w:rsidRPr="00E121BE">
              <w:t>Fouten opsporen gaat zeer moeizaam</w:t>
            </w:r>
          </w:p>
        </w:tc>
      </w:tr>
      <w:tr w:rsidR="00110E1A" w:rsidRPr="00E121BE" w14:paraId="10CA1F58" w14:textId="77777777" w:rsidTr="00110E1A">
        <w:tc>
          <w:tcPr>
            <w:tcW w:w="5159" w:type="dxa"/>
          </w:tcPr>
          <w:p w14:paraId="681E9FD3" w14:textId="77777777" w:rsidR="00110E1A" w:rsidRPr="00E121BE" w:rsidRDefault="00110E1A" w:rsidP="00110E1A"/>
        </w:tc>
        <w:tc>
          <w:tcPr>
            <w:tcW w:w="5160" w:type="dxa"/>
          </w:tcPr>
          <w:p w14:paraId="79E63D49" w14:textId="77777777" w:rsidR="00110E1A" w:rsidRPr="00E121BE" w:rsidRDefault="00110E1A" w:rsidP="00110E1A">
            <w:r w:rsidRPr="00E121BE">
              <w:t>Geen goede WPF /.xaml implementatie</w:t>
            </w:r>
          </w:p>
        </w:tc>
      </w:tr>
      <w:tr w:rsidR="00110E1A" w:rsidRPr="00E121BE" w14:paraId="419B9734" w14:textId="77777777" w:rsidTr="00110E1A">
        <w:tc>
          <w:tcPr>
            <w:tcW w:w="5159" w:type="dxa"/>
          </w:tcPr>
          <w:p w14:paraId="35213655" w14:textId="77777777" w:rsidR="00110E1A" w:rsidRPr="00E121BE" w:rsidRDefault="00110E1A" w:rsidP="00110E1A"/>
        </w:tc>
        <w:tc>
          <w:tcPr>
            <w:tcW w:w="5160" w:type="dxa"/>
          </w:tcPr>
          <w:p w14:paraId="562E19AB" w14:textId="77777777" w:rsidR="00110E1A" w:rsidRPr="00E121BE" w:rsidRDefault="00110E1A" w:rsidP="00110E1A">
            <w:r w:rsidRPr="00E121BE">
              <w:t>Geen goede architectuur</w:t>
            </w:r>
          </w:p>
        </w:tc>
      </w:tr>
      <w:tr w:rsidR="00110E1A" w:rsidRPr="00E121BE" w14:paraId="6D73ACB5" w14:textId="77777777" w:rsidTr="00110E1A">
        <w:tc>
          <w:tcPr>
            <w:tcW w:w="5159" w:type="dxa"/>
          </w:tcPr>
          <w:p w14:paraId="090476D1" w14:textId="77777777" w:rsidR="00110E1A" w:rsidRPr="00E121BE" w:rsidRDefault="00110E1A" w:rsidP="00110E1A"/>
        </w:tc>
        <w:tc>
          <w:tcPr>
            <w:tcW w:w="5160" w:type="dxa"/>
          </w:tcPr>
          <w:p w14:paraId="0B4EEA00" w14:textId="77777777" w:rsidR="00110E1A" w:rsidRPr="00E121BE" w:rsidRDefault="00110E1A" w:rsidP="00110E1A">
            <w:r w:rsidRPr="00E121BE">
              <w:t>Geen goede consistentie</w:t>
            </w:r>
          </w:p>
        </w:tc>
      </w:tr>
      <w:tr w:rsidR="00110E1A" w:rsidRPr="00E121BE" w14:paraId="28E74F22" w14:textId="77777777" w:rsidTr="00110E1A">
        <w:tc>
          <w:tcPr>
            <w:tcW w:w="5159" w:type="dxa"/>
          </w:tcPr>
          <w:p w14:paraId="09B58A20" w14:textId="77777777" w:rsidR="00110E1A" w:rsidRPr="00E121BE" w:rsidRDefault="00110E1A" w:rsidP="00110E1A"/>
        </w:tc>
        <w:tc>
          <w:tcPr>
            <w:tcW w:w="5160" w:type="dxa"/>
          </w:tcPr>
          <w:p w14:paraId="1480B689" w14:textId="77777777" w:rsidR="00110E1A" w:rsidRPr="00E121BE" w:rsidRDefault="00110E1A" w:rsidP="00110E1A">
            <w:r w:rsidRPr="00E121BE">
              <w:t>Spelfouten</w:t>
            </w:r>
          </w:p>
        </w:tc>
      </w:tr>
      <w:tr w:rsidR="00110E1A" w:rsidRPr="00E121BE" w14:paraId="2619E676" w14:textId="77777777" w:rsidTr="00110E1A">
        <w:tc>
          <w:tcPr>
            <w:tcW w:w="5159" w:type="dxa"/>
          </w:tcPr>
          <w:p w14:paraId="4CD38904" w14:textId="77777777" w:rsidR="00110E1A" w:rsidRPr="00E121BE" w:rsidRDefault="00110E1A" w:rsidP="00110E1A"/>
        </w:tc>
        <w:tc>
          <w:tcPr>
            <w:tcW w:w="5160" w:type="dxa"/>
          </w:tcPr>
          <w:p w14:paraId="6A3C4B19" w14:textId="77777777" w:rsidR="00110E1A" w:rsidRPr="00E121BE" w:rsidRDefault="00110E1A" w:rsidP="00110E1A">
            <w:r w:rsidRPr="00E121BE">
              <w:t>Slechte GUI implementatie</w:t>
            </w:r>
          </w:p>
        </w:tc>
      </w:tr>
      <w:tr w:rsidR="00110E1A" w:rsidRPr="00E121BE" w14:paraId="4CB79A8C" w14:textId="77777777" w:rsidTr="00110E1A">
        <w:tc>
          <w:tcPr>
            <w:tcW w:w="5159" w:type="dxa"/>
          </w:tcPr>
          <w:p w14:paraId="4AAAF151" w14:textId="77777777" w:rsidR="00110E1A" w:rsidRPr="00E121BE" w:rsidRDefault="00110E1A" w:rsidP="00110E1A"/>
        </w:tc>
        <w:tc>
          <w:tcPr>
            <w:tcW w:w="5160" w:type="dxa"/>
          </w:tcPr>
          <w:p w14:paraId="1AF88FF6" w14:textId="77777777" w:rsidR="00110E1A" w:rsidRPr="00E121BE" w:rsidRDefault="00110E1A" w:rsidP="00110E1A">
            <w:r>
              <w:t>Niet</w:t>
            </w:r>
            <w:r w:rsidRPr="00E121BE">
              <w:t xml:space="preserve"> tot weinig getest. Mocht dit nog gedaan moeten worden dan is dit bijna niet te doen</w:t>
            </w:r>
          </w:p>
        </w:tc>
      </w:tr>
      <w:tr w:rsidR="00110E1A" w:rsidRPr="00E121BE" w14:paraId="671E7C41" w14:textId="77777777" w:rsidTr="00110E1A">
        <w:tc>
          <w:tcPr>
            <w:tcW w:w="5159" w:type="dxa"/>
          </w:tcPr>
          <w:p w14:paraId="3AB0BFF5" w14:textId="77777777" w:rsidR="00110E1A" w:rsidRPr="00E121BE" w:rsidRDefault="00110E1A" w:rsidP="00110E1A"/>
        </w:tc>
        <w:tc>
          <w:tcPr>
            <w:tcW w:w="5160" w:type="dxa"/>
          </w:tcPr>
          <w:p w14:paraId="29C0DE57" w14:textId="77777777" w:rsidR="00110E1A" w:rsidRPr="00E121BE" w:rsidRDefault="00110E1A" w:rsidP="00110E1A">
            <w:r w:rsidRPr="00E121BE">
              <w:t>Hele slechte performance</w:t>
            </w:r>
          </w:p>
        </w:tc>
      </w:tr>
      <w:tr w:rsidR="00110E1A" w:rsidRPr="00E121BE" w14:paraId="11A5D725" w14:textId="77777777" w:rsidTr="00110E1A">
        <w:tc>
          <w:tcPr>
            <w:tcW w:w="5159" w:type="dxa"/>
          </w:tcPr>
          <w:p w14:paraId="1791C2DA" w14:textId="77777777" w:rsidR="00110E1A" w:rsidRPr="00E121BE" w:rsidRDefault="00110E1A" w:rsidP="00110E1A"/>
        </w:tc>
        <w:tc>
          <w:tcPr>
            <w:tcW w:w="5160" w:type="dxa"/>
          </w:tcPr>
          <w:p w14:paraId="4DECD4A0" w14:textId="77777777" w:rsidR="00110E1A" w:rsidRPr="00E121BE" w:rsidRDefault="00110E1A" w:rsidP="00110E1A">
            <w:r w:rsidRPr="00E121BE">
              <w:t>GUI elementen in de businesslaag (waardoor de GUI implementatie op verschillende locaties staat)</w:t>
            </w:r>
          </w:p>
        </w:tc>
      </w:tr>
      <w:tr w:rsidR="00110E1A" w:rsidRPr="00E121BE" w14:paraId="2F70F932" w14:textId="77777777" w:rsidTr="00110E1A">
        <w:tc>
          <w:tcPr>
            <w:tcW w:w="5159" w:type="dxa"/>
          </w:tcPr>
          <w:p w14:paraId="223B51D4" w14:textId="77777777" w:rsidR="00110E1A" w:rsidRPr="00E121BE" w:rsidRDefault="00110E1A" w:rsidP="00110E1A"/>
        </w:tc>
        <w:tc>
          <w:tcPr>
            <w:tcW w:w="5160" w:type="dxa"/>
          </w:tcPr>
          <w:p w14:paraId="58BEEC02" w14:textId="77777777" w:rsidR="00110E1A" w:rsidRPr="00E121BE" w:rsidRDefault="00110E1A" w:rsidP="00110E1A">
            <w:r w:rsidRPr="00E121BE">
              <w:t xml:space="preserve">WPF is gebruikt maar de applicatie had net zogoed in forms gebouwt kunnen zijn aangezien technieken uit WPF nauwelijks gebruikt zijn </w:t>
            </w:r>
          </w:p>
        </w:tc>
      </w:tr>
    </w:tbl>
    <w:p w14:paraId="1C14BF4B" w14:textId="77777777" w:rsidR="00110E1A" w:rsidRPr="00E121BE" w:rsidRDefault="00110E1A" w:rsidP="00110E1A"/>
    <w:p w14:paraId="62FB68B3" w14:textId="77777777" w:rsidR="00110E1A" w:rsidRPr="00E121BE" w:rsidRDefault="00110E1A" w:rsidP="00110E1A">
      <w:pPr>
        <w:pStyle w:val="Kop1"/>
        <w:rPr>
          <w:rFonts w:asciiTheme="minorHAnsi" w:hAnsiTheme="minorHAnsi"/>
        </w:rPr>
      </w:pPr>
      <w:bookmarkStart w:id="1478" w:name="_Toc517033898"/>
      <w:r w:rsidRPr="00E121BE">
        <w:rPr>
          <w:rFonts w:asciiTheme="minorHAnsi" w:hAnsiTheme="minorHAnsi"/>
        </w:rPr>
        <w:t>Voor en nadelen Nieuwe opzet</w:t>
      </w:r>
      <w:bookmarkEnd w:id="1478"/>
    </w:p>
    <w:tbl>
      <w:tblPr>
        <w:tblStyle w:val="Tabelraster"/>
        <w:tblW w:w="0" w:type="auto"/>
        <w:tblLook w:val="04A0" w:firstRow="1" w:lastRow="0" w:firstColumn="1" w:lastColumn="0" w:noHBand="0" w:noVBand="1"/>
      </w:tblPr>
      <w:tblGrid>
        <w:gridCol w:w="5094"/>
        <w:gridCol w:w="5079"/>
      </w:tblGrid>
      <w:tr w:rsidR="00110E1A" w:rsidRPr="00E121BE" w14:paraId="67711EFC" w14:textId="77777777" w:rsidTr="00110E1A">
        <w:tc>
          <w:tcPr>
            <w:tcW w:w="5159" w:type="dxa"/>
          </w:tcPr>
          <w:p w14:paraId="61EC8DAA" w14:textId="77777777" w:rsidR="00110E1A" w:rsidRPr="00E121BE" w:rsidRDefault="00110E1A" w:rsidP="00110E1A">
            <w:pPr>
              <w:rPr>
                <w:b/>
              </w:rPr>
            </w:pPr>
            <w:r w:rsidRPr="00E121BE">
              <w:rPr>
                <w:b/>
              </w:rPr>
              <w:t>Voordeel</w:t>
            </w:r>
          </w:p>
        </w:tc>
        <w:tc>
          <w:tcPr>
            <w:tcW w:w="5160" w:type="dxa"/>
          </w:tcPr>
          <w:p w14:paraId="4B03AF83" w14:textId="77777777" w:rsidR="00110E1A" w:rsidRPr="00E121BE" w:rsidRDefault="00110E1A" w:rsidP="00110E1A">
            <w:pPr>
              <w:rPr>
                <w:b/>
              </w:rPr>
            </w:pPr>
            <w:r w:rsidRPr="00E121BE">
              <w:rPr>
                <w:b/>
              </w:rPr>
              <w:t>Nadeel</w:t>
            </w:r>
          </w:p>
        </w:tc>
      </w:tr>
      <w:tr w:rsidR="00110E1A" w:rsidRPr="00E121BE" w14:paraId="1433B0B6" w14:textId="77777777" w:rsidTr="00110E1A">
        <w:tc>
          <w:tcPr>
            <w:tcW w:w="5159" w:type="dxa"/>
          </w:tcPr>
          <w:p w14:paraId="79BEA70C" w14:textId="77777777" w:rsidR="00110E1A" w:rsidRPr="00E121BE" w:rsidRDefault="00110E1A" w:rsidP="00110E1A">
            <w:r w:rsidRPr="00E121BE">
              <w:t>WPF MVVM vanaf het begin (GUI en Business zijn apart aanpasbaar)</w:t>
            </w:r>
          </w:p>
        </w:tc>
        <w:tc>
          <w:tcPr>
            <w:tcW w:w="5160" w:type="dxa"/>
          </w:tcPr>
          <w:p w14:paraId="221B8114" w14:textId="77777777" w:rsidR="00110E1A" w:rsidRPr="00E121BE" w:rsidRDefault="00110E1A" w:rsidP="00110E1A">
            <w:r w:rsidRPr="00E121BE">
              <w:t>Veel functionaliteiten zal opnieuw over na gedacht moeten worden.</w:t>
            </w:r>
          </w:p>
        </w:tc>
      </w:tr>
      <w:tr w:rsidR="00110E1A" w:rsidRPr="00E121BE" w14:paraId="103F5388" w14:textId="77777777" w:rsidTr="00110E1A">
        <w:tc>
          <w:tcPr>
            <w:tcW w:w="5159" w:type="dxa"/>
          </w:tcPr>
          <w:p w14:paraId="1E0F04CB" w14:textId="77777777" w:rsidR="00110E1A" w:rsidRPr="00E121BE" w:rsidRDefault="00110E1A" w:rsidP="00110E1A">
            <w:r w:rsidRPr="00E121BE">
              <w:t>GUI zal meteen goed geïntegreerd worden</w:t>
            </w:r>
          </w:p>
        </w:tc>
        <w:tc>
          <w:tcPr>
            <w:tcW w:w="5160" w:type="dxa"/>
          </w:tcPr>
          <w:p w14:paraId="4137AEF2" w14:textId="77777777" w:rsidR="00110E1A" w:rsidRPr="00E121BE" w:rsidRDefault="00110E1A" w:rsidP="00110E1A">
            <w:r w:rsidRPr="00E121BE">
              <w:t>Nieuwe technieken worden geïmplementeerd. Deze zullen tijd kosten om te leren.</w:t>
            </w:r>
          </w:p>
        </w:tc>
      </w:tr>
      <w:tr w:rsidR="00110E1A" w:rsidRPr="00E121BE" w14:paraId="2B06B5C3" w14:textId="77777777" w:rsidTr="00110E1A">
        <w:tc>
          <w:tcPr>
            <w:tcW w:w="5159" w:type="dxa"/>
          </w:tcPr>
          <w:p w14:paraId="6874452C" w14:textId="77777777" w:rsidR="00110E1A" w:rsidRPr="00E121BE" w:rsidRDefault="00110E1A" w:rsidP="00110E1A">
            <w:r w:rsidRPr="00E121BE">
              <w:t>Beter toekomstbestendig</w:t>
            </w:r>
          </w:p>
        </w:tc>
        <w:tc>
          <w:tcPr>
            <w:tcW w:w="5160" w:type="dxa"/>
          </w:tcPr>
          <w:p w14:paraId="4F8E8EBD" w14:textId="77777777" w:rsidR="00110E1A" w:rsidRPr="00E121BE" w:rsidRDefault="00110E1A" w:rsidP="00110E1A"/>
        </w:tc>
      </w:tr>
      <w:tr w:rsidR="00110E1A" w:rsidRPr="00E121BE" w14:paraId="1415C5A2" w14:textId="77777777" w:rsidTr="00110E1A">
        <w:tc>
          <w:tcPr>
            <w:tcW w:w="5159" w:type="dxa"/>
          </w:tcPr>
          <w:p w14:paraId="3B77D028" w14:textId="77777777" w:rsidR="00110E1A" w:rsidRPr="00E121BE" w:rsidRDefault="00110E1A" w:rsidP="00110E1A">
            <w:r w:rsidRPr="00E121BE">
              <w:t>Betere architectuur opzet</w:t>
            </w:r>
          </w:p>
        </w:tc>
        <w:tc>
          <w:tcPr>
            <w:tcW w:w="5160" w:type="dxa"/>
          </w:tcPr>
          <w:p w14:paraId="7E7971F5" w14:textId="77777777" w:rsidR="00110E1A" w:rsidRPr="00E121BE" w:rsidRDefault="00110E1A" w:rsidP="00110E1A"/>
        </w:tc>
      </w:tr>
      <w:tr w:rsidR="00110E1A" w:rsidRPr="00E121BE" w14:paraId="0AC94046" w14:textId="77777777" w:rsidTr="00110E1A">
        <w:tc>
          <w:tcPr>
            <w:tcW w:w="5159" w:type="dxa"/>
          </w:tcPr>
          <w:p w14:paraId="224B949F" w14:textId="77777777" w:rsidR="00110E1A" w:rsidRPr="00E121BE" w:rsidRDefault="00110E1A" w:rsidP="00110E1A">
            <w:r w:rsidRPr="00E121BE">
              <w:t>Veel betere DAL implementatie</w:t>
            </w:r>
          </w:p>
        </w:tc>
        <w:tc>
          <w:tcPr>
            <w:tcW w:w="5160" w:type="dxa"/>
          </w:tcPr>
          <w:p w14:paraId="48915727" w14:textId="77777777" w:rsidR="00110E1A" w:rsidRPr="00E121BE" w:rsidRDefault="00110E1A" w:rsidP="00110E1A"/>
        </w:tc>
      </w:tr>
      <w:tr w:rsidR="00110E1A" w:rsidRPr="00E121BE" w14:paraId="303E0A2C" w14:textId="77777777" w:rsidTr="00110E1A">
        <w:tc>
          <w:tcPr>
            <w:tcW w:w="5159" w:type="dxa"/>
          </w:tcPr>
          <w:p w14:paraId="65B36D62" w14:textId="77777777" w:rsidR="00110E1A" w:rsidRPr="00E121BE" w:rsidRDefault="00110E1A" w:rsidP="00110E1A">
            <w:r w:rsidRPr="00E121BE">
              <w:t>Er worden daad werkelijk klassen met relaties daartussen gebruikt (dus overzichtelijker en makkelijker in gebruik)</w:t>
            </w:r>
          </w:p>
        </w:tc>
        <w:tc>
          <w:tcPr>
            <w:tcW w:w="5160" w:type="dxa"/>
          </w:tcPr>
          <w:p w14:paraId="2F782C08" w14:textId="77777777" w:rsidR="00110E1A" w:rsidRPr="00E121BE" w:rsidRDefault="00110E1A" w:rsidP="00110E1A"/>
        </w:tc>
      </w:tr>
      <w:tr w:rsidR="00110E1A" w:rsidRPr="00E121BE" w14:paraId="264F932F" w14:textId="77777777" w:rsidTr="00110E1A">
        <w:tc>
          <w:tcPr>
            <w:tcW w:w="5159" w:type="dxa"/>
          </w:tcPr>
          <w:p w14:paraId="5718F69A" w14:textId="77777777" w:rsidR="00110E1A" w:rsidRPr="00E121BE" w:rsidRDefault="00110E1A" w:rsidP="00110E1A">
            <w:r w:rsidRPr="00E121BE">
              <w:t>Proof of concept met basis voor de applicatie is al gemaakt</w:t>
            </w:r>
          </w:p>
        </w:tc>
        <w:tc>
          <w:tcPr>
            <w:tcW w:w="5160" w:type="dxa"/>
          </w:tcPr>
          <w:p w14:paraId="73B949C2" w14:textId="77777777" w:rsidR="00110E1A" w:rsidRPr="00E121BE" w:rsidRDefault="00110E1A" w:rsidP="00110E1A"/>
        </w:tc>
      </w:tr>
      <w:tr w:rsidR="00110E1A" w:rsidRPr="00E121BE" w14:paraId="1908BFBA" w14:textId="77777777" w:rsidTr="00110E1A">
        <w:tc>
          <w:tcPr>
            <w:tcW w:w="5159" w:type="dxa"/>
          </w:tcPr>
          <w:p w14:paraId="55CE47B7" w14:textId="77777777" w:rsidR="00110E1A" w:rsidRPr="00E121BE" w:rsidRDefault="00110E1A" w:rsidP="00110E1A">
            <w:r w:rsidRPr="00E121BE">
              <w:t>Meteen goede SAD en overdrachtsdocumentatie</w:t>
            </w:r>
          </w:p>
        </w:tc>
        <w:tc>
          <w:tcPr>
            <w:tcW w:w="5160" w:type="dxa"/>
          </w:tcPr>
          <w:p w14:paraId="65A228EC" w14:textId="77777777" w:rsidR="00110E1A" w:rsidRPr="00E121BE" w:rsidRDefault="00110E1A" w:rsidP="00110E1A"/>
        </w:tc>
      </w:tr>
      <w:tr w:rsidR="00110E1A" w:rsidRPr="00110E1A" w14:paraId="79C571F3" w14:textId="77777777" w:rsidTr="00110E1A">
        <w:tc>
          <w:tcPr>
            <w:tcW w:w="5159" w:type="dxa"/>
          </w:tcPr>
          <w:p w14:paraId="7FAFFBD0" w14:textId="77777777" w:rsidR="00110E1A" w:rsidRPr="00EC6156" w:rsidRDefault="00110E1A" w:rsidP="00110E1A">
            <w:pPr>
              <w:rPr>
                <w:lang w:val="en-US"/>
              </w:rPr>
            </w:pPr>
            <w:r w:rsidRPr="00EC6156">
              <w:rPr>
                <w:lang w:val="en-US"/>
              </w:rPr>
              <w:lastRenderedPageBreak/>
              <w:t>Unit of work patroon (geen fatale database fouten)</w:t>
            </w:r>
          </w:p>
        </w:tc>
        <w:tc>
          <w:tcPr>
            <w:tcW w:w="5160" w:type="dxa"/>
          </w:tcPr>
          <w:p w14:paraId="1D5C5213" w14:textId="77777777" w:rsidR="00110E1A" w:rsidRPr="00EC6156" w:rsidRDefault="00110E1A" w:rsidP="00110E1A">
            <w:pPr>
              <w:rPr>
                <w:lang w:val="en-US"/>
              </w:rPr>
            </w:pPr>
          </w:p>
        </w:tc>
      </w:tr>
    </w:tbl>
    <w:p w14:paraId="5E2FBDDA" w14:textId="77777777" w:rsidR="00110E1A" w:rsidRPr="00EC6156" w:rsidRDefault="00110E1A" w:rsidP="00110E1A">
      <w:pPr>
        <w:rPr>
          <w:lang w:val="en-US"/>
        </w:rPr>
      </w:pPr>
    </w:p>
    <w:p w14:paraId="6893469C" w14:textId="77777777" w:rsidR="00110E1A" w:rsidRDefault="00110E1A" w:rsidP="00110E1A">
      <w:pPr>
        <w:pStyle w:val="Kop1"/>
      </w:pPr>
      <w:bookmarkStart w:id="1479" w:name="_Toc517033899"/>
      <w:r>
        <w:t>Persoonlijke voorkeur</w:t>
      </w:r>
      <w:bookmarkEnd w:id="1479"/>
    </w:p>
    <w:p w14:paraId="7508B685" w14:textId="77777777" w:rsidR="00110E1A" w:rsidRPr="00E121BE" w:rsidRDefault="00110E1A" w:rsidP="00110E1A">
      <w:r w:rsidRPr="00E121BE">
        <w:t>Het is bijna onbegonnen werk om de applicatie in zijn huidige staat uit te breiden of te refactoren. Dit zal naar mijn inschatting meer kosten dan mijn stage periode en daar zit deze stagiair niet op te wachten.</w:t>
      </w:r>
    </w:p>
    <w:p w14:paraId="6A4F0313" w14:textId="77777777" w:rsidR="00110E1A" w:rsidRPr="00E121BE" w:rsidRDefault="00110E1A" w:rsidP="00110E1A"/>
    <w:p w14:paraId="7435EC5B" w14:textId="77777777" w:rsidR="00110E1A" w:rsidRPr="00E121BE" w:rsidRDefault="00110E1A" w:rsidP="00110E1A">
      <w:r w:rsidRPr="00E121BE">
        <w:t>Verder verdiep ik mezelf liever in de nieuwe technieken van WPF i.p.v. de oude forms technieken toe te passen zoals huidig het geval is.</w:t>
      </w:r>
    </w:p>
    <w:p w14:paraId="53B953F2" w14:textId="77777777" w:rsidR="00110E1A" w:rsidRPr="00E121BE" w:rsidRDefault="00110E1A" w:rsidP="00110E1A"/>
    <w:p w14:paraId="07D6528B" w14:textId="77777777" w:rsidR="00110E1A" w:rsidRPr="00E121BE" w:rsidRDefault="00110E1A" w:rsidP="00110E1A">
      <w:r w:rsidRPr="00E121BE">
        <w:t>Doormiddel van de technieken in combinatie met een nieuwe kans voor de configuratie applicatie is mijn inschatting dat er veel minder tijd vereist is om een nieuwe opzet te maken met een betere architectuur dan de huidige applicatie om te bouwen.</w:t>
      </w:r>
    </w:p>
    <w:p w14:paraId="442959FD" w14:textId="77777777" w:rsidR="00110E1A" w:rsidRPr="00E121BE" w:rsidRDefault="00110E1A" w:rsidP="00110E1A">
      <w:r w:rsidRPr="00E121BE">
        <w:t xml:space="preserve">Dit komt vooral door het feit dat niemand weet hoe de huidige configuratie applicatie nou precies in elkaar steekt (inclusief ikzelf). </w:t>
      </w:r>
    </w:p>
    <w:p w14:paraId="016E214C" w14:textId="77777777" w:rsidR="00110E1A" w:rsidRPr="00E121BE" w:rsidRDefault="00110E1A" w:rsidP="00110E1A"/>
    <w:p w14:paraId="790000AD" w14:textId="77777777" w:rsidR="00110E1A" w:rsidRDefault="00110E1A" w:rsidP="00110E1A">
      <w:r w:rsidRPr="00E121BE">
        <w:t xml:space="preserve">De applicatie KAN omgebouwd worden. Dat is inderdaad een optie, maar hiervoor zullen gehele stukken en misschien bijna </w:t>
      </w:r>
      <w:r>
        <w:t>de gehele</w:t>
      </w:r>
      <w:r w:rsidRPr="00E121BE">
        <w:t xml:space="preserve"> opnieuw gebouwd moeten worden. Op zo’n moment kun je je afvragen of het niet veel slimmer is om opnieuw te beginnen</w:t>
      </w:r>
      <w:r>
        <w:t xml:space="preserve"> met een duidelijk een GOED voorbereid plan na dat er ONDERZOEK is verricht over implementatie technieken die waarschijnlijk enorm handig zijn om te gebruiken in de applicatie waardoor fatale fouten voorkomen kunnen worden en stukjes code gemakkelijker terug gevonden kunnen worden</w:t>
      </w:r>
    </w:p>
    <w:p w14:paraId="1026E32A" w14:textId="77777777" w:rsidR="00110E1A" w:rsidRDefault="00110E1A" w:rsidP="00110E1A"/>
    <w:p w14:paraId="3EE57A14" w14:textId="77777777" w:rsidR="00110E1A" w:rsidRDefault="00110E1A" w:rsidP="00110E1A">
      <w:pPr>
        <w:pStyle w:val="Kop1"/>
      </w:pPr>
      <w:bookmarkStart w:id="1480" w:name="_Toc517033900"/>
      <w:r>
        <w:t>Technieken waaruit voordelen gehaald kunnen worden</w:t>
      </w:r>
      <w:bookmarkEnd w:id="1480"/>
    </w:p>
    <w:p w14:paraId="04893779" w14:textId="77777777" w:rsidR="00110E1A" w:rsidRDefault="00110E1A" w:rsidP="00110E1A"/>
    <w:tbl>
      <w:tblPr>
        <w:tblStyle w:val="Tabelraster"/>
        <w:tblW w:w="0" w:type="auto"/>
        <w:tblLook w:val="04A0" w:firstRow="1" w:lastRow="0" w:firstColumn="1" w:lastColumn="0" w:noHBand="0" w:noVBand="1"/>
      </w:tblPr>
      <w:tblGrid>
        <w:gridCol w:w="5084"/>
        <w:gridCol w:w="5085"/>
      </w:tblGrid>
      <w:tr w:rsidR="00110E1A" w14:paraId="01F8DC97" w14:textId="77777777" w:rsidTr="00110E1A">
        <w:tc>
          <w:tcPr>
            <w:tcW w:w="5084" w:type="dxa"/>
          </w:tcPr>
          <w:p w14:paraId="1F21C725" w14:textId="77777777" w:rsidR="00110E1A" w:rsidRPr="00E20CCD" w:rsidRDefault="00110E1A" w:rsidP="00110E1A">
            <w:pPr>
              <w:rPr>
                <w:b/>
              </w:rPr>
            </w:pPr>
            <w:r w:rsidRPr="00E20CCD">
              <w:rPr>
                <w:b/>
              </w:rPr>
              <w:t>Techniek</w:t>
            </w:r>
          </w:p>
        </w:tc>
        <w:tc>
          <w:tcPr>
            <w:tcW w:w="5085" w:type="dxa"/>
          </w:tcPr>
          <w:p w14:paraId="6DE19408" w14:textId="77777777" w:rsidR="00110E1A" w:rsidRPr="00E20CCD" w:rsidRDefault="00110E1A" w:rsidP="00110E1A">
            <w:pPr>
              <w:rPr>
                <w:b/>
              </w:rPr>
            </w:pPr>
            <w:r w:rsidRPr="00E20CCD">
              <w:rPr>
                <w:b/>
              </w:rPr>
              <w:t>Beschrijving</w:t>
            </w:r>
          </w:p>
        </w:tc>
      </w:tr>
      <w:tr w:rsidR="00110E1A" w14:paraId="3BEB8843" w14:textId="77777777" w:rsidTr="00110E1A">
        <w:tc>
          <w:tcPr>
            <w:tcW w:w="5084" w:type="dxa"/>
          </w:tcPr>
          <w:p w14:paraId="43332CB3" w14:textId="77777777" w:rsidR="00110E1A" w:rsidRDefault="00110E1A" w:rsidP="00110E1A">
            <w:r>
              <w:t>MVVM (Model-View-ViewModel)</w:t>
            </w:r>
          </w:p>
        </w:tc>
        <w:tc>
          <w:tcPr>
            <w:tcW w:w="5085" w:type="dxa"/>
          </w:tcPr>
          <w:p w14:paraId="1D46B070" w14:textId="77777777" w:rsidR="00110E1A" w:rsidRDefault="00110E1A" w:rsidP="00110E1A">
            <w:r>
              <w:t>Zorgt ervoor dat GUI layer en Business layer gescheiden blijven</w:t>
            </w:r>
          </w:p>
        </w:tc>
      </w:tr>
      <w:tr w:rsidR="00110E1A" w14:paraId="61AEA475" w14:textId="77777777" w:rsidTr="00110E1A">
        <w:tc>
          <w:tcPr>
            <w:tcW w:w="5084" w:type="dxa"/>
          </w:tcPr>
          <w:p w14:paraId="55D7486E" w14:textId="77777777" w:rsidR="00110E1A" w:rsidRDefault="00110E1A" w:rsidP="00110E1A">
            <w:r>
              <w:t>Entity framework</w:t>
            </w:r>
          </w:p>
        </w:tc>
        <w:tc>
          <w:tcPr>
            <w:tcW w:w="5085" w:type="dxa"/>
          </w:tcPr>
          <w:p w14:paraId="3F0298D9" w14:textId="77777777" w:rsidR="00110E1A" w:rsidRDefault="00110E1A" w:rsidP="00110E1A">
            <w:r>
              <w:t>Zorgt ervoor dat database statements niet meer deels in de database geïnjecteerd kunnen worden. (alles faalt  of alles gaat goed)</w:t>
            </w:r>
          </w:p>
        </w:tc>
      </w:tr>
      <w:tr w:rsidR="00110E1A" w14:paraId="42EA3245" w14:textId="77777777" w:rsidTr="00110E1A">
        <w:tc>
          <w:tcPr>
            <w:tcW w:w="5084" w:type="dxa"/>
          </w:tcPr>
          <w:p w14:paraId="03E7FE5D" w14:textId="77777777" w:rsidR="00110E1A" w:rsidRDefault="00110E1A" w:rsidP="00110E1A">
            <w:r>
              <w:t>.xaml</w:t>
            </w:r>
          </w:p>
        </w:tc>
        <w:tc>
          <w:tcPr>
            <w:tcW w:w="5085" w:type="dxa"/>
          </w:tcPr>
          <w:p w14:paraId="7615F1CD" w14:textId="77777777" w:rsidR="00110E1A" w:rsidRDefault="00110E1A" w:rsidP="00110E1A">
            <w:r>
              <w:t>Huidige applicatie staat veel GIU elementen in de business laag. Deze moeten allemaal in de .xaml komen te staan zodat alle GUI logica op een plek staat</w:t>
            </w:r>
          </w:p>
        </w:tc>
      </w:tr>
      <w:tr w:rsidR="00110E1A" w14:paraId="5E919B76" w14:textId="77777777" w:rsidTr="00110E1A">
        <w:tc>
          <w:tcPr>
            <w:tcW w:w="5084" w:type="dxa"/>
          </w:tcPr>
          <w:p w14:paraId="2D975104" w14:textId="77777777" w:rsidR="00110E1A" w:rsidRDefault="00110E1A" w:rsidP="00110E1A">
            <w:r>
              <w:t>Behaviors</w:t>
            </w:r>
          </w:p>
        </w:tc>
        <w:tc>
          <w:tcPr>
            <w:tcW w:w="5085" w:type="dxa"/>
          </w:tcPr>
          <w:p w14:paraId="210BD907" w14:textId="77777777" w:rsidR="00110E1A" w:rsidRDefault="00110E1A" w:rsidP="00110E1A">
            <w:r>
              <w:t>WPF .xaml implementatie waarmee zelfgemaakte UI controls gebouwd kunnen worden. Hiermee wordt er meer logica uit de business laag naar de GUI laag gezet</w:t>
            </w:r>
          </w:p>
        </w:tc>
      </w:tr>
      <w:tr w:rsidR="00110E1A" w14:paraId="1632FE23" w14:textId="77777777" w:rsidTr="00110E1A">
        <w:tc>
          <w:tcPr>
            <w:tcW w:w="5084" w:type="dxa"/>
          </w:tcPr>
          <w:p w14:paraId="1305E75F" w14:textId="77777777" w:rsidR="00110E1A" w:rsidRDefault="00110E1A" w:rsidP="00110E1A">
            <w:r>
              <w:t>Klassen met relaties</w:t>
            </w:r>
          </w:p>
        </w:tc>
        <w:tc>
          <w:tcPr>
            <w:tcW w:w="5085" w:type="dxa"/>
          </w:tcPr>
          <w:p w14:paraId="6489D165" w14:textId="77777777" w:rsidR="00110E1A" w:rsidRDefault="00110E1A" w:rsidP="00110E1A">
            <w:r>
              <w:t>Er zijn wel klassen op het moment, maar bij de meeste is niet te zien ui9t het klassen diagram wat het nut er van is en hoe ze in elkaar zitten, met relaties er tussen wordt het nut en de bewerkingen van de individuele klasse een stuk duidelijker</w:t>
            </w:r>
          </w:p>
        </w:tc>
      </w:tr>
      <w:tr w:rsidR="00110E1A" w14:paraId="71B03304" w14:textId="77777777" w:rsidTr="00110E1A">
        <w:tc>
          <w:tcPr>
            <w:tcW w:w="5084" w:type="dxa"/>
          </w:tcPr>
          <w:p w14:paraId="3D4C5484" w14:textId="77777777" w:rsidR="00110E1A" w:rsidRDefault="00110E1A" w:rsidP="00110E1A">
            <w:r>
              <w:t>Data &amp; command binding</w:t>
            </w:r>
          </w:p>
        </w:tc>
        <w:tc>
          <w:tcPr>
            <w:tcW w:w="5085" w:type="dxa"/>
          </w:tcPr>
          <w:p w14:paraId="34531097" w14:textId="77777777" w:rsidR="00110E1A" w:rsidRDefault="00110E1A" w:rsidP="00110E1A">
            <w:r>
              <w:t>Hier wordt op het moment nauwelijks gebruik van gemaakt. Door data en command binding is het zeer eenvoudig om functionaliteiten en de GUI opmaak aan te passen of te verplaatsen.</w:t>
            </w:r>
          </w:p>
        </w:tc>
      </w:tr>
    </w:tbl>
    <w:p w14:paraId="0FA20935" w14:textId="77777777" w:rsidR="00110E1A" w:rsidRPr="00E20CCD" w:rsidRDefault="00110E1A" w:rsidP="00110E1A"/>
    <w:p w14:paraId="5647E755" w14:textId="77777777" w:rsidR="00110E1A" w:rsidRPr="00BC7A30" w:rsidRDefault="00110E1A" w:rsidP="00110E1A"/>
    <w:p w14:paraId="7C48CBAA" w14:textId="5DB0ABB1" w:rsidR="008F2F5E" w:rsidRDefault="008F2F5E">
      <w:pPr>
        <w:rPr>
          <w:rFonts w:ascii="Arial Black" w:hAnsi="Arial Black"/>
          <w:b/>
          <w:sz w:val="40"/>
        </w:rPr>
      </w:pPr>
      <w:r>
        <w:rPr>
          <w:rFonts w:ascii="Arial Black" w:hAnsi="Arial Black"/>
          <w:b/>
          <w:sz w:val="40"/>
        </w:rPr>
        <w:br w:type="page"/>
      </w:r>
    </w:p>
    <w:p w14:paraId="029655CC" w14:textId="53F45967" w:rsidR="00A813DE" w:rsidRPr="00483C62" w:rsidRDefault="000D1CD8" w:rsidP="000D1CD8">
      <w:pPr>
        <w:pStyle w:val="DocumentHeader"/>
      </w:pPr>
      <w:r>
        <w:lastRenderedPageBreak/>
        <w:t>16.6 Handleiding</w:t>
      </w:r>
    </w:p>
    <w:p w14:paraId="5C661414" w14:textId="77777777" w:rsidR="00A813DE" w:rsidRPr="00483C62" w:rsidRDefault="00A813DE" w:rsidP="003858EA">
      <w:pPr>
        <w:ind w:firstLine="567"/>
        <w:rPr>
          <w:b/>
        </w:rPr>
      </w:pPr>
    </w:p>
    <w:p w14:paraId="531D1A1C" w14:textId="77777777" w:rsidR="00A813DE" w:rsidRPr="00483C62" w:rsidRDefault="00A813DE" w:rsidP="003858EA">
      <w:pPr>
        <w:ind w:firstLine="567"/>
        <w:rPr>
          <w:b/>
        </w:rPr>
      </w:pPr>
    </w:p>
    <w:p w14:paraId="1E7F82A9" w14:textId="77777777" w:rsidR="00A813DE" w:rsidRPr="00483C62" w:rsidRDefault="00A813DE" w:rsidP="003858EA">
      <w:pPr>
        <w:ind w:firstLine="567"/>
      </w:pPr>
      <w:r w:rsidRPr="00483C62">
        <w:rPr>
          <w:noProof/>
        </w:rPr>
        <mc:AlternateContent>
          <mc:Choice Requires="wps">
            <w:drawing>
              <wp:anchor distT="0" distB="0" distL="114300" distR="114300" simplePos="0" relativeHeight="251710976" behindDoc="1" locked="0" layoutInCell="1" allowOverlap="1" wp14:anchorId="160AF87F" wp14:editId="3DEBCBF8">
                <wp:simplePos x="0" y="0"/>
                <wp:positionH relativeFrom="column">
                  <wp:posOffset>278130</wp:posOffset>
                </wp:positionH>
                <wp:positionV relativeFrom="paragraph">
                  <wp:posOffset>116840</wp:posOffset>
                </wp:positionV>
                <wp:extent cx="6191250" cy="1403985"/>
                <wp:effectExtent l="0" t="0" r="0" b="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3985"/>
                        </a:xfrm>
                        <a:prstGeom prst="rect">
                          <a:avLst/>
                        </a:prstGeom>
                        <a:noFill/>
                        <a:ln w="0">
                          <a:noFill/>
                          <a:miter lim="800000"/>
                          <a:headEnd/>
                          <a:tailEnd/>
                        </a:ln>
                      </wps:spPr>
                      <wps:txbx>
                        <w:txbxContent>
                          <w:p w14:paraId="5FD19870" w14:textId="77777777" w:rsidR="003858EA" w:rsidRPr="0018762A" w:rsidRDefault="003858EA">
                            <w:pPr>
                              <w:rPr>
                                <w:sz w:val="72"/>
                                <w:lang w:val="en-US"/>
                              </w:rPr>
                            </w:pPr>
                            <w:r w:rsidRPr="0018762A">
                              <w:rPr>
                                <w:sz w:val="72"/>
                                <w:lang w:val="en-US"/>
                              </w:rPr>
                              <w:t>Promas</w:t>
                            </w:r>
                            <w:r>
                              <w:rPr>
                                <w:sz w:val="72"/>
                                <w:lang w:val="en-US"/>
                              </w:rPr>
                              <w:t>st 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0AF87F" id="_x0000_s1046" type="#_x0000_t202" style="position:absolute;left:0;text-align:left;margin-left:21.9pt;margin-top:9.2pt;width:487.5pt;height:110.55pt;z-index:-251605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" filled="f" stroked="f" strokeweight="0">
                <v:textbox style="mso-fit-shape-to-text:t">
                  <w:txbxContent>
                    <w:p w14:paraId="5FD19870" w14:textId="77777777" w:rsidR="003858EA" w:rsidRPr="0018762A" w:rsidRDefault="003858EA">
                      <w:pPr>
                        <w:rPr>
                          <w:sz w:val="72"/>
                          <w:lang w:val="en-US"/>
                        </w:rPr>
                      </w:pPr>
                      <w:r w:rsidRPr="0018762A">
                        <w:rPr>
                          <w:sz w:val="72"/>
                          <w:lang w:val="en-US"/>
                        </w:rPr>
                        <w:t>Promas</w:t>
                      </w:r>
                      <w:r>
                        <w:rPr>
                          <w:sz w:val="72"/>
                          <w:lang w:val="en-US"/>
                        </w:rPr>
                        <w:t>st MES</w:t>
                      </w:r>
                    </w:p>
                  </w:txbxContent>
                </v:textbox>
              </v:shape>
            </w:pict>
          </mc:Fallback>
        </mc:AlternateContent>
      </w:r>
    </w:p>
    <w:p w14:paraId="1CC442BF" w14:textId="77777777" w:rsidR="00A813DE" w:rsidRPr="00483C62" w:rsidRDefault="00A813DE" w:rsidP="003858EA">
      <w:pPr>
        <w:ind w:firstLine="567"/>
      </w:pPr>
    </w:p>
    <w:p w14:paraId="30415974" w14:textId="77777777" w:rsidR="00A813DE" w:rsidRDefault="00A813DE" w:rsidP="003858EA">
      <w:pPr>
        <w:ind w:firstLine="567"/>
      </w:pPr>
    </w:p>
    <w:p w14:paraId="5611763B" w14:textId="77777777" w:rsidR="00A813DE" w:rsidRPr="0062699C" w:rsidRDefault="00A813DE" w:rsidP="003858EA">
      <w:r w:rsidRPr="00483C62">
        <w:rPr>
          <w:noProof/>
        </w:rPr>
        <mc:AlternateContent>
          <mc:Choice Requires="wps">
            <w:drawing>
              <wp:anchor distT="0" distB="0" distL="114300" distR="114300" simplePos="0" relativeHeight="251713024" behindDoc="0" locked="0" layoutInCell="1" allowOverlap="1" wp14:anchorId="19FCCCE7" wp14:editId="124D6B4D">
                <wp:simplePos x="0" y="0"/>
                <wp:positionH relativeFrom="column">
                  <wp:posOffset>2736850</wp:posOffset>
                </wp:positionH>
                <wp:positionV relativeFrom="paragraph">
                  <wp:posOffset>4580327</wp:posOffset>
                </wp:positionV>
                <wp:extent cx="3575230" cy="1035170"/>
                <wp:effectExtent l="0" t="0" r="0" b="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230" cy="1035170"/>
                        </a:xfrm>
                        <a:prstGeom prst="rect">
                          <a:avLst/>
                        </a:prstGeom>
                        <a:noFill/>
                        <a:ln w="9525">
                          <a:noFill/>
                          <a:miter lim="800000"/>
                          <a:headEnd/>
                          <a:tailEnd/>
                        </a:ln>
                      </wps:spPr>
                      <wps:txbx>
                        <w:txbxContent>
                          <w:p w14:paraId="3EDB3AA2" w14:textId="77777777" w:rsidR="003858EA" w:rsidRPr="00595931" w:rsidRDefault="003858EA" w:rsidP="003858EA">
                            <w:pPr>
                              <w:tabs>
                                <w:tab w:val="left" w:pos="-1440"/>
                                <w:tab w:val="left" w:pos="-720"/>
                                <w:tab w:val="left" w:pos="2268"/>
                              </w:tabs>
                              <w:suppressAutoHyphens/>
                              <w:ind w:left="2694" w:hanging="2694"/>
                            </w:pPr>
                            <w:r w:rsidRPr="00595931">
                              <w:t>Bestand</w:t>
                            </w:r>
                            <w:r w:rsidRPr="00595931">
                              <w:tab/>
                              <w:t>:</w:t>
                            </w:r>
                            <w:r w:rsidRPr="00595931">
                              <w:tab/>
                            </w:r>
                            <w:r>
                              <w:t>MESConfigToolHandleiding</w:t>
                            </w:r>
                          </w:p>
                          <w:p w14:paraId="7B65335D" w14:textId="77777777" w:rsidR="003858EA" w:rsidRPr="0062699C" w:rsidRDefault="003858EA" w:rsidP="003858EA">
                            <w:pPr>
                              <w:tabs>
                                <w:tab w:val="left" w:pos="-1440"/>
                                <w:tab w:val="left" w:pos="-720"/>
                                <w:tab w:val="left" w:pos="2268"/>
                              </w:tabs>
                              <w:suppressAutoHyphens/>
                              <w:ind w:left="2694" w:hanging="2694"/>
                            </w:pPr>
                            <w:r w:rsidRPr="0062699C">
                              <w:t>Versie</w:t>
                            </w:r>
                            <w:r w:rsidRPr="0062699C">
                              <w:tab/>
                              <w:t>:</w:t>
                            </w:r>
                            <w:r w:rsidRPr="0062699C">
                              <w:tab/>
                            </w:r>
                            <w:r>
                              <w:t>2.0.0</w:t>
                            </w:r>
                            <w:r>
                              <w:fldChar w:fldCharType="begin"/>
                            </w:r>
                            <w:r>
                              <w:instrText xml:space="preserve"> SUBJECT  \* MERGEFORMAT </w:instrText>
                            </w:r>
                            <w:r>
                              <w:fldChar w:fldCharType="end"/>
                            </w:r>
                          </w:p>
                          <w:p w14:paraId="747060CE" w14:textId="77777777" w:rsidR="003858EA" w:rsidRPr="0062699C" w:rsidRDefault="003858EA" w:rsidP="003858EA">
                            <w:pPr>
                              <w:tabs>
                                <w:tab w:val="left" w:pos="-1440"/>
                                <w:tab w:val="left" w:pos="-720"/>
                                <w:tab w:val="left" w:pos="2268"/>
                              </w:tabs>
                              <w:suppressAutoHyphens/>
                              <w:ind w:left="2694" w:hanging="2694"/>
                            </w:pPr>
                            <w:r w:rsidRPr="0062699C">
                              <w:t>Datum van uitgifte</w:t>
                            </w:r>
                            <w:r w:rsidRPr="0062699C">
                              <w:tab/>
                              <w:t>:</w:t>
                            </w:r>
                            <w:r w:rsidRPr="0062699C">
                              <w:tab/>
                            </w:r>
                            <w:r w:rsidRPr="00D9594A">
                              <w:rPr>
                                <w:bCs w:val="0"/>
                              </w:rPr>
                              <w:fldChar w:fldCharType="begin"/>
                            </w:r>
                            <w:r w:rsidRPr="00D9594A">
                              <w:instrText xml:space="preserve"> DATE \@ "d-M-yyyy" \* MERGEFORMAT </w:instrText>
                            </w:r>
                            <w:r w:rsidRPr="00D9594A">
                              <w:rPr>
                                <w:bCs w:val="0"/>
                              </w:rPr>
                              <w:fldChar w:fldCharType="separate"/>
                            </w:r>
                            <w:r w:rsidR="00897F97">
                              <w:rPr>
                                <w:noProof/>
                              </w:rPr>
                              <w:t>17-6-2018</w:t>
                            </w:r>
                            <w:r w:rsidRPr="00D9594A">
                              <w:rPr>
                                <w:bCs w:val="0"/>
                              </w:rPr>
                              <w:fldChar w:fldCharType="end"/>
                            </w:r>
                          </w:p>
                          <w:p w14:paraId="163EBFF1" w14:textId="77777777" w:rsidR="003858EA" w:rsidRPr="00241BB8" w:rsidRDefault="003858EA" w:rsidP="003858EA">
                            <w:pPr>
                              <w:tabs>
                                <w:tab w:val="left" w:pos="-1440"/>
                                <w:tab w:val="left" w:pos="-720"/>
                                <w:tab w:val="left" w:pos="2268"/>
                              </w:tabs>
                              <w:suppressAutoHyphens/>
                              <w:ind w:left="2694" w:hanging="2694"/>
                            </w:pPr>
                            <w:r w:rsidRPr="0062699C">
                              <w:t>Opgesteld door</w:t>
                            </w:r>
                            <w:r w:rsidRPr="0062699C">
                              <w:tab/>
                              <w:t>:</w:t>
                            </w:r>
                            <w:r w:rsidRPr="0062699C">
                              <w:tab/>
                            </w:r>
                            <w:r>
                              <w:t>Koen Wartenberg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CCCE7" id="_x0000_s1047" type="#_x0000_t202" style="position:absolute;margin-left:215.5pt;margin-top:360.65pt;width:281.5pt;height:81.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" filled="f" stroked="f">
                <v:textbox>
                  <w:txbxContent>
                    <w:p w14:paraId="3EDB3AA2" w14:textId="77777777" w:rsidR="003858EA" w:rsidRPr="00595931" w:rsidRDefault="003858EA" w:rsidP="003858EA">
                      <w:pPr>
                        <w:tabs>
                          <w:tab w:val="left" w:pos="-1440"/>
                          <w:tab w:val="left" w:pos="-720"/>
                          <w:tab w:val="left" w:pos="2268"/>
                        </w:tabs>
                        <w:suppressAutoHyphens/>
                        <w:ind w:left="2694" w:hanging="2694"/>
                      </w:pPr>
                      <w:r w:rsidRPr="00595931">
                        <w:t>Bestand</w:t>
                      </w:r>
                      <w:r w:rsidRPr="00595931">
                        <w:tab/>
                        <w:t>:</w:t>
                      </w:r>
                      <w:r w:rsidRPr="00595931">
                        <w:tab/>
                      </w:r>
                      <w:r>
                        <w:t>MESConfigToolHandleiding</w:t>
                      </w:r>
                    </w:p>
                    <w:p w14:paraId="7B65335D" w14:textId="77777777" w:rsidR="003858EA" w:rsidRPr="0062699C" w:rsidRDefault="003858EA" w:rsidP="003858EA">
                      <w:pPr>
                        <w:tabs>
                          <w:tab w:val="left" w:pos="-1440"/>
                          <w:tab w:val="left" w:pos="-720"/>
                          <w:tab w:val="left" w:pos="2268"/>
                        </w:tabs>
                        <w:suppressAutoHyphens/>
                        <w:ind w:left="2694" w:hanging="2694"/>
                      </w:pPr>
                      <w:r w:rsidRPr="0062699C">
                        <w:t>Versie</w:t>
                      </w:r>
                      <w:r w:rsidRPr="0062699C">
                        <w:tab/>
                        <w:t>:</w:t>
                      </w:r>
                      <w:r w:rsidRPr="0062699C">
                        <w:tab/>
                      </w:r>
                      <w:r>
                        <w:t>2.0.0</w:t>
                      </w:r>
                      <w:r>
                        <w:fldChar w:fldCharType="begin"/>
                      </w:r>
                      <w:r>
                        <w:instrText xml:space="preserve"> SUBJECT  \* MERGEFORMAT </w:instrText>
                      </w:r>
                      <w:r>
                        <w:fldChar w:fldCharType="end"/>
                      </w:r>
                    </w:p>
                    <w:p w14:paraId="747060CE" w14:textId="77777777" w:rsidR="003858EA" w:rsidRPr="0062699C" w:rsidRDefault="003858EA" w:rsidP="003858EA">
                      <w:pPr>
                        <w:tabs>
                          <w:tab w:val="left" w:pos="-1440"/>
                          <w:tab w:val="left" w:pos="-720"/>
                          <w:tab w:val="left" w:pos="2268"/>
                        </w:tabs>
                        <w:suppressAutoHyphens/>
                        <w:ind w:left="2694" w:hanging="2694"/>
                      </w:pPr>
                      <w:r w:rsidRPr="0062699C">
                        <w:t>Datum van uitgifte</w:t>
                      </w:r>
                      <w:r w:rsidRPr="0062699C">
                        <w:tab/>
                        <w:t>:</w:t>
                      </w:r>
                      <w:r w:rsidRPr="0062699C">
                        <w:tab/>
                      </w:r>
                      <w:r w:rsidRPr="00D9594A">
                        <w:rPr>
                          <w:bCs w:val="0"/>
                        </w:rPr>
                        <w:fldChar w:fldCharType="begin"/>
                      </w:r>
                      <w:r w:rsidRPr="00D9594A">
                        <w:instrText xml:space="preserve"> DATE \@ "d-M-yyyy" \* MERGEFORMAT </w:instrText>
                      </w:r>
                      <w:r w:rsidRPr="00D9594A">
                        <w:rPr>
                          <w:bCs w:val="0"/>
                        </w:rPr>
                        <w:fldChar w:fldCharType="separate"/>
                      </w:r>
                      <w:r w:rsidR="00897F97">
                        <w:rPr>
                          <w:noProof/>
                        </w:rPr>
                        <w:t>17-6-2018</w:t>
                      </w:r>
                      <w:r w:rsidRPr="00D9594A">
                        <w:rPr>
                          <w:bCs w:val="0"/>
                        </w:rPr>
                        <w:fldChar w:fldCharType="end"/>
                      </w:r>
                    </w:p>
                    <w:p w14:paraId="163EBFF1" w14:textId="77777777" w:rsidR="003858EA" w:rsidRPr="00241BB8" w:rsidRDefault="003858EA" w:rsidP="003858EA">
                      <w:pPr>
                        <w:tabs>
                          <w:tab w:val="left" w:pos="-1440"/>
                          <w:tab w:val="left" w:pos="-720"/>
                          <w:tab w:val="left" w:pos="2268"/>
                        </w:tabs>
                        <w:suppressAutoHyphens/>
                        <w:ind w:left="2694" w:hanging="2694"/>
                      </w:pPr>
                      <w:r w:rsidRPr="0062699C">
                        <w:t>Opgesteld door</w:t>
                      </w:r>
                      <w:r w:rsidRPr="0062699C">
                        <w:tab/>
                        <w:t>:</w:t>
                      </w:r>
                      <w:r w:rsidRPr="0062699C">
                        <w:tab/>
                      </w:r>
                      <w:r>
                        <w:t>Koen Wartenberg</w:t>
                      </w:r>
                    </w:p>
                  </w:txbxContent>
                </v:textbox>
              </v:shape>
            </w:pict>
          </mc:Fallback>
        </mc:AlternateContent>
      </w:r>
      <w:r w:rsidRPr="00483C62">
        <w:rPr>
          <w:noProof/>
        </w:rPr>
        <mc:AlternateContent>
          <mc:Choice Requires="wps">
            <w:drawing>
              <wp:anchor distT="0" distB="0" distL="114300" distR="114300" simplePos="0" relativeHeight="251712000" behindDoc="0" locked="0" layoutInCell="1" allowOverlap="1" wp14:anchorId="3F1A10FC" wp14:editId="660A6D3C">
                <wp:simplePos x="0" y="0"/>
                <wp:positionH relativeFrom="column">
                  <wp:posOffset>325755</wp:posOffset>
                </wp:positionH>
                <wp:positionV relativeFrom="paragraph">
                  <wp:posOffset>1481455</wp:posOffset>
                </wp:positionV>
                <wp:extent cx="6191250" cy="1403985"/>
                <wp:effectExtent l="0" t="0" r="0" b="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3985"/>
                        </a:xfrm>
                        <a:prstGeom prst="rect">
                          <a:avLst/>
                        </a:prstGeom>
                        <a:noFill/>
                        <a:ln w="9525">
                          <a:noFill/>
                          <a:miter lim="800000"/>
                          <a:headEnd/>
                          <a:tailEnd/>
                        </a:ln>
                      </wps:spPr>
                      <wps:txbx>
                        <w:txbxContent>
                          <w:p w14:paraId="05E8C44A" w14:textId="77777777" w:rsidR="003858EA" w:rsidRPr="0018762A" w:rsidRDefault="003858EA" w:rsidP="003858EA">
                            <w:pPr>
                              <w:rPr>
                                <w:sz w:val="52"/>
                                <w:lang w:val="en-US"/>
                              </w:rPr>
                            </w:pPr>
                            <w:r>
                              <w:rPr>
                                <w:sz w:val="52"/>
                                <w:lang w:val="en-US"/>
                              </w:rPr>
                              <w:t>Handleiding</w:t>
                            </w:r>
                          </w:p>
                          <w:p w14:paraId="4DBEF31F" w14:textId="77777777" w:rsidR="003858EA" w:rsidRPr="00845D2B" w:rsidRDefault="003858EA" w:rsidP="003858EA">
                            <w:pPr>
                              <w:rPr>
                                <w:sz w:val="36"/>
                                <w:lang w:val="en-US"/>
                              </w:rPr>
                            </w:pPr>
                            <w:r>
                              <w:rPr>
                                <w:sz w:val="36"/>
                                <w:lang w:val="en-US"/>
                              </w:rPr>
                              <w:t>Configuratie tool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1A10FC" id="_x0000_s1048" type="#_x0000_t202" style="position:absolute;margin-left:25.65pt;margin-top:116.65pt;width:487.5pt;height:110.55pt;z-index:251712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" filled="f" stroked="f">
                <v:textbox style="mso-fit-shape-to-text:t">
                  <w:txbxContent>
                    <w:p w14:paraId="05E8C44A" w14:textId="77777777" w:rsidR="003858EA" w:rsidRPr="0018762A" w:rsidRDefault="003858EA" w:rsidP="003858EA">
                      <w:pPr>
                        <w:rPr>
                          <w:sz w:val="52"/>
                          <w:lang w:val="en-US"/>
                        </w:rPr>
                      </w:pPr>
                      <w:r>
                        <w:rPr>
                          <w:sz w:val="52"/>
                          <w:lang w:val="en-US"/>
                        </w:rPr>
                        <w:t>Handleiding</w:t>
                      </w:r>
                    </w:p>
                    <w:p w14:paraId="4DBEF31F" w14:textId="77777777" w:rsidR="003858EA" w:rsidRPr="00845D2B" w:rsidRDefault="003858EA" w:rsidP="003858EA">
                      <w:pPr>
                        <w:rPr>
                          <w:sz w:val="36"/>
                          <w:lang w:val="en-US"/>
                        </w:rPr>
                      </w:pPr>
                      <w:r>
                        <w:rPr>
                          <w:sz w:val="36"/>
                          <w:lang w:val="en-US"/>
                        </w:rPr>
                        <w:t>Configuratie tool</w:t>
                      </w:r>
                    </w:p>
                  </w:txbxContent>
                </v:textbox>
              </v:shape>
            </w:pict>
          </mc:Fallback>
        </mc:AlternateContent>
      </w:r>
      <w:r>
        <w:br w:type="page"/>
      </w:r>
    </w:p>
    <w:p w14:paraId="76F18D06" w14:textId="77777777" w:rsidR="00A813DE" w:rsidRDefault="00A813DE" w:rsidP="00A813DE">
      <w:pPr>
        <w:pStyle w:val="Kop1"/>
        <w:ind w:left="0" w:firstLine="0"/>
      </w:pPr>
      <w:bookmarkStart w:id="1481" w:name="_Toc517033901"/>
      <w:r>
        <w:lastRenderedPageBreak/>
        <w:t>Versiebeheer</w:t>
      </w:r>
      <w:bookmarkEnd w:id="1481"/>
    </w:p>
    <w:p w14:paraId="2BBC05FC" w14:textId="77777777" w:rsidR="00A813DE" w:rsidRDefault="00A813DE" w:rsidP="003858EA"/>
    <w:tbl>
      <w:tblPr>
        <w:tblStyle w:val="Tabelraster"/>
        <w:tblW w:w="0" w:type="auto"/>
        <w:tblLook w:val="04A0" w:firstRow="1" w:lastRow="0" w:firstColumn="1" w:lastColumn="0" w:noHBand="0" w:noVBand="1"/>
      </w:tblPr>
      <w:tblGrid>
        <w:gridCol w:w="1129"/>
        <w:gridCol w:w="1418"/>
        <w:gridCol w:w="7337"/>
      </w:tblGrid>
      <w:tr w:rsidR="00A813DE" w14:paraId="0BCD299F" w14:textId="77777777" w:rsidTr="003858EA">
        <w:tc>
          <w:tcPr>
            <w:tcW w:w="1129" w:type="dxa"/>
          </w:tcPr>
          <w:p w14:paraId="673E501D" w14:textId="77777777" w:rsidR="00A813DE" w:rsidRPr="004F1C6A" w:rsidRDefault="00A813DE" w:rsidP="003858EA">
            <w:pPr>
              <w:rPr>
                <w:b/>
              </w:rPr>
            </w:pPr>
            <w:r w:rsidRPr="004F1C6A">
              <w:rPr>
                <w:b/>
              </w:rPr>
              <w:t>Versie</w:t>
            </w:r>
          </w:p>
        </w:tc>
        <w:tc>
          <w:tcPr>
            <w:tcW w:w="1418" w:type="dxa"/>
          </w:tcPr>
          <w:p w14:paraId="5C9451E2" w14:textId="77777777" w:rsidR="00A813DE" w:rsidRPr="004F1C6A" w:rsidRDefault="00A813DE" w:rsidP="003858EA">
            <w:pPr>
              <w:rPr>
                <w:b/>
              </w:rPr>
            </w:pPr>
            <w:r w:rsidRPr="004F1C6A">
              <w:rPr>
                <w:b/>
              </w:rPr>
              <w:t>Datum</w:t>
            </w:r>
          </w:p>
        </w:tc>
        <w:tc>
          <w:tcPr>
            <w:tcW w:w="7337" w:type="dxa"/>
          </w:tcPr>
          <w:p w14:paraId="411633C7" w14:textId="77777777" w:rsidR="00A813DE" w:rsidRPr="004F1C6A" w:rsidRDefault="00A813DE" w:rsidP="003858EA">
            <w:pPr>
              <w:rPr>
                <w:b/>
              </w:rPr>
            </w:pPr>
            <w:r w:rsidRPr="004F1C6A">
              <w:rPr>
                <w:b/>
              </w:rPr>
              <w:t>Beschrijving</w:t>
            </w:r>
          </w:p>
        </w:tc>
      </w:tr>
      <w:tr w:rsidR="00A813DE" w14:paraId="2DE2E398" w14:textId="77777777" w:rsidTr="003858EA">
        <w:tc>
          <w:tcPr>
            <w:tcW w:w="1129" w:type="dxa"/>
          </w:tcPr>
          <w:p w14:paraId="58C26172" w14:textId="77777777" w:rsidR="00A813DE" w:rsidRPr="004F1C6A" w:rsidRDefault="00A813DE" w:rsidP="003858EA">
            <w:r w:rsidRPr="004F1C6A">
              <w:t>0.1</w:t>
            </w:r>
          </w:p>
        </w:tc>
        <w:tc>
          <w:tcPr>
            <w:tcW w:w="1418" w:type="dxa"/>
          </w:tcPr>
          <w:p w14:paraId="34214475" w14:textId="77777777" w:rsidR="00A813DE" w:rsidRPr="004F1C6A" w:rsidRDefault="00A813DE" w:rsidP="003858EA">
            <w:r w:rsidRPr="004F1C6A">
              <w:t>6-4-2018</w:t>
            </w:r>
          </w:p>
        </w:tc>
        <w:tc>
          <w:tcPr>
            <w:tcW w:w="7337" w:type="dxa"/>
          </w:tcPr>
          <w:p w14:paraId="7B4C0182" w14:textId="77777777" w:rsidR="00A813DE" w:rsidRPr="004F1C6A" w:rsidRDefault="00A813DE" w:rsidP="003858EA">
            <w:r w:rsidRPr="004F1C6A">
              <w:t>Initiële versie</w:t>
            </w:r>
          </w:p>
        </w:tc>
      </w:tr>
      <w:tr w:rsidR="00A813DE" w14:paraId="4BFE5C39" w14:textId="77777777" w:rsidTr="003858EA">
        <w:tc>
          <w:tcPr>
            <w:tcW w:w="1129" w:type="dxa"/>
          </w:tcPr>
          <w:p w14:paraId="7442125C" w14:textId="77777777" w:rsidR="00A813DE" w:rsidRDefault="00A813DE" w:rsidP="003858EA">
            <w:r>
              <w:t>0.1.2</w:t>
            </w:r>
          </w:p>
        </w:tc>
        <w:tc>
          <w:tcPr>
            <w:tcW w:w="1418" w:type="dxa"/>
          </w:tcPr>
          <w:p w14:paraId="25C752F4" w14:textId="77777777" w:rsidR="00A813DE" w:rsidRDefault="00A813DE" w:rsidP="003858EA">
            <w:r>
              <w:t>11-4-2018</w:t>
            </w:r>
          </w:p>
        </w:tc>
        <w:tc>
          <w:tcPr>
            <w:tcW w:w="7337" w:type="dxa"/>
          </w:tcPr>
          <w:p w14:paraId="6AC6141C" w14:textId="77777777" w:rsidR="00A813DE" w:rsidRDefault="00A813DE" w:rsidP="003858EA">
            <w:r>
              <w:t>Database beschrijving</w:t>
            </w:r>
          </w:p>
        </w:tc>
      </w:tr>
      <w:tr w:rsidR="00A813DE" w14:paraId="060C5772" w14:textId="77777777" w:rsidTr="003858EA">
        <w:tc>
          <w:tcPr>
            <w:tcW w:w="1129" w:type="dxa"/>
          </w:tcPr>
          <w:p w14:paraId="7824DFD4" w14:textId="77777777" w:rsidR="00A813DE" w:rsidRDefault="00A813DE" w:rsidP="003858EA">
            <w:r>
              <w:t>1.0.0</w:t>
            </w:r>
          </w:p>
        </w:tc>
        <w:tc>
          <w:tcPr>
            <w:tcW w:w="1418" w:type="dxa"/>
          </w:tcPr>
          <w:p w14:paraId="39ABC226" w14:textId="77777777" w:rsidR="00A813DE" w:rsidRDefault="00A813DE" w:rsidP="003858EA">
            <w:r>
              <w:t>12-4-2018</w:t>
            </w:r>
          </w:p>
        </w:tc>
        <w:tc>
          <w:tcPr>
            <w:tcW w:w="7337" w:type="dxa"/>
          </w:tcPr>
          <w:p w14:paraId="0D4408A5" w14:textId="77777777" w:rsidR="00A813DE" w:rsidRDefault="00A813DE" w:rsidP="003858EA">
            <w:r>
              <w:t>Handleiding eerste versie</w:t>
            </w:r>
          </w:p>
        </w:tc>
      </w:tr>
      <w:tr w:rsidR="00A813DE" w14:paraId="249ACF05" w14:textId="77777777" w:rsidTr="003858EA">
        <w:tc>
          <w:tcPr>
            <w:tcW w:w="1129" w:type="dxa"/>
          </w:tcPr>
          <w:p w14:paraId="2283580E" w14:textId="77777777" w:rsidR="00A813DE" w:rsidRDefault="00A813DE" w:rsidP="003858EA">
            <w:r>
              <w:t>2.0.0</w:t>
            </w:r>
          </w:p>
        </w:tc>
        <w:tc>
          <w:tcPr>
            <w:tcW w:w="1418" w:type="dxa"/>
          </w:tcPr>
          <w:p w14:paraId="23D5C7EF" w14:textId="77777777" w:rsidR="00A813DE" w:rsidRDefault="00A813DE" w:rsidP="003858EA">
            <w:r>
              <w:t>30-5-2018</w:t>
            </w:r>
          </w:p>
        </w:tc>
        <w:tc>
          <w:tcPr>
            <w:tcW w:w="7337" w:type="dxa"/>
          </w:tcPr>
          <w:p w14:paraId="5B63F42A" w14:textId="77777777" w:rsidR="00A813DE" w:rsidRDefault="00A813DE" w:rsidP="003858EA">
            <w:r>
              <w:t>Handleiding tweede versie</w:t>
            </w:r>
          </w:p>
        </w:tc>
      </w:tr>
    </w:tbl>
    <w:p w14:paraId="6675802B" w14:textId="52F607AA" w:rsidR="00A813DE" w:rsidRPr="000D1CD8" w:rsidRDefault="00A813DE" w:rsidP="003858EA">
      <w:pPr>
        <w:rPr>
          <w:rFonts w:cs="Arial"/>
          <w:b/>
          <w:sz w:val="28"/>
          <w:szCs w:val="20"/>
          <w:lang w:eastAsia="en-US"/>
        </w:rPr>
      </w:pPr>
      <w:r>
        <w:rPr>
          <w:rFonts w:cs="Arial"/>
          <w:sz w:val="28"/>
        </w:rPr>
        <w:br w:type="page"/>
      </w:r>
    </w:p>
    <w:p w14:paraId="44C2D49A" w14:textId="77777777" w:rsidR="00A813DE" w:rsidRDefault="00A813DE" w:rsidP="00A813DE">
      <w:pPr>
        <w:pStyle w:val="Kop1"/>
        <w:ind w:left="0" w:firstLine="0"/>
      </w:pPr>
      <w:bookmarkStart w:id="1482" w:name="_Toc517033902"/>
      <w:r>
        <w:lastRenderedPageBreak/>
        <w:t>Inleiding</w:t>
      </w:r>
      <w:bookmarkEnd w:id="1482"/>
    </w:p>
    <w:p w14:paraId="0162EFC4" w14:textId="77777777" w:rsidR="00A813DE" w:rsidRPr="007E6057" w:rsidRDefault="00A813DE" w:rsidP="003858EA">
      <w:pPr>
        <w:rPr>
          <w:rFonts w:ascii="Arial" w:hAnsi="Arial" w:cs="Arial"/>
        </w:rPr>
      </w:pPr>
      <w:r w:rsidRPr="007E6057">
        <w:rPr>
          <w:rFonts w:ascii="Arial" w:hAnsi="Arial" w:cs="Arial"/>
        </w:rPr>
        <w:t xml:space="preserve">Dit is de handleiding voor de bediening van de PROMAS ST MES configuratietool applicatie. </w:t>
      </w:r>
    </w:p>
    <w:p w14:paraId="4B94E12F" w14:textId="77777777" w:rsidR="00A813DE" w:rsidRPr="007E6057" w:rsidRDefault="00A813DE" w:rsidP="003858EA">
      <w:pPr>
        <w:rPr>
          <w:rFonts w:ascii="Arial" w:hAnsi="Arial" w:cs="Arial"/>
        </w:rPr>
      </w:pPr>
      <w:r w:rsidRPr="007E6057">
        <w:rPr>
          <w:rFonts w:ascii="Arial" w:hAnsi="Arial" w:cs="Arial"/>
        </w:rPr>
        <w:t>Naast deze handleiding zijn de volgende documenten beschikbaar:</w:t>
      </w:r>
    </w:p>
    <w:p w14:paraId="298F9DA5" w14:textId="77777777" w:rsidR="00A813DE" w:rsidRPr="007E6057" w:rsidRDefault="00A813DE" w:rsidP="00A813DE">
      <w:pPr>
        <w:pStyle w:val="Lijstalinea"/>
        <w:numPr>
          <w:ilvl w:val="0"/>
          <w:numId w:val="190"/>
        </w:numPr>
        <w:overflowPunct w:val="0"/>
        <w:autoSpaceDE w:val="0"/>
        <w:autoSpaceDN w:val="0"/>
        <w:adjustRightInd w:val="0"/>
        <w:textAlignment w:val="baseline"/>
        <w:rPr>
          <w:rFonts w:ascii="Arial" w:hAnsi="Arial" w:cs="Arial"/>
        </w:rPr>
      </w:pPr>
      <w:r w:rsidRPr="007E6057">
        <w:rPr>
          <w:rFonts w:ascii="Arial" w:hAnsi="Arial" w:cs="Arial"/>
        </w:rPr>
        <w:t>Acceptatie testplan</w:t>
      </w:r>
    </w:p>
    <w:p w14:paraId="059F9285" w14:textId="77777777" w:rsidR="00A813DE" w:rsidRPr="007E6057" w:rsidRDefault="00A813DE" w:rsidP="00A813DE">
      <w:pPr>
        <w:pStyle w:val="Lijstalinea"/>
        <w:numPr>
          <w:ilvl w:val="0"/>
          <w:numId w:val="190"/>
        </w:numPr>
        <w:overflowPunct w:val="0"/>
        <w:autoSpaceDE w:val="0"/>
        <w:autoSpaceDN w:val="0"/>
        <w:adjustRightInd w:val="0"/>
        <w:textAlignment w:val="baseline"/>
        <w:rPr>
          <w:rFonts w:ascii="Arial" w:hAnsi="Arial" w:cs="Arial"/>
        </w:rPr>
      </w:pPr>
      <w:r w:rsidRPr="007E6057">
        <w:rPr>
          <w:rFonts w:ascii="Arial" w:hAnsi="Arial" w:cs="Arial"/>
        </w:rPr>
        <w:t>Het software architectuur document (wordt later nog als bijlage toegevoegd)</w:t>
      </w:r>
    </w:p>
    <w:p w14:paraId="55C4A80B" w14:textId="77777777" w:rsidR="00A813DE" w:rsidRPr="007E6057" w:rsidRDefault="00A813DE" w:rsidP="003858EA">
      <w:pPr>
        <w:rPr>
          <w:rFonts w:ascii="Arial" w:hAnsi="Arial" w:cs="Arial"/>
        </w:rPr>
      </w:pPr>
    </w:p>
    <w:p w14:paraId="746FA2E2" w14:textId="77777777" w:rsidR="00A813DE" w:rsidRPr="007E6057" w:rsidRDefault="00A813DE" w:rsidP="003858EA">
      <w:pPr>
        <w:rPr>
          <w:rFonts w:ascii="Arial" w:hAnsi="Arial" w:cs="Arial"/>
        </w:rPr>
      </w:pPr>
      <w:r w:rsidRPr="007E6057">
        <w:rPr>
          <w:rFonts w:ascii="Arial" w:hAnsi="Arial" w:cs="Arial"/>
        </w:rPr>
        <w:t>Dit document omschrijft de algemene werking en bediening van de PROMAS ST MES configuratietool Verder worden er wat zaken toegelicht met betrekking tot de database configuratie van het systeem</w:t>
      </w:r>
    </w:p>
    <w:p w14:paraId="79C89FB9" w14:textId="77777777" w:rsidR="00A813DE" w:rsidRPr="007E6057" w:rsidRDefault="00A813DE" w:rsidP="003858EA">
      <w:pPr>
        <w:rPr>
          <w:rFonts w:ascii="Arial" w:hAnsi="Arial" w:cs="Arial"/>
        </w:rPr>
      </w:pPr>
    </w:p>
    <w:p w14:paraId="20A48481" w14:textId="77777777" w:rsidR="00A813DE" w:rsidRPr="007E6057" w:rsidRDefault="00A813DE" w:rsidP="003858EA">
      <w:pPr>
        <w:rPr>
          <w:rFonts w:ascii="Arial" w:hAnsi="Arial" w:cs="Arial"/>
        </w:rPr>
      </w:pPr>
      <w:r w:rsidRPr="007E6057">
        <w:rPr>
          <w:rFonts w:ascii="Arial" w:hAnsi="Arial" w:cs="Arial"/>
        </w:rPr>
        <w:t xml:space="preserve">Deze handleiding is van toepassing op de database versie van PROMAS ST 7.3.0. </w:t>
      </w:r>
    </w:p>
    <w:p w14:paraId="627C0BEC" w14:textId="77777777" w:rsidR="00A813DE" w:rsidRDefault="00A813DE" w:rsidP="003858EA">
      <w:pPr>
        <w:rPr>
          <w:rFonts w:cs="Arial"/>
        </w:rPr>
      </w:pPr>
    </w:p>
    <w:p w14:paraId="4BE24C61" w14:textId="77777777" w:rsidR="00A813DE" w:rsidRDefault="00A813DE" w:rsidP="00A813DE">
      <w:pPr>
        <w:pStyle w:val="Kop2"/>
        <w:ind w:left="0" w:firstLine="0"/>
      </w:pPr>
      <w:bookmarkStart w:id="1483" w:name="_Toc517033903"/>
      <w:r>
        <w:t>Waarschuwing</w:t>
      </w:r>
      <w:bookmarkEnd w:id="1483"/>
    </w:p>
    <w:p w14:paraId="4398F171" w14:textId="77777777" w:rsidR="00A813DE" w:rsidRPr="007E6057" w:rsidRDefault="00A813DE" w:rsidP="003858EA">
      <w:pPr>
        <w:rPr>
          <w:rFonts w:ascii="Arial" w:hAnsi="Arial" w:cs="Arial"/>
        </w:rPr>
      </w:pPr>
      <w:r w:rsidRPr="007E6057">
        <w:rPr>
          <w:rFonts w:ascii="Arial" w:hAnsi="Arial" w:cs="Arial"/>
        </w:rPr>
        <w:t>Er is van te voren een testplan uitgevoerd. Zeker 25% van alle test zijn gefaald. Dit betekent dat De handleiding alleen de happy flow omschrijft en vooral waarschuwt voor de uphappy flow</w:t>
      </w:r>
      <w:r>
        <w:rPr>
          <w:rFonts w:ascii="Arial" w:hAnsi="Arial" w:cs="Arial"/>
        </w:rPr>
        <w:t xml:space="preserve"> (*)</w:t>
      </w:r>
      <w:r w:rsidRPr="007E6057">
        <w:rPr>
          <w:rFonts w:ascii="Arial" w:hAnsi="Arial" w:cs="Arial"/>
        </w:rPr>
        <w:t>.</w:t>
      </w:r>
    </w:p>
    <w:p w14:paraId="5D734B79" w14:textId="77777777" w:rsidR="00A813DE" w:rsidRDefault="00A813DE" w:rsidP="003858EA">
      <w:pPr>
        <w:rPr>
          <w:rFonts w:ascii="Arial" w:hAnsi="Arial" w:cs="Arial"/>
        </w:rPr>
      </w:pPr>
      <w:r w:rsidRPr="007E6057">
        <w:rPr>
          <w:rFonts w:ascii="Arial" w:hAnsi="Arial" w:cs="Arial"/>
        </w:rPr>
        <w:t>Het kan dus voorkomen dat er dingen heel makkelijk kapot kunnen gaan.</w:t>
      </w:r>
    </w:p>
    <w:p w14:paraId="2B234F7A" w14:textId="77777777" w:rsidR="00A813DE" w:rsidRDefault="00A813DE" w:rsidP="003858EA">
      <w:pPr>
        <w:rPr>
          <w:rFonts w:ascii="Arial" w:hAnsi="Arial" w:cs="Arial"/>
        </w:rPr>
      </w:pPr>
    </w:p>
    <w:p w14:paraId="04ACD217" w14:textId="77777777" w:rsidR="00A813DE" w:rsidRDefault="00A813DE" w:rsidP="003858EA">
      <w:pPr>
        <w:rPr>
          <w:rFonts w:ascii="Arial" w:hAnsi="Arial" w:cs="Arial"/>
          <w:bCs w:val="0"/>
          <w:color w:val="000000"/>
        </w:rPr>
      </w:pPr>
      <w:r>
        <w:rPr>
          <w:rFonts w:ascii="Arial" w:hAnsi="Arial" w:cs="Arial"/>
          <w:color w:val="000000"/>
        </w:rPr>
        <w:t xml:space="preserve">*Vul geen rare dingen in tekstvelden. Deze data wordt bijna in iedere situatie zonder controle naar de database toegestuurd. Hierdoor kan het gemakkelijk voorkomen dat je de data erin kunt zetten, maar er niet meer uit kunt halen. </w:t>
      </w:r>
    </w:p>
    <w:p w14:paraId="75047CDE" w14:textId="77777777" w:rsidR="00A813DE" w:rsidRDefault="00A813DE" w:rsidP="003858EA">
      <w:pPr>
        <w:rPr>
          <w:rFonts w:ascii="Arial" w:hAnsi="Arial" w:cs="Arial"/>
          <w:bCs w:val="0"/>
          <w:color w:val="000000"/>
        </w:rPr>
      </w:pPr>
    </w:p>
    <w:p w14:paraId="4837398C" w14:textId="77777777" w:rsidR="00A813DE" w:rsidRDefault="00A813DE" w:rsidP="00A813DE">
      <w:pPr>
        <w:pStyle w:val="Kop2"/>
        <w:ind w:left="0" w:firstLine="0"/>
      </w:pPr>
      <w:bookmarkStart w:id="1484" w:name="_Toc517033904"/>
      <w:r>
        <w:t>Edit in datagrid.</w:t>
      </w:r>
      <w:bookmarkEnd w:id="1484"/>
    </w:p>
    <w:p w14:paraId="09A79517" w14:textId="77777777" w:rsidR="00A813DE" w:rsidRPr="0077585F" w:rsidRDefault="00A813DE" w:rsidP="003858EA">
      <w:r>
        <w:t xml:space="preserve">Niet voor alle objecten is er een special scherm gemaakt om aanpassingen van dat object in uit te voeren. Soms zegt het systeem om dit in de datagrid te doen. Iets aanpassen in de datagrid werkt niet, probeer dit ook dus niet te doen.  </w:t>
      </w:r>
    </w:p>
    <w:p w14:paraId="7D0F560A" w14:textId="77777777" w:rsidR="00A813DE" w:rsidRPr="007E6057" w:rsidRDefault="00A813DE" w:rsidP="003858EA">
      <w:pPr>
        <w:rPr>
          <w:rFonts w:ascii="Arial" w:hAnsi="Arial" w:cs="Arial"/>
        </w:rPr>
      </w:pPr>
    </w:p>
    <w:p w14:paraId="5064B0CC" w14:textId="77777777" w:rsidR="00A813DE" w:rsidRDefault="00A813DE" w:rsidP="003858EA">
      <w:pPr>
        <w:rPr>
          <w:rFonts w:cs="Arial"/>
        </w:rPr>
      </w:pPr>
    </w:p>
    <w:p w14:paraId="41DF62FE" w14:textId="77777777" w:rsidR="00A813DE" w:rsidRDefault="00A813DE">
      <w:pPr>
        <w:rPr>
          <w:rFonts w:cs="Arial"/>
        </w:rPr>
      </w:pPr>
      <w:r>
        <w:rPr>
          <w:rFonts w:cs="Arial"/>
        </w:rPr>
        <w:br w:type="page"/>
      </w:r>
    </w:p>
    <w:p w14:paraId="31E57ECB" w14:textId="77777777" w:rsidR="00A813DE" w:rsidRDefault="00A813DE" w:rsidP="00A813DE">
      <w:pPr>
        <w:pStyle w:val="Kop1"/>
        <w:ind w:left="0" w:firstLine="0"/>
      </w:pPr>
      <w:bookmarkStart w:id="1485" w:name="_Toc517033905"/>
      <w:r>
        <w:lastRenderedPageBreak/>
        <w:t>Verbinding met de Database</w:t>
      </w:r>
      <w:bookmarkEnd w:id="1485"/>
    </w:p>
    <w:p w14:paraId="4C3E0764" w14:textId="77777777" w:rsidR="00A813DE" w:rsidRDefault="00A813DE" w:rsidP="003858EA"/>
    <w:p w14:paraId="02AE5269" w14:textId="77777777" w:rsidR="00A813DE" w:rsidRDefault="00A813DE" w:rsidP="00A813DE">
      <w:pPr>
        <w:pStyle w:val="Kop2"/>
        <w:ind w:left="0" w:firstLine="0"/>
      </w:pPr>
      <w:bookmarkStart w:id="1486" w:name="_Toc517033906"/>
      <w:r>
        <w:t>Verbinding krijgen met de database</w:t>
      </w:r>
      <w:bookmarkEnd w:id="1486"/>
    </w:p>
    <w:p w14:paraId="749C39C4" w14:textId="77777777" w:rsidR="00A813DE" w:rsidRPr="007E6057" w:rsidRDefault="00A813DE" w:rsidP="003858EA">
      <w:r w:rsidRPr="007E6057">
        <w:t>Start de applicatie op. Dit scher, zal daarna tevoorschijn komen.</w:t>
      </w:r>
    </w:p>
    <w:p w14:paraId="28611A2E" w14:textId="77777777" w:rsidR="00A813DE" w:rsidRDefault="00A813DE" w:rsidP="003858EA">
      <w:r>
        <w:rPr>
          <w:noProof/>
        </w:rPr>
        <mc:AlternateContent>
          <mc:Choice Requires="wps">
            <w:drawing>
              <wp:anchor distT="0" distB="0" distL="114300" distR="114300" simplePos="0" relativeHeight="251714048" behindDoc="0" locked="0" layoutInCell="1" allowOverlap="1" wp14:anchorId="390D80E5" wp14:editId="5616B2D2">
                <wp:simplePos x="0" y="0"/>
                <wp:positionH relativeFrom="column">
                  <wp:posOffset>1799664</wp:posOffset>
                </wp:positionH>
                <wp:positionV relativeFrom="paragraph">
                  <wp:posOffset>584525</wp:posOffset>
                </wp:positionV>
                <wp:extent cx="1913078" cy="212430"/>
                <wp:effectExtent l="0" t="0" r="11430" b="16510"/>
                <wp:wrapNone/>
                <wp:docPr id="210" name="Rectangle 2"/>
                <wp:cNvGraphicFramePr/>
                <a:graphic xmlns:a="http://schemas.openxmlformats.org/drawingml/2006/main">
                  <a:graphicData uri="http://schemas.microsoft.com/office/word/2010/wordprocessingShape">
                    <wps:wsp>
                      <wps:cNvSpPr/>
                      <wps:spPr>
                        <a:xfrm>
                          <a:off x="0" y="0"/>
                          <a:ext cx="1913078" cy="2124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47C6C" id="Rectangle 2" o:spid="_x0000_s1026" style="position:absolute;margin-left:141.7pt;margin-top:46.05pt;width:150.65pt;height:16.7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" filled="f" strokecolor="red" strokeweight="2pt"/>
            </w:pict>
          </mc:Fallback>
        </mc:AlternateContent>
      </w:r>
      <w:r>
        <w:rPr>
          <w:noProof/>
        </w:rPr>
        <w:drawing>
          <wp:inline distT="0" distB="0" distL="0" distR="0" wp14:anchorId="3FD71621" wp14:editId="3978C2C9">
            <wp:extent cx="4095750" cy="1638300"/>
            <wp:effectExtent l="0" t="0" r="0" b="0"/>
            <wp:docPr id="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95750" cy="1638300"/>
                    </a:xfrm>
                    <a:prstGeom prst="rect">
                      <a:avLst/>
                    </a:prstGeom>
                  </pic:spPr>
                </pic:pic>
              </a:graphicData>
            </a:graphic>
          </wp:inline>
        </w:drawing>
      </w:r>
    </w:p>
    <w:p w14:paraId="30361893" w14:textId="77777777" w:rsidR="00A813DE" w:rsidRDefault="00A813DE" w:rsidP="003858EA"/>
    <w:p w14:paraId="26598C48" w14:textId="77777777" w:rsidR="00A813DE" w:rsidRPr="007E6057" w:rsidRDefault="00A813DE" w:rsidP="003858EA">
      <w:pPr>
        <w:rPr>
          <w:rFonts w:ascii="Arial" w:hAnsi="Arial" w:cs="Arial"/>
        </w:rPr>
      </w:pPr>
      <w:r w:rsidRPr="007E6057">
        <w:rPr>
          <w:rFonts w:ascii="Arial" w:hAnsi="Arial" w:cs="Arial"/>
        </w:rPr>
        <w:t>Het rode omringde deel geeft aan naar welke database de applicatie connectie probeert te maken (Dit staat in PSTsystem aangegeven).</w:t>
      </w:r>
    </w:p>
    <w:p w14:paraId="54676791" w14:textId="77777777" w:rsidR="00A813DE" w:rsidRPr="007E6057" w:rsidRDefault="00A813DE" w:rsidP="003858EA">
      <w:pPr>
        <w:rPr>
          <w:rFonts w:ascii="Arial" w:hAnsi="Arial" w:cs="Arial"/>
        </w:rPr>
      </w:pPr>
    </w:p>
    <w:p w14:paraId="1DFD1579" w14:textId="77777777" w:rsidR="00A813DE" w:rsidRPr="007E6057" w:rsidRDefault="00A813DE" w:rsidP="003858EA">
      <w:pPr>
        <w:rPr>
          <w:rFonts w:ascii="Arial" w:hAnsi="Arial" w:cs="Arial"/>
        </w:rPr>
      </w:pPr>
      <w:r w:rsidRPr="007E6057">
        <w:rPr>
          <w:rFonts w:ascii="Arial" w:hAnsi="Arial" w:cs="Arial"/>
        </w:rPr>
        <w:t>Druk op “Yes” om connectie te maken met de database die in de pop-up weergegeven is.</w:t>
      </w:r>
    </w:p>
    <w:p w14:paraId="112D76BC" w14:textId="77777777" w:rsidR="00A813DE" w:rsidRDefault="00A813DE" w:rsidP="003858EA"/>
    <w:p w14:paraId="1830D17B" w14:textId="77777777" w:rsidR="00A813DE" w:rsidRDefault="00A813DE" w:rsidP="00A813DE">
      <w:pPr>
        <w:pStyle w:val="Kop2"/>
        <w:ind w:left="0" w:firstLine="0"/>
      </w:pPr>
      <w:bookmarkStart w:id="1487" w:name="_Toc517033907"/>
      <w:r>
        <w:t>Database verbinding alternatieven</w:t>
      </w:r>
      <w:bookmarkEnd w:id="1487"/>
    </w:p>
    <w:p w14:paraId="23E12497" w14:textId="77777777" w:rsidR="00A813DE" w:rsidRPr="007E6057" w:rsidRDefault="00A813DE" w:rsidP="003858EA">
      <w:pPr>
        <w:rPr>
          <w:rFonts w:ascii="Arial" w:hAnsi="Arial" w:cs="Arial"/>
        </w:rPr>
      </w:pPr>
      <w:r w:rsidRPr="007E6057">
        <w:rPr>
          <w:rFonts w:ascii="Arial" w:hAnsi="Arial" w:cs="Arial"/>
        </w:rPr>
        <w:t>Klik je op “NO” klikken of de applicatie geen connectie kunnen maken om welke reden dan ook dan krijg je dit scherm te zien.</w:t>
      </w:r>
    </w:p>
    <w:p w14:paraId="0F458495" w14:textId="77777777" w:rsidR="00A813DE" w:rsidRDefault="00A813DE" w:rsidP="003858EA"/>
    <w:p w14:paraId="78FC05CB" w14:textId="77777777" w:rsidR="00A813DE" w:rsidRDefault="00A813DE" w:rsidP="003858EA">
      <w:r>
        <w:rPr>
          <w:noProof/>
        </w:rPr>
        <mc:AlternateContent>
          <mc:Choice Requires="wps">
            <w:drawing>
              <wp:anchor distT="118745" distB="118745" distL="114300" distR="114300" simplePos="0" relativeHeight="251719168" behindDoc="0" locked="0" layoutInCell="0" allowOverlap="1" wp14:anchorId="68D567D8" wp14:editId="5DFDA69A">
                <wp:simplePos x="0" y="0"/>
                <wp:positionH relativeFrom="column">
                  <wp:posOffset>1016000</wp:posOffset>
                </wp:positionH>
                <wp:positionV relativeFrom="paragraph">
                  <wp:posOffset>1261125</wp:posOffset>
                </wp:positionV>
                <wp:extent cx="318770" cy="265430"/>
                <wp:effectExtent l="0" t="0" r="0" b="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 cy="265430"/>
                        </a:xfrm>
                        <a:prstGeom prst="rect">
                          <a:avLst/>
                        </a:prstGeom>
                        <a:noFill/>
                        <a:extLst>
                          <a:ext uri="{53640926-AAD7-44D8-BBD7-CCE9431645EC}">
                            <a14:shadowObscured xmlns:a14="http://schemas.microsoft.com/office/drawing/2010/main" val="1"/>
                          </a:ext>
                        </a:extLst>
                      </wps:spPr>
                      <wps:txbx>
                        <w:txbxContent>
                          <w:p w14:paraId="5A1D80BC" w14:textId="77777777" w:rsidR="003858EA" w:rsidRPr="000A059A" w:rsidRDefault="003858EA" w:rsidP="003858EA">
                            <w:pPr>
                              <w:pBdr>
                                <w:left w:val="single" w:sz="12" w:space="9" w:color="4F81BD" w:themeColor="accent1"/>
                              </w:pBdr>
                              <w:rPr>
                                <w:b/>
                                <w:color w:val="FF0000"/>
                                <w:lang w:val="en-US"/>
                              </w:rPr>
                            </w:pPr>
                            <w:r>
                              <w:rPr>
                                <w:b/>
                                <w:iCs/>
                                <w:color w:val="FF0000"/>
                                <w:sz w:val="24"/>
                                <w:szCs w:val="24"/>
                                <w:lang w:val="en-US"/>
                              </w:rPr>
                              <w:t>4</w:t>
                            </w:r>
                            <w:r>
                              <w:rPr>
                                <w:noProof/>
                              </w:rPr>
                              <w:drawing>
                                <wp:inline distT="0" distB="0" distL="0" distR="0" wp14:anchorId="19B770AE" wp14:editId="2D6A8DC4">
                                  <wp:extent cx="135890" cy="144145"/>
                                  <wp:effectExtent l="0" t="0" r="0" b="8255"/>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r>
                              <w:rPr>
                                <w:noProof/>
                              </w:rPr>
                              <w:drawing>
                                <wp:inline distT="0" distB="0" distL="0" distR="0" wp14:anchorId="6BCD67C6" wp14:editId="42131363">
                                  <wp:extent cx="135890" cy="144145"/>
                                  <wp:effectExtent l="0" t="0" r="0" b="825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r>
                              <w:rPr>
                                <w:noProof/>
                              </w:rPr>
                              <w:drawing>
                                <wp:inline distT="0" distB="0" distL="0" distR="0" wp14:anchorId="70DB8B90" wp14:editId="318601E8">
                                  <wp:extent cx="135890" cy="144145"/>
                                  <wp:effectExtent l="0" t="0" r="0" b="825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8D567D8" id="_x0000_s1049" type="#_x0000_t202" style="position:absolute;margin-left:80pt;margin-top:99.3pt;width:25.1pt;height:20.9pt;z-index:251719168;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" o:allowincell="f" filled="f" stroked="f">
                <v:textbox>
                  <w:txbxContent>
                    <w:p w14:paraId="5A1D80BC" w14:textId="77777777" w:rsidR="003858EA" w:rsidRPr="000A059A" w:rsidRDefault="003858EA" w:rsidP="003858EA">
                      <w:pPr>
                        <w:pBdr>
                          <w:left w:val="single" w:sz="12" w:space="9" w:color="4F81BD" w:themeColor="accent1"/>
                        </w:pBdr>
                        <w:rPr>
                          <w:b/>
                          <w:color w:val="FF0000"/>
                          <w:lang w:val="en-US"/>
                        </w:rPr>
                      </w:pPr>
                      <w:r>
                        <w:rPr>
                          <w:b/>
                          <w:iCs/>
                          <w:color w:val="FF0000"/>
                          <w:sz w:val="24"/>
                          <w:szCs w:val="24"/>
                          <w:lang w:val="en-US"/>
                        </w:rPr>
                        <w:t>4</w:t>
                      </w:r>
                      <w:r>
                        <w:rPr>
                          <w:noProof/>
                        </w:rPr>
                        <w:drawing>
                          <wp:inline distT="0" distB="0" distL="0" distR="0" wp14:anchorId="19B770AE" wp14:editId="2D6A8DC4">
                            <wp:extent cx="135890" cy="144145"/>
                            <wp:effectExtent l="0" t="0" r="0" b="8255"/>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r>
                        <w:rPr>
                          <w:noProof/>
                        </w:rPr>
                        <w:drawing>
                          <wp:inline distT="0" distB="0" distL="0" distR="0" wp14:anchorId="6BCD67C6" wp14:editId="42131363">
                            <wp:extent cx="135890" cy="144145"/>
                            <wp:effectExtent l="0" t="0" r="0" b="825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r>
                        <w:rPr>
                          <w:noProof/>
                        </w:rPr>
                        <w:drawing>
                          <wp:inline distT="0" distB="0" distL="0" distR="0" wp14:anchorId="70DB8B90" wp14:editId="318601E8">
                            <wp:extent cx="135890" cy="144145"/>
                            <wp:effectExtent l="0" t="0" r="0" b="825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p>
                  </w:txbxContent>
                </v:textbox>
              </v:shape>
            </w:pict>
          </mc:Fallback>
        </mc:AlternateContent>
      </w:r>
      <w:r>
        <w:rPr>
          <w:noProof/>
        </w:rPr>
        <mc:AlternateContent>
          <mc:Choice Requires="wps">
            <w:drawing>
              <wp:anchor distT="118745" distB="118745" distL="114300" distR="114300" simplePos="0" relativeHeight="251718144" behindDoc="0" locked="0" layoutInCell="0" allowOverlap="1" wp14:anchorId="66ED59AE" wp14:editId="3A964C17">
                <wp:simplePos x="0" y="0"/>
                <wp:positionH relativeFrom="column">
                  <wp:posOffset>1016370</wp:posOffset>
                </wp:positionH>
                <wp:positionV relativeFrom="paragraph">
                  <wp:posOffset>1026795</wp:posOffset>
                </wp:positionV>
                <wp:extent cx="318770" cy="265430"/>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 cy="265430"/>
                        </a:xfrm>
                        <a:prstGeom prst="rect">
                          <a:avLst/>
                        </a:prstGeom>
                        <a:noFill/>
                        <a:extLst>
                          <a:ext uri="{53640926-AAD7-44D8-BBD7-CCE9431645EC}">
                            <a14:shadowObscured xmlns:a14="http://schemas.microsoft.com/office/drawing/2010/main" val="1"/>
                          </a:ext>
                        </a:extLst>
                      </wps:spPr>
                      <wps:txbx>
                        <w:txbxContent>
                          <w:p w14:paraId="7D03FF03" w14:textId="77777777" w:rsidR="003858EA" w:rsidRPr="000A059A" w:rsidRDefault="003858EA" w:rsidP="003858EA">
                            <w:pPr>
                              <w:pBdr>
                                <w:left w:val="single" w:sz="12" w:space="9" w:color="4F81BD" w:themeColor="accent1"/>
                              </w:pBdr>
                              <w:rPr>
                                <w:b/>
                                <w:color w:val="FF0000"/>
                                <w:lang w:val="en-US"/>
                              </w:rPr>
                            </w:pPr>
                            <w:r>
                              <w:rPr>
                                <w:b/>
                                <w:iCs/>
                                <w:color w:val="FF0000"/>
                                <w:sz w:val="24"/>
                                <w:szCs w:val="24"/>
                                <w:lang w:val="en-US"/>
                              </w:rPr>
                              <w:t>3</w:t>
                            </w:r>
                            <w:r>
                              <w:rPr>
                                <w:noProof/>
                              </w:rPr>
                              <w:drawing>
                                <wp:inline distT="0" distB="0" distL="0" distR="0" wp14:anchorId="4BC91DAD" wp14:editId="7D84657D">
                                  <wp:extent cx="135890" cy="144145"/>
                                  <wp:effectExtent l="0" t="0" r="0" b="8255"/>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r>
                              <w:rPr>
                                <w:noProof/>
                              </w:rPr>
                              <w:drawing>
                                <wp:inline distT="0" distB="0" distL="0" distR="0" wp14:anchorId="5B365EF9" wp14:editId="4FE66C52">
                                  <wp:extent cx="135890" cy="144145"/>
                                  <wp:effectExtent l="0" t="0" r="0" b="825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r>
                              <w:rPr>
                                <w:noProof/>
                              </w:rPr>
                              <w:drawing>
                                <wp:inline distT="0" distB="0" distL="0" distR="0" wp14:anchorId="55D654EA" wp14:editId="1A8467A8">
                                  <wp:extent cx="135890" cy="144145"/>
                                  <wp:effectExtent l="0" t="0" r="0" b="825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6ED59AE" id="_x0000_s1050" type="#_x0000_t202" style="position:absolute;margin-left:80.05pt;margin-top:80.85pt;width:25.1pt;height:20.9pt;z-index:251718144;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" o:allowincell="f" filled="f" stroked="f">
                <v:textbox>
                  <w:txbxContent>
                    <w:p w14:paraId="7D03FF03" w14:textId="77777777" w:rsidR="003858EA" w:rsidRPr="000A059A" w:rsidRDefault="003858EA" w:rsidP="003858EA">
                      <w:pPr>
                        <w:pBdr>
                          <w:left w:val="single" w:sz="12" w:space="9" w:color="4F81BD" w:themeColor="accent1"/>
                        </w:pBdr>
                        <w:rPr>
                          <w:b/>
                          <w:color w:val="FF0000"/>
                          <w:lang w:val="en-US"/>
                        </w:rPr>
                      </w:pPr>
                      <w:r>
                        <w:rPr>
                          <w:b/>
                          <w:iCs/>
                          <w:color w:val="FF0000"/>
                          <w:sz w:val="24"/>
                          <w:szCs w:val="24"/>
                          <w:lang w:val="en-US"/>
                        </w:rPr>
                        <w:t>3</w:t>
                      </w:r>
                      <w:r>
                        <w:rPr>
                          <w:noProof/>
                        </w:rPr>
                        <w:drawing>
                          <wp:inline distT="0" distB="0" distL="0" distR="0" wp14:anchorId="4BC91DAD" wp14:editId="7D84657D">
                            <wp:extent cx="135890" cy="144145"/>
                            <wp:effectExtent l="0" t="0" r="0" b="8255"/>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r>
                        <w:rPr>
                          <w:noProof/>
                        </w:rPr>
                        <w:drawing>
                          <wp:inline distT="0" distB="0" distL="0" distR="0" wp14:anchorId="5B365EF9" wp14:editId="4FE66C52">
                            <wp:extent cx="135890" cy="144145"/>
                            <wp:effectExtent l="0" t="0" r="0" b="825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r>
                        <w:rPr>
                          <w:noProof/>
                        </w:rPr>
                        <w:drawing>
                          <wp:inline distT="0" distB="0" distL="0" distR="0" wp14:anchorId="55D654EA" wp14:editId="1A8467A8">
                            <wp:extent cx="135890" cy="144145"/>
                            <wp:effectExtent l="0" t="0" r="0" b="825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p>
                  </w:txbxContent>
                </v:textbox>
              </v:shape>
            </w:pict>
          </mc:Fallback>
        </mc:AlternateContent>
      </w:r>
      <w:r>
        <w:rPr>
          <w:noProof/>
        </w:rPr>
        <mc:AlternateContent>
          <mc:Choice Requires="wps">
            <w:drawing>
              <wp:anchor distT="118745" distB="118745" distL="114300" distR="114300" simplePos="0" relativeHeight="251717120" behindDoc="0" locked="0" layoutInCell="0" allowOverlap="1" wp14:anchorId="32F1ED11" wp14:editId="06206F6F">
                <wp:simplePos x="0" y="0"/>
                <wp:positionH relativeFrom="column">
                  <wp:posOffset>1016000</wp:posOffset>
                </wp:positionH>
                <wp:positionV relativeFrom="paragraph">
                  <wp:posOffset>607606</wp:posOffset>
                </wp:positionV>
                <wp:extent cx="318770" cy="265430"/>
                <wp:effectExtent l="0" t="0" r="0" b="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 cy="265430"/>
                        </a:xfrm>
                        <a:prstGeom prst="rect">
                          <a:avLst/>
                        </a:prstGeom>
                        <a:noFill/>
                        <a:extLst>
                          <a:ext uri="{53640926-AAD7-44D8-BBD7-CCE9431645EC}">
                            <a14:shadowObscured xmlns:a14="http://schemas.microsoft.com/office/drawing/2010/main" val="1"/>
                          </a:ext>
                        </a:extLst>
                      </wps:spPr>
                      <wps:txbx>
                        <w:txbxContent>
                          <w:p w14:paraId="648958EB" w14:textId="77777777" w:rsidR="003858EA" w:rsidRPr="000A059A" w:rsidRDefault="003858EA" w:rsidP="003858EA">
                            <w:pPr>
                              <w:pBdr>
                                <w:left w:val="single" w:sz="12" w:space="9" w:color="4F81BD" w:themeColor="accent1"/>
                              </w:pBdr>
                              <w:rPr>
                                <w:b/>
                                <w:color w:val="FF0000"/>
                                <w:lang w:val="en-US"/>
                              </w:rPr>
                            </w:pPr>
                            <w:r>
                              <w:rPr>
                                <w:b/>
                                <w:iCs/>
                                <w:color w:val="FF0000"/>
                                <w:sz w:val="24"/>
                                <w:szCs w:val="24"/>
                                <w:lang w:val="en-US"/>
                              </w:rPr>
                              <w:t>2</w:t>
                            </w:r>
                            <w:r>
                              <w:rPr>
                                <w:noProof/>
                              </w:rPr>
                              <w:drawing>
                                <wp:inline distT="0" distB="0" distL="0" distR="0" wp14:anchorId="1D99DA60" wp14:editId="325B5970">
                                  <wp:extent cx="135890" cy="144145"/>
                                  <wp:effectExtent l="0" t="0" r="0" b="825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r>
                              <w:rPr>
                                <w:noProof/>
                              </w:rPr>
                              <w:drawing>
                                <wp:inline distT="0" distB="0" distL="0" distR="0" wp14:anchorId="7582D8E1" wp14:editId="37C71C9C">
                                  <wp:extent cx="135890" cy="144145"/>
                                  <wp:effectExtent l="0" t="0" r="0" b="8255"/>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r>
                              <w:rPr>
                                <w:noProof/>
                              </w:rPr>
                              <w:drawing>
                                <wp:inline distT="0" distB="0" distL="0" distR="0" wp14:anchorId="6CA163A9" wp14:editId="0679462E">
                                  <wp:extent cx="135890" cy="144145"/>
                                  <wp:effectExtent l="0" t="0" r="0" b="825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32F1ED11" id="_x0000_s1051" type="#_x0000_t202" style="position:absolute;margin-left:80pt;margin-top:47.85pt;width:25.1pt;height:20.9pt;z-index:251717120;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" o:allowincell="f" filled="f" stroked="f">
                <v:textbox>
                  <w:txbxContent>
                    <w:p w14:paraId="648958EB" w14:textId="77777777" w:rsidR="003858EA" w:rsidRPr="000A059A" w:rsidRDefault="003858EA" w:rsidP="003858EA">
                      <w:pPr>
                        <w:pBdr>
                          <w:left w:val="single" w:sz="12" w:space="9" w:color="4F81BD" w:themeColor="accent1"/>
                        </w:pBdr>
                        <w:rPr>
                          <w:b/>
                          <w:color w:val="FF0000"/>
                          <w:lang w:val="en-US"/>
                        </w:rPr>
                      </w:pPr>
                      <w:r>
                        <w:rPr>
                          <w:b/>
                          <w:iCs/>
                          <w:color w:val="FF0000"/>
                          <w:sz w:val="24"/>
                          <w:szCs w:val="24"/>
                          <w:lang w:val="en-US"/>
                        </w:rPr>
                        <w:t>2</w:t>
                      </w:r>
                      <w:r>
                        <w:rPr>
                          <w:noProof/>
                        </w:rPr>
                        <w:drawing>
                          <wp:inline distT="0" distB="0" distL="0" distR="0" wp14:anchorId="1D99DA60" wp14:editId="325B5970">
                            <wp:extent cx="135890" cy="144145"/>
                            <wp:effectExtent l="0" t="0" r="0" b="825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r>
                        <w:rPr>
                          <w:noProof/>
                        </w:rPr>
                        <w:drawing>
                          <wp:inline distT="0" distB="0" distL="0" distR="0" wp14:anchorId="7582D8E1" wp14:editId="37C71C9C">
                            <wp:extent cx="135890" cy="144145"/>
                            <wp:effectExtent l="0" t="0" r="0" b="8255"/>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r>
                        <w:rPr>
                          <w:noProof/>
                        </w:rPr>
                        <w:drawing>
                          <wp:inline distT="0" distB="0" distL="0" distR="0" wp14:anchorId="6CA163A9" wp14:editId="0679462E">
                            <wp:extent cx="135890" cy="144145"/>
                            <wp:effectExtent l="0" t="0" r="0" b="825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p>
                  </w:txbxContent>
                </v:textbox>
              </v:shape>
            </w:pict>
          </mc:Fallback>
        </mc:AlternateContent>
      </w:r>
      <w:r>
        <w:rPr>
          <w:noProof/>
        </w:rPr>
        <mc:AlternateContent>
          <mc:Choice Requires="wps">
            <w:drawing>
              <wp:anchor distT="118745" distB="118745" distL="114300" distR="114300" simplePos="0" relativeHeight="251716096" behindDoc="0" locked="0" layoutInCell="0" allowOverlap="1" wp14:anchorId="255FA907" wp14:editId="61E431C1">
                <wp:simplePos x="0" y="0"/>
                <wp:positionH relativeFrom="column">
                  <wp:posOffset>1012205</wp:posOffset>
                </wp:positionH>
                <wp:positionV relativeFrom="paragraph">
                  <wp:posOffset>353695</wp:posOffset>
                </wp:positionV>
                <wp:extent cx="318770" cy="265430"/>
                <wp:effectExtent l="0" t="0" r="0" b="0"/>
                <wp:wrapNone/>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 cy="265430"/>
                        </a:xfrm>
                        <a:prstGeom prst="rect">
                          <a:avLst/>
                        </a:prstGeom>
                        <a:noFill/>
                        <a:extLst>
                          <a:ext uri="{53640926-AAD7-44D8-BBD7-CCE9431645EC}">
                            <a14:shadowObscured xmlns:a14="http://schemas.microsoft.com/office/drawing/2010/main" val="1"/>
                          </a:ext>
                        </a:extLst>
                      </wps:spPr>
                      <wps:txbx>
                        <w:txbxContent>
                          <w:p w14:paraId="758608E2" w14:textId="77777777" w:rsidR="003858EA" w:rsidRPr="000A059A" w:rsidRDefault="003858EA">
                            <w:pPr>
                              <w:pBdr>
                                <w:left w:val="single" w:sz="12" w:space="9" w:color="4F81BD" w:themeColor="accent1"/>
                              </w:pBdr>
                              <w:rPr>
                                <w:b/>
                                <w:color w:val="FF0000"/>
                                <w:lang w:val="en-US"/>
                              </w:rPr>
                            </w:pPr>
                            <w:r w:rsidRPr="000A059A">
                              <w:rPr>
                                <w:b/>
                                <w:iCs/>
                                <w:color w:val="FF0000"/>
                                <w:sz w:val="24"/>
                                <w:szCs w:val="24"/>
                                <w:lang w:val="en-US"/>
                              </w:rPr>
                              <w:t>1</w:t>
                            </w:r>
                            <w:r w:rsidRPr="0000632D">
                              <w:rPr>
                                <w:b/>
                                <w:iCs/>
                                <w:noProof/>
                                <w:color w:val="FF0000"/>
                                <w:sz w:val="24"/>
                                <w:szCs w:val="24"/>
                              </w:rPr>
                              <w:drawing>
                                <wp:inline distT="0" distB="0" distL="0" distR="0" wp14:anchorId="1E57BCC7" wp14:editId="26F1E195">
                                  <wp:extent cx="135890" cy="41125"/>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5890" cy="41125"/>
                                          </a:xfrm>
                                          <a:prstGeom prst="rect">
                                            <a:avLst/>
                                          </a:prstGeom>
                                          <a:noFill/>
                                          <a:ln>
                                            <a:noFill/>
                                          </a:ln>
                                        </pic:spPr>
                                      </pic:pic>
                                    </a:graphicData>
                                  </a:graphic>
                                </wp:inline>
                              </w:drawing>
                            </w:r>
                            <w:r>
                              <w:rPr>
                                <w:noProof/>
                              </w:rPr>
                              <w:drawing>
                                <wp:inline distT="0" distB="0" distL="0" distR="0" wp14:anchorId="2867C8F4" wp14:editId="3094F87B">
                                  <wp:extent cx="135890" cy="1441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r>
                              <w:rPr>
                                <w:noProof/>
                              </w:rPr>
                              <w:drawing>
                                <wp:inline distT="0" distB="0" distL="0" distR="0" wp14:anchorId="5E0D573B" wp14:editId="40D85663">
                                  <wp:extent cx="135890" cy="144145"/>
                                  <wp:effectExtent l="0" t="0" r="0" b="825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r>
                              <w:rPr>
                                <w:noProof/>
                              </w:rPr>
                              <w:drawing>
                                <wp:inline distT="0" distB="0" distL="0" distR="0" wp14:anchorId="4676F9A4" wp14:editId="5D53F513">
                                  <wp:extent cx="135890" cy="144145"/>
                                  <wp:effectExtent l="0" t="0" r="0" b="825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255FA907" id="_x0000_s1052" type="#_x0000_t202" style="position:absolute;margin-left:79.7pt;margin-top:27.85pt;width:25.1pt;height:20.9pt;z-index:251716096;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" o:allowincell="f" filled="f" stroked="f">
                <v:textbox>
                  <w:txbxContent>
                    <w:p w14:paraId="758608E2" w14:textId="77777777" w:rsidR="003858EA" w:rsidRPr="000A059A" w:rsidRDefault="003858EA">
                      <w:pPr>
                        <w:pBdr>
                          <w:left w:val="single" w:sz="12" w:space="9" w:color="4F81BD" w:themeColor="accent1"/>
                        </w:pBdr>
                        <w:rPr>
                          <w:b/>
                          <w:color w:val="FF0000"/>
                          <w:lang w:val="en-US"/>
                        </w:rPr>
                      </w:pPr>
                      <w:r w:rsidRPr="000A059A">
                        <w:rPr>
                          <w:b/>
                          <w:iCs/>
                          <w:color w:val="FF0000"/>
                          <w:sz w:val="24"/>
                          <w:szCs w:val="24"/>
                          <w:lang w:val="en-US"/>
                        </w:rPr>
                        <w:t>1</w:t>
                      </w:r>
                      <w:r w:rsidRPr="0000632D">
                        <w:rPr>
                          <w:b/>
                          <w:iCs/>
                          <w:noProof/>
                          <w:color w:val="FF0000"/>
                          <w:sz w:val="24"/>
                          <w:szCs w:val="24"/>
                        </w:rPr>
                        <w:drawing>
                          <wp:inline distT="0" distB="0" distL="0" distR="0" wp14:anchorId="1E57BCC7" wp14:editId="26F1E195">
                            <wp:extent cx="135890" cy="41125"/>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5890" cy="41125"/>
                                    </a:xfrm>
                                    <a:prstGeom prst="rect">
                                      <a:avLst/>
                                    </a:prstGeom>
                                    <a:noFill/>
                                    <a:ln>
                                      <a:noFill/>
                                    </a:ln>
                                  </pic:spPr>
                                </pic:pic>
                              </a:graphicData>
                            </a:graphic>
                          </wp:inline>
                        </w:drawing>
                      </w:r>
                      <w:r>
                        <w:rPr>
                          <w:noProof/>
                        </w:rPr>
                        <w:drawing>
                          <wp:inline distT="0" distB="0" distL="0" distR="0" wp14:anchorId="2867C8F4" wp14:editId="3094F87B">
                            <wp:extent cx="135890" cy="144145"/>
                            <wp:effectExtent l="0" t="0" r="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r>
                        <w:rPr>
                          <w:noProof/>
                        </w:rPr>
                        <w:drawing>
                          <wp:inline distT="0" distB="0" distL="0" distR="0" wp14:anchorId="5E0D573B" wp14:editId="40D85663">
                            <wp:extent cx="135890" cy="144145"/>
                            <wp:effectExtent l="0" t="0" r="0" b="825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r>
                        <w:rPr>
                          <w:noProof/>
                        </w:rPr>
                        <w:drawing>
                          <wp:inline distT="0" distB="0" distL="0" distR="0" wp14:anchorId="4676F9A4" wp14:editId="5D53F513">
                            <wp:extent cx="135890" cy="144145"/>
                            <wp:effectExtent l="0" t="0" r="0" b="825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890" cy="144145"/>
                                    </a:xfrm>
                                    <a:prstGeom prst="rect">
                                      <a:avLst/>
                                    </a:prstGeom>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715072" behindDoc="0" locked="0" layoutInCell="1" allowOverlap="1" wp14:anchorId="0A55AC82" wp14:editId="13C7A037">
                <wp:simplePos x="0" y="0"/>
                <wp:positionH relativeFrom="column">
                  <wp:posOffset>3900052</wp:posOffset>
                </wp:positionH>
                <wp:positionV relativeFrom="paragraph">
                  <wp:posOffset>17942</wp:posOffset>
                </wp:positionV>
                <wp:extent cx="2508885" cy="1404620"/>
                <wp:effectExtent l="0" t="0" r="24765" b="2413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885" cy="1404620"/>
                        </a:xfrm>
                        <a:prstGeom prst="rect">
                          <a:avLst/>
                        </a:prstGeom>
                        <a:solidFill>
                          <a:srgbClr val="FFFFFF"/>
                        </a:solidFill>
                        <a:ln w="9525">
                          <a:solidFill>
                            <a:srgbClr val="000000"/>
                          </a:solidFill>
                          <a:miter lim="800000"/>
                          <a:headEnd/>
                          <a:tailEnd/>
                        </a:ln>
                      </wps:spPr>
                      <wps:txbx>
                        <w:txbxContent>
                          <w:p w14:paraId="78EDB456" w14:textId="77777777" w:rsidR="003858EA" w:rsidRDefault="003858EA" w:rsidP="00A813DE">
                            <w:pPr>
                              <w:pStyle w:val="Lijstalinea"/>
                              <w:numPr>
                                <w:ilvl w:val="0"/>
                                <w:numId w:val="191"/>
                              </w:numPr>
                            </w:pPr>
                            <w:r w:rsidRPr="001C7840">
                              <w:t>De</w:t>
                            </w:r>
                            <w:r>
                              <w:t xml:space="preserve"> naam van de</w:t>
                            </w:r>
                            <w:r w:rsidRPr="001C7840">
                              <w:t xml:space="preserve"> server</w:t>
                            </w:r>
                          </w:p>
                          <w:p w14:paraId="522C50A9" w14:textId="77777777" w:rsidR="003858EA" w:rsidRDefault="003858EA" w:rsidP="00A813DE">
                            <w:pPr>
                              <w:pStyle w:val="Lijstalinea"/>
                              <w:numPr>
                                <w:ilvl w:val="0"/>
                                <w:numId w:val="191"/>
                              </w:numPr>
                            </w:pPr>
                            <w:r>
                              <w:t>De database naam</w:t>
                            </w:r>
                          </w:p>
                          <w:p w14:paraId="091F4255" w14:textId="77777777" w:rsidR="003858EA" w:rsidRDefault="003858EA" w:rsidP="00A813DE">
                            <w:pPr>
                              <w:pStyle w:val="Lijstalinea"/>
                              <w:numPr>
                                <w:ilvl w:val="0"/>
                                <w:numId w:val="191"/>
                              </w:numPr>
                            </w:pPr>
                            <w:r>
                              <w:t xml:space="preserve">Gebruikersnaam </w:t>
                            </w:r>
                          </w:p>
                          <w:p w14:paraId="0F406FAE" w14:textId="77777777" w:rsidR="003858EA" w:rsidRPr="001C7840" w:rsidRDefault="003858EA" w:rsidP="00A813DE">
                            <w:pPr>
                              <w:pStyle w:val="Lijstalinea"/>
                              <w:numPr>
                                <w:ilvl w:val="0"/>
                                <w:numId w:val="191"/>
                              </w:numPr>
                            </w:pPr>
                            <w:r>
                              <w:t>paswoord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55AC82" id="_x0000_s1053" type="#_x0000_t202" style="position:absolute;margin-left:307.1pt;margin-top:1.4pt;width:197.55pt;height:110.6pt;z-index:251715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">
                <v:textbox style="mso-fit-shape-to-text:t">
                  <w:txbxContent>
                    <w:p w14:paraId="78EDB456" w14:textId="77777777" w:rsidR="003858EA" w:rsidRDefault="003858EA" w:rsidP="00A813DE">
                      <w:pPr>
                        <w:pStyle w:val="Lijstalinea"/>
                        <w:numPr>
                          <w:ilvl w:val="0"/>
                          <w:numId w:val="191"/>
                        </w:numPr>
                      </w:pPr>
                      <w:r w:rsidRPr="001C7840">
                        <w:t>De</w:t>
                      </w:r>
                      <w:r>
                        <w:t xml:space="preserve"> naam van de</w:t>
                      </w:r>
                      <w:r w:rsidRPr="001C7840">
                        <w:t xml:space="preserve"> server</w:t>
                      </w:r>
                    </w:p>
                    <w:p w14:paraId="522C50A9" w14:textId="77777777" w:rsidR="003858EA" w:rsidRDefault="003858EA" w:rsidP="00A813DE">
                      <w:pPr>
                        <w:pStyle w:val="Lijstalinea"/>
                        <w:numPr>
                          <w:ilvl w:val="0"/>
                          <w:numId w:val="191"/>
                        </w:numPr>
                      </w:pPr>
                      <w:r>
                        <w:t>De database naam</w:t>
                      </w:r>
                    </w:p>
                    <w:p w14:paraId="091F4255" w14:textId="77777777" w:rsidR="003858EA" w:rsidRDefault="003858EA" w:rsidP="00A813DE">
                      <w:pPr>
                        <w:pStyle w:val="Lijstalinea"/>
                        <w:numPr>
                          <w:ilvl w:val="0"/>
                          <w:numId w:val="191"/>
                        </w:numPr>
                      </w:pPr>
                      <w:r>
                        <w:t xml:space="preserve">Gebruikersnaam </w:t>
                      </w:r>
                    </w:p>
                    <w:p w14:paraId="0F406FAE" w14:textId="77777777" w:rsidR="003858EA" w:rsidRPr="001C7840" w:rsidRDefault="003858EA" w:rsidP="00A813DE">
                      <w:pPr>
                        <w:pStyle w:val="Lijstalinea"/>
                        <w:numPr>
                          <w:ilvl w:val="0"/>
                          <w:numId w:val="191"/>
                        </w:numPr>
                      </w:pPr>
                      <w:r>
                        <w:t>paswoord</w:t>
                      </w:r>
                    </w:p>
                  </w:txbxContent>
                </v:textbox>
                <w10:wrap type="square"/>
              </v:shape>
            </w:pict>
          </mc:Fallback>
        </mc:AlternateContent>
      </w:r>
      <w:r>
        <w:rPr>
          <w:noProof/>
        </w:rPr>
        <w:drawing>
          <wp:inline distT="0" distB="0" distL="0" distR="0" wp14:anchorId="6C5A1F2A" wp14:editId="586A8F82">
            <wp:extent cx="2847975" cy="3019425"/>
            <wp:effectExtent l="0" t="0" r="9525" b="9525"/>
            <wp:docPr id="7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47975" cy="3019425"/>
                    </a:xfrm>
                    <a:prstGeom prst="rect">
                      <a:avLst/>
                    </a:prstGeom>
                  </pic:spPr>
                </pic:pic>
              </a:graphicData>
            </a:graphic>
          </wp:inline>
        </w:drawing>
      </w:r>
    </w:p>
    <w:p w14:paraId="77772964" w14:textId="77777777" w:rsidR="00A813DE" w:rsidRDefault="00A813DE" w:rsidP="003858EA"/>
    <w:p w14:paraId="317BC9DB" w14:textId="77777777" w:rsidR="00A813DE" w:rsidRPr="007E6057" w:rsidRDefault="00A813DE" w:rsidP="003858EA">
      <w:pPr>
        <w:rPr>
          <w:rFonts w:ascii="Arial" w:hAnsi="Arial" w:cs="Arial"/>
        </w:rPr>
      </w:pPr>
      <w:r w:rsidRPr="007E6057">
        <w:rPr>
          <w:rFonts w:ascii="Arial" w:hAnsi="Arial" w:cs="Arial"/>
        </w:rPr>
        <w:t>Vul hier de database naam in en de naam van de server om connectie te krijgen met een andere database. Stel je wil dit niet dan kun je gewoon op het kruisje klikken en dan wordt de normale database geladen.</w:t>
      </w:r>
    </w:p>
    <w:p w14:paraId="74FB9904" w14:textId="77777777" w:rsidR="00A813DE" w:rsidRPr="00652061" w:rsidRDefault="00A813DE" w:rsidP="003858EA"/>
    <w:p w14:paraId="732A3313" w14:textId="77777777" w:rsidR="00A813DE" w:rsidRDefault="00A813DE">
      <w:r>
        <w:br w:type="page"/>
      </w:r>
    </w:p>
    <w:p w14:paraId="34F64D39" w14:textId="77777777" w:rsidR="00A813DE" w:rsidRDefault="00A813DE" w:rsidP="003858EA"/>
    <w:p w14:paraId="67FD5E25" w14:textId="77777777" w:rsidR="00A813DE" w:rsidRDefault="00A813DE" w:rsidP="00A813DE">
      <w:pPr>
        <w:pStyle w:val="Kop2"/>
        <w:ind w:left="0" w:firstLine="0"/>
      </w:pPr>
      <w:bookmarkStart w:id="1488" w:name="_Toc517033908"/>
      <w:r>
        <w:t>De app is opgestart maar de objecttree is leeg</w:t>
      </w:r>
      <w:bookmarkEnd w:id="1488"/>
    </w:p>
    <w:p w14:paraId="7E11947E" w14:textId="77777777" w:rsidR="00A813DE" w:rsidRPr="007E6057" w:rsidRDefault="00A813DE" w:rsidP="003858EA">
      <w:pPr>
        <w:rPr>
          <w:rFonts w:ascii="Arial" w:hAnsi="Arial" w:cs="Arial"/>
        </w:rPr>
      </w:pPr>
      <w:r w:rsidRPr="007E6057">
        <w:rPr>
          <w:rFonts w:ascii="Arial" w:hAnsi="Arial" w:cs="Arial"/>
        </w:rPr>
        <w:t>In dit geval klik je op de onderste knop</w:t>
      </w:r>
    </w:p>
    <w:p w14:paraId="037AAAED" w14:textId="77777777" w:rsidR="00A813DE" w:rsidRDefault="00A813DE" w:rsidP="003858EA"/>
    <w:p w14:paraId="13FBF109" w14:textId="77777777" w:rsidR="00A813DE" w:rsidRDefault="00A813DE" w:rsidP="003858EA">
      <w:r>
        <w:rPr>
          <w:noProof/>
        </w:rPr>
        <mc:AlternateContent>
          <mc:Choice Requires="wps">
            <w:drawing>
              <wp:anchor distT="0" distB="0" distL="114300" distR="114300" simplePos="0" relativeHeight="251720192" behindDoc="0" locked="0" layoutInCell="1" allowOverlap="1" wp14:anchorId="0B1054CF" wp14:editId="0C922FDE">
                <wp:simplePos x="0" y="0"/>
                <wp:positionH relativeFrom="column">
                  <wp:posOffset>77189</wp:posOffset>
                </wp:positionH>
                <wp:positionV relativeFrom="paragraph">
                  <wp:posOffset>252420</wp:posOffset>
                </wp:positionV>
                <wp:extent cx="499731" cy="265814"/>
                <wp:effectExtent l="19050" t="19050" r="15240" b="20320"/>
                <wp:wrapNone/>
                <wp:docPr id="672" name="Rectangle 672"/>
                <wp:cNvGraphicFramePr/>
                <a:graphic xmlns:a="http://schemas.openxmlformats.org/drawingml/2006/main">
                  <a:graphicData uri="http://schemas.microsoft.com/office/word/2010/wordprocessingShape">
                    <wps:wsp>
                      <wps:cNvSpPr/>
                      <wps:spPr>
                        <a:xfrm>
                          <a:off x="0" y="0"/>
                          <a:ext cx="499731" cy="26581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DDDCB" id="Rectangle 672" o:spid="_x0000_s1026" style="position:absolute;margin-left:6.1pt;margin-top:19.9pt;width:39.35pt;height:20.9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" filled="f" strokecolor="red" strokeweight="3pt"/>
            </w:pict>
          </mc:Fallback>
        </mc:AlternateContent>
      </w:r>
      <w:r>
        <w:rPr>
          <w:noProof/>
        </w:rPr>
        <w:drawing>
          <wp:inline distT="0" distB="0" distL="0" distR="0" wp14:anchorId="5F4300A2" wp14:editId="287C2E67">
            <wp:extent cx="4295775" cy="3829050"/>
            <wp:effectExtent l="0" t="0" r="952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5775" cy="3829050"/>
                    </a:xfrm>
                    <a:prstGeom prst="rect">
                      <a:avLst/>
                    </a:prstGeom>
                  </pic:spPr>
                </pic:pic>
              </a:graphicData>
            </a:graphic>
          </wp:inline>
        </w:drawing>
      </w:r>
    </w:p>
    <w:p w14:paraId="435A9CD1" w14:textId="77777777" w:rsidR="00A813DE" w:rsidRDefault="00A813DE" w:rsidP="003858EA"/>
    <w:p w14:paraId="063EE0C3" w14:textId="77777777" w:rsidR="00A813DE" w:rsidRDefault="00A813DE" w:rsidP="003858EA">
      <w:r>
        <w:rPr>
          <w:noProof/>
        </w:rPr>
        <mc:AlternateContent>
          <mc:Choice Requires="wps">
            <w:drawing>
              <wp:anchor distT="0" distB="0" distL="114300" distR="114300" simplePos="0" relativeHeight="251721216" behindDoc="0" locked="0" layoutInCell="1" allowOverlap="1" wp14:anchorId="3F0D004E" wp14:editId="70D196D6">
                <wp:simplePos x="0" y="0"/>
                <wp:positionH relativeFrom="column">
                  <wp:posOffset>2761</wp:posOffset>
                </wp:positionH>
                <wp:positionV relativeFrom="paragraph">
                  <wp:posOffset>219296</wp:posOffset>
                </wp:positionV>
                <wp:extent cx="1924493" cy="489097"/>
                <wp:effectExtent l="19050" t="19050" r="19050" b="25400"/>
                <wp:wrapNone/>
                <wp:docPr id="676" name="Rectangle 676"/>
                <wp:cNvGraphicFramePr/>
                <a:graphic xmlns:a="http://schemas.openxmlformats.org/drawingml/2006/main">
                  <a:graphicData uri="http://schemas.microsoft.com/office/word/2010/wordprocessingShape">
                    <wps:wsp>
                      <wps:cNvSpPr/>
                      <wps:spPr>
                        <a:xfrm>
                          <a:off x="0" y="0"/>
                          <a:ext cx="1924493" cy="48909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F418A" id="Rectangle 676" o:spid="_x0000_s1026" style="position:absolute;margin-left:.2pt;margin-top:17.25pt;width:151.55pt;height:38.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" filled="f" strokecolor="red" strokeweight="3pt"/>
            </w:pict>
          </mc:Fallback>
        </mc:AlternateContent>
      </w:r>
      <w:r>
        <w:rPr>
          <w:noProof/>
        </w:rPr>
        <w:drawing>
          <wp:inline distT="0" distB="0" distL="0" distR="0" wp14:anchorId="33947C2A" wp14:editId="626C2ACD">
            <wp:extent cx="2105025" cy="2171700"/>
            <wp:effectExtent l="0" t="0" r="9525"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05025" cy="2171700"/>
                    </a:xfrm>
                    <a:prstGeom prst="rect">
                      <a:avLst/>
                    </a:prstGeom>
                  </pic:spPr>
                </pic:pic>
              </a:graphicData>
            </a:graphic>
          </wp:inline>
        </w:drawing>
      </w:r>
    </w:p>
    <w:p w14:paraId="35413C5B" w14:textId="77777777" w:rsidR="00A813DE" w:rsidRPr="007E6057" w:rsidRDefault="00A813DE" w:rsidP="003858EA">
      <w:pPr>
        <w:rPr>
          <w:rFonts w:ascii="Arial" w:hAnsi="Arial" w:cs="Arial"/>
        </w:rPr>
      </w:pPr>
      <w:r w:rsidRPr="007E6057">
        <w:rPr>
          <w:rFonts w:ascii="Arial" w:hAnsi="Arial" w:cs="Arial"/>
        </w:rPr>
        <w:t>En als laatste druk op “Yes” net als op de normale manier</w:t>
      </w:r>
    </w:p>
    <w:p w14:paraId="22B54CA5" w14:textId="77777777" w:rsidR="00A813DE" w:rsidRDefault="00A813DE" w:rsidP="003858EA">
      <w:r>
        <w:rPr>
          <w:noProof/>
        </w:rPr>
        <mc:AlternateContent>
          <mc:Choice Requires="wps">
            <w:drawing>
              <wp:anchor distT="0" distB="0" distL="114300" distR="114300" simplePos="0" relativeHeight="251722240" behindDoc="0" locked="0" layoutInCell="1" allowOverlap="1" wp14:anchorId="6AB2E89D" wp14:editId="6C92CFAF">
                <wp:simplePos x="0" y="0"/>
                <wp:positionH relativeFrom="column">
                  <wp:posOffset>2161171</wp:posOffset>
                </wp:positionH>
                <wp:positionV relativeFrom="paragraph">
                  <wp:posOffset>1163674</wp:posOffset>
                </wp:positionV>
                <wp:extent cx="818707" cy="297712"/>
                <wp:effectExtent l="19050" t="19050" r="19685" b="26670"/>
                <wp:wrapNone/>
                <wp:docPr id="678" name="Rectangle 678"/>
                <wp:cNvGraphicFramePr/>
                <a:graphic xmlns:a="http://schemas.openxmlformats.org/drawingml/2006/main">
                  <a:graphicData uri="http://schemas.microsoft.com/office/word/2010/wordprocessingShape">
                    <wps:wsp>
                      <wps:cNvSpPr/>
                      <wps:spPr>
                        <a:xfrm>
                          <a:off x="0" y="0"/>
                          <a:ext cx="818707" cy="2977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700CC" id="Rectangle 678" o:spid="_x0000_s1026" style="position:absolute;margin-left:170.15pt;margin-top:91.65pt;width:64.45pt;height:23.4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" filled="f" strokecolor="red" strokeweight="3pt"/>
            </w:pict>
          </mc:Fallback>
        </mc:AlternateContent>
      </w:r>
      <w:r>
        <w:rPr>
          <w:noProof/>
        </w:rPr>
        <w:drawing>
          <wp:inline distT="0" distB="0" distL="0" distR="0" wp14:anchorId="5736680E" wp14:editId="5D42C81C">
            <wp:extent cx="4010025" cy="1638300"/>
            <wp:effectExtent l="0" t="0" r="9525"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10025" cy="1638300"/>
                    </a:xfrm>
                    <a:prstGeom prst="rect">
                      <a:avLst/>
                    </a:prstGeom>
                  </pic:spPr>
                </pic:pic>
              </a:graphicData>
            </a:graphic>
          </wp:inline>
        </w:drawing>
      </w:r>
    </w:p>
    <w:p w14:paraId="204A2AC3" w14:textId="77777777" w:rsidR="00A813DE" w:rsidRDefault="00A813DE">
      <w:r>
        <w:br w:type="page"/>
      </w:r>
    </w:p>
    <w:p w14:paraId="585745FE" w14:textId="77777777" w:rsidR="00A813DE" w:rsidRDefault="00A813DE" w:rsidP="00A813DE">
      <w:pPr>
        <w:pStyle w:val="Kop1"/>
        <w:ind w:left="0" w:firstLine="0"/>
        <w:sectPr w:rsidR="00A813DE" w:rsidSect="003858EA">
          <w:headerReference w:type="default" r:id="rId84"/>
          <w:footerReference w:type="default" r:id="rId85"/>
          <w:headerReference w:type="first" r:id="rId86"/>
          <w:footerReference w:type="first" r:id="rId87"/>
          <w:pgSz w:w="11907" w:h="16840" w:code="9"/>
          <w:pgMar w:top="578" w:right="862" w:bottom="578" w:left="862" w:header="561" w:footer="289" w:gutter="0"/>
          <w:cols w:space="708"/>
          <w:docGrid w:linePitch="360"/>
        </w:sectPr>
      </w:pPr>
    </w:p>
    <w:p w14:paraId="2725023C" w14:textId="77777777" w:rsidR="00A813DE" w:rsidRDefault="00A813DE" w:rsidP="00A813DE">
      <w:pPr>
        <w:pStyle w:val="Kop1"/>
        <w:ind w:left="0" w:firstLine="0"/>
      </w:pPr>
      <w:bookmarkStart w:id="1489" w:name="_Toc517033909"/>
      <w:r>
        <w:lastRenderedPageBreak/>
        <w:t>Hoofdscherm</w:t>
      </w:r>
      <w:bookmarkEnd w:id="1489"/>
    </w:p>
    <w:p w14:paraId="51D36CEC" w14:textId="77777777" w:rsidR="00A813DE" w:rsidRPr="00807F17" w:rsidRDefault="00A813DE" w:rsidP="003858EA">
      <w:r>
        <w:rPr>
          <w:noProof/>
        </w:rPr>
        <mc:AlternateContent>
          <mc:Choice Requires="wps">
            <w:drawing>
              <wp:anchor distT="45720" distB="45720" distL="114300" distR="114300" simplePos="0" relativeHeight="251758080" behindDoc="0" locked="0" layoutInCell="1" allowOverlap="1" wp14:anchorId="6603D102" wp14:editId="3B7616B7">
                <wp:simplePos x="0" y="0"/>
                <wp:positionH relativeFrom="column">
                  <wp:posOffset>607060</wp:posOffset>
                </wp:positionH>
                <wp:positionV relativeFrom="paragraph">
                  <wp:posOffset>67310</wp:posOffset>
                </wp:positionV>
                <wp:extent cx="276225" cy="1404620"/>
                <wp:effectExtent l="0" t="0" r="28575" b="26035"/>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1404620"/>
                        </a:xfrm>
                        <a:prstGeom prst="rect">
                          <a:avLst/>
                        </a:prstGeom>
                        <a:solidFill>
                          <a:srgbClr val="FFFFFF"/>
                        </a:solidFill>
                        <a:ln w="9525">
                          <a:solidFill>
                            <a:srgbClr val="000000"/>
                          </a:solidFill>
                          <a:miter lim="800000"/>
                          <a:headEnd/>
                          <a:tailEnd/>
                        </a:ln>
                      </wps:spPr>
                      <wps:txbx>
                        <w:txbxContent>
                          <w:p w14:paraId="14599B90" w14:textId="77777777" w:rsidR="003858EA" w:rsidRPr="0036656D" w:rsidRDefault="003858EA" w:rsidP="003858EA">
                            <w:pPr>
                              <w:rPr>
                                <w:b/>
                                <w:color w:val="FF0000"/>
                                <w:lang w:val="en-US"/>
                              </w:rPr>
                            </w:pPr>
                            <w:r>
                              <w:rPr>
                                <w:b/>
                                <w:color w:val="FF0000"/>
                                <w:lang w:val="en-US"/>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03D102" id="_x0000_s1054" type="#_x0000_t202" style="position:absolute;margin-left:47.8pt;margin-top:5.3pt;width:21.75pt;height:110.6pt;z-index:251758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">
                <v:textbox style="mso-fit-shape-to-text:t">
                  <w:txbxContent>
                    <w:p w14:paraId="14599B90" w14:textId="77777777" w:rsidR="003858EA" w:rsidRPr="0036656D" w:rsidRDefault="003858EA" w:rsidP="003858EA">
                      <w:pPr>
                        <w:rPr>
                          <w:b/>
                          <w:color w:val="FF0000"/>
                          <w:lang w:val="en-US"/>
                        </w:rPr>
                      </w:pPr>
                      <w:r>
                        <w:rPr>
                          <w:b/>
                          <w:color w:val="FF0000"/>
                          <w:lang w:val="en-US"/>
                        </w:rPr>
                        <w:t>5</w:t>
                      </w:r>
                    </w:p>
                  </w:txbxContent>
                </v:textbox>
              </v:shape>
            </w:pict>
          </mc:Fallback>
        </mc:AlternateContent>
      </w:r>
      <w:r>
        <w:rPr>
          <w:noProof/>
        </w:rPr>
        <mc:AlternateContent>
          <mc:Choice Requires="wps">
            <w:drawing>
              <wp:anchor distT="45720" distB="45720" distL="114300" distR="114300" simplePos="0" relativeHeight="251759104" behindDoc="0" locked="0" layoutInCell="1" allowOverlap="1" wp14:anchorId="3C522DEB" wp14:editId="37B85621">
                <wp:simplePos x="0" y="0"/>
                <wp:positionH relativeFrom="column">
                  <wp:posOffset>2953385</wp:posOffset>
                </wp:positionH>
                <wp:positionV relativeFrom="paragraph">
                  <wp:posOffset>158750</wp:posOffset>
                </wp:positionV>
                <wp:extent cx="276225" cy="1404620"/>
                <wp:effectExtent l="0" t="0" r="28575" b="26035"/>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1404620"/>
                        </a:xfrm>
                        <a:prstGeom prst="rect">
                          <a:avLst/>
                        </a:prstGeom>
                        <a:solidFill>
                          <a:srgbClr val="FFFFFF"/>
                        </a:solidFill>
                        <a:ln w="9525">
                          <a:solidFill>
                            <a:srgbClr val="000000"/>
                          </a:solidFill>
                          <a:miter lim="800000"/>
                          <a:headEnd/>
                          <a:tailEnd/>
                        </a:ln>
                      </wps:spPr>
                      <wps:txbx>
                        <w:txbxContent>
                          <w:p w14:paraId="56317B30" w14:textId="77777777" w:rsidR="003858EA" w:rsidRPr="0036656D" w:rsidRDefault="003858EA" w:rsidP="003858EA">
                            <w:pPr>
                              <w:rPr>
                                <w:b/>
                                <w:color w:val="FF0000"/>
                                <w:lang w:val="en-US"/>
                              </w:rPr>
                            </w:pPr>
                            <w:r>
                              <w:rPr>
                                <w:b/>
                                <w:color w:val="FF0000"/>
                                <w:lang w:val="en-US"/>
                              </w:rP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522DEB" id="_x0000_s1055" type="#_x0000_t202" style="position:absolute;margin-left:232.55pt;margin-top:12.5pt;width:21.75pt;height:110.6pt;z-index:251759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">
                <v:textbox style="mso-fit-shape-to-text:t">
                  <w:txbxContent>
                    <w:p w14:paraId="56317B30" w14:textId="77777777" w:rsidR="003858EA" w:rsidRPr="0036656D" w:rsidRDefault="003858EA" w:rsidP="003858EA">
                      <w:pPr>
                        <w:rPr>
                          <w:b/>
                          <w:color w:val="FF0000"/>
                          <w:lang w:val="en-US"/>
                        </w:rPr>
                      </w:pPr>
                      <w:r>
                        <w:rPr>
                          <w:b/>
                          <w:color w:val="FF0000"/>
                          <w:lang w:val="en-US"/>
                        </w:rPr>
                        <w:t>6</w:t>
                      </w:r>
                    </w:p>
                  </w:txbxContent>
                </v:textbox>
              </v:shape>
            </w:pict>
          </mc:Fallback>
        </mc:AlternateContent>
      </w:r>
      <w:r>
        <w:rPr>
          <w:noProof/>
        </w:rPr>
        <mc:AlternateContent>
          <mc:Choice Requires="wps">
            <w:drawing>
              <wp:anchor distT="45720" distB="45720" distL="114300" distR="114300" simplePos="0" relativeHeight="251760128" behindDoc="0" locked="0" layoutInCell="1" allowOverlap="1" wp14:anchorId="35CD0DF3" wp14:editId="169CF494">
                <wp:simplePos x="0" y="0"/>
                <wp:positionH relativeFrom="column">
                  <wp:posOffset>1722120</wp:posOffset>
                </wp:positionH>
                <wp:positionV relativeFrom="paragraph">
                  <wp:posOffset>132715</wp:posOffset>
                </wp:positionV>
                <wp:extent cx="276225" cy="1404620"/>
                <wp:effectExtent l="0" t="0" r="28575" b="26035"/>
                <wp:wrapNone/>
                <wp:docPr id="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1404620"/>
                        </a:xfrm>
                        <a:prstGeom prst="rect">
                          <a:avLst/>
                        </a:prstGeom>
                        <a:solidFill>
                          <a:srgbClr val="FFFFFF"/>
                        </a:solidFill>
                        <a:ln w="9525">
                          <a:solidFill>
                            <a:srgbClr val="000000"/>
                          </a:solidFill>
                          <a:miter lim="800000"/>
                          <a:headEnd/>
                          <a:tailEnd/>
                        </a:ln>
                      </wps:spPr>
                      <wps:txbx>
                        <w:txbxContent>
                          <w:p w14:paraId="678FA619" w14:textId="77777777" w:rsidR="003858EA" w:rsidRPr="0036656D" w:rsidRDefault="003858EA" w:rsidP="003858EA">
                            <w:pPr>
                              <w:rPr>
                                <w:b/>
                                <w:color w:val="FF0000"/>
                                <w:lang w:val="en-US"/>
                              </w:rPr>
                            </w:pPr>
                            <w:r>
                              <w:rPr>
                                <w:b/>
                                <w:color w:val="FF0000"/>
                                <w:lang w:val="en-US"/>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CD0DF3" id="_x0000_s1056" type="#_x0000_t202" style="position:absolute;margin-left:135.6pt;margin-top:10.45pt;width:21.75pt;height:110.6pt;z-index:251760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">
                <v:textbox style="mso-fit-shape-to-text:t">
                  <w:txbxContent>
                    <w:p w14:paraId="678FA619" w14:textId="77777777" w:rsidR="003858EA" w:rsidRPr="0036656D" w:rsidRDefault="003858EA" w:rsidP="003858EA">
                      <w:pPr>
                        <w:rPr>
                          <w:b/>
                          <w:color w:val="FF0000"/>
                          <w:lang w:val="en-US"/>
                        </w:rPr>
                      </w:pPr>
                      <w:r>
                        <w:rPr>
                          <w:b/>
                          <w:color w:val="FF0000"/>
                          <w:lang w:val="en-US"/>
                        </w:rPr>
                        <w:t>7</w:t>
                      </w:r>
                    </w:p>
                  </w:txbxContent>
                </v:textbox>
              </v:shape>
            </w:pict>
          </mc:Fallback>
        </mc:AlternateContent>
      </w:r>
      <w:r>
        <w:rPr>
          <w:noProof/>
        </w:rPr>
        <mc:AlternateContent>
          <mc:Choice Requires="wps">
            <w:drawing>
              <wp:anchor distT="45720" distB="45720" distL="114300" distR="114300" simplePos="0" relativeHeight="251753984" behindDoc="0" locked="0" layoutInCell="1" allowOverlap="1" wp14:anchorId="1E5F8851" wp14:editId="51FD47E4">
                <wp:simplePos x="0" y="0"/>
                <wp:positionH relativeFrom="column">
                  <wp:posOffset>3990340</wp:posOffset>
                </wp:positionH>
                <wp:positionV relativeFrom="paragraph">
                  <wp:posOffset>158115</wp:posOffset>
                </wp:positionV>
                <wp:extent cx="276225" cy="1404620"/>
                <wp:effectExtent l="0" t="0" r="28575" b="26035"/>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1404620"/>
                        </a:xfrm>
                        <a:prstGeom prst="rect">
                          <a:avLst/>
                        </a:prstGeom>
                        <a:solidFill>
                          <a:srgbClr val="FFFFFF"/>
                        </a:solidFill>
                        <a:ln w="9525">
                          <a:solidFill>
                            <a:srgbClr val="000000"/>
                          </a:solidFill>
                          <a:miter lim="800000"/>
                          <a:headEnd/>
                          <a:tailEnd/>
                        </a:ln>
                      </wps:spPr>
                      <wps:txbx>
                        <w:txbxContent>
                          <w:p w14:paraId="1FB12B4E" w14:textId="77777777" w:rsidR="003858EA" w:rsidRPr="0036656D" w:rsidRDefault="003858EA">
                            <w:pPr>
                              <w:rPr>
                                <w:b/>
                                <w:color w:val="FF0000"/>
                                <w:lang w:val="en-US"/>
                              </w:rPr>
                            </w:pPr>
                            <w:r w:rsidRPr="0036656D">
                              <w:rPr>
                                <w:b/>
                                <w:color w:val="FF0000"/>
                                <w:lang w:val="en-US"/>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5F8851" id="_x0000_s1057" type="#_x0000_t202" style="position:absolute;margin-left:314.2pt;margin-top:12.45pt;width:21.75pt;height:110.6pt;z-index:251753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">
                <v:textbox style="mso-fit-shape-to-text:t">
                  <w:txbxContent>
                    <w:p w14:paraId="1FB12B4E" w14:textId="77777777" w:rsidR="003858EA" w:rsidRPr="0036656D" w:rsidRDefault="003858EA">
                      <w:pPr>
                        <w:rPr>
                          <w:b/>
                          <w:color w:val="FF0000"/>
                          <w:lang w:val="en-US"/>
                        </w:rPr>
                      </w:pPr>
                      <w:r w:rsidRPr="0036656D">
                        <w:rPr>
                          <w:b/>
                          <w:color w:val="FF0000"/>
                          <w:lang w:val="en-US"/>
                        </w:rPr>
                        <w:t>1</w:t>
                      </w:r>
                    </w:p>
                  </w:txbxContent>
                </v:textbox>
              </v:shape>
            </w:pict>
          </mc:Fallback>
        </mc:AlternateContent>
      </w:r>
      <w:r>
        <w:rPr>
          <w:noProof/>
        </w:rPr>
        <mc:AlternateContent>
          <mc:Choice Requires="wps">
            <w:drawing>
              <wp:anchor distT="45720" distB="45720" distL="114300" distR="114300" simplePos="0" relativeHeight="251757056" behindDoc="0" locked="0" layoutInCell="1" allowOverlap="1" wp14:anchorId="7CBBE611" wp14:editId="4F761E20">
                <wp:simplePos x="0" y="0"/>
                <wp:positionH relativeFrom="column">
                  <wp:posOffset>5539105</wp:posOffset>
                </wp:positionH>
                <wp:positionV relativeFrom="paragraph">
                  <wp:posOffset>148590</wp:posOffset>
                </wp:positionV>
                <wp:extent cx="276225" cy="1404620"/>
                <wp:effectExtent l="0" t="0" r="28575" b="26035"/>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1404620"/>
                        </a:xfrm>
                        <a:prstGeom prst="rect">
                          <a:avLst/>
                        </a:prstGeom>
                        <a:solidFill>
                          <a:srgbClr val="FFFFFF"/>
                        </a:solidFill>
                        <a:ln w="9525">
                          <a:solidFill>
                            <a:srgbClr val="000000"/>
                          </a:solidFill>
                          <a:miter lim="800000"/>
                          <a:headEnd/>
                          <a:tailEnd/>
                        </a:ln>
                      </wps:spPr>
                      <wps:txbx>
                        <w:txbxContent>
                          <w:p w14:paraId="5548FA99" w14:textId="77777777" w:rsidR="003858EA" w:rsidRPr="0036656D" w:rsidRDefault="003858EA" w:rsidP="003858EA">
                            <w:pPr>
                              <w:rPr>
                                <w:b/>
                                <w:color w:val="FF0000"/>
                                <w:lang w:val="en-US"/>
                              </w:rPr>
                            </w:pPr>
                            <w:r>
                              <w:rPr>
                                <w:b/>
                                <w:color w:val="FF0000"/>
                                <w:lang w:val="en-US"/>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BBE611" id="_x0000_s1058" type="#_x0000_t202" style="position:absolute;margin-left:436.15pt;margin-top:11.7pt;width:21.75pt;height:110.6pt;z-index:251757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">
                <v:textbox style="mso-fit-shape-to-text:t">
                  <w:txbxContent>
                    <w:p w14:paraId="5548FA99" w14:textId="77777777" w:rsidR="003858EA" w:rsidRPr="0036656D" w:rsidRDefault="003858EA" w:rsidP="003858EA">
                      <w:pPr>
                        <w:rPr>
                          <w:b/>
                          <w:color w:val="FF0000"/>
                          <w:lang w:val="en-US"/>
                        </w:rPr>
                      </w:pPr>
                      <w:r>
                        <w:rPr>
                          <w:b/>
                          <w:color w:val="FF0000"/>
                          <w:lang w:val="en-US"/>
                        </w:rPr>
                        <w:t>3</w:t>
                      </w:r>
                    </w:p>
                  </w:txbxContent>
                </v:textbox>
              </v:shape>
            </w:pict>
          </mc:Fallback>
        </mc:AlternateContent>
      </w:r>
      <w:r>
        <w:rPr>
          <w:noProof/>
        </w:rPr>
        <mc:AlternateContent>
          <mc:Choice Requires="wps">
            <w:drawing>
              <wp:anchor distT="45720" distB="45720" distL="114300" distR="114300" simplePos="0" relativeHeight="251756032" behindDoc="0" locked="0" layoutInCell="1" allowOverlap="1" wp14:anchorId="016E8686" wp14:editId="082B6E71">
                <wp:simplePos x="0" y="0"/>
                <wp:positionH relativeFrom="column">
                  <wp:posOffset>4826000</wp:posOffset>
                </wp:positionH>
                <wp:positionV relativeFrom="paragraph">
                  <wp:posOffset>158750</wp:posOffset>
                </wp:positionV>
                <wp:extent cx="276225" cy="1404620"/>
                <wp:effectExtent l="0" t="0" r="28575" b="26035"/>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1404620"/>
                        </a:xfrm>
                        <a:prstGeom prst="rect">
                          <a:avLst/>
                        </a:prstGeom>
                        <a:solidFill>
                          <a:srgbClr val="FFFFFF"/>
                        </a:solidFill>
                        <a:ln w="9525">
                          <a:solidFill>
                            <a:srgbClr val="000000"/>
                          </a:solidFill>
                          <a:miter lim="800000"/>
                          <a:headEnd/>
                          <a:tailEnd/>
                        </a:ln>
                      </wps:spPr>
                      <wps:txbx>
                        <w:txbxContent>
                          <w:p w14:paraId="2242A465" w14:textId="77777777" w:rsidR="003858EA" w:rsidRPr="0036656D" w:rsidRDefault="003858EA" w:rsidP="003858EA">
                            <w:pPr>
                              <w:rPr>
                                <w:b/>
                                <w:color w:val="FF0000"/>
                                <w:lang w:val="en-US"/>
                              </w:rPr>
                            </w:pPr>
                            <w:r>
                              <w:rPr>
                                <w:b/>
                                <w:color w:val="FF0000"/>
                                <w:lang w:val="en-US"/>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6E8686" id="_x0000_s1059" type="#_x0000_t202" style="position:absolute;margin-left:380pt;margin-top:12.5pt;width:21.75pt;height:110.6pt;z-index:251756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">
                <v:textbox style="mso-fit-shape-to-text:t">
                  <w:txbxContent>
                    <w:p w14:paraId="2242A465" w14:textId="77777777" w:rsidR="003858EA" w:rsidRPr="0036656D" w:rsidRDefault="003858EA" w:rsidP="003858EA">
                      <w:pPr>
                        <w:rPr>
                          <w:b/>
                          <w:color w:val="FF0000"/>
                          <w:lang w:val="en-US"/>
                        </w:rPr>
                      </w:pPr>
                      <w:r>
                        <w:rPr>
                          <w:b/>
                          <w:color w:val="FF0000"/>
                          <w:lang w:val="en-US"/>
                        </w:rPr>
                        <w:t>2</w:t>
                      </w:r>
                    </w:p>
                  </w:txbxContent>
                </v:textbox>
              </v:shape>
            </w:pict>
          </mc:Fallback>
        </mc:AlternateContent>
      </w:r>
      <w:r>
        <w:rPr>
          <w:noProof/>
        </w:rPr>
        <mc:AlternateContent>
          <mc:Choice Requires="wps">
            <w:drawing>
              <wp:anchor distT="45720" distB="45720" distL="114300" distR="114300" simplePos="0" relativeHeight="251755008" behindDoc="0" locked="0" layoutInCell="1" allowOverlap="1" wp14:anchorId="05389B87" wp14:editId="67B34B0B">
                <wp:simplePos x="0" y="0"/>
                <wp:positionH relativeFrom="column">
                  <wp:posOffset>6214745</wp:posOffset>
                </wp:positionH>
                <wp:positionV relativeFrom="paragraph">
                  <wp:posOffset>138430</wp:posOffset>
                </wp:positionV>
                <wp:extent cx="276225" cy="1404620"/>
                <wp:effectExtent l="0" t="0" r="28575" b="26035"/>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1404620"/>
                        </a:xfrm>
                        <a:prstGeom prst="rect">
                          <a:avLst/>
                        </a:prstGeom>
                        <a:solidFill>
                          <a:srgbClr val="FFFFFF"/>
                        </a:solidFill>
                        <a:ln w="9525">
                          <a:solidFill>
                            <a:srgbClr val="000000"/>
                          </a:solidFill>
                          <a:miter lim="800000"/>
                          <a:headEnd/>
                          <a:tailEnd/>
                        </a:ln>
                      </wps:spPr>
                      <wps:txbx>
                        <w:txbxContent>
                          <w:p w14:paraId="0B7D43BF" w14:textId="77777777" w:rsidR="003858EA" w:rsidRPr="0036656D" w:rsidRDefault="003858EA" w:rsidP="003858EA">
                            <w:pPr>
                              <w:rPr>
                                <w:b/>
                                <w:color w:val="FF0000"/>
                                <w:lang w:val="en-US"/>
                              </w:rPr>
                            </w:pPr>
                            <w:r>
                              <w:rPr>
                                <w:b/>
                                <w:color w:val="FF0000"/>
                                <w:lang w:val="en-US"/>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389B87" id="_x0000_s1060" type="#_x0000_t202" style="position:absolute;margin-left:489.35pt;margin-top:10.9pt;width:21.75pt;height:110.6pt;z-index:251755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">
                <v:textbox style="mso-fit-shape-to-text:t">
                  <w:txbxContent>
                    <w:p w14:paraId="0B7D43BF" w14:textId="77777777" w:rsidR="003858EA" w:rsidRPr="0036656D" w:rsidRDefault="003858EA" w:rsidP="003858EA">
                      <w:pPr>
                        <w:rPr>
                          <w:b/>
                          <w:color w:val="FF0000"/>
                          <w:lang w:val="en-US"/>
                        </w:rPr>
                      </w:pPr>
                      <w:r>
                        <w:rPr>
                          <w:b/>
                          <w:color w:val="FF0000"/>
                          <w:lang w:val="en-US"/>
                        </w:rPr>
                        <w:t>4</w:t>
                      </w:r>
                    </w:p>
                  </w:txbxContent>
                </v:textbox>
              </v:shape>
            </w:pict>
          </mc:Fallback>
        </mc:AlternateContent>
      </w:r>
    </w:p>
    <w:p w14:paraId="37066B42" w14:textId="77777777" w:rsidR="00A813DE" w:rsidRDefault="00A813DE" w:rsidP="003858EA">
      <w:r>
        <w:rPr>
          <w:noProof/>
        </w:rPr>
        <mc:AlternateContent>
          <mc:Choice Requires="wps">
            <w:drawing>
              <wp:anchor distT="45720" distB="45720" distL="114300" distR="114300" simplePos="0" relativeHeight="251763200" behindDoc="0" locked="0" layoutInCell="1" allowOverlap="1" wp14:anchorId="6452C1A5" wp14:editId="55DBB49A">
                <wp:simplePos x="0" y="0"/>
                <wp:positionH relativeFrom="column">
                  <wp:posOffset>887730</wp:posOffset>
                </wp:positionH>
                <wp:positionV relativeFrom="paragraph">
                  <wp:posOffset>3592830</wp:posOffset>
                </wp:positionV>
                <wp:extent cx="350874" cy="1404620"/>
                <wp:effectExtent l="0" t="0" r="11430" b="26035"/>
                <wp:wrapNone/>
                <wp:docPr id="7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74" cy="1404620"/>
                        </a:xfrm>
                        <a:prstGeom prst="rect">
                          <a:avLst/>
                        </a:prstGeom>
                        <a:solidFill>
                          <a:srgbClr val="FFFFFF"/>
                        </a:solidFill>
                        <a:ln w="9525">
                          <a:solidFill>
                            <a:srgbClr val="000000"/>
                          </a:solidFill>
                          <a:miter lim="800000"/>
                          <a:headEnd/>
                          <a:tailEnd/>
                        </a:ln>
                      </wps:spPr>
                      <wps:txbx>
                        <w:txbxContent>
                          <w:p w14:paraId="1678689E" w14:textId="77777777" w:rsidR="003858EA" w:rsidRPr="0036656D" w:rsidRDefault="003858EA" w:rsidP="003858EA">
                            <w:pPr>
                              <w:rPr>
                                <w:b/>
                                <w:color w:val="FF0000"/>
                                <w:lang w:val="en-US"/>
                              </w:rPr>
                            </w:pPr>
                            <w:r>
                              <w:rPr>
                                <w:b/>
                                <w:color w:val="FF0000"/>
                                <w:lang w:val="en-US"/>
                              </w:rP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52C1A5" id="_x0000_s1061" type="#_x0000_t202" style="position:absolute;margin-left:69.9pt;margin-top:282.9pt;width:27.65pt;height:110.6pt;z-index:251763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">
                <v:textbox style="mso-fit-shape-to-text:t">
                  <w:txbxContent>
                    <w:p w14:paraId="1678689E" w14:textId="77777777" w:rsidR="003858EA" w:rsidRPr="0036656D" w:rsidRDefault="003858EA" w:rsidP="003858EA">
                      <w:pPr>
                        <w:rPr>
                          <w:b/>
                          <w:color w:val="FF0000"/>
                          <w:lang w:val="en-US"/>
                        </w:rPr>
                      </w:pPr>
                      <w:r>
                        <w:rPr>
                          <w:b/>
                          <w:color w:val="FF0000"/>
                          <w:lang w:val="en-US"/>
                        </w:rPr>
                        <w:t>8</w:t>
                      </w:r>
                    </w:p>
                  </w:txbxContent>
                </v:textbox>
              </v:shape>
            </w:pict>
          </mc:Fallback>
        </mc:AlternateContent>
      </w:r>
      <w:r>
        <w:rPr>
          <w:noProof/>
        </w:rPr>
        <mc:AlternateContent>
          <mc:Choice Requires="wps">
            <w:drawing>
              <wp:anchor distT="45720" distB="45720" distL="114300" distR="114300" simplePos="0" relativeHeight="251764224" behindDoc="0" locked="0" layoutInCell="1" allowOverlap="1" wp14:anchorId="68AC53BB" wp14:editId="36151A54">
                <wp:simplePos x="0" y="0"/>
                <wp:positionH relativeFrom="column">
                  <wp:posOffset>6645275</wp:posOffset>
                </wp:positionH>
                <wp:positionV relativeFrom="paragraph">
                  <wp:posOffset>3387725</wp:posOffset>
                </wp:positionV>
                <wp:extent cx="361507" cy="1404620"/>
                <wp:effectExtent l="0" t="0" r="19685" b="26035"/>
                <wp:wrapNone/>
                <wp:docPr id="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07" cy="1404620"/>
                        </a:xfrm>
                        <a:prstGeom prst="rect">
                          <a:avLst/>
                        </a:prstGeom>
                        <a:solidFill>
                          <a:srgbClr val="FFFFFF"/>
                        </a:solidFill>
                        <a:ln w="9525">
                          <a:solidFill>
                            <a:srgbClr val="000000"/>
                          </a:solidFill>
                          <a:miter lim="800000"/>
                          <a:headEnd/>
                          <a:tailEnd/>
                        </a:ln>
                      </wps:spPr>
                      <wps:txbx>
                        <w:txbxContent>
                          <w:p w14:paraId="00C8961A" w14:textId="77777777" w:rsidR="003858EA" w:rsidRPr="0036656D" w:rsidRDefault="003858EA" w:rsidP="003858EA">
                            <w:pPr>
                              <w:rPr>
                                <w:b/>
                                <w:color w:val="FF0000"/>
                                <w:lang w:val="en-US"/>
                              </w:rPr>
                            </w:pPr>
                            <w:r>
                              <w:rPr>
                                <w:b/>
                                <w:color w:val="FF0000"/>
                                <w:lang w:val="en-US"/>
                              </w:rP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AC53BB" id="_x0000_s1062" type="#_x0000_t202" style="position:absolute;margin-left:523.25pt;margin-top:266.75pt;width:28.45pt;height:110.6pt;z-index:251764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">
                <v:textbox style="mso-fit-shape-to-text:t">
                  <w:txbxContent>
                    <w:p w14:paraId="00C8961A" w14:textId="77777777" w:rsidR="003858EA" w:rsidRPr="0036656D" w:rsidRDefault="003858EA" w:rsidP="003858EA">
                      <w:pPr>
                        <w:rPr>
                          <w:b/>
                          <w:color w:val="FF0000"/>
                          <w:lang w:val="en-US"/>
                        </w:rPr>
                      </w:pPr>
                      <w:r>
                        <w:rPr>
                          <w:b/>
                          <w:color w:val="FF0000"/>
                          <w:lang w:val="en-US"/>
                        </w:rPr>
                        <w:t>9</w:t>
                      </w:r>
                    </w:p>
                  </w:txbxContent>
                </v:textbox>
              </v:shape>
            </w:pict>
          </mc:Fallback>
        </mc:AlternateContent>
      </w:r>
      <w:r>
        <w:rPr>
          <w:noProof/>
        </w:rPr>
        <mc:AlternateContent>
          <mc:Choice Requires="wps">
            <w:drawing>
              <wp:anchor distT="0" distB="0" distL="114300" distR="114300" simplePos="0" relativeHeight="251762176" behindDoc="0" locked="0" layoutInCell="1" allowOverlap="1" wp14:anchorId="629FE9D8" wp14:editId="2BDB01CD">
                <wp:simplePos x="0" y="0"/>
                <wp:positionH relativeFrom="column">
                  <wp:posOffset>2287905</wp:posOffset>
                </wp:positionH>
                <wp:positionV relativeFrom="paragraph">
                  <wp:posOffset>1134745</wp:posOffset>
                </wp:positionV>
                <wp:extent cx="9387840" cy="4999355"/>
                <wp:effectExtent l="19050" t="19050" r="22860" b="10795"/>
                <wp:wrapNone/>
                <wp:docPr id="710" name="Rectangle 710"/>
                <wp:cNvGraphicFramePr/>
                <a:graphic xmlns:a="http://schemas.openxmlformats.org/drawingml/2006/main">
                  <a:graphicData uri="http://schemas.microsoft.com/office/word/2010/wordprocessingShape">
                    <wps:wsp>
                      <wps:cNvSpPr/>
                      <wps:spPr>
                        <a:xfrm>
                          <a:off x="0" y="0"/>
                          <a:ext cx="9387840" cy="49993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8E374" id="Rectangle 710" o:spid="_x0000_s1026" style="position:absolute;margin-left:180.15pt;margin-top:89.35pt;width:739.2pt;height:393.6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761152" behindDoc="0" locked="0" layoutInCell="1" allowOverlap="1" wp14:anchorId="0BE0D265" wp14:editId="4AF413A7">
                <wp:simplePos x="0" y="0"/>
                <wp:positionH relativeFrom="column">
                  <wp:posOffset>1905</wp:posOffset>
                </wp:positionH>
                <wp:positionV relativeFrom="paragraph">
                  <wp:posOffset>1134745</wp:posOffset>
                </wp:positionV>
                <wp:extent cx="2169042" cy="5006975"/>
                <wp:effectExtent l="19050" t="19050" r="22225" b="22225"/>
                <wp:wrapNone/>
                <wp:docPr id="709" name="Rectangle 709"/>
                <wp:cNvGraphicFramePr/>
                <a:graphic xmlns:a="http://schemas.openxmlformats.org/drawingml/2006/main">
                  <a:graphicData uri="http://schemas.microsoft.com/office/word/2010/wordprocessingShape">
                    <wps:wsp>
                      <wps:cNvSpPr/>
                      <wps:spPr>
                        <a:xfrm>
                          <a:off x="0" y="0"/>
                          <a:ext cx="2169042" cy="5006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62C33" id="Rectangle 709" o:spid="_x0000_s1026" style="position:absolute;margin-left:.15pt;margin-top:89.35pt;width:170.8pt;height:394.2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" filled="f" strokecolor="red" strokeweight="2.25pt"/>
            </w:pict>
          </mc:Fallback>
        </mc:AlternateContent>
      </w:r>
      <w:r>
        <w:rPr>
          <w:noProof/>
        </w:rPr>
        <w:drawing>
          <wp:inline distT="0" distB="0" distL="0" distR="0" wp14:anchorId="10A2D8E5" wp14:editId="526779E5">
            <wp:extent cx="11673840" cy="6145408"/>
            <wp:effectExtent l="0" t="0" r="3810" b="825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693487" cy="6155751"/>
                    </a:xfrm>
                    <a:prstGeom prst="rect">
                      <a:avLst/>
                    </a:prstGeom>
                  </pic:spPr>
                </pic:pic>
              </a:graphicData>
            </a:graphic>
          </wp:inline>
        </w:drawing>
      </w:r>
    </w:p>
    <w:p w14:paraId="0C4D8E6F" w14:textId="77777777" w:rsidR="00A813DE" w:rsidRDefault="00A813DE" w:rsidP="003858EA"/>
    <w:p w14:paraId="165DE86E" w14:textId="77777777" w:rsidR="00A813DE" w:rsidRDefault="00A813DE" w:rsidP="00A813DE">
      <w:pPr>
        <w:pStyle w:val="Lijstalinea"/>
        <w:numPr>
          <w:ilvl w:val="0"/>
          <w:numId w:val="195"/>
        </w:numPr>
      </w:pPr>
      <w:r>
        <w:t>Gaat na of alle procescellen de benodigde parameters hebben</w:t>
      </w:r>
    </w:p>
    <w:p w14:paraId="2BAA8EF7" w14:textId="77777777" w:rsidR="00A813DE" w:rsidRDefault="00A813DE" w:rsidP="00A813DE">
      <w:pPr>
        <w:pStyle w:val="Lijstalinea"/>
        <w:numPr>
          <w:ilvl w:val="0"/>
          <w:numId w:val="195"/>
        </w:numPr>
      </w:pPr>
      <w:r>
        <w:t>Gaat na of alle routes de benodigde parameters hebben</w:t>
      </w:r>
    </w:p>
    <w:p w14:paraId="493B6CC0" w14:textId="77777777" w:rsidR="00A813DE" w:rsidRDefault="00A813DE" w:rsidP="00A813DE">
      <w:pPr>
        <w:pStyle w:val="Lijstalinea"/>
        <w:numPr>
          <w:ilvl w:val="0"/>
          <w:numId w:val="195"/>
        </w:numPr>
      </w:pPr>
      <w:r>
        <w:t>Gaat na of alle bins de benodigde parameters hebben</w:t>
      </w:r>
    </w:p>
    <w:p w14:paraId="07C7E57C" w14:textId="77777777" w:rsidR="00A813DE" w:rsidRDefault="00A813DE" w:rsidP="00A813DE">
      <w:pPr>
        <w:pStyle w:val="Lijstalinea"/>
        <w:numPr>
          <w:ilvl w:val="0"/>
          <w:numId w:val="195"/>
        </w:numPr>
      </w:pPr>
      <w:r>
        <w:t>Controleert of alle OARecepten voor elke processcell gaat staan en repareert die als dit niet zo is</w:t>
      </w:r>
    </w:p>
    <w:p w14:paraId="1ABB7075" w14:textId="77777777" w:rsidR="00A813DE" w:rsidRDefault="00A813DE" w:rsidP="00A813DE">
      <w:pPr>
        <w:pStyle w:val="Lijstalinea"/>
        <w:numPr>
          <w:ilvl w:val="0"/>
          <w:numId w:val="195"/>
        </w:numPr>
      </w:pPr>
      <w:r>
        <w:t>Hier kun je op een andere manier procescellen en routes aan maken dan met behulp van de “Object tree” (*blijf van de “presets” uitklaplijst af die werkt niet)</w:t>
      </w:r>
    </w:p>
    <w:p w14:paraId="23D60B01" w14:textId="77777777" w:rsidR="00A813DE" w:rsidRDefault="00A813DE" w:rsidP="00A813DE">
      <w:pPr>
        <w:pStyle w:val="Lijstalinea"/>
        <w:numPr>
          <w:ilvl w:val="0"/>
          <w:numId w:val="195"/>
        </w:numPr>
      </w:pPr>
      <w:r>
        <w:t xml:space="preserve">Hier kun je parameters instellen van de bins, processcellen en routes. Je kunt hier ook alle subroutes gemakkelijk openen. </w:t>
      </w:r>
    </w:p>
    <w:p w14:paraId="6570D850" w14:textId="77777777" w:rsidR="00A813DE" w:rsidRDefault="00A813DE" w:rsidP="00A813DE">
      <w:pPr>
        <w:pStyle w:val="Lijstalinea"/>
        <w:numPr>
          <w:ilvl w:val="0"/>
          <w:numId w:val="195"/>
        </w:numPr>
      </w:pPr>
      <w:r>
        <w:t>Hier kun je alle systeem parameters zien.</w:t>
      </w:r>
    </w:p>
    <w:p w14:paraId="352762AF" w14:textId="77777777" w:rsidR="00A813DE" w:rsidRDefault="00A813DE" w:rsidP="00A813DE">
      <w:pPr>
        <w:pStyle w:val="Lijstalinea"/>
        <w:numPr>
          <w:ilvl w:val="0"/>
          <w:numId w:val="195"/>
        </w:numPr>
      </w:pPr>
      <w:r>
        <w:t>De objecttree. Hier wordt volgend hoofdstuk meer op in gegaan.</w:t>
      </w:r>
    </w:p>
    <w:p w14:paraId="4301A373" w14:textId="77777777" w:rsidR="00A813DE" w:rsidRDefault="00A813DE" w:rsidP="00A813DE">
      <w:pPr>
        <w:pStyle w:val="Lijstalinea"/>
        <w:numPr>
          <w:ilvl w:val="0"/>
          <w:numId w:val="195"/>
        </w:numPr>
        <w:sectPr w:rsidR="00A813DE" w:rsidSect="003858EA">
          <w:pgSz w:w="23808" w:h="16840" w:orient="landscape" w:code="8"/>
          <w:pgMar w:top="862" w:right="578" w:bottom="1151" w:left="1021" w:header="561" w:footer="414" w:gutter="0"/>
          <w:cols w:space="708"/>
          <w:docGrid w:linePitch="360"/>
        </w:sectPr>
      </w:pPr>
      <w:r>
        <w:t>De datagrid. Hier wordt in een oogopslag data getoond van een of meerdere objecten tegelijk. Je hoef alleen ervoor op het object in de objecttree te klikken.</w:t>
      </w:r>
    </w:p>
    <w:p w14:paraId="30E83E62" w14:textId="77777777" w:rsidR="00A813DE" w:rsidRDefault="00A813DE" w:rsidP="003858EA"/>
    <w:p w14:paraId="58ADF3A4" w14:textId="77777777" w:rsidR="00A813DE" w:rsidRPr="008A5921" w:rsidRDefault="00A813DE" w:rsidP="00A813DE">
      <w:pPr>
        <w:pStyle w:val="Kop1"/>
        <w:ind w:left="0" w:firstLine="0"/>
      </w:pPr>
      <w:bookmarkStart w:id="1490" w:name="_Toc517033910"/>
      <w:r>
        <w:t>De objecttree</w:t>
      </w:r>
      <w:bookmarkEnd w:id="1490"/>
    </w:p>
    <w:p w14:paraId="2468C3B4" w14:textId="77777777" w:rsidR="00A813DE" w:rsidRDefault="00A813DE" w:rsidP="003858EA">
      <w:pPr>
        <w:rPr>
          <w:rFonts w:cs="Arial"/>
        </w:rPr>
      </w:pPr>
    </w:p>
    <w:p w14:paraId="6228A429" w14:textId="77777777" w:rsidR="00A813DE" w:rsidRDefault="00A813DE" w:rsidP="00A813DE">
      <w:pPr>
        <w:pStyle w:val="Kop2"/>
        <w:ind w:left="0" w:firstLine="0"/>
      </w:pPr>
      <w:bookmarkStart w:id="1491" w:name="_Toc517033911"/>
      <w:r>
        <w:t>Inleiding</w:t>
      </w:r>
      <w:bookmarkEnd w:id="1491"/>
    </w:p>
    <w:p w14:paraId="4C2E9595" w14:textId="77777777" w:rsidR="00A813DE" w:rsidRDefault="00A813DE" w:rsidP="003858EA">
      <w:r>
        <w:t>De configuratie objecten staan aan de linker kant van het scherm vastgelegd in de vorm van een boom.</w:t>
      </w:r>
    </w:p>
    <w:p w14:paraId="322D430E" w14:textId="77777777" w:rsidR="00A813DE" w:rsidRPr="00310702" w:rsidRDefault="00A813DE" w:rsidP="003858EA">
      <w:r>
        <w:t>Op deze manier kun je snel zien welke objecten toebehoren aan welke procescellen , routes, etc…</w:t>
      </w:r>
    </w:p>
    <w:p w14:paraId="0D724655" w14:textId="77777777" w:rsidR="00A813DE" w:rsidRDefault="00A813DE" w:rsidP="003858EA"/>
    <w:p w14:paraId="7400E0F9" w14:textId="77777777" w:rsidR="00A813DE" w:rsidRDefault="00A813DE" w:rsidP="00A813DE">
      <w:pPr>
        <w:pStyle w:val="Kop2"/>
        <w:ind w:left="0" w:firstLine="0"/>
      </w:pPr>
      <w:bookmarkStart w:id="1492" w:name="_Toc517033912"/>
      <w:r>
        <w:t>Opzet</w:t>
      </w:r>
      <w:bookmarkEnd w:id="1492"/>
    </w:p>
    <w:p w14:paraId="60C3B634" w14:textId="77777777" w:rsidR="00A813DE" w:rsidRPr="0000632D" w:rsidRDefault="00A813DE" w:rsidP="003858EA">
      <w:r>
        <w:t>De Processcell bevat bijna alle</w:t>
      </w:r>
    </w:p>
    <w:p w14:paraId="4F31CB92" w14:textId="77777777" w:rsidR="00A813DE" w:rsidRDefault="00A813DE" w:rsidP="003858EA">
      <w:r>
        <w:rPr>
          <w:noProof/>
        </w:rPr>
        <w:drawing>
          <wp:inline distT="0" distB="0" distL="0" distR="0" wp14:anchorId="66BC2293" wp14:editId="5A87602E">
            <wp:extent cx="2447925" cy="3228975"/>
            <wp:effectExtent l="0" t="0" r="9525" b="952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47925" cy="3228975"/>
                    </a:xfrm>
                    <a:prstGeom prst="rect">
                      <a:avLst/>
                    </a:prstGeom>
                  </pic:spPr>
                </pic:pic>
              </a:graphicData>
            </a:graphic>
          </wp:inline>
        </w:drawing>
      </w:r>
    </w:p>
    <w:p w14:paraId="445B8258" w14:textId="77777777" w:rsidR="00A813DE" w:rsidRPr="007E6057" w:rsidRDefault="00A813DE" w:rsidP="003858EA">
      <w:pPr>
        <w:rPr>
          <w:rFonts w:ascii="Arial" w:hAnsi="Arial" w:cs="Arial"/>
        </w:rPr>
      </w:pPr>
      <w:r w:rsidRPr="007E6057">
        <w:rPr>
          <w:rFonts w:ascii="Arial" w:hAnsi="Arial" w:cs="Arial"/>
        </w:rPr>
        <w:t>Als bovenste tak heb je de procescellen, daarna de Routes, Batches, Procedure en mogelijke subroutes. In de Subroutes kunnen Units en Bins voorkomen.</w:t>
      </w:r>
    </w:p>
    <w:p w14:paraId="05A44FCD" w14:textId="77777777" w:rsidR="00A813DE" w:rsidRDefault="00A813DE" w:rsidP="003858EA"/>
    <w:p w14:paraId="0B96192F" w14:textId="77777777" w:rsidR="00A813DE" w:rsidRDefault="00A813DE" w:rsidP="003858EA">
      <w:r>
        <w:rPr>
          <w:noProof/>
        </w:rPr>
        <w:drawing>
          <wp:inline distT="0" distB="0" distL="0" distR="0" wp14:anchorId="1681AB71" wp14:editId="079AC2A7">
            <wp:extent cx="1552575" cy="1123950"/>
            <wp:effectExtent l="0" t="0" r="9525" b="0"/>
            <wp:docPr id="761"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52575" cy="1123950"/>
                    </a:xfrm>
                    <a:prstGeom prst="rect">
                      <a:avLst/>
                    </a:prstGeom>
                  </pic:spPr>
                </pic:pic>
              </a:graphicData>
            </a:graphic>
          </wp:inline>
        </w:drawing>
      </w:r>
    </w:p>
    <w:p w14:paraId="1850CBE9" w14:textId="77777777" w:rsidR="00A813DE" w:rsidRPr="007E6057" w:rsidRDefault="00A813DE" w:rsidP="003858EA">
      <w:pPr>
        <w:rPr>
          <w:rFonts w:ascii="Arial" w:hAnsi="Arial" w:cs="Arial"/>
        </w:rPr>
      </w:pPr>
      <w:r w:rsidRPr="007E6057">
        <w:rPr>
          <w:rFonts w:ascii="Arial" w:hAnsi="Arial" w:cs="Arial"/>
        </w:rPr>
        <w:t>In de Route tak zijn alle routes te vinden met daarin dezelfde onder liggende elementen als de procescellen.</w:t>
      </w:r>
    </w:p>
    <w:p w14:paraId="6EAB6715" w14:textId="77777777" w:rsidR="00A813DE" w:rsidRDefault="00A813DE" w:rsidP="003858EA"/>
    <w:p w14:paraId="409E8EBC" w14:textId="77777777" w:rsidR="00A813DE" w:rsidRDefault="00A813DE" w:rsidP="003858EA">
      <w:r>
        <w:rPr>
          <w:noProof/>
        </w:rPr>
        <w:lastRenderedPageBreak/>
        <w:drawing>
          <wp:inline distT="0" distB="0" distL="0" distR="0" wp14:anchorId="572A47C6" wp14:editId="0C105F3C">
            <wp:extent cx="1181100" cy="3048000"/>
            <wp:effectExtent l="0" t="0" r="0" b="0"/>
            <wp:docPr id="76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81100" cy="3048000"/>
                    </a:xfrm>
                    <a:prstGeom prst="rect">
                      <a:avLst/>
                    </a:prstGeom>
                  </pic:spPr>
                </pic:pic>
              </a:graphicData>
            </a:graphic>
          </wp:inline>
        </w:drawing>
      </w:r>
    </w:p>
    <w:p w14:paraId="1DD690C0" w14:textId="77777777" w:rsidR="00A813DE" w:rsidRPr="007E6057" w:rsidRDefault="00A813DE" w:rsidP="003858EA">
      <w:pPr>
        <w:rPr>
          <w:rFonts w:ascii="Arial" w:hAnsi="Arial" w:cs="Arial"/>
        </w:rPr>
      </w:pPr>
      <w:r w:rsidRPr="007E6057">
        <w:rPr>
          <w:rFonts w:ascii="Arial" w:hAnsi="Arial" w:cs="Arial"/>
        </w:rPr>
        <w:t>Onder Bins zitten alle Bins ook wel silo’s genoemd. Hier kunnen silo’s aangemaakt, verwijder en aangepast worden</w:t>
      </w:r>
    </w:p>
    <w:p w14:paraId="4B7BD00B" w14:textId="77777777" w:rsidR="00A813DE" w:rsidRDefault="00A813DE" w:rsidP="003858EA"/>
    <w:p w14:paraId="67E91BF9" w14:textId="77777777" w:rsidR="00A813DE" w:rsidRDefault="00A813DE" w:rsidP="003858EA">
      <w:r>
        <w:rPr>
          <w:noProof/>
        </w:rPr>
        <w:drawing>
          <wp:inline distT="0" distB="0" distL="0" distR="0" wp14:anchorId="6B222E47" wp14:editId="19563D73">
            <wp:extent cx="2343150" cy="3267075"/>
            <wp:effectExtent l="0" t="0" r="0" b="952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43150" cy="3267075"/>
                    </a:xfrm>
                    <a:prstGeom prst="rect">
                      <a:avLst/>
                    </a:prstGeom>
                  </pic:spPr>
                </pic:pic>
              </a:graphicData>
            </a:graphic>
          </wp:inline>
        </w:drawing>
      </w:r>
    </w:p>
    <w:p w14:paraId="74E30176" w14:textId="77777777" w:rsidR="00A813DE" w:rsidRPr="00677370" w:rsidRDefault="00A813DE" w:rsidP="003858EA">
      <w:r>
        <w:t>Onder Customer parameters kunnen alle klant specifieke parameters ingezien worden en aangemaakt worden.</w:t>
      </w:r>
      <w:r>
        <w:br w:type="page"/>
      </w:r>
    </w:p>
    <w:p w14:paraId="43BBFC2F" w14:textId="77777777" w:rsidR="00A813DE" w:rsidRDefault="00A813DE" w:rsidP="00A813DE">
      <w:pPr>
        <w:pStyle w:val="Kop1"/>
        <w:ind w:left="0" w:firstLine="0"/>
      </w:pPr>
      <w:bookmarkStart w:id="1493" w:name="_Toc517033913"/>
      <w:r>
        <w:lastRenderedPageBreak/>
        <w:t>ProcesCell (productie lijn)</w:t>
      </w:r>
      <w:bookmarkEnd w:id="1493"/>
    </w:p>
    <w:p w14:paraId="1DC67BB5" w14:textId="77777777" w:rsidR="00A813DE" w:rsidRPr="001C1C92" w:rsidRDefault="00A813DE" w:rsidP="003858EA"/>
    <w:p w14:paraId="6284800E" w14:textId="77777777" w:rsidR="00A813DE" w:rsidRDefault="00A813DE" w:rsidP="00A813DE">
      <w:pPr>
        <w:pStyle w:val="Kop2"/>
        <w:ind w:left="0" w:firstLine="0"/>
      </w:pPr>
      <w:bookmarkStart w:id="1494" w:name="_Toc517033914"/>
      <w:r>
        <w:t>Aanmaken</w:t>
      </w:r>
      <w:bookmarkEnd w:id="1494"/>
    </w:p>
    <w:p w14:paraId="103186DC" w14:textId="77777777" w:rsidR="00A813DE" w:rsidRDefault="00A813DE" w:rsidP="003858EA">
      <w:r>
        <w:t>Het scherm om een nieuwe procescel aan te maken kan op twee verschillende manieren bereikt worden.</w:t>
      </w:r>
    </w:p>
    <w:p w14:paraId="570F5D5E" w14:textId="77777777" w:rsidR="00A813DE" w:rsidRDefault="00A813DE" w:rsidP="003858EA"/>
    <w:p w14:paraId="037DC8E0" w14:textId="77777777" w:rsidR="00A813DE" w:rsidRDefault="00A813DE" w:rsidP="003858EA">
      <w:pPr>
        <w:rPr>
          <w:u w:val="single"/>
        </w:rPr>
      </w:pPr>
      <w:r w:rsidRPr="001C1C92">
        <w:rPr>
          <w:u w:val="single"/>
        </w:rPr>
        <w:t>Manier 1</w:t>
      </w:r>
    </w:p>
    <w:p w14:paraId="0B8FF82B" w14:textId="77777777" w:rsidR="00A813DE" w:rsidRDefault="00A813DE" w:rsidP="003858EA">
      <w:pPr>
        <w:rPr>
          <w:u w:val="single"/>
        </w:rPr>
      </w:pPr>
      <w:r>
        <w:rPr>
          <w:noProof/>
        </w:rPr>
        <w:drawing>
          <wp:inline distT="0" distB="0" distL="0" distR="0" wp14:anchorId="1C802EBC" wp14:editId="7C8DA07C">
            <wp:extent cx="3759200" cy="2326640"/>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59200" cy="2326640"/>
                    </a:xfrm>
                    <a:prstGeom prst="rect">
                      <a:avLst/>
                    </a:prstGeom>
                    <a:noFill/>
                    <a:ln>
                      <a:noFill/>
                    </a:ln>
                  </pic:spPr>
                </pic:pic>
              </a:graphicData>
            </a:graphic>
          </wp:inline>
        </w:drawing>
      </w:r>
    </w:p>
    <w:p w14:paraId="2D304557" w14:textId="77777777" w:rsidR="00A813DE" w:rsidRDefault="00A813DE" w:rsidP="003858EA">
      <w:r w:rsidRPr="001C1C92">
        <w:t>Re</w:t>
      </w:r>
      <w:r>
        <w:t>chtsklik op de kop “Process Cell” sleep de muis daarna op “Add Process Cell” Kies daarna de gewenste soort processcell.</w:t>
      </w:r>
    </w:p>
    <w:p w14:paraId="2FE0EB88" w14:textId="77777777" w:rsidR="00A813DE" w:rsidRDefault="00A813DE" w:rsidP="003858EA"/>
    <w:p w14:paraId="62B87A79" w14:textId="77777777" w:rsidR="00A813DE" w:rsidRPr="001C1C92" w:rsidRDefault="00A813DE" w:rsidP="003858EA">
      <w:pPr>
        <w:rPr>
          <w:u w:val="single"/>
        </w:rPr>
      </w:pPr>
      <w:r w:rsidRPr="001C1C92">
        <w:rPr>
          <w:u w:val="single"/>
        </w:rPr>
        <w:t>Manier 2</w:t>
      </w:r>
    </w:p>
    <w:p w14:paraId="5A3F6B64" w14:textId="77777777" w:rsidR="00A813DE" w:rsidRDefault="00A813DE" w:rsidP="003858EA"/>
    <w:p w14:paraId="4E07C9B2" w14:textId="77777777" w:rsidR="00A813DE" w:rsidRDefault="00A813DE" w:rsidP="003858EA">
      <w:r>
        <w:rPr>
          <w:noProof/>
        </w:rPr>
        <mc:AlternateContent>
          <mc:Choice Requires="wps">
            <w:drawing>
              <wp:anchor distT="0" distB="0" distL="114300" distR="114300" simplePos="0" relativeHeight="251723264" behindDoc="0" locked="0" layoutInCell="1" allowOverlap="1" wp14:anchorId="6052AC1B" wp14:editId="5EA179C6">
                <wp:simplePos x="0" y="0"/>
                <wp:positionH relativeFrom="column">
                  <wp:posOffset>823595</wp:posOffset>
                </wp:positionH>
                <wp:positionV relativeFrom="paragraph">
                  <wp:posOffset>306705</wp:posOffset>
                </wp:positionV>
                <wp:extent cx="955040" cy="1221105"/>
                <wp:effectExtent l="19050" t="19050" r="16510" b="17145"/>
                <wp:wrapNone/>
                <wp:docPr id="221" name="Rectangle 7"/>
                <wp:cNvGraphicFramePr/>
                <a:graphic xmlns:a="http://schemas.openxmlformats.org/drawingml/2006/main">
                  <a:graphicData uri="http://schemas.microsoft.com/office/word/2010/wordprocessingShape">
                    <wps:wsp>
                      <wps:cNvSpPr/>
                      <wps:spPr>
                        <a:xfrm>
                          <a:off x="0" y="0"/>
                          <a:ext cx="955040" cy="12211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0DE50" id="Rectangle 7" o:spid="_x0000_s1026" style="position:absolute;margin-left:64.85pt;margin-top:24.15pt;width:75.2pt;height:96.1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" filled="f" strokecolor="red" strokeweight="3pt"/>
            </w:pict>
          </mc:Fallback>
        </mc:AlternateContent>
      </w:r>
      <w:r>
        <w:rPr>
          <w:noProof/>
        </w:rPr>
        <w:drawing>
          <wp:inline distT="0" distB="0" distL="0" distR="0" wp14:anchorId="73C98555" wp14:editId="150CF702">
            <wp:extent cx="2524125" cy="1866900"/>
            <wp:effectExtent l="0" t="0" r="9525" b="0"/>
            <wp:docPr id="7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24125" cy="1866900"/>
                    </a:xfrm>
                    <a:prstGeom prst="rect">
                      <a:avLst/>
                    </a:prstGeom>
                  </pic:spPr>
                </pic:pic>
              </a:graphicData>
            </a:graphic>
          </wp:inline>
        </w:drawing>
      </w:r>
    </w:p>
    <w:p w14:paraId="1BD1A0DC" w14:textId="77777777" w:rsidR="00A813DE" w:rsidRPr="001C1C92" w:rsidRDefault="00A813DE" w:rsidP="003858EA">
      <w:r>
        <w:t>Klik Links boven op de bovenste uitklapbare lijst. Klik Hierna op de gewenste soort processcell</w:t>
      </w:r>
    </w:p>
    <w:p w14:paraId="5414E0AD" w14:textId="77777777" w:rsidR="00A813DE" w:rsidRDefault="00A813DE" w:rsidP="003858EA"/>
    <w:p w14:paraId="3FFC3500" w14:textId="77777777" w:rsidR="00A813DE" w:rsidRDefault="00A813DE" w:rsidP="003858EA"/>
    <w:p w14:paraId="498A06E8" w14:textId="77777777" w:rsidR="00A813DE" w:rsidRDefault="00A813DE">
      <w:r>
        <w:br w:type="page"/>
      </w:r>
    </w:p>
    <w:p w14:paraId="4F37DE2D" w14:textId="77777777" w:rsidR="00A813DE" w:rsidRDefault="00A813DE" w:rsidP="003858EA">
      <w:r>
        <w:rPr>
          <w:noProof/>
        </w:rPr>
        <w:lastRenderedPageBreak/>
        <w:drawing>
          <wp:inline distT="0" distB="0" distL="0" distR="0" wp14:anchorId="2D6CB536" wp14:editId="3E7095E9">
            <wp:extent cx="6282690" cy="2407920"/>
            <wp:effectExtent l="0" t="0" r="381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2690" cy="2407920"/>
                    </a:xfrm>
                    <a:prstGeom prst="rect">
                      <a:avLst/>
                    </a:prstGeom>
                  </pic:spPr>
                </pic:pic>
              </a:graphicData>
            </a:graphic>
          </wp:inline>
        </w:drawing>
      </w:r>
    </w:p>
    <w:p w14:paraId="2D5353C4" w14:textId="77777777" w:rsidR="00A813DE" w:rsidRPr="007E6057" w:rsidRDefault="00A813DE" w:rsidP="003858EA">
      <w:pPr>
        <w:rPr>
          <w:rFonts w:ascii="Arial" w:hAnsi="Arial" w:cs="Arial"/>
          <w:bCs w:val="0"/>
          <w:sz w:val="24"/>
          <w:szCs w:val="24"/>
        </w:rPr>
      </w:pPr>
      <w:r w:rsidRPr="007E6057">
        <w:rPr>
          <w:rFonts w:ascii="Arial" w:hAnsi="Arial" w:cs="Arial"/>
          <w:color w:val="000000"/>
        </w:rPr>
        <w:t>Op dit scherm staat de volgende data:</w:t>
      </w:r>
    </w:p>
    <w:p w14:paraId="70C163DC" w14:textId="77777777" w:rsidR="00A813DE" w:rsidRPr="007E6057" w:rsidRDefault="00A813DE" w:rsidP="00A813DE">
      <w:pPr>
        <w:numPr>
          <w:ilvl w:val="0"/>
          <w:numId w:val="193"/>
        </w:numPr>
        <w:textAlignment w:val="baseline"/>
        <w:rPr>
          <w:rFonts w:ascii="Arial" w:hAnsi="Arial" w:cs="Arial"/>
          <w:bCs w:val="0"/>
          <w:color w:val="000000"/>
        </w:rPr>
      </w:pPr>
      <w:r w:rsidRPr="007E6057">
        <w:rPr>
          <w:rFonts w:ascii="Arial" w:hAnsi="Arial" w:cs="Arial"/>
          <w:color w:val="000000"/>
        </w:rPr>
        <w:t>ProcCellTypeId</w:t>
      </w:r>
    </w:p>
    <w:p w14:paraId="4620F113" w14:textId="77777777" w:rsidR="00A813DE" w:rsidRPr="007E6057" w:rsidRDefault="00A813DE" w:rsidP="00A813DE">
      <w:pPr>
        <w:numPr>
          <w:ilvl w:val="0"/>
          <w:numId w:val="193"/>
        </w:numPr>
        <w:textAlignment w:val="baseline"/>
        <w:rPr>
          <w:rFonts w:ascii="Arial" w:hAnsi="Arial" w:cs="Arial"/>
          <w:bCs w:val="0"/>
          <w:color w:val="000000"/>
        </w:rPr>
      </w:pPr>
      <w:r w:rsidRPr="007E6057">
        <w:rPr>
          <w:rFonts w:ascii="Arial" w:hAnsi="Arial" w:cs="Arial"/>
          <w:color w:val="000000"/>
        </w:rPr>
        <w:t>ProcCellId</w:t>
      </w:r>
    </w:p>
    <w:p w14:paraId="78CD2D02" w14:textId="77777777" w:rsidR="00A813DE" w:rsidRPr="007E6057" w:rsidRDefault="00A813DE" w:rsidP="00A813DE">
      <w:pPr>
        <w:numPr>
          <w:ilvl w:val="0"/>
          <w:numId w:val="193"/>
        </w:numPr>
        <w:textAlignment w:val="baseline"/>
        <w:rPr>
          <w:rFonts w:ascii="Arial" w:hAnsi="Arial" w:cs="Arial"/>
          <w:bCs w:val="0"/>
          <w:color w:val="000000"/>
        </w:rPr>
      </w:pPr>
      <w:r w:rsidRPr="007E6057">
        <w:rPr>
          <w:rFonts w:ascii="Arial" w:hAnsi="Arial" w:cs="Arial"/>
          <w:color w:val="000000"/>
        </w:rPr>
        <w:t>BatchRegTypeId</w:t>
      </w:r>
    </w:p>
    <w:p w14:paraId="72448E06" w14:textId="77777777" w:rsidR="00A813DE" w:rsidRPr="007E6057" w:rsidRDefault="00A813DE" w:rsidP="00A813DE">
      <w:pPr>
        <w:numPr>
          <w:ilvl w:val="0"/>
          <w:numId w:val="193"/>
        </w:numPr>
        <w:textAlignment w:val="baseline"/>
        <w:rPr>
          <w:rFonts w:ascii="Arial" w:hAnsi="Arial" w:cs="Arial"/>
          <w:bCs w:val="0"/>
          <w:color w:val="000000"/>
        </w:rPr>
      </w:pPr>
      <w:r w:rsidRPr="007E6057">
        <w:rPr>
          <w:rFonts w:ascii="Arial" w:hAnsi="Arial" w:cs="Arial"/>
          <w:color w:val="000000"/>
        </w:rPr>
        <w:t>BatchStartTypeId</w:t>
      </w:r>
    </w:p>
    <w:p w14:paraId="4B097663" w14:textId="77777777" w:rsidR="00A813DE" w:rsidRPr="007E6057" w:rsidRDefault="00A813DE" w:rsidP="00A813DE">
      <w:pPr>
        <w:numPr>
          <w:ilvl w:val="0"/>
          <w:numId w:val="193"/>
        </w:numPr>
        <w:textAlignment w:val="baseline"/>
        <w:rPr>
          <w:rFonts w:ascii="Arial" w:hAnsi="Arial" w:cs="Arial"/>
          <w:bCs w:val="0"/>
          <w:color w:val="000000"/>
        </w:rPr>
      </w:pPr>
      <w:r w:rsidRPr="007E6057">
        <w:rPr>
          <w:rFonts w:ascii="Arial" w:hAnsi="Arial" w:cs="Arial"/>
          <w:color w:val="000000"/>
        </w:rPr>
        <w:t>BatchOptions</w:t>
      </w:r>
    </w:p>
    <w:p w14:paraId="450F97B2" w14:textId="77777777" w:rsidR="00A813DE" w:rsidRPr="007E6057" w:rsidRDefault="00A813DE" w:rsidP="003858EA">
      <w:pPr>
        <w:rPr>
          <w:rFonts w:ascii="Arial" w:hAnsi="Arial" w:cs="Arial"/>
          <w:bCs w:val="0"/>
          <w:sz w:val="24"/>
          <w:szCs w:val="24"/>
        </w:rPr>
      </w:pPr>
    </w:p>
    <w:p w14:paraId="023B5871" w14:textId="77777777" w:rsidR="00A813DE" w:rsidRPr="007E6057" w:rsidRDefault="00A813DE" w:rsidP="003858EA">
      <w:pPr>
        <w:rPr>
          <w:rFonts w:ascii="Arial" w:hAnsi="Arial" w:cs="Arial"/>
          <w:bCs w:val="0"/>
          <w:sz w:val="24"/>
          <w:szCs w:val="24"/>
        </w:rPr>
      </w:pPr>
      <w:r w:rsidRPr="007E6057">
        <w:rPr>
          <w:rFonts w:ascii="Arial" w:hAnsi="Arial" w:cs="Arial"/>
          <w:color w:val="000000"/>
        </w:rPr>
        <w:t>Indien het in XML al staat zullen er standaard waardes worden ingevuld.</w:t>
      </w:r>
    </w:p>
    <w:p w14:paraId="39BC932F" w14:textId="77777777" w:rsidR="00A813DE" w:rsidRPr="007E6057" w:rsidRDefault="00A813DE" w:rsidP="003858EA">
      <w:pPr>
        <w:rPr>
          <w:rFonts w:ascii="Arial" w:hAnsi="Arial" w:cs="Arial"/>
          <w:bCs w:val="0"/>
          <w:color w:val="000000"/>
        </w:rPr>
      </w:pPr>
      <w:r w:rsidRPr="007E6057">
        <w:rPr>
          <w:rFonts w:ascii="Arial" w:hAnsi="Arial" w:cs="Arial"/>
          <w:color w:val="000000"/>
        </w:rPr>
        <w:t>Het nummer bij ProcCellId zal overal worden aangepast bij verandering (minimaal 2 nummers).</w:t>
      </w:r>
    </w:p>
    <w:p w14:paraId="12674B65" w14:textId="77777777" w:rsidR="00A813DE" w:rsidRPr="007E6057" w:rsidRDefault="00A813DE" w:rsidP="003858EA">
      <w:pPr>
        <w:rPr>
          <w:rFonts w:ascii="Arial" w:hAnsi="Arial" w:cs="Arial"/>
          <w:bCs w:val="0"/>
          <w:color w:val="000000"/>
        </w:rPr>
      </w:pPr>
    </w:p>
    <w:p w14:paraId="1FC41997" w14:textId="77777777" w:rsidR="00A813DE" w:rsidRDefault="00A813DE" w:rsidP="003858EA">
      <w:pPr>
        <w:rPr>
          <w:rFonts w:ascii="Arial" w:hAnsi="Arial" w:cs="Arial"/>
          <w:bCs w:val="0"/>
          <w:color w:val="000000"/>
        </w:rPr>
      </w:pPr>
      <w:r w:rsidRPr="007E6057">
        <w:rPr>
          <w:rFonts w:ascii="Arial" w:hAnsi="Arial" w:cs="Arial"/>
          <w:color w:val="000000"/>
        </w:rPr>
        <w:t>Er staat ook een Expand (Show Insignificant values) knop zodat je minder belangrijke velden kan zien, dit is ook weer via XML in te stellen. Het verschil is hieronder te zien.</w:t>
      </w:r>
    </w:p>
    <w:p w14:paraId="41167CAA" w14:textId="77777777" w:rsidR="00A813DE" w:rsidRDefault="00A813DE" w:rsidP="003858EA">
      <w:pPr>
        <w:rPr>
          <w:rFonts w:ascii="Arial" w:hAnsi="Arial" w:cs="Arial"/>
          <w:bCs w:val="0"/>
          <w:color w:val="000000"/>
        </w:rPr>
      </w:pPr>
    </w:p>
    <w:p w14:paraId="16B95230" w14:textId="77777777" w:rsidR="00A813DE" w:rsidRDefault="00A813DE" w:rsidP="003858EA">
      <w:pPr>
        <w:rPr>
          <w:bCs w:val="0"/>
          <w:sz w:val="24"/>
          <w:szCs w:val="24"/>
        </w:rPr>
      </w:pPr>
    </w:p>
    <w:p w14:paraId="5E92B967" w14:textId="77777777" w:rsidR="00A813DE" w:rsidRDefault="00A813DE">
      <w:pPr>
        <w:rPr>
          <w:bCs w:val="0"/>
          <w:sz w:val="24"/>
          <w:szCs w:val="24"/>
        </w:rPr>
      </w:pPr>
      <w:r>
        <w:rPr>
          <w:sz w:val="24"/>
          <w:szCs w:val="24"/>
        </w:rPr>
        <w:br w:type="page"/>
      </w:r>
    </w:p>
    <w:p w14:paraId="3DDF8693" w14:textId="77777777" w:rsidR="00A813DE" w:rsidRDefault="00A813DE" w:rsidP="003858EA"/>
    <w:p w14:paraId="433A8D4B" w14:textId="77777777" w:rsidR="00A813DE" w:rsidRDefault="00A813DE" w:rsidP="003858EA">
      <w:r>
        <w:rPr>
          <w:noProof/>
        </w:rPr>
        <mc:AlternateContent>
          <mc:Choice Requires="wps">
            <w:drawing>
              <wp:anchor distT="0" distB="0" distL="114300" distR="114300" simplePos="0" relativeHeight="251724288" behindDoc="0" locked="0" layoutInCell="1" allowOverlap="1" wp14:anchorId="0033D574" wp14:editId="5F907365">
                <wp:simplePos x="0" y="0"/>
                <wp:positionH relativeFrom="column">
                  <wp:posOffset>1153795</wp:posOffset>
                </wp:positionH>
                <wp:positionV relativeFrom="paragraph">
                  <wp:posOffset>131445</wp:posOffset>
                </wp:positionV>
                <wp:extent cx="531628" cy="776177"/>
                <wp:effectExtent l="19050" t="19050" r="20955" b="24130"/>
                <wp:wrapNone/>
                <wp:docPr id="223" name="Rectangle 31"/>
                <wp:cNvGraphicFramePr/>
                <a:graphic xmlns:a="http://schemas.openxmlformats.org/drawingml/2006/main">
                  <a:graphicData uri="http://schemas.microsoft.com/office/word/2010/wordprocessingShape">
                    <wps:wsp>
                      <wps:cNvSpPr/>
                      <wps:spPr>
                        <a:xfrm>
                          <a:off x="0" y="0"/>
                          <a:ext cx="531628" cy="7761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B17A7" id="Rectangle 31" o:spid="_x0000_s1026" style="position:absolute;margin-left:90.85pt;margin-top:10.35pt;width:41.85pt;height:61.1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" filled="f" strokecolor="red" strokeweight="3pt"/>
            </w:pict>
          </mc:Fallback>
        </mc:AlternateContent>
      </w:r>
      <w:r>
        <w:rPr>
          <w:noProof/>
        </w:rPr>
        <w:drawing>
          <wp:inline distT="0" distB="0" distL="0" distR="0" wp14:anchorId="43A7C2A2" wp14:editId="15E29A05">
            <wp:extent cx="5010150" cy="2276475"/>
            <wp:effectExtent l="0" t="0" r="0" b="952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10150" cy="2276475"/>
                    </a:xfrm>
                    <a:prstGeom prst="rect">
                      <a:avLst/>
                    </a:prstGeom>
                  </pic:spPr>
                </pic:pic>
              </a:graphicData>
            </a:graphic>
          </wp:inline>
        </w:drawing>
      </w:r>
    </w:p>
    <w:p w14:paraId="384B528F" w14:textId="77777777" w:rsidR="00A813DE" w:rsidRPr="007E6057" w:rsidRDefault="00A813DE" w:rsidP="003858EA">
      <w:pPr>
        <w:rPr>
          <w:rFonts w:ascii="Arial" w:hAnsi="Arial" w:cs="Arial"/>
        </w:rPr>
      </w:pPr>
      <w:r w:rsidRPr="007E6057">
        <w:rPr>
          <w:rFonts w:ascii="Arial" w:hAnsi="Arial" w:cs="Arial"/>
          <w:color w:val="000000"/>
        </w:rPr>
        <w:t>Aan de rechterkant kan je ingeven hoeveel routes je wilt hebben met hoeveel batches per route.</w:t>
      </w:r>
    </w:p>
    <w:p w14:paraId="3CAB0966" w14:textId="77777777" w:rsidR="00A813DE" w:rsidRPr="007E6057" w:rsidRDefault="00A813DE" w:rsidP="003858EA">
      <w:pPr>
        <w:rPr>
          <w:rFonts w:ascii="Arial" w:hAnsi="Arial" w:cs="Arial"/>
        </w:rPr>
      </w:pPr>
    </w:p>
    <w:p w14:paraId="0894528B" w14:textId="77777777" w:rsidR="00A813DE" w:rsidRDefault="00A813DE" w:rsidP="003858EA">
      <w:pPr>
        <w:rPr>
          <w:rFonts w:ascii="Arial" w:hAnsi="Arial" w:cs="Arial"/>
          <w:bCs w:val="0"/>
          <w:color w:val="000000"/>
        </w:rPr>
      </w:pPr>
      <w:r w:rsidRPr="007E6057">
        <w:rPr>
          <w:rFonts w:ascii="Arial" w:hAnsi="Arial" w:cs="Arial"/>
          <w:color w:val="000000"/>
        </w:rPr>
        <w:t>je kan gelijk de routes zien en de route naam aanpassen. Per route kan je kiezen om de parameters te zetten</w:t>
      </w:r>
      <w:r>
        <w:rPr>
          <w:rFonts w:ascii="Arial" w:hAnsi="Arial" w:cs="Arial"/>
          <w:color w:val="000000"/>
        </w:rPr>
        <w:t>.</w:t>
      </w:r>
    </w:p>
    <w:p w14:paraId="3D2F52B9" w14:textId="77777777" w:rsidR="00A813DE" w:rsidRDefault="00A813DE" w:rsidP="003858EA">
      <w:pPr>
        <w:rPr>
          <w:rFonts w:ascii="Arial" w:hAnsi="Arial" w:cs="Arial"/>
          <w:bCs w:val="0"/>
          <w:color w:val="000000"/>
        </w:rPr>
      </w:pPr>
    </w:p>
    <w:p w14:paraId="5B854DD6" w14:textId="77777777" w:rsidR="00A813DE" w:rsidRDefault="00A813DE" w:rsidP="003858EA">
      <w:pPr>
        <w:rPr>
          <w:rFonts w:ascii="Arial" w:hAnsi="Arial" w:cs="Arial"/>
          <w:bCs w:val="0"/>
          <w:color w:val="000000"/>
        </w:rPr>
      </w:pPr>
      <w:r>
        <w:rPr>
          <w:rFonts w:ascii="Arial" w:hAnsi="Arial" w:cs="Arial"/>
          <w:color w:val="000000"/>
        </w:rPr>
        <w:t>*Het zetten van parameter in de route hier werkt niet. Je kan het parameter scherm openen door op “Set Parameters te klikken” het probleem is alleen dat er op dit scherm geen parameters te zien zijn. Verder kun je ze ook helemaal niet toevoegen.</w:t>
      </w:r>
    </w:p>
    <w:p w14:paraId="2407E149" w14:textId="77777777" w:rsidR="00A813DE" w:rsidRDefault="00A813DE" w:rsidP="003858EA">
      <w:pPr>
        <w:rPr>
          <w:rFonts w:ascii="Arial" w:hAnsi="Arial" w:cs="Arial"/>
          <w:bCs w:val="0"/>
          <w:color w:val="000000"/>
        </w:rPr>
      </w:pPr>
    </w:p>
    <w:p w14:paraId="5D5A7F7D" w14:textId="77777777" w:rsidR="00A813DE" w:rsidRDefault="00A813DE" w:rsidP="003858EA">
      <w:pPr>
        <w:rPr>
          <w:rFonts w:ascii="Arial" w:hAnsi="Arial" w:cs="Arial"/>
          <w:bCs w:val="0"/>
          <w:color w:val="000000"/>
        </w:rPr>
      </w:pPr>
      <w:r>
        <w:rPr>
          <w:rFonts w:ascii="Arial" w:hAnsi="Arial" w:cs="Arial"/>
          <w:color w:val="000000"/>
        </w:rPr>
        <w:t>De benodigde parameters van een processcell en route worden automatisch aangemaakt. Verder wordt er later uitgelegd (hoofdstuk 12) hoe deze aangemaakt kunnen worden.</w:t>
      </w:r>
    </w:p>
    <w:p w14:paraId="73D9D3AC" w14:textId="77777777" w:rsidR="00A813DE" w:rsidRPr="00CC782F" w:rsidRDefault="00A813DE" w:rsidP="003858EA">
      <w:pPr>
        <w:rPr>
          <w:rFonts w:ascii="Arial" w:hAnsi="Arial" w:cs="Arial"/>
          <w:bCs w:val="0"/>
          <w:color w:val="000000"/>
        </w:rPr>
      </w:pPr>
      <w:r>
        <w:rPr>
          <w:rFonts w:ascii="Arial" w:hAnsi="Arial" w:cs="Arial"/>
          <w:color w:val="000000"/>
        </w:rPr>
        <w:br w:type="page"/>
      </w:r>
    </w:p>
    <w:p w14:paraId="069A5198" w14:textId="77777777" w:rsidR="00A813DE" w:rsidRDefault="00A813DE" w:rsidP="003858EA"/>
    <w:p w14:paraId="6938DB1B" w14:textId="77777777" w:rsidR="00A813DE" w:rsidRDefault="00A813DE">
      <w:r>
        <w:t>De knoppen “OK” en cancel doen op het moment beide hetzelfde. Ze sluiten namelijk buiten dit scherm af.</w:t>
      </w:r>
    </w:p>
    <w:p w14:paraId="453A7F10" w14:textId="77777777" w:rsidR="00A813DE" w:rsidRDefault="00A813DE"/>
    <w:p w14:paraId="702963FF" w14:textId="77777777" w:rsidR="00A813DE" w:rsidRDefault="00A813DE">
      <w:r>
        <w:rPr>
          <w:noProof/>
        </w:rPr>
        <mc:AlternateContent>
          <mc:Choice Requires="wps">
            <w:drawing>
              <wp:anchor distT="0" distB="0" distL="114300" distR="114300" simplePos="0" relativeHeight="251725312" behindDoc="0" locked="0" layoutInCell="1" allowOverlap="1" wp14:anchorId="313B6B23" wp14:editId="4F89F5D4">
                <wp:simplePos x="0" y="0"/>
                <wp:positionH relativeFrom="column">
                  <wp:posOffset>2652395</wp:posOffset>
                </wp:positionH>
                <wp:positionV relativeFrom="paragraph">
                  <wp:posOffset>3740785</wp:posOffset>
                </wp:positionV>
                <wp:extent cx="2377440" cy="201812"/>
                <wp:effectExtent l="19050" t="19050" r="22860" b="27305"/>
                <wp:wrapNone/>
                <wp:docPr id="681" name="Rectangle 681"/>
                <wp:cNvGraphicFramePr/>
                <a:graphic xmlns:a="http://schemas.openxmlformats.org/drawingml/2006/main">
                  <a:graphicData uri="http://schemas.microsoft.com/office/word/2010/wordprocessingShape">
                    <wps:wsp>
                      <wps:cNvSpPr/>
                      <wps:spPr>
                        <a:xfrm>
                          <a:off x="0" y="0"/>
                          <a:ext cx="2377440" cy="2018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1CADB" id="Rectangle 681" o:spid="_x0000_s1026" style="position:absolute;margin-left:208.85pt;margin-top:294.55pt;width:187.2pt;height:15.9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" filled="f" strokecolor="red" strokeweight="3pt"/>
            </w:pict>
          </mc:Fallback>
        </mc:AlternateContent>
      </w:r>
      <w:r>
        <w:rPr>
          <w:noProof/>
        </w:rPr>
        <w:drawing>
          <wp:inline distT="0" distB="0" distL="0" distR="0" wp14:anchorId="7AA8B73B" wp14:editId="358A3DE2">
            <wp:extent cx="5153025" cy="4276725"/>
            <wp:effectExtent l="0" t="0" r="9525" b="952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25" cy="4276725"/>
                    </a:xfrm>
                    <a:prstGeom prst="rect">
                      <a:avLst/>
                    </a:prstGeom>
                  </pic:spPr>
                </pic:pic>
              </a:graphicData>
            </a:graphic>
          </wp:inline>
        </w:drawing>
      </w:r>
    </w:p>
    <w:p w14:paraId="7EEE3002" w14:textId="77777777" w:rsidR="00A813DE" w:rsidRDefault="00A813DE">
      <w:r>
        <w:t>Klik op “Finish” om de Processcell aan te maken.</w:t>
      </w:r>
    </w:p>
    <w:p w14:paraId="12B4BF08" w14:textId="77777777" w:rsidR="00A813DE" w:rsidRDefault="00A813DE"/>
    <w:p w14:paraId="3B114496" w14:textId="77777777" w:rsidR="00A813DE" w:rsidRDefault="00A813DE" w:rsidP="003858EA">
      <w:r>
        <w:t>*De knop ”Finish and set Parameters” werkt ook nog niet correct, maar de benodigde Processcell parameters zullen automatisch aangemaakt worden.</w:t>
      </w:r>
      <w:r>
        <w:br w:type="page"/>
      </w:r>
    </w:p>
    <w:p w14:paraId="20810E8D" w14:textId="77777777" w:rsidR="00A813DE" w:rsidRDefault="00A813DE" w:rsidP="003858EA">
      <w:r>
        <w:rPr>
          <w:noProof/>
        </w:rPr>
        <w:lastRenderedPageBreak/>
        <w:drawing>
          <wp:inline distT="0" distB="0" distL="0" distR="0" wp14:anchorId="1374CCDD" wp14:editId="02E3F1E3">
            <wp:extent cx="2657475" cy="1000125"/>
            <wp:effectExtent l="0" t="0" r="9525" b="952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7475" cy="1000125"/>
                    </a:xfrm>
                    <a:prstGeom prst="rect">
                      <a:avLst/>
                    </a:prstGeom>
                  </pic:spPr>
                </pic:pic>
              </a:graphicData>
            </a:graphic>
          </wp:inline>
        </w:drawing>
      </w:r>
    </w:p>
    <w:p w14:paraId="12180BD2" w14:textId="77777777" w:rsidR="00A813DE" w:rsidRDefault="00A813DE" w:rsidP="003858EA">
      <w:r>
        <w:t>Nadat OP “Finish” is gedrukt wordt er een Processcell toegevoegd aan de treeview (Op alfabetische volgorde) Die heeft afhankelijk van de instellingen 1 of meerdere routes en per route een of meerdere Batches.</w:t>
      </w:r>
    </w:p>
    <w:p w14:paraId="3F8A2D8A" w14:textId="77777777" w:rsidR="00A813DE" w:rsidRPr="001C1C92" w:rsidRDefault="00A813DE" w:rsidP="003858EA">
      <w:r>
        <w:br w:type="page"/>
      </w:r>
    </w:p>
    <w:p w14:paraId="3301CE17" w14:textId="77777777" w:rsidR="00A813DE" w:rsidRDefault="00A813DE" w:rsidP="00A813DE">
      <w:pPr>
        <w:pStyle w:val="Kop2"/>
        <w:ind w:left="0" w:firstLine="0"/>
      </w:pPr>
      <w:bookmarkStart w:id="1495" w:name="_Toc517033915"/>
      <w:r>
        <w:lastRenderedPageBreak/>
        <w:t>Bewerken</w:t>
      </w:r>
      <w:bookmarkEnd w:id="1495"/>
    </w:p>
    <w:p w14:paraId="674C22B8" w14:textId="77777777" w:rsidR="00A813DE" w:rsidRDefault="00A813DE" w:rsidP="003858EA">
      <w:r>
        <w:rPr>
          <w:noProof/>
        </w:rPr>
        <mc:AlternateContent>
          <mc:Choice Requires="wps">
            <w:drawing>
              <wp:anchor distT="0" distB="0" distL="114300" distR="114300" simplePos="0" relativeHeight="251726336" behindDoc="0" locked="0" layoutInCell="1" allowOverlap="1" wp14:anchorId="7DC33C65" wp14:editId="45F0F1F8">
                <wp:simplePos x="0" y="0"/>
                <wp:positionH relativeFrom="column">
                  <wp:posOffset>1066016</wp:posOffset>
                </wp:positionH>
                <wp:positionV relativeFrom="paragraph">
                  <wp:posOffset>327394</wp:posOffset>
                </wp:positionV>
                <wp:extent cx="2307265" cy="255182"/>
                <wp:effectExtent l="19050" t="19050" r="17145" b="12065"/>
                <wp:wrapNone/>
                <wp:docPr id="684" name="Rectangle 684"/>
                <wp:cNvGraphicFramePr/>
                <a:graphic xmlns:a="http://schemas.openxmlformats.org/drawingml/2006/main">
                  <a:graphicData uri="http://schemas.microsoft.com/office/word/2010/wordprocessingShape">
                    <wps:wsp>
                      <wps:cNvSpPr/>
                      <wps:spPr>
                        <a:xfrm>
                          <a:off x="0" y="0"/>
                          <a:ext cx="2307265" cy="2551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057BC" id="Rectangle 684" o:spid="_x0000_s1026" style="position:absolute;margin-left:83.95pt;margin-top:25.8pt;width:181.65pt;height:20.1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" filled="f" strokecolor="red" strokeweight="3pt"/>
            </w:pict>
          </mc:Fallback>
        </mc:AlternateContent>
      </w:r>
      <w:r>
        <w:rPr>
          <w:noProof/>
        </w:rPr>
        <w:drawing>
          <wp:inline distT="0" distB="0" distL="0" distR="0" wp14:anchorId="477F8AA3" wp14:editId="02F67D5D">
            <wp:extent cx="3457575" cy="1781175"/>
            <wp:effectExtent l="0" t="0" r="9525"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57575" cy="1781175"/>
                    </a:xfrm>
                    <a:prstGeom prst="rect">
                      <a:avLst/>
                    </a:prstGeom>
                  </pic:spPr>
                </pic:pic>
              </a:graphicData>
            </a:graphic>
          </wp:inline>
        </w:drawing>
      </w:r>
    </w:p>
    <w:p w14:paraId="6EDCC8EE" w14:textId="77777777" w:rsidR="00A813DE" w:rsidRDefault="00A813DE" w:rsidP="003858EA">
      <w:r>
        <w:t>Rechtsklik op een processcell en kies dan “Edit”</w:t>
      </w:r>
    </w:p>
    <w:p w14:paraId="2715355E" w14:textId="77777777" w:rsidR="00A813DE" w:rsidRDefault="00A813DE" w:rsidP="003858EA"/>
    <w:p w14:paraId="73AD27FE" w14:textId="77777777" w:rsidR="00A813DE" w:rsidRDefault="00A813DE" w:rsidP="003858EA">
      <w:r>
        <w:t>De bewerkingen die je kunt doen op dit scherm werken niet. De database krijgt de verkeerde data of de applicatie crasht. Deze functionaliteit kon er niet op tijd uitgehaald worden.</w:t>
      </w:r>
    </w:p>
    <w:p w14:paraId="54E43B1A" w14:textId="77777777" w:rsidR="00A813DE" w:rsidRDefault="00A813DE" w:rsidP="003858EA"/>
    <w:p w14:paraId="52BC29CA" w14:textId="77777777" w:rsidR="00A813DE" w:rsidRDefault="00A813DE" w:rsidP="003858EA">
      <w:r>
        <w:t>Gebruik deze functionaliteit niet.</w:t>
      </w:r>
    </w:p>
    <w:p w14:paraId="179BFFF4" w14:textId="77777777" w:rsidR="00A813DE" w:rsidRPr="00816638" w:rsidRDefault="00A813DE" w:rsidP="003858EA">
      <w:r>
        <w:br w:type="page"/>
      </w:r>
    </w:p>
    <w:p w14:paraId="56B6F7C0" w14:textId="77777777" w:rsidR="00A813DE" w:rsidRDefault="00A813DE" w:rsidP="00A813DE">
      <w:pPr>
        <w:pStyle w:val="Kop2"/>
        <w:ind w:left="0" w:firstLine="0"/>
      </w:pPr>
      <w:bookmarkStart w:id="1496" w:name="_Toc517033916"/>
      <w:r>
        <w:lastRenderedPageBreak/>
        <w:t>Verwijderen</w:t>
      </w:r>
      <w:bookmarkEnd w:id="1496"/>
    </w:p>
    <w:p w14:paraId="444B5EDC" w14:textId="77777777" w:rsidR="00A813DE" w:rsidRDefault="00A813DE">
      <w:r>
        <w:rPr>
          <w:noProof/>
        </w:rPr>
        <mc:AlternateContent>
          <mc:Choice Requires="wps">
            <w:drawing>
              <wp:anchor distT="0" distB="0" distL="114300" distR="114300" simplePos="0" relativeHeight="251727360" behindDoc="0" locked="0" layoutInCell="1" allowOverlap="1" wp14:anchorId="45340CB6" wp14:editId="78D8773C">
                <wp:simplePos x="0" y="0"/>
                <wp:positionH relativeFrom="column">
                  <wp:posOffset>1069074</wp:posOffset>
                </wp:positionH>
                <wp:positionV relativeFrom="paragraph">
                  <wp:posOffset>564087</wp:posOffset>
                </wp:positionV>
                <wp:extent cx="2307265" cy="255182"/>
                <wp:effectExtent l="19050" t="19050" r="17145" b="12065"/>
                <wp:wrapNone/>
                <wp:docPr id="691" name="Rectangle 691"/>
                <wp:cNvGraphicFramePr/>
                <a:graphic xmlns:a="http://schemas.openxmlformats.org/drawingml/2006/main">
                  <a:graphicData uri="http://schemas.microsoft.com/office/word/2010/wordprocessingShape">
                    <wps:wsp>
                      <wps:cNvSpPr/>
                      <wps:spPr>
                        <a:xfrm>
                          <a:off x="0" y="0"/>
                          <a:ext cx="2307265" cy="2551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663B4" id="Rectangle 691" o:spid="_x0000_s1026" style="position:absolute;margin-left:84.2pt;margin-top:44.4pt;width:181.65pt;height:20.1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" filled="f" strokecolor="red" strokeweight="3pt"/>
            </w:pict>
          </mc:Fallback>
        </mc:AlternateContent>
      </w:r>
      <w:r>
        <w:rPr>
          <w:noProof/>
        </w:rPr>
        <w:drawing>
          <wp:inline distT="0" distB="0" distL="0" distR="0" wp14:anchorId="236336D4" wp14:editId="303B2A93">
            <wp:extent cx="3457575" cy="1781175"/>
            <wp:effectExtent l="0" t="0" r="9525" b="952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57575" cy="1781175"/>
                    </a:xfrm>
                    <a:prstGeom prst="rect">
                      <a:avLst/>
                    </a:prstGeom>
                  </pic:spPr>
                </pic:pic>
              </a:graphicData>
            </a:graphic>
          </wp:inline>
        </w:drawing>
      </w:r>
    </w:p>
    <w:p w14:paraId="1A82FD29" w14:textId="77777777" w:rsidR="00A813DE" w:rsidRDefault="00A813DE">
      <w:r>
        <w:t>Rechtsklik op een processcell en klik “Remove”. Let hierbij op dat er niet naar wordt gevraagd of je het zeker wil of niet. De processcell en alle inhoudelijke zaken worden verwijderd.</w:t>
      </w:r>
    </w:p>
    <w:p w14:paraId="2E36BC34" w14:textId="77777777" w:rsidR="00A813DE" w:rsidRDefault="00A813DE"/>
    <w:p w14:paraId="04DED41C" w14:textId="77777777" w:rsidR="00A813DE" w:rsidRDefault="00A813DE" w:rsidP="00A813DE">
      <w:pPr>
        <w:pStyle w:val="Kop2"/>
        <w:ind w:left="0" w:firstLine="0"/>
        <w:rPr>
          <w:noProof/>
        </w:rPr>
      </w:pPr>
      <w:bookmarkStart w:id="1497" w:name="_Toc517033917"/>
      <w:r>
        <w:t>Valideren</w:t>
      </w:r>
      <w:bookmarkEnd w:id="1497"/>
    </w:p>
    <w:p w14:paraId="737BF901" w14:textId="77777777" w:rsidR="00A813DE" w:rsidRDefault="00A813DE" w:rsidP="003858EA">
      <w:r>
        <w:rPr>
          <w:noProof/>
        </w:rPr>
        <mc:AlternateContent>
          <mc:Choice Requires="wps">
            <w:drawing>
              <wp:anchor distT="0" distB="0" distL="114300" distR="114300" simplePos="0" relativeHeight="251728384" behindDoc="0" locked="0" layoutInCell="1" allowOverlap="1" wp14:anchorId="68DD0EC9" wp14:editId="038D1681">
                <wp:simplePos x="0" y="0"/>
                <wp:positionH relativeFrom="column">
                  <wp:posOffset>1069074</wp:posOffset>
                </wp:positionH>
                <wp:positionV relativeFrom="paragraph">
                  <wp:posOffset>1403025</wp:posOffset>
                </wp:positionV>
                <wp:extent cx="2307265" cy="255182"/>
                <wp:effectExtent l="19050" t="19050" r="17145" b="12065"/>
                <wp:wrapNone/>
                <wp:docPr id="693" name="Rectangle 693"/>
                <wp:cNvGraphicFramePr/>
                <a:graphic xmlns:a="http://schemas.openxmlformats.org/drawingml/2006/main">
                  <a:graphicData uri="http://schemas.microsoft.com/office/word/2010/wordprocessingShape">
                    <wps:wsp>
                      <wps:cNvSpPr/>
                      <wps:spPr>
                        <a:xfrm>
                          <a:off x="0" y="0"/>
                          <a:ext cx="2307265" cy="2551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978F5" id="Rectangle 693" o:spid="_x0000_s1026" style="position:absolute;margin-left:84.2pt;margin-top:110.45pt;width:181.65pt;height:20.1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" filled="f" strokecolor="red" strokeweight="3pt"/>
            </w:pict>
          </mc:Fallback>
        </mc:AlternateContent>
      </w:r>
      <w:r>
        <w:rPr>
          <w:noProof/>
        </w:rPr>
        <w:drawing>
          <wp:inline distT="0" distB="0" distL="0" distR="0" wp14:anchorId="56A51267" wp14:editId="15BFD475">
            <wp:extent cx="3457575" cy="1781175"/>
            <wp:effectExtent l="0" t="0" r="9525"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57575" cy="1781175"/>
                    </a:xfrm>
                    <a:prstGeom prst="rect">
                      <a:avLst/>
                    </a:prstGeom>
                  </pic:spPr>
                </pic:pic>
              </a:graphicData>
            </a:graphic>
          </wp:inline>
        </w:drawing>
      </w:r>
    </w:p>
    <w:p w14:paraId="760C9C76" w14:textId="77777777" w:rsidR="00A813DE" w:rsidRDefault="00A813DE" w:rsidP="003858EA"/>
    <w:p w14:paraId="5CDB59DF" w14:textId="77777777" w:rsidR="00A813DE" w:rsidRDefault="00A813DE" w:rsidP="003858EA">
      <w:r>
        <w:t>Hier wordt gecontroleerd of de benodigde parameters erin zitten en of de OAprocess Cells (batches) valide zijn.</w:t>
      </w:r>
    </w:p>
    <w:p w14:paraId="6613955A" w14:textId="77777777" w:rsidR="00A813DE" w:rsidRDefault="00A813DE" w:rsidP="003858EA"/>
    <w:p w14:paraId="185599A1" w14:textId="77777777" w:rsidR="00A813DE" w:rsidRDefault="00A813DE" w:rsidP="003858EA">
      <w:r>
        <w:rPr>
          <w:noProof/>
        </w:rPr>
        <w:drawing>
          <wp:inline distT="0" distB="0" distL="0" distR="0" wp14:anchorId="7B465A93" wp14:editId="550DC3F2">
            <wp:extent cx="1762125" cy="1781175"/>
            <wp:effectExtent l="0" t="0" r="9525"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62125" cy="1781175"/>
                    </a:xfrm>
                    <a:prstGeom prst="rect">
                      <a:avLst/>
                    </a:prstGeom>
                  </pic:spPr>
                </pic:pic>
              </a:graphicData>
            </a:graphic>
          </wp:inline>
        </w:drawing>
      </w:r>
    </w:p>
    <w:p w14:paraId="26F3799A" w14:textId="77777777" w:rsidR="00A813DE" w:rsidRDefault="00A813DE" w:rsidP="003858EA">
      <w:r>
        <w:t>Mocht dit niet zo zijn dan wordt dit aangegeven in ditzelfde venster.</w:t>
      </w:r>
    </w:p>
    <w:p w14:paraId="658CC0B1" w14:textId="77777777" w:rsidR="00A813DE" w:rsidRDefault="00A813DE" w:rsidP="003858EA"/>
    <w:p w14:paraId="63C92588" w14:textId="77777777" w:rsidR="00A813DE" w:rsidRDefault="00A813DE" w:rsidP="003858EA">
      <w:pPr>
        <w:rPr>
          <w:color w:val="FF0000"/>
        </w:rPr>
      </w:pPr>
      <w:r w:rsidRPr="00DC3C78">
        <w:rPr>
          <w:color w:val="FF0000"/>
        </w:rPr>
        <w:t>*Red values zijn voor de auteur eigenlijk ook onduidelijk.</w:t>
      </w:r>
    </w:p>
    <w:p w14:paraId="36B1CD70" w14:textId="77777777" w:rsidR="00A813DE" w:rsidRDefault="00A813DE">
      <w:pPr>
        <w:rPr>
          <w:color w:val="FF0000"/>
        </w:rPr>
      </w:pPr>
      <w:r>
        <w:rPr>
          <w:color w:val="FF0000"/>
        </w:rPr>
        <w:br w:type="page"/>
      </w:r>
    </w:p>
    <w:p w14:paraId="5E232544" w14:textId="77777777" w:rsidR="00A813DE" w:rsidRDefault="00A813DE" w:rsidP="00A813DE">
      <w:pPr>
        <w:pStyle w:val="Kop2"/>
        <w:ind w:left="0" w:firstLine="0"/>
      </w:pPr>
      <w:bookmarkStart w:id="1498" w:name="_Toc517033918"/>
      <w:r>
        <w:lastRenderedPageBreak/>
        <w:t>OAProcesscell invoeren</w:t>
      </w:r>
      <w:bookmarkEnd w:id="1498"/>
    </w:p>
    <w:p w14:paraId="05598AE8" w14:textId="77777777" w:rsidR="00A813DE" w:rsidRDefault="00A813DE" w:rsidP="003858EA">
      <w:r>
        <w:rPr>
          <w:noProof/>
        </w:rPr>
        <mc:AlternateContent>
          <mc:Choice Requires="wps">
            <w:drawing>
              <wp:anchor distT="0" distB="0" distL="114300" distR="114300" simplePos="0" relativeHeight="251729408" behindDoc="0" locked="0" layoutInCell="1" allowOverlap="1" wp14:anchorId="0C22EF36" wp14:editId="333FAB5B">
                <wp:simplePos x="0" y="0"/>
                <wp:positionH relativeFrom="column">
                  <wp:posOffset>3139366</wp:posOffset>
                </wp:positionH>
                <wp:positionV relativeFrom="paragraph">
                  <wp:posOffset>1476626</wp:posOffset>
                </wp:positionV>
                <wp:extent cx="1692571" cy="255182"/>
                <wp:effectExtent l="19050" t="19050" r="22225" b="12065"/>
                <wp:wrapNone/>
                <wp:docPr id="696" name="Rectangle 696"/>
                <wp:cNvGraphicFramePr/>
                <a:graphic xmlns:a="http://schemas.openxmlformats.org/drawingml/2006/main">
                  <a:graphicData uri="http://schemas.microsoft.com/office/word/2010/wordprocessingShape">
                    <wps:wsp>
                      <wps:cNvSpPr/>
                      <wps:spPr>
                        <a:xfrm>
                          <a:off x="0" y="0"/>
                          <a:ext cx="1692571" cy="2551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0BD65" id="Rectangle 696" o:spid="_x0000_s1026" style="position:absolute;margin-left:247.2pt;margin-top:116.25pt;width:133.25pt;height:20.1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" filled="f" strokecolor="red" strokeweight="3pt"/>
            </w:pict>
          </mc:Fallback>
        </mc:AlternateContent>
      </w:r>
      <w:r>
        <w:rPr>
          <w:noProof/>
        </w:rPr>
        <w:drawing>
          <wp:inline distT="0" distB="0" distL="0" distR="0" wp14:anchorId="2C9D9980" wp14:editId="35169C5E">
            <wp:extent cx="4829175" cy="1771650"/>
            <wp:effectExtent l="0" t="0" r="9525"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29175" cy="1771650"/>
                    </a:xfrm>
                    <a:prstGeom prst="rect">
                      <a:avLst/>
                    </a:prstGeom>
                  </pic:spPr>
                </pic:pic>
              </a:graphicData>
            </a:graphic>
          </wp:inline>
        </w:drawing>
      </w:r>
    </w:p>
    <w:p w14:paraId="57329AA8" w14:textId="77777777" w:rsidR="00A813DE" w:rsidRDefault="00A813DE" w:rsidP="003858EA">
      <w:r>
        <w:t>Je kunt alleen een OAProcess toevoegen wanneer er iets fout mee is gegaan.</w:t>
      </w:r>
    </w:p>
    <w:p w14:paraId="4B63F799" w14:textId="77777777" w:rsidR="00A813DE" w:rsidRDefault="00A813DE" w:rsidP="003858EA">
      <w:r>
        <w:t>Als je er in gewone omstandigheden op klikt dan gebeurt er niets.</w:t>
      </w:r>
    </w:p>
    <w:p w14:paraId="551E76E2" w14:textId="77777777" w:rsidR="00A813DE" w:rsidRDefault="00A813DE" w:rsidP="003858EA">
      <w:r>
        <w:br w:type="page"/>
      </w:r>
    </w:p>
    <w:p w14:paraId="0CC38ED3" w14:textId="77777777" w:rsidR="00A813DE" w:rsidRPr="00B63231" w:rsidRDefault="00A813DE" w:rsidP="00A813DE">
      <w:pPr>
        <w:pStyle w:val="Kop2"/>
        <w:ind w:left="0" w:firstLine="0"/>
      </w:pPr>
      <w:bookmarkStart w:id="1499" w:name="_Toc517033919"/>
      <w:r>
        <w:lastRenderedPageBreak/>
        <w:t>Route Toevoegen</w:t>
      </w:r>
      <w:bookmarkEnd w:id="1499"/>
      <w:r>
        <w:t xml:space="preserve"> </w:t>
      </w:r>
    </w:p>
    <w:p w14:paraId="454AFC82" w14:textId="77777777" w:rsidR="00A813DE" w:rsidRPr="00CC79FA" w:rsidRDefault="00A813DE" w:rsidP="003858EA">
      <w:r>
        <w:rPr>
          <w:noProof/>
        </w:rPr>
        <mc:AlternateContent>
          <mc:Choice Requires="wps">
            <w:drawing>
              <wp:anchor distT="0" distB="0" distL="114300" distR="114300" simplePos="0" relativeHeight="251730432" behindDoc="0" locked="0" layoutInCell="1" allowOverlap="1" wp14:anchorId="3F7985F5" wp14:editId="3414F09B">
                <wp:simplePos x="0" y="0"/>
                <wp:positionH relativeFrom="column">
                  <wp:posOffset>3142349</wp:posOffset>
                </wp:positionH>
                <wp:positionV relativeFrom="paragraph">
                  <wp:posOffset>1275065</wp:posOffset>
                </wp:positionV>
                <wp:extent cx="1692571" cy="255182"/>
                <wp:effectExtent l="19050" t="19050" r="22225" b="12065"/>
                <wp:wrapNone/>
                <wp:docPr id="698" name="Rectangle 698"/>
                <wp:cNvGraphicFramePr/>
                <a:graphic xmlns:a="http://schemas.openxmlformats.org/drawingml/2006/main">
                  <a:graphicData uri="http://schemas.microsoft.com/office/word/2010/wordprocessingShape">
                    <wps:wsp>
                      <wps:cNvSpPr/>
                      <wps:spPr>
                        <a:xfrm>
                          <a:off x="0" y="0"/>
                          <a:ext cx="1692571" cy="2551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F075A" id="Rectangle 698" o:spid="_x0000_s1026" style="position:absolute;margin-left:247.45pt;margin-top:100.4pt;width:133.25pt;height:20.1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" filled="f" strokecolor="red" strokeweight="3pt"/>
            </w:pict>
          </mc:Fallback>
        </mc:AlternateContent>
      </w:r>
      <w:r>
        <w:rPr>
          <w:noProof/>
        </w:rPr>
        <w:drawing>
          <wp:inline distT="0" distB="0" distL="0" distR="0" wp14:anchorId="225F33AA" wp14:editId="394DD3EE">
            <wp:extent cx="4829175" cy="1771650"/>
            <wp:effectExtent l="0" t="0" r="9525"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29175" cy="1771650"/>
                    </a:xfrm>
                    <a:prstGeom prst="rect">
                      <a:avLst/>
                    </a:prstGeom>
                  </pic:spPr>
                </pic:pic>
              </a:graphicData>
            </a:graphic>
          </wp:inline>
        </w:drawing>
      </w:r>
    </w:p>
    <w:p w14:paraId="68C5E87B" w14:textId="77777777" w:rsidR="00A813DE" w:rsidRDefault="00A813DE" w:rsidP="003858EA">
      <w:r w:rsidRPr="001C1C92">
        <w:t>Re</w:t>
      </w:r>
      <w:r>
        <w:t>chtsklik op de kop “Process Cell” sleep de muis daarna op “Add” Klik daarna op “Route”</w:t>
      </w:r>
    </w:p>
    <w:p w14:paraId="0B74AE0C" w14:textId="77777777" w:rsidR="00A813DE" w:rsidRDefault="00A813DE" w:rsidP="003858EA"/>
    <w:p w14:paraId="1645C366" w14:textId="77777777" w:rsidR="00A813DE" w:rsidRDefault="00A813DE" w:rsidP="003858EA">
      <w:r>
        <w:rPr>
          <w:noProof/>
        </w:rPr>
        <w:drawing>
          <wp:inline distT="0" distB="0" distL="0" distR="0" wp14:anchorId="79C81CC3" wp14:editId="0D0453BD">
            <wp:extent cx="5837274" cy="3460830"/>
            <wp:effectExtent l="0" t="0" r="0" b="635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42676" cy="3464033"/>
                    </a:xfrm>
                    <a:prstGeom prst="rect">
                      <a:avLst/>
                    </a:prstGeom>
                  </pic:spPr>
                </pic:pic>
              </a:graphicData>
            </a:graphic>
          </wp:inline>
        </w:drawing>
      </w:r>
    </w:p>
    <w:p w14:paraId="0D65ED02" w14:textId="77777777" w:rsidR="00A813DE" w:rsidRDefault="00A813DE" w:rsidP="003858EA">
      <w:r>
        <w:t xml:space="preserve">*Verander geen values in de linker kolom Dit lijd snel tot fouten in het systeem. </w:t>
      </w:r>
    </w:p>
    <w:p w14:paraId="1A422E1C" w14:textId="77777777" w:rsidR="00A813DE" w:rsidRDefault="00A813DE" w:rsidP="003858EA"/>
    <w:p w14:paraId="77EFAD7A" w14:textId="77777777" w:rsidR="00A813DE" w:rsidRDefault="00A813DE" w:rsidP="003858EA">
      <w:r>
        <w:rPr>
          <w:noProof/>
        </w:rPr>
        <w:drawing>
          <wp:inline distT="0" distB="0" distL="0" distR="0" wp14:anchorId="7A0D268A" wp14:editId="658C74C4">
            <wp:extent cx="5267325" cy="1600200"/>
            <wp:effectExtent l="0" t="0" r="952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67325" cy="1600200"/>
                    </a:xfrm>
                    <a:prstGeom prst="rect">
                      <a:avLst/>
                    </a:prstGeom>
                  </pic:spPr>
                </pic:pic>
              </a:graphicData>
            </a:graphic>
          </wp:inline>
        </w:drawing>
      </w:r>
    </w:p>
    <w:p w14:paraId="40DF2232" w14:textId="77777777" w:rsidR="00A813DE" w:rsidRDefault="00A813DE" w:rsidP="003858EA">
      <w:r>
        <w:t>*Je kunt alleen de twee onderste values aanpassen. Deze value in de database hebben alleen nog geen doel in de database dus het aanpassen ervan is nutteloos.</w:t>
      </w:r>
    </w:p>
    <w:p w14:paraId="4B2FC230" w14:textId="77777777" w:rsidR="00A813DE" w:rsidRDefault="00A813DE" w:rsidP="003858EA"/>
    <w:p w14:paraId="0239861B" w14:textId="77777777" w:rsidR="00A813DE" w:rsidRDefault="00A813DE" w:rsidP="003858EA">
      <w:r>
        <w:t>Klik op “Finish” om een nieuwe route aan te maken.”</w:t>
      </w:r>
      <w:r>
        <w:br w:type="page"/>
      </w:r>
    </w:p>
    <w:p w14:paraId="73DA650A" w14:textId="77777777" w:rsidR="00A813DE" w:rsidRPr="008B77EA" w:rsidRDefault="00A813DE" w:rsidP="00A813DE">
      <w:pPr>
        <w:pStyle w:val="Kop1"/>
        <w:ind w:left="0" w:firstLine="0"/>
      </w:pPr>
      <w:bookmarkStart w:id="1500" w:name="_Toc517033920"/>
      <w:r>
        <w:lastRenderedPageBreak/>
        <w:t>Route</w:t>
      </w:r>
      <w:bookmarkEnd w:id="1500"/>
      <w:r>
        <w:t xml:space="preserve"> </w:t>
      </w:r>
    </w:p>
    <w:p w14:paraId="1C63296C" w14:textId="77777777" w:rsidR="00A813DE" w:rsidRPr="008B77EA" w:rsidRDefault="00A813DE" w:rsidP="003858EA"/>
    <w:p w14:paraId="2338D74C" w14:textId="77777777" w:rsidR="00A813DE" w:rsidRDefault="00A813DE" w:rsidP="00A813DE">
      <w:pPr>
        <w:pStyle w:val="Kop2"/>
        <w:ind w:left="0" w:firstLine="0"/>
      </w:pPr>
      <w:bookmarkStart w:id="1501" w:name="_Toc517033921"/>
      <w:r>
        <w:t>Verwijderen</w:t>
      </w:r>
      <w:bookmarkEnd w:id="1501"/>
    </w:p>
    <w:p w14:paraId="56A847E3" w14:textId="77777777" w:rsidR="00A813DE" w:rsidRDefault="00A813DE" w:rsidP="003858EA">
      <w:r>
        <w:rPr>
          <w:noProof/>
        </w:rPr>
        <mc:AlternateContent>
          <mc:Choice Requires="wps">
            <w:drawing>
              <wp:anchor distT="0" distB="0" distL="114300" distR="114300" simplePos="0" relativeHeight="251731456" behindDoc="0" locked="0" layoutInCell="1" allowOverlap="1" wp14:anchorId="58686E20" wp14:editId="3955A32F">
                <wp:simplePos x="0" y="0"/>
                <wp:positionH relativeFrom="column">
                  <wp:posOffset>1069074</wp:posOffset>
                </wp:positionH>
                <wp:positionV relativeFrom="paragraph">
                  <wp:posOffset>564087</wp:posOffset>
                </wp:positionV>
                <wp:extent cx="2307265" cy="255182"/>
                <wp:effectExtent l="19050" t="19050" r="17145" b="12065"/>
                <wp:wrapNone/>
                <wp:docPr id="701" name="Rectangle 701"/>
                <wp:cNvGraphicFramePr/>
                <a:graphic xmlns:a="http://schemas.openxmlformats.org/drawingml/2006/main">
                  <a:graphicData uri="http://schemas.microsoft.com/office/word/2010/wordprocessingShape">
                    <wps:wsp>
                      <wps:cNvSpPr/>
                      <wps:spPr>
                        <a:xfrm>
                          <a:off x="0" y="0"/>
                          <a:ext cx="2307265" cy="2551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B7259" id="Rectangle 701" o:spid="_x0000_s1026" style="position:absolute;margin-left:84.2pt;margin-top:44.4pt;width:181.65pt;height:20.1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" filled="f" strokecolor="red" strokeweight="3pt"/>
            </w:pict>
          </mc:Fallback>
        </mc:AlternateContent>
      </w:r>
      <w:r>
        <w:rPr>
          <w:noProof/>
        </w:rPr>
        <w:drawing>
          <wp:inline distT="0" distB="0" distL="0" distR="0" wp14:anchorId="25620895" wp14:editId="3CF0130C">
            <wp:extent cx="3457575" cy="1781175"/>
            <wp:effectExtent l="0" t="0" r="9525" b="952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57575" cy="1781175"/>
                    </a:xfrm>
                    <a:prstGeom prst="rect">
                      <a:avLst/>
                    </a:prstGeom>
                  </pic:spPr>
                </pic:pic>
              </a:graphicData>
            </a:graphic>
          </wp:inline>
        </w:drawing>
      </w:r>
    </w:p>
    <w:p w14:paraId="10DAC209" w14:textId="77777777" w:rsidR="00A813DE" w:rsidRDefault="00A813DE" w:rsidP="003858EA">
      <w:r>
        <w:t>Rechtsklik op een Route en klik “Remove”. Let hierbij op dat er niet naar wordt gevraagd of je het zeker wil of niet.</w:t>
      </w:r>
    </w:p>
    <w:p w14:paraId="33527C55" w14:textId="77777777" w:rsidR="00A813DE" w:rsidRDefault="00A813DE" w:rsidP="003858EA"/>
    <w:p w14:paraId="7E789108" w14:textId="77777777" w:rsidR="00A813DE" w:rsidRDefault="00A813DE" w:rsidP="00A813DE">
      <w:pPr>
        <w:pStyle w:val="Kop2"/>
        <w:ind w:left="0" w:firstLine="0"/>
        <w:rPr>
          <w:noProof/>
        </w:rPr>
      </w:pPr>
      <w:bookmarkStart w:id="1502" w:name="_Toc517033922"/>
      <w:r>
        <w:t>Valideren</w:t>
      </w:r>
      <w:bookmarkEnd w:id="1502"/>
    </w:p>
    <w:p w14:paraId="7260DD09" w14:textId="77777777" w:rsidR="00A813DE" w:rsidRDefault="00A813DE" w:rsidP="003858EA">
      <w:r>
        <w:rPr>
          <w:noProof/>
        </w:rPr>
        <mc:AlternateContent>
          <mc:Choice Requires="wps">
            <w:drawing>
              <wp:anchor distT="0" distB="0" distL="114300" distR="114300" simplePos="0" relativeHeight="251732480" behindDoc="0" locked="0" layoutInCell="1" allowOverlap="1" wp14:anchorId="611781CF" wp14:editId="5DDBC2DB">
                <wp:simplePos x="0" y="0"/>
                <wp:positionH relativeFrom="column">
                  <wp:posOffset>1416892</wp:posOffset>
                </wp:positionH>
                <wp:positionV relativeFrom="paragraph">
                  <wp:posOffset>2113221</wp:posOffset>
                </wp:positionV>
                <wp:extent cx="2043445" cy="255182"/>
                <wp:effectExtent l="19050" t="19050" r="13970" b="12065"/>
                <wp:wrapNone/>
                <wp:docPr id="674" name="Rectangle 289"/>
                <wp:cNvGraphicFramePr/>
                <a:graphic xmlns:a="http://schemas.openxmlformats.org/drawingml/2006/main">
                  <a:graphicData uri="http://schemas.microsoft.com/office/word/2010/wordprocessingShape">
                    <wps:wsp>
                      <wps:cNvSpPr/>
                      <wps:spPr>
                        <a:xfrm>
                          <a:off x="0" y="0"/>
                          <a:ext cx="2043445" cy="2551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4A6AB" id="Rectangle 289" o:spid="_x0000_s1026" style="position:absolute;margin-left:111.55pt;margin-top:166.4pt;width:160.9pt;height:20.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" filled="f" strokecolor="red" strokeweight="3pt"/>
            </w:pict>
          </mc:Fallback>
        </mc:AlternateContent>
      </w:r>
      <w:r w:rsidRPr="00631DB4">
        <w:rPr>
          <w:noProof/>
        </w:rPr>
        <w:t xml:space="preserve"> </w:t>
      </w:r>
      <w:r>
        <w:rPr>
          <w:noProof/>
        </w:rPr>
        <w:drawing>
          <wp:inline distT="0" distB="0" distL="0" distR="0" wp14:anchorId="52CF3189" wp14:editId="71AC36C6">
            <wp:extent cx="3514725" cy="2457450"/>
            <wp:effectExtent l="0" t="0" r="9525" b="0"/>
            <wp:docPr id="764"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14725" cy="2457450"/>
                    </a:xfrm>
                    <a:prstGeom prst="rect">
                      <a:avLst/>
                    </a:prstGeom>
                  </pic:spPr>
                </pic:pic>
              </a:graphicData>
            </a:graphic>
          </wp:inline>
        </w:drawing>
      </w:r>
    </w:p>
    <w:p w14:paraId="090C894D" w14:textId="77777777" w:rsidR="00A813DE" w:rsidRDefault="00A813DE" w:rsidP="003858EA">
      <w:r>
        <w:t>Hier wordt gecontroleerd of de benodigde parameters erin zitten en of de “OARecipes” valide zijn.</w:t>
      </w:r>
    </w:p>
    <w:p w14:paraId="40FBF928" w14:textId="77777777" w:rsidR="00A813DE" w:rsidRDefault="00A813DE" w:rsidP="003858EA"/>
    <w:p w14:paraId="1D92577D" w14:textId="77777777" w:rsidR="00A813DE" w:rsidRDefault="00A813DE" w:rsidP="003858EA">
      <w:r>
        <w:rPr>
          <w:noProof/>
        </w:rPr>
        <w:drawing>
          <wp:inline distT="0" distB="0" distL="0" distR="0" wp14:anchorId="76BE3A3F" wp14:editId="7ACD6783">
            <wp:extent cx="1524000" cy="1600200"/>
            <wp:effectExtent l="0" t="0" r="0" b="0"/>
            <wp:docPr id="765"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524000" cy="1600200"/>
                    </a:xfrm>
                    <a:prstGeom prst="rect">
                      <a:avLst/>
                    </a:prstGeom>
                  </pic:spPr>
                </pic:pic>
              </a:graphicData>
            </a:graphic>
          </wp:inline>
        </w:drawing>
      </w:r>
    </w:p>
    <w:p w14:paraId="123315BA" w14:textId="77777777" w:rsidR="00A813DE" w:rsidRDefault="00A813DE" w:rsidP="003858EA">
      <w:r>
        <w:t>Mocht dit niet zo zijn dan wordt dit aangegeven in ditzelfde venster.</w:t>
      </w:r>
    </w:p>
    <w:p w14:paraId="4CD546B4" w14:textId="77777777" w:rsidR="00A813DE" w:rsidRDefault="00A813DE" w:rsidP="003858EA"/>
    <w:p w14:paraId="2D0641D5" w14:textId="77777777" w:rsidR="00A813DE" w:rsidRPr="008B77EA" w:rsidRDefault="00A813DE" w:rsidP="003858EA">
      <w:r>
        <w:br w:type="page"/>
      </w:r>
    </w:p>
    <w:p w14:paraId="64184512" w14:textId="77777777" w:rsidR="00A813DE" w:rsidRDefault="00A813DE" w:rsidP="00A813DE">
      <w:pPr>
        <w:pStyle w:val="Kop2"/>
        <w:ind w:left="0" w:firstLine="0"/>
      </w:pPr>
      <w:bookmarkStart w:id="1503" w:name="_Toc517033923"/>
      <w:r>
        <w:lastRenderedPageBreak/>
        <w:t>Subroutes toevoegen</w:t>
      </w:r>
      <w:bookmarkEnd w:id="1503"/>
    </w:p>
    <w:p w14:paraId="121EA254" w14:textId="77777777" w:rsidR="00A813DE" w:rsidRDefault="00A813DE" w:rsidP="003858EA">
      <w:r>
        <w:rPr>
          <w:noProof/>
        </w:rPr>
        <mc:AlternateContent>
          <mc:Choice Requires="wps">
            <w:drawing>
              <wp:anchor distT="0" distB="0" distL="114300" distR="114300" simplePos="0" relativeHeight="251733504" behindDoc="0" locked="0" layoutInCell="1" allowOverlap="1" wp14:anchorId="35090AB2" wp14:editId="36EC1D1D">
                <wp:simplePos x="0" y="0"/>
                <wp:positionH relativeFrom="column">
                  <wp:posOffset>1079574</wp:posOffset>
                </wp:positionH>
                <wp:positionV relativeFrom="paragraph">
                  <wp:posOffset>1447578</wp:posOffset>
                </wp:positionV>
                <wp:extent cx="2043445" cy="255182"/>
                <wp:effectExtent l="19050" t="19050" r="13970" b="12065"/>
                <wp:wrapNone/>
                <wp:docPr id="295" name="Rectangle 295"/>
                <wp:cNvGraphicFramePr/>
                <a:graphic xmlns:a="http://schemas.openxmlformats.org/drawingml/2006/main">
                  <a:graphicData uri="http://schemas.microsoft.com/office/word/2010/wordprocessingShape">
                    <wps:wsp>
                      <wps:cNvSpPr/>
                      <wps:spPr>
                        <a:xfrm>
                          <a:off x="0" y="0"/>
                          <a:ext cx="2043445" cy="2551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B9825" id="Rectangle 295" o:spid="_x0000_s1026" style="position:absolute;margin-left:85pt;margin-top:114pt;width:160.9pt;height:20.1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" filled="f" strokecolor="red" strokeweight="3pt"/>
            </w:pict>
          </mc:Fallback>
        </mc:AlternateContent>
      </w:r>
      <w:r>
        <w:rPr>
          <w:noProof/>
        </w:rPr>
        <w:drawing>
          <wp:inline distT="0" distB="0" distL="0" distR="0" wp14:anchorId="1B25C232" wp14:editId="1297B7C8">
            <wp:extent cx="3152775" cy="2381250"/>
            <wp:effectExtent l="0" t="0" r="9525" b="0"/>
            <wp:docPr id="766"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52775" cy="2381250"/>
                    </a:xfrm>
                    <a:prstGeom prst="rect">
                      <a:avLst/>
                    </a:prstGeom>
                  </pic:spPr>
                </pic:pic>
              </a:graphicData>
            </a:graphic>
          </wp:inline>
        </w:drawing>
      </w:r>
    </w:p>
    <w:p w14:paraId="3C461B60" w14:textId="77777777" w:rsidR="00A813DE" w:rsidRDefault="00A813DE" w:rsidP="003858EA">
      <w:r>
        <w:t>Rechtsklik op een route en klik daarna op “Set Subroute”.</w:t>
      </w:r>
    </w:p>
    <w:p w14:paraId="689507D1" w14:textId="77777777" w:rsidR="00A813DE" w:rsidRDefault="00A813DE" w:rsidP="003858EA"/>
    <w:p w14:paraId="3859C3E1" w14:textId="77777777" w:rsidR="00A813DE" w:rsidRPr="001C4D7A" w:rsidRDefault="00A813DE" w:rsidP="003858EA">
      <w:r>
        <w:rPr>
          <w:noProof/>
        </w:rPr>
        <w:drawing>
          <wp:inline distT="0" distB="0" distL="0" distR="0" wp14:anchorId="61722F4C" wp14:editId="748D66ED">
            <wp:extent cx="6406500" cy="4430289"/>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19917" cy="4439567"/>
                    </a:xfrm>
                    <a:prstGeom prst="rect">
                      <a:avLst/>
                    </a:prstGeom>
                  </pic:spPr>
                </pic:pic>
              </a:graphicData>
            </a:graphic>
          </wp:inline>
        </w:drawing>
      </w:r>
    </w:p>
    <w:p w14:paraId="66BC583E" w14:textId="77777777" w:rsidR="00A813DE" w:rsidRDefault="00A813DE">
      <w:r>
        <w:t>Het Create subroute scherm zal daarna openen.</w:t>
      </w:r>
    </w:p>
    <w:p w14:paraId="629223A1" w14:textId="77777777" w:rsidR="00A813DE" w:rsidRDefault="00A813DE">
      <w:r>
        <w:br w:type="page"/>
      </w:r>
    </w:p>
    <w:p w14:paraId="1B6DC0EA" w14:textId="77777777" w:rsidR="00A813DE" w:rsidRDefault="00A813DE" w:rsidP="003858EA">
      <w:r>
        <w:rPr>
          <w:noProof/>
        </w:rPr>
        <w:lastRenderedPageBreak/>
        <mc:AlternateContent>
          <mc:Choice Requires="wps">
            <w:drawing>
              <wp:anchor distT="0" distB="0" distL="114300" distR="114300" simplePos="0" relativeHeight="251734528" behindDoc="0" locked="0" layoutInCell="1" allowOverlap="1" wp14:anchorId="6FB276A6" wp14:editId="2C7EB584">
                <wp:simplePos x="0" y="0"/>
                <wp:positionH relativeFrom="column">
                  <wp:posOffset>1108548</wp:posOffset>
                </wp:positionH>
                <wp:positionV relativeFrom="paragraph">
                  <wp:posOffset>185553</wp:posOffset>
                </wp:positionV>
                <wp:extent cx="1116418" cy="255181"/>
                <wp:effectExtent l="19050" t="19050" r="26670" b="12065"/>
                <wp:wrapNone/>
                <wp:docPr id="680" name="Rectangle 298"/>
                <wp:cNvGraphicFramePr/>
                <a:graphic xmlns:a="http://schemas.openxmlformats.org/drawingml/2006/main">
                  <a:graphicData uri="http://schemas.microsoft.com/office/word/2010/wordprocessingShape">
                    <wps:wsp>
                      <wps:cNvSpPr/>
                      <wps:spPr>
                        <a:xfrm>
                          <a:off x="0" y="0"/>
                          <a:ext cx="1116418" cy="2551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F025B" id="Rectangle 298" o:spid="_x0000_s1026" style="position:absolute;margin-left:87.3pt;margin-top:14.6pt;width:87.9pt;height:20.1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" filled="f" strokecolor="red" strokeweight="3pt"/>
            </w:pict>
          </mc:Fallback>
        </mc:AlternateContent>
      </w:r>
      <w:r>
        <w:rPr>
          <w:noProof/>
        </w:rPr>
        <w:drawing>
          <wp:inline distT="0" distB="0" distL="0" distR="0" wp14:anchorId="1406627F" wp14:editId="53FD57EF">
            <wp:extent cx="6282690" cy="571500"/>
            <wp:effectExtent l="0" t="0" r="3810" b="0"/>
            <wp:docPr id="76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82690" cy="571500"/>
                    </a:xfrm>
                    <a:prstGeom prst="rect">
                      <a:avLst/>
                    </a:prstGeom>
                  </pic:spPr>
                </pic:pic>
              </a:graphicData>
            </a:graphic>
          </wp:inline>
        </w:drawing>
      </w:r>
    </w:p>
    <w:p w14:paraId="5C8E9A49" w14:textId="77777777" w:rsidR="00A813DE" w:rsidRDefault="00A813DE" w:rsidP="003858EA"/>
    <w:p w14:paraId="65C1D515" w14:textId="77777777" w:rsidR="00A813DE" w:rsidRDefault="00A813DE" w:rsidP="003858EA">
      <w:r>
        <w:t>Voordat je op een subroute toevoegt kun je er een nummer aan meegeven. Als dit nummer al bestaat dan kiest het systeem het eerst beschikbare nummer. Vul je geen nummer in dan Kiest het systeem ook het eerst beschikbare nummer.</w:t>
      </w:r>
    </w:p>
    <w:p w14:paraId="58187C6A" w14:textId="77777777" w:rsidR="00A813DE" w:rsidRDefault="00A813DE" w:rsidP="003858EA"/>
    <w:p w14:paraId="3E69DD07" w14:textId="77777777" w:rsidR="00A813DE" w:rsidRDefault="00A813DE" w:rsidP="003858EA">
      <w:r>
        <w:rPr>
          <w:noProof/>
        </w:rPr>
        <mc:AlternateContent>
          <mc:Choice Requires="wps">
            <w:drawing>
              <wp:anchor distT="0" distB="0" distL="114300" distR="114300" simplePos="0" relativeHeight="251735552" behindDoc="0" locked="0" layoutInCell="1" allowOverlap="1" wp14:anchorId="392355B3" wp14:editId="1B9B80C2">
                <wp:simplePos x="0" y="0"/>
                <wp:positionH relativeFrom="column">
                  <wp:posOffset>3033041</wp:posOffset>
                </wp:positionH>
                <wp:positionV relativeFrom="paragraph">
                  <wp:posOffset>263156</wp:posOffset>
                </wp:positionV>
                <wp:extent cx="818707" cy="255181"/>
                <wp:effectExtent l="19050" t="19050" r="19685" b="12065"/>
                <wp:wrapNone/>
                <wp:docPr id="685" name="Rectangle 300"/>
                <wp:cNvGraphicFramePr/>
                <a:graphic xmlns:a="http://schemas.openxmlformats.org/drawingml/2006/main">
                  <a:graphicData uri="http://schemas.microsoft.com/office/word/2010/wordprocessingShape">
                    <wps:wsp>
                      <wps:cNvSpPr/>
                      <wps:spPr>
                        <a:xfrm>
                          <a:off x="0" y="0"/>
                          <a:ext cx="818707" cy="2551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6E3B9" id="Rectangle 300" o:spid="_x0000_s1026" style="position:absolute;margin-left:238.8pt;margin-top:20.7pt;width:64.45pt;height:20.1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" filled="f" strokecolor="red" strokeweight="3pt"/>
            </w:pict>
          </mc:Fallback>
        </mc:AlternateContent>
      </w:r>
      <w:r>
        <w:rPr>
          <w:noProof/>
        </w:rPr>
        <w:drawing>
          <wp:inline distT="0" distB="0" distL="0" distR="0" wp14:anchorId="37A745F4" wp14:editId="27337350">
            <wp:extent cx="5400675" cy="657225"/>
            <wp:effectExtent l="0" t="0" r="9525" b="9525"/>
            <wp:docPr id="130"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675" cy="657225"/>
                    </a:xfrm>
                    <a:prstGeom prst="rect">
                      <a:avLst/>
                    </a:prstGeom>
                  </pic:spPr>
                </pic:pic>
              </a:graphicData>
            </a:graphic>
          </wp:inline>
        </w:drawing>
      </w:r>
    </w:p>
    <w:p w14:paraId="7E512C4E" w14:textId="77777777" w:rsidR="00A813DE" w:rsidRDefault="00A813DE" w:rsidP="003858EA">
      <w:r>
        <w:t>Klik Daarna op “Add subroute”</w:t>
      </w:r>
    </w:p>
    <w:p w14:paraId="0B1DB994" w14:textId="77777777" w:rsidR="00A813DE" w:rsidRDefault="00A813DE" w:rsidP="003858EA"/>
    <w:p w14:paraId="0E652561" w14:textId="77777777" w:rsidR="00A813DE" w:rsidRDefault="00A813DE" w:rsidP="003858EA">
      <w:r>
        <w:rPr>
          <w:noProof/>
        </w:rPr>
        <w:drawing>
          <wp:inline distT="0" distB="0" distL="0" distR="0" wp14:anchorId="7BDB9D73" wp14:editId="3334395E">
            <wp:extent cx="5095875" cy="2724150"/>
            <wp:effectExtent l="0" t="0" r="9525" b="0"/>
            <wp:docPr id="13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95875" cy="2724150"/>
                    </a:xfrm>
                    <a:prstGeom prst="rect">
                      <a:avLst/>
                    </a:prstGeom>
                  </pic:spPr>
                </pic:pic>
              </a:graphicData>
            </a:graphic>
          </wp:inline>
        </w:drawing>
      </w:r>
    </w:p>
    <w:p w14:paraId="5957C012" w14:textId="77777777" w:rsidR="00A813DE" w:rsidRDefault="00A813DE" w:rsidP="003858EA">
      <w:r>
        <w:t>Een nieuwe subroute is dan aangemaakt gerepresenteerd als een rood vierkant.</w:t>
      </w:r>
    </w:p>
    <w:p w14:paraId="16705778" w14:textId="77777777" w:rsidR="00A813DE" w:rsidRDefault="00A813DE" w:rsidP="003858EA"/>
    <w:p w14:paraId="6ED863C4" w14:textId="77777777" w:rsidR="00A813DE" w:rsidRDefault="00A813DE" w:rsidP="003858EA">
      <w:r>
        <w:rPr>
          <w:noProof/>
        </w:rPr>
        <mc:AlternateContent>
          <mc:Choice Requires="wps">
            <w:drawing>
              <wp:anchor distT="0" distB="0" distL="114300" distR="114300" simplePos="0" relativeHeight="251736576" behindDoc="0" locked="0" layoutInCell="1" allowOverlap="1" wp14:anchorId="758996E6" wp14:editId="3A6EE7E5">
                <wp:simplePos x="0" y="0"/>
                <wp:positionH relativeFrom="column">
                  <wp:posOffset>4787414</wp:posOffset>
                </wp:positionH>
                <wp:positionV relativeFrom="paragraph">
                  <wp:posOffset>211928</wp:posOffset>
                </wp:positionV>
                <wp:extent cx="393404" cy="255181"/>
                <wp:effectExtent l="19050" t="19050" r="26035" b="12065"/>
                <wp:wrapNone/>
                <wp:docPr id="686" name="Rectangle 317"/>
                <wp:cNvGraphicFramePr/>
                <a:graphic xmlns:a="http://schemas.openxmlformats.org/drawingml/2006/main">
                  <a:graphicData uri="http://schemas.microsoft.com/office/word/2010/wordprocessingShape">
                    <wps:wsp>
                      <wps:cNvSpPr/>
                      <wps:spPr>
                        <a:xfrm>
                          <a:off x="0" y="0"/>
                          <a:ext cx="393404" cy="2551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DC0B4" id="Rectangle 317" o:spid="_x0000_s1026" style="position:absolute;margin-left:376.95pt;margin-top:16.7pt;width:31pt;height:20.1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" filled="f" strokecolor="red" strokeweight="3pt"/>
            </w:pict>
          </mc:Fallback>
        </mc:AlternateContent>
      </w:r>
      <w:r>
        <w:rPr>
          <w:noProof/>
        </w:rPr>
        <w:drawing>
          <wp:inline distT="0" distB="0" distL="0" distR="0" wp14:anchorId="4BC31D39" wp14:editId="1744F62A">
            <wp:extent cx="5267325" cy="542925"/>
            <wp:effectExtent l="0" t="0" r="9525" b="9525"/>
            <wp:docPr id="143"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67325" cy="542925"/>
                    </a:xfrm>
                    <a:prstGeom prst="rect">
                      <a:avLst/>
                    </a:prstGeom>
                  </pic:spPr>
                </pic:pic>
              </a:graphicData>
            </a:graphic>
          </wp:inline>
        </w:drawing>
      </w:r>
    </w:p>
    <w:p w14:paraId="7E7859D9" w14:textId="77777777" w:rsidR="00A813DE" w:rsidRDefault="00A813DE" w:rsidP="003858EA">
      <w:r>
        <w:t>Klik op Finish om de Subroute op te slaan.</w:t>
      </w:r>
    </w:p>
    <w:p w14:paraId="6A1BDF94" w14:textId="77777777" w:rsidR="00A813DE" w:rsidRPr="00C15F80" w:rsidRDefault="00A813DE" w:rsidP="003858EA">
      <w:r>
        <w:br w:type="page"/>
      </w:r>
    </w:p>
    <w:p w14:paraId="4A5D1372" w14:textId="77777777" w:rsidR="00A813DE" w:rsidRDefault="00A813DE" w:rsidP="00A813DE">
      <w:pPr>
        <w:pStyle w:val="Kop1"/>
        <w:ind w:left="0" w:firstLine="0"/>
      </w:pPr>
      <w:bookmarkStart w:id="1504" w:name="_Toc517033924"/>
      <w:r>
        <w:lastRenderedPageBreak/>
        <w:t>Subroute</w:t>
      </w:r>
      <w:bookmarkEnd w:id="1504"/>
    </w:p>
    <w:p w14:paraId="6FBFDEB8" w14:textId="77777777" w:rsidR="00A813DE" w:rsidRDefault="00A813DE" w:rsidP="003858EA"/>
    <w:p w14:paraId="2ED01EAC" w14:textId="77777777" w:rsidR="00A813DE" w:rsidRDefault="00A813DE" w:rsidP="00A813DE">
      <w:pPr>
        <w:pStyle w:val="Kop2"/>
        <w:ind w:left="0" w:firstLine="0"/>
      </w:pPr>
      <w:bookmarkStart w:id="1505" w:name="_Toc517033925"/>
      <w:r>
        <w:t>Verwijderen</w:t>
      </w:r>
      <w:bookmarkEnd w:id="1505"/>
    </w:p>
    <w:p w14:paraId="013580A2" w14:textId="77777777" w:rsidR="00A813DE" w:rsidRPr="00486ADC" w:rsidRDefault="00A813DE" w:rsidP="003858EA">
      <w:pPr>
        <w:rPr>
          <w:u w:val="single"/>
        </w:rPr>
      </w:pPr>
    </w:p>
    <w:p w14:paraId="7C9479A6" w14:textId="77777777" w:rsidR="00A813DE" w:rsidRDefault="00A813DE" w:rsidP="003858EA">
      <w:r>
        <w:rPr>
          <w:noProof/>
        </w:rPr>
        <mc:AlternateContent>
          <mc:Choice Requires="wps">
            <w:drawing>
              <wp:anchor distT="0" distB="0" distL="114300" distR="114300" simplePos="0" relativeHeight="251737600" behindDoc="0" locked="0" layoutInCell="1" allowOverlap="1" wp14:anchorId="4BA476A9" wp14:editId="7F68FD38">
                <wp:simplePos x="0" y="0"/>
                <wp:positionH relativeFrom="column">
                  <wp:posOffset>800203</wp:posOffset>
                </wp:positionH>
                <wp:positionV relativeFrom="paragraph">
                  <wp:posOffset>839913</wp:posOffset>
                </wp:positionV>
                <wp:extent cx="1414131" cy="276447"/>
                <wp:effectExtent l="19050" t="19050" r="15240" b="28575"/>
                <wp:wrapNone/>
                <wp:docPr id="687" name="Rectangle 319"/>
                <wp:cNvGraphicFramePr/>
                <a:graphic xmlns:a="http://schemas.openxmlformats.org/drawingml/2006/main">
                  <a:graphicData uri="http://schemas.microsoft.com/office/word/2010/wordprocessingShape">
                    <wps:wsp>
                      <wps:cNvSpPr/>
                      <wps:spPr>
                        <a:xfrm>
                          <a:off x="0" y="0"/>
                          <a:ext cx="1414131" cy="2764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37ECF" id="Rectangle 319" o:spid="_x0000_s1026" style="position:absolute;margin-left:63pt;margin-top:66.15pt;width:111.35pt;height:21.7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" filled="f" strokecolor="red" strokeweight="3pt"/>
            </w:pict>
          </mc:Fallback>
        </mc:AlternateContent>
      </w:r>
      <w:r>
        <w:rPr>
          <w:noProof/>
        </w:rPr>
        <w:drawing>
          <wp:inline distT="0" distB="0" distL="0" distR="0" wp14:anchorId="79C746A6" wp14:editId="6CEE5180">
            <wp:extent cx="2343150" cy="21907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43150" cy="2190750"/>
                    </a:xfrm>
                    <a:prstGeom prst="rect">
                      <a:avLst/>
                    </a:prstGeom>
                  </pic:spPr>
                </pic:pic>
              </a:graphicData>
            </a:graphic>
          </wp:inline>
        </w:drawing>
      </w:r>
    </w:p>
    <w:p w14:paraId="670BDB5A" w14:textId="77777777" w:rsidR="00A813DE" w:rsidRDefault="00A813DE" w:rsidP="003858EA">
      <w:r>
        <w:t>Rechtsklik op een Subroute en klik “Remove”</w:t>
      </w:r>
    </w:p>
    <w:p w14:paraId="4CEAEF6D" w14:textId="77777777" w:rsidR="00A813DE" w:rsidRDefault="00A813DE" w:rsidP="003858EA"/>
    <w:p w14:paraId="6BEFF95E" w14:textId="77777777" w:rsidR="00A813DE" w:rsidRDefault="00A813DE">
      <w:pPr>
        <w:rPr>
          <w:u w:val="single"/>
        </w:rPr>
      </w:pPr>
    </w:p>
    <w:p w14:paraId="703E8401" w14:textId="77777777" w:rsidR="00A813DE" w:rsidRDefault="00A813DE">
      <w:r>
        <w:t>Net als in paragraaf 7.4 open het “set subroute” venster</w:t>
      </w:r>
    </w:p>
    <w:p w14:paraId="295B1A1E" w14:textId="77777777" w:rsidR="00A813DE" w:rsidRDefault="00A813DE">
      <w:r>
        <w:rPr>
          <w:noProof/>
        </w:rPr>
        <w:drawing>
          <wp:inline distT="0" distB="0" distL="0" distR="0" wp14:anchorId="0DB99DCE" wp14:editId="24E79685">
            <wp:extent cx="2238375" cy="14192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38375" cy="1419225"/>
                    </a:xfrm>
                    <a:prstGeom prst="rect">
                      <a:avLst/>
                    </a:prstGeom>
                  </pic:spPr>
                </pic:pic>
              </a:graphicData>
            </a:graphic>
          </wp:inline>
        </w:drawing>
      </w:r>
    </w:p>
    <w:p w14:paraId="2705BF33" w14:textId="77777777" w:rsidR="00A813DE" w:rsidRDefault="00A813DE">
      <w:r>
        <w:t>Rechtsklik op een subroute en kies “remove”</w:t>
      </w:r>
    </w:p>
    <w:p w14:paraId="2284DA40" w14:textId="77777777" w:rsidR="00A813DE" w:rsidRDefault="00A813DE"/>
    <w:p w14:paraId="5DB5911B" w14:textId="77777777" w:rsidR="00A813DE" w:rsidRPr="00486ADC" w:rsidRDefault="00A813DE">
      <w:r>
        <w:t>Klik daarn op “Finish” anders wordt de bewerking niet opgeslagen.</w:t>
      </w:r>
    </w:p>
    <w:p w14:paraId="198C9A11" w14:textId="77777777" w:rsidR="00A813DE" w:rsidRPr="00486ADC" w:rsidRDefault="00A813DE">
      <w:pPr>
        <w:rPr>
          <w:u w:val="single"/>
        </w:rPr>
      </w:pPr>
      <w:r w:rsidRPr="00486ADC">
        <w:rPr>
          <w:u w:val="single"/>
        </w:rPr>
        <w:br w:type="page"/>
      </w:r>
    </w:p>
    <w:p w14:paraId="41FF4F2C" w14:textId="77777777" w:rsidR="00A813DE" w:rsidRPr="00136C19" w:rsidRDefault="00A813DE" w:rsidP="003858EA"/>
    <w:p w14:paraId="7A8D3262" w14:textId="77777777" w:rsidR="00A813DE" w:rsidRDefault="00A813DE" w:rsidP="00A813DE">
      <w:pPr>
        <w:pStyle w:val="Kop2"/>
        <w:ind w:left="0" w:firstLine="0"/>
      </w:pPr>
      <w:bookmarkStart w:id="1506" w:name="_Toc517033926"/>
      <w:r>
        <w:t>Valideren</w:t>
      </w:r>
      <w:bookmarkEnd w:id="1506"/>
    </w:p>
    <w:p w14:paraId="15D2CCEB" w14:textId="77777777" w:rsidR="00A813DE" w:rsidRPr="005D3A8A" w:rsidRDefault="00A813DE" w:rsidP="003858EA">
      <w:r>
        <w:rPr>
          <w:noProof/>
        </w:rPr>
        <mc:AlternateContent>
          <mc:Choice Requires="wps">
            <w:drawing>
              <wp:anchor distT="0" distB="0" distL="114300" distR="114300" simplePos="0" relativeHeight="251738624" behindDoc="0" locked="0" layoutInCell="1" allowOverlap="1" wp14:anchorId="63862602" wp14:editId="2C6D15AF">
                <wp:simplePos x="0" y="0"/>
                <wp:positionH relativeFrom="column">
                  <wp:posOffset>707951</wp:posOffset>
                </wp:positionH>
                <wp:positionV relativeFrom="paragraph">
                  <wp:posOffset>1010226</wp:posOffset>
                </wp:positionV>
                <wp:extent cx="1414131" cy="276447"/>
                <wp:effectExtent l="19050" t="19050" r="15240" b="28575"/>
                <wp:wrapNone/>
                <wp:docPr id="131" name="Rectangle 131"/>
                <wp:cNvGraphicFramePr/>
                <a:graphic xmlns:a="http://schemas.openxmlformats.org/drawingml/2006/main">
                  <a:graphicData uri="http://schemas.microsoft.com/office/word/2010/wordprocessingShape">
                    <wps:wsp>
                      <wps:cNvSpPr/>
                      <wps:spPr>
                        <a:xfrm>
                          <a:off x="0" y="0"/>
                          <a:ext cx="1414131" cy="2764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8D1DD" id="Rectangle 131" o:spid="_x0000_s1026" style="position:absolute;margin-left:55.75pt;margin-top:79.55pt;width:111.35pt;height:21.7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" filled="f" strokecolor="red" strokeweight="3pt"/>
            </w:pict>
          </mc:Fallback>
        </mc:AlternateContent>
      </w:r>
      <w:r>
        <w:rPr>
          <w:noProof/>
        </w:rPr>
        <w:drawing>
          <wp:inline distT="0" distB="0" distL="0" distR="0" wp14:anchorId="6FE5B72F" wp14:editId="5AB17365">
            <wp:extent cx="2276475" cy="13906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76475" cy="1390650"/>
                    </a:xfrm>
                    <a:prstGeom prst="rect">
                      <a:avLst/>
                    </a:prstGeom>
                  </pic:spPr>
                </pic:pic>
              </a:graphicData>
            </a:graphic>
          </wp:inline>
        </w:drawing>
      </w:r>
    </w:p>
    <w:p w14:paraId="530C1BD3" w14:textId="77777777" w:rsidR="00A813DE" w:rsidRDefault="00A813DE" w:rsidP="003858EA"/>
    <w:p w14:paraId="1294604C" w14:textId="77777777" w:rsidR="00A813DE" w:rsidRDefault="00A813DE" w:rsidP="003858EA">
      <w:r>
        <w:t>Rechtsklik op een subroute en klik op “Validate”</w:t>
      </w:r>
    </w:p>
    <w:p w14:paraId="613EF3A3" w14:textId="77777777" w:rsidR="00A813DE" w:rsidRDefault="00A813DE" w:rsidP="003858EA"/>
    <w:p w14:paraId="47159E9D" w14:textId="77777777" w:rsidR="00A813DE" w:rsidRDefault="00A813DE" w:rsidP="003858EA">
      <w:r>
        <w:rPr>
          <w:noProof/>
        </w:rPr>
        <w:drawing>
          <wp:inline distT="0" distB="0" distL="0" distR="0" wp14:anchorId="64A4C421" wp14:editId="2005090C">
            <wp:extent cx="1495425" cy="15049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95425" cy="1504950"/>
                    </a:xfrm>
                    <a:prstGeom prst="rect">
                      <a:avLst/>
                    </a:prstGeom>
                  </pic:spPr>
                </pic:pic>
              </a:graphicData>
            </a:graphic>
          </wp:inline>
        </w:drawing>
      </w:r>
    </w:p>
    <w:p w14:paraId="2372C42E" w14:textId="77777777" w:rsidR="00A813DE" w:rsidRDefault="00A813DE" w:rsidP="003858EA">
      <w:r>
        <w:t>*Object is altijd valide. Er is namelijk geen mogelijkheid om dit object op een of andere manier invalide te krijgen. Deze functie is kort gezegd nutteloos</w:t>
      </w:r>
    </w:p>
    <w:p w14:paraId="04DCD5B5" w14:textId="77777777" w:rsidR="00A813DE" w:rsidRDefault="00A813DE" w:rsidP="003858EA">
      <w:r>
        <w:br w:type="page"/>
      </w:r>
    </w:p>
    <w:p w14:paraId="26FF2EB0" w14:textId="77777777" w:rsidR="00A813DE" w:rsidRDefault="00A813DE" w:rsidP="00A813DE">
      <w:pPr>
        <w:pStyle w:val="Kop2"/>
        <w:ind w:left="0" w:firstLine="0"/>
      </w:pPr>
      <w:bookmarkStart w:id="1507" w:name="_Toc517033927"/>
      <w:r>
        <w:lastRenderedPageBreak/>
        <w:t>Units toevoegen</w:t>
      </w:r>
      <w:bookmarkEnd w:id="1507"/>
    </w:p>
    <w:p w14:paraId="26AED6AD" w14:textId="77777777" w:rsidR="00A813DE" w:rsidRPr="008A1D81" w:rsidRDefault="00A813DE" w:rsidP="003858EA"/>
    <w:p w14:paraId="1C6E824B" w14:textId="77777777" w:rsidR="00A813DE" w:rsidRDefault="00A813DE" w:rsidP="003858EA">
      <w:r>
        <w:rPr>
          <w:noProof/>
        </w:rPr>
        <w:drawing>
          <wp:inline distT="0" distB="0" distL="0" distR="0" wp14:anchorId="7C38C9C7" wp14:editId="29A1CEE1">
            <wp:extent cx="2362200" cy="20193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62200" cy="2019300"/>
                    </a:xfrm>
                    <a:prstGeom prst="rect">
                      <a:avLst/>
                    </a:prstGeom>
                  </pic:spPr>
                </pic:pic>
              </a:graphicData>
            </a:graphic>
          </wp:inline>
        </w:drawing>
      </w:r>
    </w:p>
    <w:p w14:paraId="568929BF" w14:textId="77777777" w:rsidR="00A813DE" w:rsidRDefault="00A813DE" w:rsidP="003858EA">
      <w:r>
        <w:t>Rechtsklik op “Set units” en klik op set units</w:t>
      </w:r>
    </w:p>
    <w:p w14:paraId="67136E8F" w14:textId="77777777" w:rsidR="00A813DE" w:rsidRDefault="00A813DE" w:rsidP="003858EA"/>
    <w:p w14:paraId="6F854C8C" w14:textId="77777777" w:rsidR="00A813DE" w:rsidRDefault="00A813DE" w:rsidP="003858EA">
      <w:r>
        <w:rPr>
          <w:noProof/>
        </w:rPr>
        <w:drawing>
          <wp:inline distT="0" distB="0" distL="0" distR="0" wp14:anchorId="3F8A63AE" wp14:editId="3B1EF12A">
            <wp:extent cx="5890437" cy="41180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91876" cy="4119073"/>
                    </a:xfrm>
                    <a:prstGeom prst="rect">
                      <a:avLst/>
                    </a:prstGeom>
                  </pic:spPr>
                </pic:pic>
              </a:graphicData>
            </a:graphic>
          </wp:inline>
        </w:drawing>
      </w:r>
    </w:p>
    <w:p w14:paraId="67D68693" w14:textId="77777777" w:rsidR="00A813DE" w:rsidRDefault="00A813DE" w:rsidP="003858EA">
      <w:r>
        <w:t>Dit is het Set units scherm dat je te zien krijgt.</w:t>
      </w:r>
    </w:p>
    <w:p w14:paraId="2BF5AF03" w14:textId="77777777" w:rsidR="00A813DE" w:rsidRDefault="00A813DE">
      <w:r>
        <w:br w:type="page"/>
      </w:r>
    </w:p>
    <w:p w14:paraId="0B47D85D" w14:textId="77777777" w:rsidR="00A813DE" w:rsidRDefault="00A813DE" w:rsidP="003858EA">
      <w:r>
        <w:rPr>
          <w:noProof/>
        </w:rPr>
        <w:lastRenderedPageBreak/>
        <w:drawing>
          <wp:inline distT="0" distB="0" distL="0" distR="0" wp14:anchorId="2D16A1C4" wp14:editId="584896F2">
            <wp:extent cx="5848350" cy="6191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48350" cy="619125"/>
                    </a:xfrm>
                    <a:prstGeom prst="rect">
                      <a:avLst/>
                    </a:prstGeom>
                  </pic:spPr>
                </pic:pic>
              </a:graphicData>
            </a:graphic>
          </wp:inline>
        </w:drawing>
      </w:r>
    </w:p>
    <w:p w14:paraId="5E442C31" w14:textId="77777777" w:rsidR="00A813DE" w:rsidRDefault="00A813DE" w:rsidP="003858EA">
      <w:r>
        <w:t xml:space="preserve">Selecteer een Unit type In de uitklapbare lijst naast het label “Select sort unit” </w:t>
      </w:r>
    </w:p>
    <w:p w14:paraId="78604DC8" w14:textId="77777777" w:rsidR="00A813DE" w:rsidRDefault="00A813DE" w:rsidP="003858EA"/>
    <w:p w14:paraId="2194E6C5" w14:textId="77777777" w:rsidR="00A813DE" w:rsidRDefault="00A813DE" w:rsidP="003858EA">
      <w:r>
        <w:t>Klik daarna op “Add Unit”</w:t>
      </w:r>
    </w:p>
    <w:p w14:paraId="6865E9CF" w14:textId="77777777" w:rsidR="00A813DE" w:rsidRDefault="00A813DE" w:rsidP="003858EA"/>
    <w:p w14:paraId="28C786AA" w14:textId="77777777" w:rsidR="00A813DE" w:rsidRDefault="00A813DE" w:rsidP="003858EA">
      <w:r>
        <w:rPr>
          <w:noProof/>
        </w:rPr>
        <mc:AlternateContent>
          <mc:Choice Requires="wps">
            <w:drawing>
              <wp:anchor distT="0" distB="0" distL="114300" distR="114300" simplePos="0" relativeHeight="251746816" behindDoc="0" locked="0" layoutInCell="1" allowOverlap="1" wp14:anchorId="73D3AB56" wp14:editId="1A60F1E3">
                <wp:simplePos x="0" y="0"/>
                <wp:positionH relativeFrom="column">
                  <wp:posOffset>5074492</wp:posOffset>
                </wp:positionH>
                <wp:positionV relativeFrom="paragraph">
                  <wp:posOffset>25149</wp:posOffset>
                </wp:positionV>
                <wp:extent cx="382772" cy="276447"/>
                <wp:effectExtent l="19050" t="19050" r="17780" b="28575"/>
                <wp:wrapNone/>
                <wp:docPr id="150" name="Rectangle 150"/>
                <wp:cNvGraphicFramePr/>
                <a:graphic xmlns:a="http://schemas.openxmlformats.org/drawingml/2006/main">
                  <a:graphicData uri="http://schemas.microsoft.com/office/word/2010/wordprocessingShape">
                    <wps:wsp>
                      <wps:cNvSpPr/>
                      <wps:spPr>
                        <a:xfrm>
                          <a:off x="0" y="0"/>
                          <a:ext cx="382772" cy="2764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13AB0" id="Rectangle 150" o:spid="_x0000_s1026" style="position:absolute;margin-left:399.55pt;margin-top:2pt;width:30.15pt;height:21.7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" filled="f" strokecolor="red" strokeweight="3pt"/>
            </w:pict>
          </mc:Fallback>
        </mc:AlternateContent>
      </w:r>
      <w:r>
        <w:rPr>
          <w:noProof/>
        </w:rPr>
        <w:drawing>
          <wp:inline distT="0" distB="0" distL="0" distR="0" wp14:anchorId="142C5DD2" wp14:editId="0517F84A">
            <wp:extent cx="5562600" cy="2705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62600" cy="2705100"/>
                    </a:xfrm>
                    <a:prstGeom prst="rect">
                      <a:avLst/>
                    </a:prstGeom>
                  </pic:spPr>
                </pic:pic>
              </a:graphicData>
            </a:graphic>
          </wp:inline>
        </w:drawing>
      </w:r>
    </w:p>
    <w:p w14:paraId="0985E0C8" w14:textId="77777777" w:rsidR="00A813DE" w:rsidRDefault="00A813DE" w:rsidP="003858EA">
      <w:r>
        <w:t>Een Unit gerepresenteerd als vierkant zal nu te zien zijn op het scherm</w:t>
      </w:r>
    </w:p>
    <w:p w14:paraId="700D14E5" w14:textId="77777777" w:rsidR="00A813DE" w:rsidRDefault="00A813DE" w:rsidP="003858EA"/>
    <w:p w14:paraId="40E796E4" w14:textId="77777777" w:rsidR="00A813DE" w:rsidRDefault="00A813DE" w:rsidP="003858EA">
      <w:r>
        <w:t>Klik op “Finish” om de bewerkingen op te slaan.</w:t>
      </w:r>
    </w:p>
    <w:p w14:paraId="0F9492DB" w14:textId="77777777" w:rsidR="00A813DE" w:rsidRDefault="00A813DE" w:rsidP="003858EA"/>
    <w:p w14:paraId="51D28FDC" w14:textId="77777777" w:rsidR="00A813DE" w:rsidRDefault="00A813DE" w:rsidP="003858EA">
      <w:r>
        <w:t>*klik altijd op finish om een bewerking af tesluiten zelf als je niets hebt verandert i.v.m. potentiele fouten.</w:t>
      </w:r>
    </w:p>
    <w:p w14:paraId="15E5BC86" w14:textId="77777777" w:rsidR="00A813DE" w:rsidRDefault="00A813DE" w:rsidP="003858EA">
      <w:r>
        <w:t>Verder als je opnieuw klikt op “Add unit” na het aanmaken ervan dan geeft die dezelfde naam aan die unit. Als je dit probeert op te slaan krijg je soms een fout. Verwijder eerst de dubbele unit (paragraaf …..)</w:t>
      </w:r>
    </w:p>
    <w:p w14:paraId="297E0CBD" w14:textId="77777777" w:rsidR="00A813DE" w:rsidRDefault="00A813DE">
      <w:r>
        <w:br w:type="page"/>
      </w:r>
    </w:p>
    <w:p w14:paraId="63BB8101" w14:textId="77777777" w:rsidR="00A813DE" w:rsidRDefault="00A813DE" w:rsidP="00A813DE">
      <w:pPr>
        <w:pStyle w:val="Kop2"/>
        <w:ind w:left="0" w:firstLine="0"/>
      </w:pPr>
      <w:bookmarkStart w:id="1508" w:name="_Toc517033928"/>
      <w:r>
        <w:lastRenderedPageBreak/>
        <w:t>Subroutes kopieren</w:t>
      </w:r>
      <w:bookmarkEnd w:id="1508"/>
    </w:p>
    <w:p w14:paraId="2B50F51B" w14:textId="77777777" w:rsidR="00A813DE" w:rsidRDefault="00A813DE" w:rsidP="003858EA">
      <w:r>
        <w:t>Subroutes kunnen van de ene route na de andere route toe gekopieerd worden</w:t>
      </w:r>
    </w:p>
    <w:p w14:paraId="5BD7DC4E" w14:textId="77777777" w:rsidR="00A813DE" w:rsidRDefault="00A813DE" w:rsidP="003858EA">
      <w:r>
        <w:rPr>
          <w:noProof/>
        </w:rPr>
        <mc:AlternateContent>
          <mc:Choice Requires="wps">
            <w:drawing>
              <wp:anchor distT="0" distB="0" distL="114300" distR="114300" simplePos="0" relativeHeight="251780608" behindDoc="0" locked="0" layoutInCell="1" allowOverlap="1" wp14:anchorId="039CEECD" wp14:editId="3681DFA0">
                <wp:simplePos x="0" y="0"/>
                <wp:positionH relativeFrom="column">
                  <wp:posOffset>4234520</wp:posOffset>
                </wp:positionH>
                <wp:positionV relativeFrom="paragraph">
                  <wp:posOffset>158293</wp:posOffset>
                </wp:positionV>
                <wp:extent cx="1116330" cy="414626"/>
                <wp:effectExtent l="19050" t="19050" r="26670" b="24130"/>
                <wp:wrapNone/>
                <wp:docPr id="736" name="Rectangle 736"/>
                <wp:cNvGraphicFramePr/>
                <a:graphic xmlns:a="http://schemas.openxmlformats.org/drawingml/2006/main">
                  <a:graphicData uri="http://schemas.microsoft.com/office/word/2010/wordprocessingShape">
                    <wps:wsp>
                      <wps:cNvSpPr/>
                      <wps:spPr>
                        <a:xfrm>
                          <a:off x="0" y="0"/>
                          <a:ext cx="1116330" cy="41462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96C1E" id="Rectangle 736" o:spid="_x0000_s1026" style="position:absolute;margin-left:333.45pt;margin-top:12.45pt;width:87.9pt;height:32.6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" filled="f" strokecolor="red" strokeweight="3pt"/>
            </w:pict>
          </mc:Fallback>
        </mc:AlternateContent>
      </w:r>
      <w:r>
        <w:t>Open het “setsubroute” scherm zoals in paragraaf 8.4</w:t>
      </w:r>
    </w:p>
    <w:p w14:paraId="032B91D4" w14:textId="77777777" w:rsidR="00A813DE" w:rsidRDefault="00A813DE" w:rsidP="003858EA">
      <w:r>
        <w:rPr>
          <w:noProof/>
        </w:rPr>
        <w:drawing>
          <wp:inline distT="0" distB="0" distL="0" distR="0" wp14:anchorId="2F6CDCF6" wp14:editId="7E65890E">
            <wp:extent cx="6282690" cy="1123315"/>
            <wp:effectExtent l="0" t="0" r="3810" b="63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82690" cy="1123315"/>
                    </a:xfrm>
                    <a:prstGeom prst="rect">
                      <a:avLst/>
                    </a:prstGeom>
                  </pic:spPr>
                </pic:pic>
              </a:graphicData>
            </a:graphic>
          </wp:inline>
        </w:drawing>
      </w:r>
    </w:p>
    <w:p w14:paraId="39861E4D" w14:textId="77777777" w:rsidR="00A813DE" w:rsidRPr="005E7915" w:rsidRDefault="00A813DE" w:rsidP="003858EA">
      <w:r>
        <w:t>Selecteer eerst de route waarnaar of waar vanaf je subroutes wilt kopiëren. Let op dat je alleen subroutes uit routes kunt kopieren van dezelfde procescell.</w:t>
      </w:r>
    </w:p>
    <w:p w14:paraId="694530DC" w14:textId="77777777" w:rsidR="00A813DE" w:rsidRDefault="00A813DE" w:rsidP="003858EA"/>
    <w:p w14:paraId="1E70644E" w14:textId="77777777" w:rsidR="00A813DE" w:rsidRDefault="00A813DE" w:rsidP="003858EA"/>
    <w:p w14:paraId="58C4CBE4" w14:textId="77777777" w:rsidR="00A813DE" w:rsidRDefault="00A813DE" w:rsidP="00A813DE">
      <w:pPr>
        <w:pStyle w:val="Kop3"/>
        <w:ind w:left="0" w:firstLine="0"/>
      </w:pPr>
      <w:bookmarkStart w:id="1509" w:name="_Toc517033929"/>
      <w:r>
        <w:t>Kopieren van</w:t>
      </w:r>
      <w:bookmarkEnd w:id="1509"/>
    </w:p>
    <w:p w14:paraId="10CED594" w14:textId="77777777" w:rsidR="00A813DE" w:rsidRPr="006C6539" w:rsidRDefault="00A813DE" w:rsidP="003858EA">
      <w:r>
        <w:rPr>
          <w:noProof/>
        </w:rPr>
        <mc:AlternateContent>
          <mc:Choice Requires="wps">
            <w:drawing>
              <wp:anchor distT="0" distB="0" distL="114300" distR="114300" simplePos="0" relativeHeight="251781632" behindDoc="0" locked="0" layoutInCell="1" allowOverlap="1" wp14:anchorId="1847C710" wp14:editId="14AC76B9">
                <wp:simplePos x="0" y="0"/>
                <wp:positionH relativeFrom="column">
                  <wp:posOffset>2267496</wp:posOffset>
                </wp:positionH>
                <wp:positionV relativeFrom="paragraph">
                  <wp:posOffset>96978</wp:posOffset>
                </wp:positionV>
                <wp:extent cx="478466" cy="233916"/>
                <wp:effectExtent l="19050" t="19050" r="17145" b="13970"/>
                <wp:wrapNone/>
                <wp:docPr id="739" name="Rectangle 739"/>
                <wp:cNvGraphicFramePr/>
                <a:graphic xmlns:a="http://schemas.openxmlformats.org/drawingml/2006/main">
                  <a:graphicData uri="http://schemas.microsoft.com/office/word/2010/wordprocessingShape">
                    <wps:wsp>
                      <wps:cNvSpPr/>
                      <wps:spPr>
                        <a:xfrm>
                          <a:off x="0" y="0"/>
                          <a:ext cx="478466" cy="2339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4BF84" id="Rectangle 739" o:spid="_x0000_s1026" style="position:absolute;margin-left:178.55pt;margin-top:7.65pt;width:37.65pt;height:18.4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" filled="f" strokecolor="red" strokeweight="3pt"/>
            </w:pict>
          </mc:Fallback>
        </mc:AlternateContent>
      </w:r>
      <w:r>
        <w:rPr>
          <w:noProof/>
        </w:rPr>
        <w:drawing>
          <wp:inline distT="0" distB="0" distL="0" distR="0" wp14:anchorId="37535CBE" wp14:editId="1419AE15">
            <wp:extent cx="2952750" cy="428625"/>
            <wp:effectExtent l="0" t="0" r="0" b="952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52750" cy="428625"/>
                    </a:xfrm>
                    <a:prstGeom prst="rect">
                      <a:avLst/>
                    </a:prstGeom>
                  </pic:spPr>
                </pic:pic>
              </a:graphicData>
            </a:graphic>
          </wp:inline>
        </w:drawing>
      </w:r>
    </w:p>
    <w:p w14:paraId="69E449E2" w14:textId="77777777" w:rsidR="00A813DE" w:rsidRDefault="00A813DE" w:rsidP="003858EA">
      <w:r>
        <w:t>Klik op “From”</w:t>
      </w:r>
    </w:p>
    <w:p w14:paraId="75F34900" w14:textId="77777777" w:rsidR="00A813DE" w:rsidRDefault="00A813DE" w:rsidP="003858EA">
      <w:r>
        <w:rPr>
          <w:noProof/>
        </w:rPr>
        <mc:AlternateContent>
          <mc:Choice Requires="wps">
            <w:drawing>
              <wp:anchor distT="0" distB="0" distL="114300" distR="114300" simplePos="0" relativeHeight="251783680" behindDoc="0" locked="0" layoutInCell="1" allowOverlap="1" wp14:anchorId="383812ED" wp14:editId="5A3AE9E2">
                <wp:simplePos x="0" y="0"/>
                <wp:positionH relativeFrom="column">
                  <wp:posOffset>1831562</wp:posOffset>
                </wp:positionH>
                <wp:positionV relativeFrom="paragraph">
                  <wp:posOffset>158661</wp:posOffset>
                </wp:positionV>
                <wp:extent cx="372139" cy="265814"/>
                <wp:effectExtent l="19050" t="19050" r="27940" b="20320"/>
                <wp:wrapNone/>
                <wp:docPr id="743" name="Rectangle 743"/>
                <wp:cNvGraphicFramePr/>
                <a:graphic xmlns:a="http://schemas.openxmlformats.org/drawingml/2006/main">
                  <a:graphicData uri="http://schemas.microsoft.com/office/word/2010/wordprocessingShape">
                    <wps:wsp>
                      <wps:cNvSpPr/>
                      <wps:spPr>
                        <a:xfrm>
                          <a:off x="0" y="0"/>
                          <a:ext cx="372139" cy="26581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B038C" id="Rectangle 743" o:spid="_x0000_s1026" style="position:absolute;margin-left:144.2pt;margin-top:12.5pt;width:29.3pt;height:20.9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" filled="f" strokecolor="red" strokeweight="3pt"/>
            </w:pict>
          </mc:Fallback>
        </mc:AlternateContent>
      </w:r>
    </w:p>
    <w:p w14:paraId="11448668" w14:textId="77777777" w:rsidR="00A813DE" w:rsidRPr="00DE6030" w:rsidRDefault="00A813DE" w:rsidP="003858EA">
      <w:r>
        <w:rPr>
          <w:noProof/>
        </w:rPr>
        <w:drawing>
          <wp:inline distT="0" distB="0" distL="0" distR="0" wp14:anchorId="212B7080" wp14:editId="1A879979">
            <wp:extent cx="5238750" cy="333375"/>
            <wp:effectExtent l="0" t="0" r="0" b="952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38750" cy="333375"/>
                    </a:xfrm>
                    <a:prstGeom prst="rect">
                      <a:avLst/>
                    </a:prstGeom>
                  </pic:spPr>
                </pic:pic>
              </a:graphicData>
            </a:graphic>
          </wp:inline>
        </w:drawing>
      </w:r>
    </w:p>
    <w:p w14:paraId="0CE4EB92" w14:textId="77777777" w:rsidR="00A813DE" w:rsidRDefault="00A813DE" w:rsidP="003858EA">
      <w:r>
        <w:t>Klik op “Finish” anders wordt de bewerking niet doorgevoerd.</w:t>
      </w:r>
    </w:p>
    <w:p w14:paraId="452E04D3" w14:textId="77777777" w:rsidR="00A813DE" w:rsidRDefault="00A813DE" w:rsidP="003858EA"/>
    <w:p w14:paraId="117BE2C1" w14:textId="77777777" w:rsidR="00A813DE" w:rsidRDefault="00A813DE" w:rsidP="003858EA"/>
    <w:p w14:paraId="58B6C042" w14:textId="77777777" w:rsidR="00A813DE" w:rsidRDefault="00A813DE" w:rsidP="00A813DE">
      <w:pPr>
        <w:pStyle w:val="Kop3"/>
        <w:ind w:left="0" w:firstLine="0"/>
      </w:pPr>
      <w:bookmarkStart w:id="1510" w:name="_Toc517033930"/>
      <w:r>
        <w:t>Kopieren na</w:t>
      </w:r>
      <w:bookmarkEnd w:id="1510"/>
    </w:p>
    <w:p w14:paraId="75FA7C04" w14:textId="77777777" w:rsidR="00A813DE" w:rsidRDefault="00A813DE" w:rsidP="003858EA">
      <w:r>
        <w:rPr>
          <w:noProof/>
        </w:rPr>
        <mc:AlternateContent>
          <mc:Choice Requires="wps">
            <w:drawing>
              <wp:anchor distT="0" distB="0" distL="114300" distR="114300" simplePos="0" relativeHeight="251782656" behindDoc="0" locked="0" layoutInCell="1" allowOverlap="1" wp14:anchorId="5F17688F" wp14:editId="2013193B">
                <wp:simplePos x="0" y="0"/>
                <wp:positionH relativeFrom="column">
                  <wp:posOffset>1600643</wp:posOffset>
                </wp:positionH>
                <wp:positionV relativeFrom="paragraph">
                  <wp:posOffset>96387</wp:posOffset>
                </wp:positionV>
                <wp:extent cx="478466" cy="233916"/>
                <wp:effectExtent l="19050" t="19050" r="17145" b="13970"/>
                <wp:wrapNone/>
                <wp:docPr id="740" name="Rectangle 740"/>
                <wp:cNvGraphicFramePr/>
                <a:graphic xmlns:a="http://schemas.openxmlformats.org/drawingml/2006/main">
                  <a:graphicData uri="http://schemas.microsoft.com/office/word/2010/wordprocessingShape">
                    <wps:wsp>
                      <wps:cNvSpPr/>
                      <wps:spPr>
                        <a:xfrm>
                          <a:off x="0" y="0"/>
                          <a:ext cx="478466" cy="2339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10AEA" id="Rectangle 740" o:spid="_x0000_s1026" style="position:absolute;margin-left:126.05pt;margin-top:7.6pt;width:37.65pt;height:18.4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" filled="f" strokecolor="red" strokeweight="3pt"/>
            </w:pict>
          </mc:Fallback>
        </mc:AlternateContent>
      </w:r>
      <w:r>
        <w:rPr>
          <w:noProof/>
        </w:rPr>
        <w:drawing>
          <wp:inline distT="0" distB="0" distL="0" distR="0" wp14:anchorId="17BBB9C3" wp14:editId="17D232B4">
            <wp:extent cx="2952750" cy="428625"/>
            <wp:effectExtent l="0" t="0" r="0" b="952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52750" cy="428625"/>
                    </a:xfrm>
                    <a:prstGeom prst="rect">
                      <a:avLst/>
                    </a:prstGeom>
                  </pic:spPr>
                </pic:pic>
              </a:graphicData>
            </a:graphic>
          </wp:inline>
        </w:drawing>
      </w:r>
    </w:p>
    <w:p w14:paraId="25748FB4" w14:textId="77777777" w:rsidR="00A813DE" w:rsidRDefault="00A813DE" w:rsidP="003858EA">
      <w:r>
        <w:t>Klik op “To”</w:t>
      </w:r>
    </w:p>
    <w:p w14:paraId="03B9B5C0" w14:textId="77777777" w:rsidR="00A813DE" w:rsidRDefault="00A813DE" w:rsidP="003858EA"/>
    <w:p w14:paraId="067E3390" w14:textId="77777777" w:rsidR="00A813DE" w:rsidRDefault="00A813DE" w:rsidP="003858EA">
      <w:r>
        <w:rPr>
          <w:noProof/>
        </w:rPr>
        <w:drawing>
          <wp:inline distT="0" distB="0" distL="0" distR="0" wp14:anchorId="75EFD417" wp14:editId="0CA8791C">
            <wp:extent cx="3200400" cy="165735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00400" cy="1657350"/>
                    </a:xfrm>
                    <a:prstGeom prst="rect">
                      <a:avLst/>
                    </a:prstGeom>
                  </pic:spPr>
                </pic:pic>
              </a:graphicData>
            </a:graphic>
          </wp:inline>
        </w:drawing>
      </w:r>
    </w:p>
    <w:p w14:paraId="328CC041" w14:textId="77777777" w:rsidR="00A813DE" w:rsidRPr="006C6539" w:rsidRDefault="00A813DE" w:rsidP="003858EA">
      <w:r>
        <w:t>Klik op “Yes” en de bewerking is voltooid.</w:t>
      </w:r>
    </w:p>
    <w:p w14:paraId="5CB84624" w14:textId="77777777" w:rsidR="00A813DE" w:rsidRPr="00CE7D50" w:rsidRDefault="00A813DE" w:rsidP="00A813DE">
      <w:pPr>
        <w:pStyle w:val="Kop2"/>
        <w:ind w:left="0" w:firstLine="0"/>
      </w:pPr>
      <w:r>
        <w:br w:type="page"/>
      </w:r>
    </w:p>
    <w:p w14:paraId="2467CCB0" w14:textId="77777777" w:rsidR="00A813DE" w:rsidRDefault="00A813DE" w:rsidP="00A813DE">
      <w:pPr>
        <w:pStyle w:val="Kop2"/>
        <w:ind w:left="0" w:firstLine="0"/>
      </w:pPr>
      <w:bookmarkStart w:id="1511" w:name="_Toc517033931"/>
      <w:r>
        <w:lastRenderedPageBreak/>
        <w:t>Bins toevoegen</w:t>
      </w:r>
      <w:bookmarkEnd w:id="1511"/>
      <w:r>
        <w:t xml:space="preserve"> </w:t>
      </w:r>
    </w:p>
    <w:p w14:paraId="3D244E36" w14:textId="77777777" w:rsidR="00A813DE" w:rsidRPr="00CE7D50" w:rsidRDefault="00A813DE" w:rsidP="003858EA">
      <w:pPr>
        <w:rPr>
          <w:b/>
        </w:rPr>
      </w:pPr>
      <w:r>
        <w:rPr>
          <w:noProof/>
        </w:rPr>
        <mc:AlternateContent>
          <mc:Choice Requires="wps">
            <w:drawing>
              <wp:anchor distT="0" distB="0" distL="114300" distR="114300" simplePos="0" relativeHeight="251739648" behindDoc="0" locked="0" layoutInCell="1" allowOverlap="1" wp14:anchorId="363AD94D" wp14:editId="0AAF264F">
                <wp:simplePos x="0" y="0"/>
                <wp:positionH relativeFrom="column">
                  <wp:posOffset>940819</wp:posOffset>
                </wp:positionH>
                <wp:positionV relativeFrom="paragraph">
                  <wp:posOffset>1266456</wp:posOffset>
                </wp:positionV>
                <wp:extent cx="1414131" cy="276447"/>
                <wp:effectExtent l="19050" t="19050" r="15240" b="28575"/>
                <wp:wrapNone/>
                <wp:docPr id="134" name="Rectangle 134"/>
                <wp:cNvGraphicFramePr/>
                <a:graphic xmlns:a="http://schemas.openxmlformats.org/drawingml/2006/main">
                  <a:graphicData uri="http://schemas.microsoft.com/office/word/2010/wordprocessingShape">
                    <wps:wsp>
                      <wps:cNvSpPr/>
                      <wps:spPr>
                        <a:xfrm>
                          <a:off x="0" y="0"/>
                          <a:ext cx="1414131" cy="2764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41905" id="Rectangle 134" o:spid="_x0000_s1026" style="position:absolute;margin-left:74.1pt;margin-top:99.7pt;width:111.35pt;height:21.7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" filled="f" strokecolor="red" strokeweight="3pt"/>
            </w:pict>
          </mc:Fallback>
        </mc:AlternateContent>
      </w:r>
      <w:r>
        <w:rPr>
          <w:noProof/>
        </w:rPr>
        <w:drawing>
          <wp:inline distT="0" distB="0" distL="0" distR="0" wp14:anchorId="7C5D552D" wp14:editId="23998D32">
            <wp:extent cx="2457450" cy="19621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57450" cy="1962150"/>
                    </a:xfrm>
                    <a:prstGeom prst="rect">
                      <a:avLst/>
                    </a:prstGeom>
                  </pic:spPr>
                </pic:pic>
              </a:graphicData>
            </a:graphic>
          </wp:inline>
        </w:drawing>
      </w:r>
    </w:p>
    <w:p w14:paraId="34D93207" w14:textId="77777777" w:rsidR="00A813DE" w:rsidRDefault="00A813DE" w:rsidP="003858EA">
      <w:r>
        <w:t>Rechtsklik op een subroute en klik op “Set Bins”</w:t>
      </w:r>
    </w:p>
    <w:p w14:paraId="0B610A2B" w14:textId="77777777" w:rsidR="00A813DE" w:rsidRDefault="00A813DE" w:rsidP="003858EA"/>
    <w:p w14:paraId="24CFBC02" w14:textId="77777777" w:rsidR="00A813DE" w:rsidRDefault="00A813DE" w:rsidP="003858EA">
      <w:r>
        <w:rPr>
          <w:noProof/>
        </w:rPr>
        <mc:AlternateContent>
          <mc:Choice Requires="wps">
            <w:drawing>
              <wp:anchor distT="0" distB="0" distL="114300" distR="114300" simplePos="0" relativeHeight="251742720" behindDoc="0" locked="0" layoutInCell="1" allowOverlap="1" wp14:anchorId="54CA75BA" wp14:editId="7613541B">
                <wp:simplePos x="0" y="0"/>
                <wp:positionH relativeFrom="column">
                  <wp:posOffset>4766148</wp:posOffset>
                </wp:positionH>
                <wp:positionV relativeFrom="paragraph">
                  <wp:posOffset>312125</wp:posOffset>
                </wp:positionV>
                <wp:extent cx="1350334" cy="3221355"/>
                <wp:effectExtent l="19050" t="19050" r="21590" b="17145"/>
                <wp:wrapNone/>
                <wp:docPr id="139" name="Rectangle 139"/>
                <wp:cNvGraphicFramePr/>
                <a:graphic xmlns:a="http://schemas.openxmlformats.org/drawingml/2006/main">
                  <a:graphicData uri="http://schemas.microsoft.com/office/word/2010/wordprocessingShape">
                    <wps:wsp>
                      <wps:cNvSpPr/>
                      <wps:spPr>
                        <a:xfrm>
                          <a:off x="0" y="0"/>
                          <a:ext cx="1350334" cy="32213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4B805" id="Rectangle 139" o:spid="_x0000_s1026" style="position:absolute;margin-left:375.3pt;margin-top:24.6pt;width:106.35pt;height:253.6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" filled="f" strokecolor="red" strokeweight="3pt"/>
            </w:pict>
          </mc:Fallback>
        </mc:AlternateContent>
      </w:r>
      <w:r>
        <w:rPr>
          <w:noProof/>
        </w:rPr>
        <mc:AlternateContent>
          <mc:Choice Requires="wps">
            <w:drawing>
              <wp:anchor distT="0" distB="0" distL="114300" distR="114300" simplePos="0" relativeHeight="251740672" behindDoc="0" locked="0" layoutInCell="1" allowOverlap="1" wp14:anchorId="5E8E9375" wp14:editId="1EBBCEE4">
                <wp:simplePos x="0" y="0"/>
                <wp:positionH relativeFrom="column">
                  <wp:posOffset>119720</wp:posOffset>
                </wp:positionH>
                <wp:positionV relativeFrom="paragraph">
                  <wp:posOffset>312125</wp:posOffset>
                </wp:positionV>
                <wp:extent cx="1413510" cy="3221355"/>
                <wp:effectExtent l="19050" t="19050" r="15240" b="17145"/>
                <wp:wrapNone/>
                <wp:docPr id="137" name="Rectangle 137"/>
                <wp:cNvGraphicFramePr/>
                <a:graphic xmlns:a="http://schemas.openxmlformats.org/drawingml/2006/main">
                  <a:graphicData uri="http://schemas.microsoft.com/office/word/2010/wordprocessingShape">
                    <wps:wsp>
                      <wps:cNvSpPr/>
                      <wps:spPr>
                        <a:xfrm>
                          <a:off x="0" y="0"/>
                          <a:ext cx="1413510" cy="3221355"/>
                        </a:xfrm>
                        <a:prstGeom prst="rect">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AF385" id="Rectangle 137" o:spid="_x0000_s1026" style="position:absolute;margin-left:9.45pt;margin-top:24.6pt;width:111.3pt;height:253.6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" filled="f" strokecolor="#4f81bd [3204]" strokeweight="3pt"/>
            </w:pict>
          </mc:Fallback>
        </mc:AlternateContent>
      </w:r>
      <w:r>
        <w:rPr>
          <w:noProof/>
        </w:rPr>
        <mc:AlternateContent>
          <mc:Choice Requires="wps">
            <w:drawing>
              <wp:anchor distT="0" distB="0" distL="114300" distR="114300" simplePos="0" relativeHeight="251741696" behindDoc="0" locked="0" layoutInCell="1" allowOverlap="1" wp14:anchorId="25FCBD13" wp14:editId="6BEE36E0">
                <wp:simplePos x="0" y="0"/>
                <wp:positionH relativeFrom="column">
                  <wp:posOffset>3203162</wp:posOffset>
                </wp:positionH>
                <wp:positionV relativeFrom="paragraph">
                  <wp:posOffset>312125</wp:posOffset>
                </wp:positionV>
                <wp:extent cx="1413510" cy="3221665"/>
                <wp:effectExtent l="19050" t="19050" r="15240" b="17145"/>
                <wp:wrapNone/>
                <wp:docPr id="138" name="Rectangle 138"/>
                <wp:cNvGraphicFramePr/>
                <a:graphic xmlns:a="http://schemas.openxmlformats.org/drawingml/2006/main">
                  <a:graphicData uri="http://schemas.microsoft.com/office/word/2010/wordprocessingShape">
                    <wps:wsp>
                      <wps:cNvSpPr/>
                      <wps:spPr>
                        <a:xfrm>
                          <a:off x="0" y="0"/>
                          <a:ext cx="1413510" cy="3221665"/>
                        </a:xfrm>
                        <a:prstGeom prst="rect">
                          <a:avLst/>
                        </a:prstGeom>
                        <a:noFill/>
                        <a:ln w="381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99C94" id="Rectangle 138" o:spid="_x0000_s1026" style="position:absolute;margin-left:252.2pt;margin-top:24.6pt;width:111.3pt;height:253.6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" filled="f" strokecolor="#9bbb59 [3206]" strokeweight="3pt"/>
            </w:pict>
          </mc:Fallback>
        </mc:AlternateContent>
      </w:r>
      <w:r>
        <w:rPr>
          <w:noProof/>
        </w:rPr>
        <w:drawing>
          <wp:inline distT="0" distB="0" distL="0" distR="0" wp14:anchorId="2CBC1953" wp14:editId="472458FF">
            <wp:extent cx="6282690" cy="408305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82690" cy="4083050"/>
                    </a:xfrm>
                    <a:prstGeom prst="rect">
                      <a:avLst/>
                    </a:prstGeom>
                  </pic:spPr>
                </pic:pic>
              </a:graphicData>
            </a:graphic>
          </wp:inline>
        </w:drawing>
      </w:r>
    </w:p>
    <w:p w14:paraId="506C6EE5" w14:textId="77777777" w:rsidR="00A813DE" w:rsidRDefault="00A813DE">
      <w:r>
        <w:t>Dit is het Set bins scherm</w:t>
      </w:r>
    </w:p>
    <w:p w14:paraId="6AE71CAF" w14:textId="77777777" w:rsidR="00A813DE" w:rsidRDefault="00A813DE"/>
    <w:p w14:paraId="3F444914" w14:textId="77777777" w:rsidR="00A813DE" w:rsidRPr="00280732" w:rsidRDefault="00A813DE" w:rsidP="00A813DE">
      <w:pPr>
        <w:pStyle w:val="Lijstalinea"/>
        <w:numPr>
          <w:ilvl w:val="0"/>
          <w:numId w:val="194"/>
        </w:numPr>
        <w:rPr>
          <w:color w:val="FF0000"/>
        </w:rPr>
      </w:pPr>
      <w:r>
        <w:rPr>
          <w:color w:val="FF0000"/>
        </w:rPr>
        <w:t xml:space="preserve"> </w:t>
      </w:r>
      <w:r w:rsidRPr="00280732">
        <w:t>Alle</w:t>
      </w:r>
      <w:r>
        <w:t xml:space="preserve"> Destination bins oftewel de locatie waar het metriaal naartoe gaat in een subroute</w:t>
      </w:r>
    </w:p>
    <w:p w14:paraId="39B4667F" w14:textId="77777777" w:rsidR="00A813DE" w:rsidRPr="00280732" w:rsidRDefault="00A813DE" w:rsidP="00A813DE">
      <w:pPr>
        <w:pStyle w:val="Lijstalinea"/>
        <w:numPr>
          <w:ilvl w:val="0"/>
          <w:numId w:val="194"/>
        </w:numPr>
        <w:rPr>
          <w:color w:val="9BBB59" w:themeColor="accent3"/>
        </w:rPr>
      </w:pPr>
      <w:r w:rsidRPr="00280732">
        <w:rPr>
          <w:color w:val="9BBB59" w:themeColor="accent3"/>
        </w:rPr>
        <w:t xml:space="preserve"> </w:t>
      </w:r>
      <w:r w:rsidRPr="00280732">
        <w:t>Alle Source bins oft</w:t>
      </w:r>
      <w:r>
        <w:t>e</w:t>
      </w:r>
      <w:r w:rsidRPr="00280732">
        <w:t>wel de bron waar</w:t>
      </w:r>
      <w:r>
        <w:t xml:space="preserve"> een materiaal vandaag komt</w:t>
      </w:r>
    </w:p>
    <w:p w14:paraId="58CCF4FF" w14:textId="77777777" w:rsidR="00A813DE" w:rsidRPr="00280732" w:rsidRDefault="00A813DE" w:rsidP="00A813DE">
      <w:pPr>
        <w:pStyle w:val="Lijstalinea"/>
        <w:numPr>
          <w:ilvl w:val="0"/>
          <w:numId w:val="194"/>
        </w:numPr>
        <w:rPr>
          <w:color w:val="4F81BD" w:themeColor="accent1"/>
        </w:rPr>
      </w:pPr>
      <w:r w:rsidRPr="00280732">
        <w:rPr>
          <w:color w:val="4F81BD" w:themeColor="accent1"/>
        </w:rPr>
        <w:t xml:space="preserve"> </w:t>
      </w:r>
      <w:r>
        <w:t>Alle huidig beschikbare bins</w:t>
      </w:r>
    </w:p>
    <w:p w14:paraId="49DFB2D4" w14:textId="77777777" w:rsidR="00A813DE" w:rsidRDefault="00A813DE" w:rsidP="003858EA">
      <w:pPr>
        <w:rPr>
          <w:color w:val="4F81BD" w:themeColor="accent1"/>
        </w:rPr>
      </w:pPr>
    </w:p>
    <w:p w14:paraId="25DC40D7" w14:textId="77777777" w:rsidR="00A813DE" w:rsidRPr="00280732" w:rsidRDefault="00A813DE" w:rsidP="003858EA">
      <w:r w:rsidRPr="00280732">
        <w:t xml:space="preserve">Om een </w:t>
      </w:r>
      <w:r>
        <w:t>of meerdere bins toe te voegen selecteer je ze eerst uit de linker kolom. Dit kan met zowel de shift toets als de control toets, maar je kunt ook enkele bins tegelijk selecteren</w:t>
      </w:r>
    </w:p>
    <w:p w14:paraId="0DB03912" w14:textId="77777777" w:rsidR="00A813DE" w:rsidRDefault="00A813DE">
      <w:r>
        <w:br w:type="page"/>
      </w:r>
    </w:p>
    <w:p w14:paraId="3C8A2D86" w14:textId="77777777" w:rsidR="00A813DE" w:rsidRDefault="00A813DE">
      <w:r>
        <w:rPr>
          <w:noProof/>
        </w:rPr>
        <w:lastRenderedPageBreak/>
        <mc:AlternateContent>
          <mc:Choice Requires="wps">
            <w:drawing>
              <wp:anchor distT="0" distB="0" distL="114300" distR="114300" simplePos="0" relativeHeight="251744768" behindDoc="0" locked="0" layoutInCell="1" allowOverlap="1" wp14:anchorId="5877124A" wp14:editId="6B05910C">
                <wp:simplePos x="0" y="0"/>
                <wp:positionH relativeFrom="column">
                  <wp:posOffset>1749706</wp:posOffset>
                </wp:positionH>
                <wp:positionV relativeFrom="paragraph">
                  <wp:posOffset>3687342</wp:posOffset>
                </wp:positionV>
                <wp:extent cx="701748" cy="318977"/>
                <wp:effectExtent l="19050" t="19050" r="22225" b="24130"/>
                <wp:wrapNone/>
                <wp:docPr id="142" name="Rectangle 142"/>
                <wp:cNvGraphicFramePr/>
                <a:graphic xmlns:a="http://schemas.openxmlformats.org/drawingml/2006/main">
                  <a:graphicData uri="http://schemas.microsoft.com/office/word/2010/wordprocessingShape">
                    <wps:wsp>
                      <wps:cNvSpPr/>
                      <wps:spPr>
                        <a:xfrm>
                          <a:off x="0" y="0"/>
                          <a:ext cx="701748" cy="3189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FEFC2" id="Rectangle 142" o:spid="_x0000_s1026" style="position:absolute;margin-left:137.75pt;margin-top:290.35pt;width:55.25pt;height:25.1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" filled="f" strokecolor="red" strokeweight="3pt"/>
            </w:pict>
          </mc:Fallback>
        </mc:AlternateContent>
      </w:r>
      <w:r>
        <w:rPr>
          <w:noProof/>
        </w:rPr>
        <mc:AlternateContent>
          <mc:Choice Requires="wps">
            <w:drawing>
              <wp:anchor distT="0" distB="0" distL="114300" distR="114300" simplePos="0" relativeHeight="251743744" behindDoc="0" locked="0" layoutInCell="1" allowOverlap="1" wp14:anchorId="4F9A7657" wp14:editId="73BAC08B">
                <wp:simplePos x="0" y="0"/>
                <wp:positionH relativeFrom="column">
                  <wp:posOffset>119720</wp:posOffset>
                </wp:positionH>
                <wp:positionV relativeFrom="paragraph">
                  <wp:posOffset>3694504</wp:posOffset>
                </wp:positionV>
                <wp:extent cx="701748" cy="318977"/>
                <wp:effectExtent l="19050" t="19050" r="22225" b="24130"/>
                <wp:wrapNone/>
                <wp:docPr id="141" name="Rectangle 141"/>
                <wp:cNvGraphicFramePr/>
                <a:graphic xmlns:a="http://schemas.openxmlformats.org/drawingml/2006/main">
                  <a:graphicData uri="http://schemas.microsoft.com/office/word/2010/wordprocessingShape">
                    <wps:wsp>
                      <wps:cNvSpPr/>
                      <wps:spPr>
                        <a:xfrm>
                          <a:off x="0" y="0"/>
                          <a:ext cx="701748" cy="3189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7E523" id="Rectangle 141" o:spid="_x0000_s1026" style="position:absolute;margin-left:9.45pt;margin-top:290.9pt;width:55.25pt;height:25.1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" filled="f" strokecolor="red" strokeweight="3pt"/>
            </w:pict>
          </mc:Fallback>
        </mc:AlternateContent>
      </w:r>
      <w:r>
        <w:rPr>
          <w:noProof/>
        </w:rPr>
        <w:drawing>
          <wp:inline distT="0" distB="0" distL="0" distR="0" wp14:anchorId="5E7985A3" wp14:editId="7708A2D7">
            <wp:extent cx="3362325" cy="41529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78237" cy="4172553"/>
                    </a:xfrm>
                    <a:prstGeom prst="rect">
                      <a:avLst/>
                    </a:prstGeom>
                  </pic:spPr>
                </pic:pic>
              </a:graphicData>
            </a:graphic>
          </wp:inline>
        </w:drawing>
      </w:r>
    </w:p>
    <w:p w14:paraId="1C013A2F" w14:textId="77777777" w:rsidR="00A813DE" w:rsidRDefault="00A813DE" w:rsidP="003858EA">
      <w:r>
        <w:t xml:space="preserve">Nadat de gewenste Bins geselecteerd zijn kun je op “Add” klikken onder “Source bins” of “Destination Bins”. </w:t>
      </w:r>
    </w:p>
    <w:p w14:paraId="7621E201" w14:textId="77777777" w:rsidR="00A813DE" w:rsidRDefault="00A813DE"/>
    <w:p w14:paraId="0CE844C4" w14:textId="77777777" w:rsidR="00A813DE" w:rsidRDefault="00A813DE">
      <w:r>
        <w:rPr>
          <w:noProof/>
        </w:rPr>
        <mc:AlternateContent>
          <mc:Choice Requires="wps">
            <w:drawing>
              <wp:anchor distT="0" distB="0" distL="114300" distR="114300" simplePos="0" relativeHeight="251745792" behindDoc="0" locked="0" layoutInCell="1" allowOverlap="1" wp14:anchorId="215C1023" wp14:editId="63E3D645">
                <wp:simplePos x="0" y="0"/>
                <wp:positionH relativeFrom="column">
                  <wp:posOffset>1533850</wp:posOffset>
                </wp:positionH>
                <wp:positionV relativeFrom="paragraph">
                  <wp:posOffset>892042</wp:posOffset>
                </wp:positionV>
                <wp:extent cx="1244009" cy="318977"/>
                <wp:effectExtent l="19050" t="19050" r="13335" b="24130"/>
                <wp:wrapNone/>
                <wp:docPr id="144" name="Rectangle 144"/>
                <wp:cNvGraphicFramePr/>
                <a:graphic xmlns:a="http://schemas.openxmlformats.org/drawingml/2006/main">
                  <a:graphicData uri="http://schemas.microsoft.com/office/word/2010/wordprocessingShape">
                    <wps:wsp>
                      <wps:cNvSpPr/>
                      <wps:spPr>
                        <a:xfrm>
                          <a:off x="0" y="0"/>
                          <a:ext cx="1244009" cy="3189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92AA9" id="Rectangle 144" o:spid="_x0000_s1026" style="position:absolute;margin-left:120.8pt;margin-top:70.25pt;width:97.95pt;height:25.1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" filled="f" strokecolor="red" strokeweight="3pt"/>
            </w:pict>
          </mc:Fallback>
        </mc:AlternateContent>
      </w:r>
      <w:r>
        <w:rPr>
          <w:noProof/>
        </w:rPr>
        <w:drawing>
          <wp:inline distT="0" distB="0" distL="0" distR="0" wp14:anchorId="36A000D0" wp14:editId="334C0D0C">
            <wp:extent cx="5704985" cy="35300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09722" cy="3532941"/>
                    </a:xfrm>
                    <a:prstGeom prst="rect">
                      <a:avLst/>
                    </a:prstGeom>
                  </pic:spPr>
                </pic:pic>
              </a:graphicData>
            </a:graphic>
          </wp:inline>
        </w:drawing>
      </w:r>
    </w:p>
    <w:p w14:paraId="45A2C52E" w14:textId="77777777" w:rsidR="00A813DE" w:rsidRDefault="00A813DE">
      <w:r>
        <w:t>Klik Daarna op “Save” om de bewerkingen op te slaan</w:t>
      </w:r>
    </w:p>
    <w:p w14:paraId="10735579" w14:textId="77777777" w:rsidR="00A813DE" w:rsidRDefault="00A813DE"/>
    <w:p w14:paraId="33A2BBAE" w14:textId="77777777" w:rsidR="00A813DE" w:rsidRDefault="00A813DE">
      <w:r>
        <w:t>*Klik altijd op save hier als je iets veranderd hebt. Er kunnen anders database crashes ontstaan</w:t>
      </w:r>
    </w:p>
    <w:p w14:paraId="0506C8F2" w14:textId="77777777" w:rsidR="00A813DE" w:rsidRDefault="00A813DE">
      <w:r>
        <w:br w:type="page"/>
      </w:r>
    </w:p>
    <w:p w14:paraId="7057B15F" w14:textId="77777777" w:rsidR="00A813DE" w:rsidRDefault="00A813DE" w:rsidP="00A813DE">
      <w:pPr>
        <w:pStyle w:val="Kop2"/>
        <w:ind w:left="0" w:firstLine="0"/>
      </w:pPr>
      <w:bookmarkStart w:id="1512" w:name="_Toc517033932"/>
      <w:r>
        <w:lastRenderedPageBreak/>
        <w:t>Bins verwijderen uit een subroute</w:t>
      </w:r>
      <w:bookmarkEnd w:id="1512"/>
    </w:p>
    <w:p w14:paraId="6F3C71F6" w14:textId="77777777" w:rsidR="00A813DE" w:rsidRDefault="00A813DE" w:rsidP="003858EA"/>
    <w:p w14:paraId="7CECCC4C" w14:textId="77777777" w:rsidR="00A813DE" w:rsidRPr="00191FF8" w:rsidRDefault="00A813DE" w:rsidP="003858EA">
      <w:r>
        <w:t>Open het “set bins” scherm zoals beschreven in paragraaf 9.6</w:t>
      </w:r>
    </w:p>
    <w:p w14:paraId="23666909" w14:textId="77777777" w:rsidR="00A813DE" w:rsidRDefault="00A813DE">
      <w:r>
        <w:rPr>
          <w:noProof/>
        </w:rPr>
        <mc:AlternateContent>
          <mc:Choice Requires="wps">
            <w:drawing>
              <wp:anchor distT="0" distB="0" distL="114300" distR="114300" simplePos="0" relativeHeight="251778560" behindDoc="0" locked="0" layoutInCell="1" allowOverlap="1" wp14:anchorId="079D44E7" wp14:editId="37690698">
                <wp:simplePos x="0" y="0"/>
                <wp:positionH relativeFrom="column">
                  <wp:posOffset>3979338</wp:posOffset>
                </wp:positionH>
                <wp:positionV relativeFrom="paragraph">
                  <wp:posOffset>3720406</wp:posOffset>
                </wp:positionV>
                <wp:extent cx="701748" cy="318770"/>
                <wp:effectExtent l="19050" t="19050" r="22225" b="24130"/>
                <wp:wrapNone/>
                <wp:docPr id="732" name="Rectangle 732"/>
                <wp:cNvGraphicFramePr/>
                <a:graphic xmlns:a="http://schemas.openxmlformats.org/drawingml/2006/main">
                  <a:graphicData uri="http://schemas.microsoft.com/office/word/2010/wordprocessingShape">
                    <wps:wsp>
                      <wps:cNvSpPr/>
                      <wps:spPr>
                        <a:xfrm>
                          <a:off x="0" y="0"/>
                          <a:ext cx="701748" cy="3187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C5F3E" id="Rectangle 732" o:spid="_x0000_s1026" style="position:absolute;margin-left:313.35pt;margin-top:292.95pt;width:55.25pt;height:25.1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" filled="f" strokecolor="red" strokeweight="3pt"/>
            </w:pict>
          </mc:Fallback>
        </mc:AlternateContent>
      </w:r>
      <w:r>
        <w:rPr>
          <w:noProof/>
        </w:rPr>
        <mc:AlternateContent>
          <mc:Choice Requires="wps">
            <w:drawing>
              <wp:anchor distT="0" distB="0" distL="114300" distR="114300" simplePos="0" relativeHeight="251777536" behindDoc="0" locked="0" layoutInCell="1" allowOverlap="1" wp14:anchorId="532EC34B" wp14:editId="4406F86D">
                <wp:simplePos x="0" y="0"/>
                <wp:positionH relativeFrom="column">
                  <wp:posOffset>5524353</wp:posOffset>
                </wp:positionH>
                <wp:positionV relativeFrom="paragraph">
                  <wp:posOffset>3723448</wp:posOffset>
                </wp:positionV>
                <wp:extent cx="701748" cy="318977"/>
                <wp:effectExtent l="19050" t="19050" r="22225" b="24130"/>
                <wp:wrapNone/>
                <wp:docPr id="731" name="Rectangle 731"/>
                <wp:cNvGraphicFramePr/>
                <a:graphic xmlns:a="http://schemas.openxmlformats.org/drawingml/2006/main">
                  <a:graphicData uri="http://schemas.microsoft.com/office/word/2010/wordprocessingShape">
                    <wps:wsp>
                      <wps:cNvSpPr/>
                      <wps:spPr>
                        <a:xfrm>
                          <a:off x="0" y="0"/>
                          <a:ext cx="701748" cy="3189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9659" id="Rectangle 731" o:spid="_x0000_s1026" style="position:absolute;margin-left:435pt;margin-top:293.2pt;width:55.25pt;height:25.1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" filled="f" strokecolor="red" strokeweight="3pt"/>
            </w:pict>
          </mc:Fallback>
        </mc:AlternateContent>
      </w:r>
      <w:r>
        <w:rPr>
          <w:noProof/>
        </w:rPr>
        <w:drawing>
          <wp:inline distT="0" distB="0" distL="0" distR="0" wp14:anchorId="5A7541D1" wp14:editId="5F6ACF0F">
            <wp:extent cx="6282690" cy="4104005"/>
            <wp:effectExtent l="0" t="0" r="381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82690" cy="4104005"/>
                    </a:xfrm>
                    <a:prstGeom prst="rect">
                      <a:avLst/>
                    </a:prstGeom>
                  </pic:spPr>
                </pic:pic>
              </a:graphicData>
            </a:graphic>
          </wp:inline>
        </w:drawing>
      </w:r>
    </w:p>
    <w:p w14:paraId="2AD847A0" w14:textId="77777777" w:rsidR="00A813DE" w:rsidRDefault="00A813DE">
      <w:r>
        <w:t>Selecteer de benodigde bins uit “destination” of “source” en klik Delete.</w:t>
      </w:r>
    </w:p>
    <w:p w14:paraId="4640984C" w14:textId="77777777" w:rsidR="00A813DE" w:rsidRDefault="00A813DE"/>
    <w:p w14:paraId="371F66EA" w14:textId="77777777" w:rsidR="00A813DE" w:rsidRDefault="00A813DE">
      <w:r>
        <w:rPr>
          <w:noProof/>
        </w:rPr>
        <mc:AlternateContent>
          <mc:Choice Requires="wps">
            <w:drawing>
              <wp:anchor distT="0" distB="0" distL="114300" distR="114300" simplePos="0" relativeHeight="251779584" behindDoc="0" locked="0" layoutInCell="1" allowOverlap="1" wp14:anchorId="1F964E04" wp14:editId="643BA194">
                <wp:simplePos x="0" y="0"/>
                <wp:positionH relativeFrom="column">
                  <wp:posOffset>98455</wp:posOffset>
                </wp:positionH>
                <wp:positionV relativeFrom="paragraph">
                  <wp:posOffset>924309</wp:posOffset>
                </wp:positionV>
                <wp:extent cx="1105786" cy="255181"/>
                <wp:effectExtent l="19050" t="19050" r="18415" b="12065"/>
                <wp:wrapNone/>
                <wp:docPr id="734" name="Rectangle 734"/>
                <wp:cNvGraphicFramePr/>
                <a:graphic xmlns:a="http://schemas.openxmlformats.org/drawingml/2006/main">
                  <a:graphicData uri="http://schemas.microsoft.com/office/word/2010/wordprocessingShape">
                    <wps:wsp>
                      <wps:cNvSpPr/>
                      <wps:spPr>
                        <a:xfrm>
                          <a:off x="0" y="0"/>
                          <a:ext cx="1105786" cy="2551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78EA8" id="Rectangle 734" o:spid="_x0000_s1026" style="position:absolute;margin-left:7.75pt;margin-top:72.8pt;width:87.05pt;height:20.1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" filled="f" strokecolor="red" strokeweight="3pt"/>
            </w:pict>
          </mc:Fallback>
        </mc:AlternateContent>
      </w:r>
      <w:r>
        <w:rPr>
          <w:noProof/>
        </w:rPr>
        <w:drawing>
          <wp:inline distT="0" distB="0" distL="0" distR="0" wp14:anchorId="5EB29876" wp14:editId="048FBDB7">
            <wp:extent cx="4034336" cy="3434317"/>
            <wp:effectExtent l="0" t="0" r="4445"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37734" cy="3437209"/>
                    </a:xfrm>
                    <a:prstGeom prst="rect">
                      <a:avLst/>
                    </a:prstGeom>
                  </pic:spPr>
                </pic:pic>
              </a:graphicData>
            </a:graphic>
          </wp:inline>
        </w:drawing>
      </w:r>
    </w:p>
    <w:p w14:paraId="4ABBE78A" w14:textId="77777777" w:rsidR="00A813DE" w:rsidRDefault="00A813DE">
      <w:r>
        <w:t>Klik na de bewerking op “Save”.</w:t>
      </w:r>
      <w:r>
        <w:br w:type="page"/>
      </w:r>
    </w:p>
    <w:p w14:paraId="25AE6C61" w14:textId="77777777" w:rsidR="00A813DE" w:rsidRDefault="00A813DE" w:rsidP="00A813DE">
      <w:pPr>
        <w:pStyle w:val="Kop1"/>
        <w:ind w:left="0" w:firstLine="0"/>
      </w:pPr>
      <w:bookmarkStart w:id="1513" w:name="_Toc517033933"/>
      <w:r>
        <w:lastRenderedPageBreak/>
        <w:t>Unit</w:t>
      </w:r>
      <w:bookmarkEnd w:id="1513"/>
    </w:p>
    <w:p w14:paraId="2F809783" w14:textId="77777777" w:rsidR="00A813DE" w:rsidRPr="003573E0" w:rsidRDefault="00A813DE" w:rsidP="003858EA"/>
    <w:p w14:paraId="734140FF" w14:textId="77777777" w:rsidR="00A813DE" w:rsidRDefault="00A813DE" w:rsidP="00A813DE">
      <w:pPr>
        <w:pStyle w:val="Kop2"/>
        <w:ind w:left="0" w:firstLine="0"/>
      </w:pPr>
      <w:bookmarkStart w:id="1514" w:name="_Toc517033934"/>
      <w:r>
        <w:t>Bewerken</w:t>
      </w:r>
      <w:bookmarkEnd w:id="1514"/>
    </w:p>
    <w:p w14:paraId="2967709F" w14:textId="77777777" w:rsidR="00A813DE" w:rsidRDefault="00A813DE" w:rsidP="003858EA">
      <w:r>
        <w:rPr>
          <w:noProof/>
        </w:rPr>
        <mc:AlternateContent>
          <mc:Choice Requires="wps">
            <w:drawing>
              <wp:anchor distT="0" distB="0" distL="114300" distR="114300" simplePos="0" relativeHeight="251752960" behindDoc="0" locked="0" layoutInCell="1" allowOverlap="1" wp14:anchorId="196DB69A" wp14:editId="2102F05D">
                <wp:simplePos x="0" y="0"/>
                <wp:positionH relativeFrom="column">
                  <wp:posOffset>1568820</wp:posOffset>
                </wp:positionH>
                <wp:positionV relativeFrom="paragraph">
                  <wp:posOffset>2214599</wp:posOffset>
                </wp:positionV>
                <wp:extent cx="1332614" cy="276446"/>
                <wp:effectExtent l="19050" t="19050" r="20320" b="28575"/>
                <wp:wrapNone/>
                <wp:docPr id="688" name="Rectangle 206"/>
                <wp:cNvGraphicFramePr/>
                <a:graphic xmlns:a="http://schemas.openxmlformats.org/drawingml/2006/main">
                  <a:graphicData uri="http://schemas.microsoft.com/office/word/2010/wordprocessingShape">
                    <wps:wsp>
                      <wps:cNvSpPr/>
                      <wps:spPr>
                        <a:xfrm>
                          <a:off x="0" y="0"/>
                          <a:ext cx="1332614" cy="27644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CF437" id="Rectangle 206" o:spid="_x0000_s1026" style="position:absolute;margin-left:123.55pt;margin-top:174.4pt;width:104.95pt;height:21.7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" filled="f" strokecolor="red" strokeweight="3pt"/>
            </w:pict>
          </mc:Fallback>
        </mc:AlternateContent>
      </w:r>
      <w:r>
        <w:rPr>
          <w:noProof/>
        </w:rPr>
        <w:drawing>
          <wp:inline distT="0" distB="0" distL="0" distR="0" wp14:anchorId="08CBDF07" wp14:editId="1037CEB6">
            <wp:extent cx="2895600" cy="3152775"/>
            <wp:effectExtent l="0" t="0" r="0" b="9525"/>
            <wp:docPr id="800"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95600" cy="3152775"/>
                    </a:xfrm>
                    <a:prstGeom prst="rect">
                      <a:avLst/>
                    </a:prstGeom>
                  </pic:spPr>
                </pic:pic>
              </a:graphicData>
            </a:graphic>
          </wp:inline>
        </w:drawing>
      </w:r>
    </w:p>
    <w:p w14:paraId="00585284" w14:textId="77777777" w:rsidR="00A813DE" w:rsidRDefault="00A813DE" w:rsidP="003858EA">
      <w:r>
        <w:t>Rechtsklik op een unit en klik op “Edit”.</w:t>
      </w:r>
    </w:p>
    <w:p w14:paraId="576241C2" w14:textId="77777777" w:rsidR="00A813DE" w:rsidRDefault="00A813DE" w:rsidP="003858EA"/>
    <w:p w14:paraId="6F8184F8" w14:textId="77777777" w:rsidR="00A813DE" w:rsidRDefault="00A813DE" w:rsidP="003858EA">
      <w:r>
        <w:rPr>
          <w:noProof/>
        </w:rPr>
        <w:drawing>
          <wp:inline distT="0" distB="0" distL="0" distR="0" wp14:anchorId="4801D450" wp14:editId="093AE3BF">
            <wp:extent cx="2124075" cy="1543050"/>
            <wp:effectExtent l="0" t="0" r="9525" b="0"/>
            <wp:docPr id="80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24075" cy="1543050"/>
                    </a:xfrm>
                    <a:prstGeom prst="rect">
                      <a:avLst/>
                    </a:prstGeom>
                  </pic:spPr>
                </pic:pic>
              </a:graphicData>
            </a:graphic>
          </wp:inline>
        </w:drawing>
      </w:r>
    </w:p>
    <w:p w14:paraId="56D70FFC" w14:textId="77777777" w:rsidR="00A813DE" w:rsidRPr="00FE0875" w:rsidRDefault="00A813DE" w:rsidP="003858EA">
      <w:r>
        <w:t>Deze pop-up verschijnt omdat je het object in de datagrid moet aanpassen. Doe dit niet want dit werkt niet.</w:t>
      </w:r>
    </w:p>
    <w:p w14:paraId="138D13FC" w14:textId="77777777" w:rsidR="00A813DE" w:rsidRPr="00BF0888" w:rsidRDefault="00A813DE" w:rsidP="003858EA"/>
    <w:p w14:paraId="2644716E" w14:textId="77777777" w:rsidR="00A813DE" w:rsidRPr="00BF0888" w:rsidRDefault="00A813DE" w:rsidP="003858EA">
      <w:r>
        <w:br w:type="page"/>
      </w:r>
    </w:p>
    <w:p w14:paraId="2AC05C5C" w14:textId="77777777" w:rsidR="00A813DE" w:rsidRDefault="00A813DE" w:rsidP="00A813DE">
      <w:pPr>
        <w:pStyle w:val="Kop2"/>
        <w:ind w:left="0" w:firstLine="0"/>
      </w:pPr>
      <w:bookmarkStart w:id="1515" w:name="_Toc517033935"/>
      <w:r>
        <w:lastRenderedPageBreak/>
        <w:t>Verwijderen</w:t>
      </w:r>
      <w:bookmarkEnd w:id="1515"/>
    </w:p>
    <w:p w14:paraId="30A3EF45" w14:textId="77777777" w:rsidR="00A813DE" w:rsidRDefault="00A813DE" w:rsidP="003858EA">
      <w:r w:rsidRPr="00BF0888">
        <w:t>Open het set Unit scherm op de</w:t>
      </w:r>
      <w:r>
        <w:t>zelfde manier als in paragraaf 8.3.</w:t>
      </w:r>
    </w:p>
    <w:p w14:paraId="1C1EE63D" w14:textId="77777777" w:rsidR="00A813DE" w:rsidRPr="00512A30" w:rsidRDefault="00A813DE" w:rsidP="003858EA"/>
    <w:p w14:paraId="6873602A" w14:textId="77777777" w:rsidR="00A813DE" w:rsidRPr="00BF0888" w:rsidRDefault="00A813DE" w:rsidP="003858EA"/>
    <w:p w14:paraId="2D3D1954" w14:textId="77777777" w:rsidR="00A813DE" w:rsidRDefault="00A813DE" w:rsidP="003858EA">
      <w:pPr>
        <w:rPr>
          <w:u w:val="single"/>
        </w:rPr>
      </w:pPr>
      <w:r w:rsidRPr="00BF0888">
        <w:rPr>
          <w:u w:val="single"/>
        </w:rPr>
        <w:t>Juiste manier</w:t>
      </w:r>
    </w:p>
    <w:p w14:paraId="1C017ED7" w14:textId="77777777" w:rsidR="00A813DE" w:rsidRDefault="00A813DE" w:rsidP="003858EA">
      <w:pPr>
        <w:rPr>
          <w:u w:val="single"/>
        </w:rPr>
      </w:pPr>
      <w:r>
        <w:rPr>
          <w:noProof/>
        </w:rPr>
        <w:drawing>
          <wp:inline distT="0" distB="0" distL="0" distR="0" wp14:anchorId="333FD255" wp14:editId="3274C658">
            <wp:extent cx="6282690" cy="1957070"/>
            <wp:effectExtent l="0" t="0" r="3810" b="5080"/>
            <wp:docPr id="802"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2690" cy="1957070"/>
                    </a:xfrm>
                    <a:prstGeom prst="rect">
                      <a:avLst/>
                    </a:prstGeom>
                  </pic:spPr>
                </pic:pic>
              </a:graphicData>
            </a:graphic>
          </wp:inline>
        </w:drawing>
      </w:r>
    </w:p>
    <w:p w14:paraId="006BB0FC" w14:textId="77777777" w:rsidR="00A813DE" w:rsidRPr="00512A30" w:rsidRDefault="00A813DE" w:rsidP="003858EA">
      <w:r w:rsidRPr="00512A30">
        <w:t xml:space="preserve">Rechtsklik op </w:t>
      </w:r>
      <w:r>
        <w:t>een unit en klik “Remove” en klik op “Finish”</w:t>
      </w:r>
    </w:p>
    <w:p w14:paraId="3E7173D6" w14:textId="77777777" w:rsidR="00A813DE" w:rsidRDefault="00A813DE" w:rsidP="003858EA"/>
    <w:p w14:paraId="2175ACBD" w14:textId="77777777" w:rsidR="00A813DE" w:rsidRDefault="00A813DE" w:rsidP="003858EA">
      <w:pPr>
        <w:rPr>
          <w:u w:val="single"/>
        </w:rPr>
      </w:pPr>
      <w:r w:rsidRPr="00BF0888">
        <w:rPr>
          <w:u w:val="single"/>
        </w:rPr>
        <w:t>Onjuiste manier</w:t>
      </w:r>
    </w:p>
    <w:p w14:paraId="3A70A55A" w14:textId="77777777" w:rsidR="00A813DE" w:rsidRDefault="00A813DE" w:rsidP="003858EA">
      <w:pPr>
        <w:rPr>
          <w:u w:val="single"/>
        </w:rPr>
      </w:pPr>
      <w:r>
        <w:rPr>
          <w:noProof/>
        </w:rPr>
        <mc:AlternateContent>
          <mc:Choice Requires="wps">
            <w:drawing>
              <wp:anchor distT="0" distB="0" distL="114300" distR="114300" simplePos="0" relativeHeight="251751936" behindDoc="0" locked="0" layoutInCell="1" allowOverlap="1" wp14:anchorId="44E9F20A" wp14:editId="5DF73BD4">
                <wp:simplePos x="0" y="0"/>
                <wp:positionH relativeFrom="column">
                  <wp:posOffset>1568820</wp:posOffset>
                </wp:positionH>
                <wp:positionV relativeFrom="paragraph">
                  <wp:posOffset>2425862</wp:posOffset>
                </wp:positionV>
                <wp:extent cx="1332614" cy="276446"/>
                <wp:effectExtent l="19050" t="19050" r="20320" b="28575"/>
                <wp:wrapNone/>
                <wp:docPr id="703" name="Rectangle 202"/>
                <wp:cNvGraphicFramePr/>
                <a:graphic xmlns:a="http://schemas.openxmlformats.org/drawingml/2006/main">
                  <a:graphicData uri="http://schemas.microsoft.com/office/word/2010/wordprocessingShape">
                    <wps:wsp>
                      <wps:cNvSpPr/>
                      <wps:spPr>
                        <a:xfrm>
                          <a:off x="0" y="0"/>
                          <a:ext cx="1332614" cy="27644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7FDD0" id="Rectangle 202" o:spid="_x0000_s1026" style="position:absolute;margin-left:123.55pt;margin-top:191pt;width:104.95pt;height:21.7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" filled="f" strokecolor="red" strokeweight="3pt"/>
            </w:pict>
          </mc:Fallback>
        </mc:AlternateContent>
      </w:r>
      <w:r>
        <w:rPr>
          <w:noProof/>
        </w:rPr>
        <w:drawing>
          <wp:inline distT="0" distB="0" distL="0" distR="0" wp14:anchorId="70BF17D1" wp14:editId="6E01AB07">
            <wp:extent cx="2895600" cy="3152775"/>
            <wp:effectExtent l="0" t="0" r="0" b="9525"/>
            <wp:docPr id="803"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95600" cy="3152775"/>
                    </a:xfrm>
                    <a:prstGeom prst="rect">
                      <a:avLst/>
                    </a:prstGeom>
                  </pic:spPr>
                </pic:pic>
              </a:graphicData>
            </a:graphic>
          </wp:inline>
        </w:drawing>
      </w:r>
    </w:p>
    <w:p w14:paraId="0E844D9B" w14:textId="77777777" w:rsidR="00A813DE" w:rsidRDefault="00A813DE" w:rsidP="003858EA">
      <w:r w:rsidRPr="00512A30">
        <w:t xml:space="preserve">Rechtsklik op </w:t>
      </w:r>
      <w:r>
        <w:t xml:space="preserve">een unit en klik “Remove”. </w:t>
      </w:r>
    </w:p>
    <w:p w14:paraId="04A1F9F8" w14:textId="77777777" w:rsidR="00A813DE" w:rsidRDefault="00A813DE" w:rsidP="003858EA">
      <w:pPr>
        <w:rPr>
          <w:u w:val="single"/>
        </w:rPr>
      </w:pPr>
    </w:p>
    <w:p w14:paraId="54FF5D95" w14:textId="77777777" w:rsidR="00A813DE" w:rsidRPr="00E42E70" w:rsidRDefault="00A813DE" w:rsidP="003858EA">
      <w:r w:rsidRPr="00E42E70">
        <w:t>*Het systeem geeft geen fouten aan</w:t>
      </w:r>
      <w:r>
        <w:t xml:space="preserve"> maar ook geen feedback. Er gebeurt eigenlijk helemaal niets.</w:t>
      </w:r>
    </w:p>
    <w:p w14:paraId="63B609B3" w14:textId="77777777" w:rsidR="00A813DE" w:rsidRPr="00BF0888" w:rsidRDefault="00A813DE" w:rsidP="003858EA">
      <w:pPr>
        <w:rPr>
          <w:u w:val="single"/>
        </w:rPr>
      </w:pPr>
    </w:p>
    <w:p w14:paraId="599EF96F" w14:textId="77777777" w:rsidR="00A813DE" w:rsidRDefault="00A813DE" w:rsidP="003858EA"/>
    <w:p w14:paraId="42D3F642" w14:textId="77777777" w:rsidR="00A813DE" w:rsidRPr="00E14E5A" w:rsidRDefault="00A813DE" w:rsidP="00A813DE">
      <w:pPr>
        <w:pStyle w:val="Kop2"/>
        <w:ind w:left="0" w:firstLine="0"/>
      </w:pPr>
      <w:bookmarkStart w:id="1516" w:name="_Toc517033936"/>
      <w:r>
        <w:lastRenderedPageBreak/>
        <w:t>Valideren</w:t>
      </w:r>
      <w:bookmarkEnd w:id="1516"/>
    </w:p>
    <w:p w14:paraId="589B2122" w14:textId="77777777" w:rsidR="00A813DE" w:rsidRPr="005D3A8A" w:rsidRDefault="00A813DE" w:rsidP="003858EA">
      <w:r>
        <w:rPr>
          <w:noProof/>
        </w:rPr>
        <mc:AlternateContent>
          <mc:Choice Requires="wps">
            <w:drawing>
              <wp:anchor distT="0" distB="0" distL="114300" distR="114300" simplePos="0" relativeHeight="251750912" behindDoc="0" locked="0" layoutInCell="1" allowOverlap="1" wp14:anchorId="510B205B" wp14:editId="32E523CB">
                <wp:simplePos x="0" y="0"/>
                <wp:positionH relativeFrom="column">
                  <wp:posOffset>1565748</wp:posOffset>
                </wp:positionH>
                <wp:positionV relativeFrom="paragraph">
                  <wp:posOffset>2812357</wp:posOffset>
                </wp:positionV>
                <wp:extent cx="1332614" cy="276446"/>
                <wp:effectExtent l="19050" t="19050" r="20320" b="28575"/>
                <wp:wrapNone/>
                <wp:docPr id="704" name="Rectangle 196"/>
                <wp:cNvGraphicFramePr/>
                <a:graphic xmlns:a="http://schemas.openxmlformats.org/drawingml/2006/main">
                  <a:graphicData uri="http://schemas.microsoft.com/office/word/2010/wordprocessingShape">
                    <wps:wsp>
                      <wps:cNvSpPr/>
                      <wps:spPr>
                        <a:xfrm>
                          <a:off x="0" y="0"/>
                          <a:ext cx="1332614" cy="27644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1001C" id="Rectangle 196" o:spid="_x0000_s1026" style="position:absolute;margin-left:123.3pt;margin-top:221.45pt;width:104.95pt;height:21.7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" filled="f" strokecolor="red" strokeweight="3pt"/>
            </w:pict>
          </mc:Fallback>
        </mc:AlternateContent>
      </w:r>
      <w:r>
        <w:rPr>
          <w:noProof/>
        </w:rPr>
        <w:drawing>
          <wp:inline distT="0" distB="0" distL="0" distR="0" wp14:anchorId="1B9AE955" wp14:editId="20F61967">
            <wp:extent cx="2895600" cy="3152775"/>
            <wp:effectExtent l="0" t="0" r="0" b="9525"/>
            <wp:docPr id="804"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95600" cy="3152775"/>
                    </a:xfrm>
                    <a:prstGeom prst="rect">
                      <a:avLst/>
                    </a:prstGeom>
                  </pic:spPr>
                </pic:pic>
              </a:graphicData>
            </a:graphic>
          </wp:inline>
        </w:drawing>
      </w:r>
    </w:p>
    <w:p w14:paraId="5253096A" w14:textId="77777777" w:rsidR="00A813DE" w:rsidRDefault="00A813DE" w:rsidP="003858EA"/>
    <w:p w14:paraId="569D0F35" w14:textId="77777777" w:rsidR="00A813DE" w:rsidRDefault="00A813DE" w:rsidP="003858EA">
      <w:r>
        <w:t>Rechtsklik op een unit en klik op “Validate”</w:t>
      </w:r>
    </w:p>
    <w:p w14:paraId="625D4D14" w14:textId="77777777" w:rsidR="00A813DE" w:rsidRDefault="00A813DE" w:rsidP="003858EA"/>
    <w:p w14:paraId="3062D687" w14:textId="77777777" w:rsidR="00A813DE" w:rsidRDefault="00A813DE" w:rsidP="003858EA">
      <w:r>
        <w:rPr>
          <w:noProof/>
        </w:rPr>
        <w:drawing>
          <wp:inline distT="0" distB="0" distL="0" distR="0" wp14:anchorId="1C394EC0" wp14:editId="5D8ED66B">
            <wp:extent cx="1495425" cy="1504950"/>
            <wp:effectExtent l="0" t="0" r="9525" b="0"/>
            <wp:docPr id="805"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95425" cy="1504950"/>
                    </a:xfrm>
                    <a:prstGeom prst="rect">
                      <a:avLst/>
                    </a:prstGeom>
                  </pic:spPr>
                </pic:pic>
              </a:graphicData>
            </a:graphic>
          </wp:inline>
        </w:drawing>
      </w:r>
    </w:p>
    <w:p w14:paraId="5ACCBFD9" w14:textId="77777777" w:rsidR="00A813DE" w:rsidRDefault="00A813DE" w:rsidP="003858EA">
      <w:r>
        <w:t>*Object is altijd valide. Er is namelijk geen mogelijkheid om dit object op een of andere manier invalide te krijgen. Deze functie is kort gezegd nutteloos</w:t>
      </w:r>
    </w:p>
    <w:p w14:paraId="7BE8DA9E" w14:textId="77777777" w:rsidR="00A813DE" w:rsidRDefault="00A813DE">
      <w:r>
        <w:br w:type="page"/>
      </w:r>
    </w:p>
    <w:p w14:paraId="2F17EA18" w14:textId="77777777" w:rsidR="00A813DE" w:rsidRDefault="00A813DE" w:rsidP="00A813DE">
      <w:pPr>
        <w:pStyle w:val="Kop2"/>
        <w:ind w:left="0" w:firstLine="0"/>
      </w:pPr>
      <w:bookmarkStart w:id="1517" w:name="_Toc517033937"/>
      <w:r>
        <w:lastRenderedPageBreak/>
        <w:t>Proportioning location</w:t>
      </w:r>
      <w:bookmarkEnd w:id="1517"/>
    </w:p>
    <w:p w14:paraId="437C5696" w14:textId="77777777" w:rsidR="00A813DE" w:rsidRDefault="00A813DE" w:rsidP="003858EA">
      <w:r>
        <w:t>Een “propertioninglocation” oftewel weeglocatie wordt automatisch aangemaakt bij het aanmaken van een specifiek type unit.</w:t>
      </w:r>
    </w:p>
    <w:p w14:paraId="1412975B" w14:textId="77777777" w:rsidR="00A813DE" w:rsidRDefault="00A813DE" w:rsidP="003858EA"/>
    <w:p w14:paraId="28452FE3" w14:textId="77777777" w:rsidR="00A813DE" w:rsidRDefault="00A813DE" w:rsidP="003858EA">
      <w:r>
        <w:rPr>
          <w:noProof/>
        </w:rPr>
        <w:drawing>
          <wp:inline distT="0" distB="0" distL="0" distR="0" wp14:anchorId="4BC4A954" wp14:editId="52A0C8EA">
            <wp:extent cx="5848350" cy="2619375"/>
            <wp:effectExtent l="0" t="0" r="0" b="9525"/>
            <wp:docPr id="8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48350" cy="2619375"/>
                    </a:xfrm>
                    <a:prstGeom prst="rect">
                      <a:avLst/>
                    </a:prstGeom>
                  </pic:spPr>
                </pic:pic>
              </a:graphicData>
            </a:graphic>
          </wp:inline>
        </w:drawing>
      </w:r>
    </w:p>
    <w:p w14:paraId="014AE94A" w14:textId="77777777" w:rsidR="00A813DE" w:rsidRDefault="00A813DE" w:rsidP="003858EA">
      <w:r>
        <w:t>Bij het aanmaken van een “Proportioning Wiegher” krijg je een pop-up om benodigde velden hiervoor in te vullen.</w:t>
      </w:r>
    </w:p>
    <w:p w14:paraId="31E47CD9" w14:textId="77777777" w:rsidR="00A813DE" w:rsidRDefault="00A813DE" w:rsidP="003858EA"/>
    <w:p w14:paraId="259656D1" w14:textId="77777777" w:rsidR="00A813DE" w:rsidRDefault="00A813DE" w:rsidP="003858EA">
      <w:r>
        <w:rPr>
          <w:noProof/>
        </w:rPr>
        <w:drawing>
          <wp:inline distT="0" distB="0" distL="0" distR="0" wp14:anchorId="7D48AB32" wp14:editId="67DC9679">
            <wp:extent cx="2867025" cy="2038350"/>
            <wp:effectExtent l="0" t="0" r="9525" b="0"/>
            <wp:docPr id="8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67025" cy="2038350"/>
                    </a:xfrm>
                    <a:prstGeom prst="rect">
                      <a:avLst/>
                    </a:prstGeom>
                  </pic:spPr>
                </pic:pic>
              </a:graphicData>
            </a:graphic>
          </wp:inline>
        </w:drawing>
      </w:r>
    </w:p>
    <w:p w14:paraId="138D67EF" w14:textId="77777777" w:rsidR="00A813DE" w:rsidRDefault="00A813DE" w:rsidP="003858EA">
      <w:r>
        <w:t>Vul alle velden hier in en druk dan op “Complete”.</w:t>
      </w:r>
    </w:p>
    <w:p w14:paraId="32D8E90B" w14:textId="77777777" w:rsidR="00A813DE" w:rsidRDefault="00A813DE" w:rsidP="003858EA"/>
    <w:p w14:paraId="46712971" w14:textId="77777777" w:rsidR="00A813DE" w:rsidRDefault="00A813DE" w:rsidP="003858EA">
      <w:r>
        <w:rPr>
          <w:noProof/>
        </w:rPr>
        <mc:AlternateContent>
          <mc:Choice Requires="wps">
            <w:drawing>
              <wp:anchor distT="0" distB="0" distL="114300" distR="114300" simplePos="0" relativeHeight="251784704" behindDoc="0" locked="0" layoutInCell="1" allowOverlap="1" wp14:anchorId="14857CCC" wp14:editId="6011539B">
                <wp:simplePos x="0" y="0"/>
                <wp:positionH relativeFrom="column">
                  <wp:posOffset>5127656</wp:posOffset>
                </wp:positionH>
                <wp:positionV relativeFrom="paragraph">
                  <wp:posOffset>106931</wp:posOffset>
                </wp:positionV>
                <wp:extent cx="339518" cy="212430"/>
                <wp:effectExtent l="19050" t="19050" r="22860" b="16510"/>
                <wp:wrapNone/>
                <wp:docPr id="705" name="Rectangle 25"/>
                <wp:cNvGraphicFramePr/>
                <a:graphic xmlns:a="http://schemas.openxmlformats.org/drawingml/2006/main">
                  <a:graphicData uri="http://schemas.microsoft.com/office/word/2010/wordprocessingShape">
                    <wps:wsp>
                      <wps:cNvSpPr/>
                      <wps:spPr>
                        <a:xfrm>
                          <a:off x="0" y="0"/>
                          <a:ext cx="339518" cy="2124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5D8C0" id="Rectangle 25" o:spid="_x0000_s1026" style="position:absolute;margin-left:403.75pt;margin-top:8.4pt;width:26.75pt;height:16.7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" filled="f" strokecolor="red" strokeweight="3pt"/>
            </w:pict>
          </mc:Fallback>
        </mc:AlternateContent>
      </w:r>
      <w:r>
        <w:rPr>
          <w:noProof/>
        </w:rPr>
        <w:drawing>
          <wp:inline distT="0" distB="0" distL="0" distR="0" wp14:anchorId="13C155AD" wp14:editId="7B0084B1">
            <wp:extent cx="5667375" cy="590550"/>
            <wp:effectExtent l="0" t="0" r="9525" b="0"/>
            <wp:docPr id="8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67375" cy="590550"/>
                    </a:xfrm>
                    <a:prstGeom prst="rect">
                      <a:avLst/>
                    </a:prstGeom>
                  </pic:spPr>
                </pic:pic>
              </a:graphicData>
            </a:graphic>
          </wp:inline>
        </w:drawing>
      </w:r>
    </w:p>
    <w:p w14:paraId="7E4FBF75" w14:textId="77777777" w:rsidR="00A813DE" w:rsidRDefault="00A813DE" w:rsidP="003858EA">
      <w:r>
        <w:t>Druk als laatste weer op “Finish”</w:t>
      </w:r>
    </w:p>
    <w:p w14:paraId="5470E722" w14:textId="77777777" w:rsidR="00A813DE" w:rsidRDefault="00A813DE" w:rsidP="003858EA"/>
    <w:p w14:paraId="0A5FF878" w14:textId="77777777" w:rsidR="00A813DE" w:rsidRPr="00E54C98" w:rsidRDefault="00A813DE" w:rsidP="003858EA">
      <w:r>
        <w:br w:type="page"/>
      </w:r>
    </w:p>
    <w:p w14:paraId="1ECBC366" w14:textId="77777777" w:rsidR="00A813DE" w:rsidRDefault="00A813DE" w:rsidP="00A813DE">
      <w:pPr>
        <w:pStyle w:val="Kop2"/>
        <w:ind w:left="0" w:firstLine="0"/>
      </w:pPr>
      <w:r>
        <w:lastRenderedPageBreak/>
        <w:t xml:space="preserve"> </w:t>
      </w:r>
      <w:bookmarkStart w:id="1518" w:name="_Toc517033938"/>
      <w:r>
        <w:t>proportioning instrument</w:t>
      </w:r>
      <w:bookmarkEnd w:id="1518"/>
    </w:p>
    <w:p w14:paraId="0A13F58D" w14:textId="77777777" w:rsidR="00A813DE" w:rsidRDefault="00A813DE" w:rsidP="003858EA">
      <w:r>
        <w:t>Na het aanmaken van een “Proportioninglocation” (paragraaf 10.4) kun je de instrumenten die daarbij horen instellen.</w:t>
      </w:r>
    </w:p>
    <w:p w14:paraId="3ABFDF5D" w14:textId="77777777" w:rsidR="00A813DE" w:rsidRDefault="00A813DE" w:rsidP="003858EA"/>
    <w:p w14:paraId="6DE8D503" w14:textId="77777777" w:rsidR="00A813DE" w:rsidRDefault="00A813DE" w:rsidP="003858EA">
      <w:r>
        <w:rPr>
          <w:noProof/>
        </w:rPr>
        <mc:AlternateContent>
          <mc:Choice Requires="wps">
            <w:drawing>
              <wp:anchor distT="0" distB="0" distL="114300" distR="114300" simplePos="0" relativeHeight="251785728" behindDoc="0" locked="0" layoutInCell="1" allowOverlap="1" wp14:anchorId="5DEF7901" wp14:editId="4701FB32">
                <wp:simplePos x="0" y="0"/>
                <wp:positionH relativeFrom="column">
                  <wp:posOffset>651348</wp:posOffset>
                </wp:positionH>
                <wp:positionV relativeFrom="paragraph">
                  <wp:posOffset>1934136</wp:posOffset>
                </wp:positionV>
                <wp:extent cx="1265274" cy="202019"/>
                <wp:effectExtent l="19050" t="19050" r="11430" b="26670"/>
                <wp:wrapNone/>
                <wp:docPr id="706" name="Rectangle 688"/>
                <wp:cNvGraphicFramePr/>
                <a:graphic xmlns:a="http://schemas.openxmlformats.org/drawingml/2006/main">
                  <a:graphicData uri="http://schemas.microsoft.com/office/word/2010/wordprocessingShape">
                    <wps:wsp>
                      <wps:cNvSpPr/>
                      <wps:spPr>
                        <a:xfrm>
                          <a:off x="0" y="0"/>
                          <a:ext cx="1265274" cy="2020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C4C3A" id="Rectangle 688" o:spid="_x0000_s1026" style="position:absolute;margin-left:51.3pt;margin-top:152.3pt;width:99.65pt;height:15.9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" filled="f" strokecolor="red" strokeweight="3pt"/>
            </w:pict>
          </mc:Fallback>
        </mc:AlternateContent>
      </w:r>
      <w:r>
        <w:rPr>
          <w:noProof/>
        </w:rPr>
        <w:drawing>
          <wp:inline distT="0" distB="0" distL="0" distR="0" wp14:anchorId="320E9338" wp14:editId="74328DF4">
            <wp:extent cx="1990725" cy="2219325"/>
            <wp:effectExtent l="0" t="0" r="9525" b="9525"/>
            <wp:docPr id="8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90725" cy="2219325"/>
                    </a:xfrm>
                    <a:prstGeom prst="rect">
                      <a:avLst/>
                    </a:prstGeom>
                  </pic:spPr>
                </pic:pic>
              </a:graphicData>
            </a:graphic>
          </wp:inline>
        </w:drawing>
      </w:r>
    </w:p>
    <w:p w14:paraId="1840D951" w14:textId="77777777" w:rsidR="00A813DE" w:rsidRDefault="00A813DE" w:rsidP="003858EA">
      <w:r>
        <w:t>Wanneer een nieuw “ProportioningLocation” is aangemaakt verschijnt er een nieuw veld onder de zojuist aangemaakt PW unit.</w:t>
      </w:r>
    </w:p>
    <w:p w14:paraId="0ADDAA68" w14:textId="77777777" w:rsidR="00A813DE" w:rsidRDefault="00A813DE" w:rsidP="003858EA"/>
    <w:p w14:paraId="74DF112C" w14:textId="77777777" w:rsidR="00A813DE" w:rsidRDefault="00A813DE" w:rsidP="003858EA">
      <w:r>
        <w:rPr>
          <w:noProof/>
        </w:rPr>
        <mc:AlternateContent>
          <mc:Choice Requires="wps">
            <w:drawing>
              <wp:anchor distT="0" distB="0" distL="114300" distR="114300" simplePos="0" relativeHeight="251786752" behindDoc="0" locked="0" layoutInCell="1" allowOverlap="1" wp14:anchorId="527CB5D6" wp14:editId="1558B7AC">
                <wp:simplePos x="0" y="0"/>
                <wp:positionH relativeFrom="column">
                  <wp:posOffset>576919</wp:posOffset>
                </wp:positionH>
                <wp:positionV relativeFrom="paragraph">
                  <wp:posOffset>1364909</wp:posOffset>
                </wp:positionV>
                <wp:extent cx="1541721" cy="276447"/>
                <wp:effectExtent l="19050" t="19050" r="20955" b="28575"/>
                <wp:wrapNone/>
                <wp:docPr id="707" name="Rectangle 705"/>
                <wp:cNvGraphicFramePr/>
                <a:graphic xmlns:a="http://schemas.openxmlformats.org/drawingml/2006/main">
                  <a:graphicData uri="http://schemas.microsoft.com/office/word/2010/wordprocessingShape">
                    <wps:wsp>
                      <wps:cNvSpPr/>
                      <wps:spPr>
                        <a:xfrm>
                          <a:off x="0" y="0"/>
                          <a:ext cx="1541721" cy="2764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7D849" id="Rectangle 705" o:spid="_x0000_s1026" style="position:absolute;margin-left:45.45pt;margin-top:107.45pt;width:121.4pt;height:21.7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" filled="f" strokecolor="red" strokeweight="3pt"/>
            </w:pict>
          </mc:Fallback>
        </mc:AlternateContent>
      </w:r>
      <w:r>
        <w:rPr>
          <w:noProof/>
        </w:rPr>
        <w:drawing>
          <wp:inline distT="0" distB="0" distL="0" distR="0" wp14:anchorId="078B0EAA" wp14:editId="7CBE46AD">
            <wp:extent cx="2228850" cy="1752600"/>
            <wp:effectExtent l="0" t="0" r="0" b="0"/>
            <wp:docPr id="81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28850" cy="1752600"/>
                    </a:xfrm>
                    <a:prstGeom prst="rect">
                      <a:avLst/>
                    </a:prstGeom>
                  </pic:spPr>
                </pic:pic>
              </a:graphicData>
            </a:graphic>
          </wp:inline>
        </w:drawing>
      </w:r>
    </w:p>
    <w:p w14:paraId="2CA2CA6F" w14:textId="77777777" w:rsidR="00A813DE" w:rsidRDefault="00A813DE" w:rsidP="003858EA">
      <w:r>
        <w:t>Rechtsklik de “ProportioningLocation” en klik op “Set Prop Ins”</w:t>
      </w:r>
    </w:p>
    <w:p w14:paraId="7C3CCB21" w14:textId="77777777" w:rsidR="00A813DE" w:rsidRDefault="00A813DE" w:rsidP="003858EA"/>
    <w:p w14:paraId="4349A3C7" w14:textId="77777777" w:rsidR="00A813DE" w:rsidRDefault="00A813DE" w:rsidP="003858EA"/>
    <w:p w14:paraId="7B1CED9E" w14:textId="77777777" w:rsidR="00A813DE" w:rsidRDefault="00A813DE" w:rsidP="003858EA"/>
    <w:p w14:paraId="1FD4CEEC" w14:textId="77777777" w:rsidR="00A813DE" w:rsidRPr="00443C6F" w:rsidRDefault="00A813DE" w:rsidP="003858EA"/>
    <w:p w14:paraId="4212E569" w14:textId="77777777" w:rsidR="00A813DE" w:rsidRPr="00E14E5A" w:rsidRDefault="00A813DE" w:rsidP="003858EA"/>
    <w:p w14:paraId="69F7D764" w14:textId="77777777" w:rsidR="00A813DE" w:rsidRDefault="00A813DE" w:rsidP="003858EA">
      <w:pPr>
        <w:sectPr w:rsidR="00A813DE" w:rsidSect="003858EA">
          <w:pgSz w:w="11907" w:h="16840" w:code="9"/>
          <w:pgMar w:top="1985" w:right="862" w:bottom="578" w:left="1151" w:header="561" w:footer="414" w:gutter="0"/>
          <w:cols w:space="708"/>
          <w:docGrid w:linePitch="360"/>
        </w:sectPr>
      </w:pPr>
      <w:r>
        <w:br w:type="page"/>
      </w:r>
    </w:p>
    <w:p w14:paraId="640F06E5" w14:textId="77777777" w:rsidR="00A813DE" w:rsidRDefault="00A813DE" w:rsidP="003858EA">
      <w:r>
        <w:rPr>
          <w:noProof/>
        </w:rPr>
        <w:lastRenderedPageBreak/>
        <w:drawing>
          <wp:inline distT="0" distB="0" distL="0" distR="0" wp14:anchorId="2AAA6085" wp14:editId="6545A9F4">
            <wp:extent cx="10728251" cy="5582073"/>
            <wp:effectExtent l="0" t="0" r="0" b="0"/>
            <wp:docPr id="811"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0746368" cy="5591500"/>
                    </a:xfrm>
                    <a:prstGeom prst="rect">
                      <a:avLst/>
                    </a:prstGeom>
                  </pic:spPr>
                </pic:pic>
              </a:graphicData>
            </a:graphic>
          </wp:inline>
        </w:drawing>
      </w:r>
    </w:p>
    <w:p w14:paraId="2F886ACA" w14:textId="77777777" w:rsidR="00A813DE" w:rsidRDefault="00A813DE" w:rsidP="003858EA">
      <w:r>
        <w:t>Om een bepaalde bin toe te kunnen voegen aan een bepaald instrument. Moet je eerst de gewenste bins in de meest linkse kolom selecteren. Dit kan met zowel er de Shift als control toets gedaan worden.</w:t>
      </w:r>
    </w:p>
    <w:p w14:paraId="1F759AEE" w14:textId="77777777" w:rsidR="00A813DE" w:rsidRDefault="00A813DE" w:rsidP="003858EA">
      <w:r>
        <w:t>Wanneer de gewenste bins geselecteerd zijn druk op een van de “Add to” knoppen direct onderaan de bin.</w:t>
      </w:r>
    </w:p>
    <w:p w14:paraId="7DC5643D" w14:textId="77777777" w:rsidR="00A813DE" w:rsidRDefault="00A813DE" w:rsidP="003858EA"/>
    <w:p w14:paraId="18A378D1" w14:textId="77777777" w:rsidR="00A813DE" w:rsidRDefault="00A813DE" w:rsidP="003858EA">
      <w:r>
        <w:t>Druk daarna op “Save” om je bewerking mee op te slaan.</w:t>
      </w:r>
    </w:p>
    <w:p w14:paraId="525E98C1" w14:textId="77777777" w:rsidR="00A813DE" w:rsidRDefault="00A813DE">
      <w:r>
        <w:br w:type="page"/>
      </w:r>
    </w:p>
    <w:p w14:paraId="1217121C" w14:textId="77777777" w:rsidR="00A813DE" w:rsidRDefault="00A813DE" w:rsidP="003858EA">
      <w:pPr>
        <w:sectPr w:rsidR="00A813DE" w:rsidSect="003858EA">
          <w:type w:val="continuous"/>
          <w:pgSz w:w="23808" w:h="16840" w:orient="landscape" w:code="8"/>
          <w:pgMar w:top="862" w:right="578" w:bottom="1151" w:left="1134" w:header="561" w:footer="414" w:gutter="0"/>
          <w:cols w:space="708"/>
          <w:docGrid w:linePitch="360"/>
        </w:sectPr>
      </w:pPr>
    </w:p>
    <w:p w14:paraId="1A1E8887" w14:textId="77777777" w:rsidR="00A813DE" w:rsidRDefault="00A813DE" w:rsidP="003858EA"/>
    <w:p w14:paraId="20685A0B" w14:textId="77777777" w:rsidR="00A813DE" w:rsidRDefault="00A813DE" w:rsidP="00A813DE">
      <w:pPr>
        <w:pStyle w:val="Kop3"/>
        <w:ind w:left="0" w:firstLine="0"/>
      </w:pPr>
      <w:bookmarkStart w:id="1519" w:name="_Toc517033939"/>
      <w:r>
        <w:t>Bins verwijderen</w:t>
      </w:r>
      <w:bookmarkEnd w:id="1519"/>
    </w:p>
    <w:p w14:paraId="5E5317E9" w14:textId="77777777" w:rsidR="00A813DE" w:rsidRPr="00D979A4" w:rsidRDefault="00A813DE" w:rsidP="003858EA">
      <w:r>
        <w:t>Als je bins wilt verwijderen uit een instrument dan Rechtsklik op een Bin en kies “Remove”.</w:t>
      </w:r>
    </w:p>
    <w:p w14:paraId="34C91D29" w14:textId="77777777" w:rsidR="00A813DE" w:rsidRDefault="00A813DE" w:rsidP="003858EA">
      <w:r>
        <w:rPr>
          <w:noProof/>
        </w:rPr>
        <mc:AlternateContent>
          <mc:Choice Requires="wps">
            <w:drawing>
              <wp:anchor distT="0" distB="0" distL="114300" distR="114300" simplePos="0" relativeHeight="251787776" behindDoc="0" locked="0" layoutInCell="1" allowOverlap="1" wp14:anchorId="3C95D51A" wp14:editId="5B1D09A8">
                <wp:simplePos x="0" y="0"/>
                <wp:positionH relativeFrom="column">
                  <wp:posOffset>896060</wp:posOffset>
                </wp:positionH>
                <wp:positionV relativeFrom="paragraph">
                  <wp:posOffset>483471</wp:posOffset>
                </wp:positionV>
                <wp:extent cx="1339702" cy="276447"/>
                <wp:effectExtent l="19050" t="19050" r="13335" b="28575"/>
                <wp:wrapNone/>
                <wp:docPr id="713" name="Rectangle 291"/>
                <wp:cNvGraphicFramePr/>
                <a:graphic xmlns:a="http://schemas.openxmlformats.org/drawingml/2006/main">
                  <a:graphicData uri="http://schemas.microsoft.com/office/word/2010/wordprocessingShape">
                    <wps:wsp>
                      <wps:cNvSpPr/>
                      <wps:spPr>
                        <a:xfrm>
                          <a:off x="0" y="0"/>
                          <a:ext cx="1339702" cy="2764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AA115" id="Rectangle 291" o:spid="_x0000_s1026" style="position:absolute;margin-left:70.55pt;margin-top:38.05pt;width:105.5pt;height:21.7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" filled="f" strokecolor="red" strokeweight="3pt"/>
            </w:pict>
          </mc:Fallback>
        </mc:AlternateContent>
      </w:r>
      <w:r>
        <w:rPr>
          <w:noProof/>
        </w:rPr>
        <w:drawing>
          <wp:inline distT="0" distB="0" distL="0" distR="0" wp14:anchorId="04084940" wp14:editId="4CEEE036">
            <wp:extent cx="2600325" cy="1000125"/>
            <wp:effectExtent l="0" t="0" r="9525" b="9525"/>
            <wp:docPr id="812"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00325" cy="1000125"/>
                    </a:xfrm>
                    <a:prstGeom prst="rect">
                      <a:avLst/>
                    </a:prstGeom>
                  </pic:spPr>
                </pic:pic>
              </a:graphicData>
            </a:graphic>
          </wp:inline>
        </w:drawing>
      </w:r>
    </w:p>
    <w:p w14:paraId="22708DBB" w14:textId="77777777" w:rsidR="00A813DE" w:rsidRDefault="00A813DE" w:rsidP="003858EA">
      <w:r>
        <w:t>*bins zijn niet verwijderd uit het systeem alleen uit de huidige unit. Ook kan alleen een bin tegelijkertijd verwijderd word</w:t>
      </w:r>
    </w:p>
    <w:p w14:paraId="52F9FE9F" w14:textId="77777777" w:rsidR="00A813DE" w:rsidRDefault="00A813DE" w:rsidP="003858EA"/>
    <w:p w14:paraId="5BAA02BC" w14:textId="77777777" w:rsidR="00A813DE" w:rsidRDefault="00A813DE" w:rsidP="00A813DE">
      <w:pPr>
        <w:pStyle w:val="Kop2"/>
        <w:ind w:left="0" w:firstLine="0"/>
      </w:pPr>
      <w:bookmarkStart w:id="1520" w:name="_Toc517033940"/>
      <w:r>
        <w:t>Instrument settings</w:t>
      </w:r>
      <w:bookmarkEnd w:id="1520"/>
    </w:p>
    <w:p w14:paraId="2437D27F" w14:textId="77777777" w:rsidR="00A813DE" w:rsidRDefault="00A813DE" w:rsidP="003858EA"/>
    <w:p w14:paraId="0C9310B5" w14:textId="77777777" w:rsidR="00A813DE" w:rsidRDefault="00A813DE" w:rsidP="003858EA">
      <w:r>
        <w:rPr>
          <w:noProof/>
        </w:rPr>
        <w:drawing>
          <wp:inline distT="0" distB="0" distL="0" distR="0" wp14:anchorId="031C47CB" wp14:editId="6EFAF7DB">
            <wp:extent cx="6282690" cy="321945"/>
            <wp:effectExtent l="0" t="0" r="3810" b="190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82690" cy="321945"/>
                    </a:xfrm>
                    <a:prstGeom prst="rect">
                      <a:avLst/>
                    </a:prstGeom>
                  </pic:spPr>
                </pic:pic>
              </a:graphicData>
            </a:graphic>
          </wp:inline>
        </w:drawing>
      </w:r>
    </w:p>
    <w:p w14:paraId="00F49692" w14:textId="77777777" w:rsidR="00A813DE" w:rsidRDefault="00A813DE" w:rsidP="003858EA">
      <w:r>
        <w:rPr>
          <w:noProof/>
        </w:rPr>
        <w:drawing>
          <wp:inline distT="0" distB="0" distL="0" distR="0" wp14:anchorId="2D0386D8" wp14:editId="7B58E7CE">
            <wp:extent cx="6282690" cy="309245"/>
            <wp:effectExtent l="0" t="0" r="381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82690" cy="309245"/>
                    </a:xfrm>
                    <a:prstGeom prst="rect">
                      <a:avLst/>
                    </a:prstGeom>
                  </pic:spPr>
                </pic:pic>
              </a:graphicData>
            </a:graphic>
          </wp:inline>
        </w:drawing>
      </w:r>
    </w:p>
    <w:p w14:paraId="424115F6" w14:textId="77777777" w:rsidR="00A813DE" w:rsidRDefault="00A813DE" w:rsidP="003858EA"/>
    <w:p w14:paraId="55F45DAD" w14:textId="77777777" w:rsidR="00A813DE" w:rsidRDefault="00A813DE" w:rsidP="003858EA">
      <w:r>
        <w:t>Klik op de  “Set settings for” knop bij welk instrument je wilt instellen.</w:t>
      </w:r>
    </w:p>
    <w:p w14:paraId="1ABA9CF4" w14:textId="77777777" w:rsidR="00A813DE" w:rsidRDefault="00A813DE" w:rsidP="003858EA"/>
    <w:p w14:paraId="0423EDB9" w14:textId="77777777" w:rsidR="00A813DE" w:rsidRDefault="00A813DE" w:rsidP="003858EA">
      <w:r>
        <w:rPr>
          <w:noProof/>
        </w:rPr>
        <w:drawing>
          <wp:inline distT="0" distB="0" distL="0" distR="0" wp14:anchorId="1CC1B3C9" wp14:editId="4E1AF9DD">
            <wp:extent cx="2828925" cy="1885950"/>
            <wp:effectExtent l="0" t="0" r="9525"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28925" cy="1885950"/>
                    </a:xfrm>
                    <a:prstGeom prst="rect">
                      <a:avLst/>
                    </a:prstGeom>
                  </pic:spPr>
                </pic:pic>
              </a:graphicData>
            </a:graphic>
          </wp:inline>
        </w:drawing>
      </w:r>
    </w:p>
    <w:p w14:paraId="716384B5" w14:textId="77777777" w:rsidR="00A813DE" w:rsidRDefault="00A813DE" w:rsidP="003858EA"/>
    <w:p w14:paraId="11E6FDEE" w14:textId="77777777" w:rsidR="00A813DE" w:rsidRPr="00AB0C1F" w:rsidRDefault="00A813DE" w:rsidP="003858EA">
      <w:pPr>
        <w:sectPr w:rsidR="00A813DE" w:rsidRPr="00AB0C1F" w:rsidSect="003858EA">
          <w:pgSz w:w="11907" w:h="16840" w:code="9"/>
          <w:pgMar w:top="1134" w:right="862" w:bottom="578" w:left="1151" w:header="561" w:footer="414" w:gutter="0"/>
          <w:cols w:space="708"/>
          <w:docGrid w:linePitch="360"/>
        </w:sectPr>
      </w:pPr>
      <w:r>
        <w:t>Stel de “Input Tol amount” en “Input Weigher option” goed ingezien anders wordt de instelling niet  opgeslagen. Klik op “Ok” om de bewerking op te slaan</w:t>
      </w:r>
    </w:p>
    <w:p w14:paraId="65A855C5" w14:textId="77777777" w:rsidR="00A813DE" w:rsidRDefault="00A813DE" w:rsidP="00A813DE">
      <w:pPr>
        <w:pStyle w:val="Kop1"/>
        <w:ind w:left="0" w:firstLine="0"/>
      </w:pPr>
      <w:bookmarkStart w:id="1521" w:name="_Toc517033941"/>
      <w:r>
        <w:lastRenderedPageBreak/>
        <w:t>Bin</w:t>
      </w:r>
      <w:bookmarkEnd w:id="1521"/>
    </w:p>
    <w:p w14:paraId="05EF5D42" w14:textId="77777777" w:rsidR="00A813DE" w:rsidRPr="001C47C0" w:rsidRDefault="00A813DE" w:rsidP="003858EA"/>
    <w:p w14:paraId="4AD955AA" w14:textId="77777777" w:rsidR="00A813DE" w:rsidRDefault="00A813DE" w:rsidP="00A813DE">
      <w:pPr>
        <w:pStyle w:val="Kop2"/>
        <w:ind w:left="0" w:firstLine="0"/>
      </w:pPr>
      <w:bookmarkStart w:id="1522" w:name="_Toc517033942"/>
      <w:r>
        <w:t>Aanmaken</w:t>
      </w:r>
      <w:bookmarkEnd w:id="1522"/>
    </w:p>
    <w:p w14:paraId="0EB82670" w14:textId="77777777" w:rsidR="00A813DE" w:rsidRDefault="00A813DE" w:rsidP="003858EA">
      <w:r>
        <w:rPr>
          <w:noProof/>
        </w:rPr>
        <mc:AlternateContent>
          <mc:Choice Requires="wps">
            <w:drawing>
              <wp:anchor distT="0" distB="0" distL="114300" distR="114300" simplePos="0" relativeHeight="251749888" behindDoc="0" locked="0" layoutInCell="1" allowOverlap="1" wp14:anchorId="7BF076F0" wp14:editId="530FC55B">
                <wp:simplePos x="0" y="0"/>
                <wp:positionH relativeFrom="column">
                  <wp:posOffset>715143</wp:posOffset>
                </wp:positionH>
                <wp:positionV relativeFrom="paragraph">
                  <wp:posOffset>554192</wp:posOffset>
                </wp:positionV>
                <wp:extent cx="1467293" cy="265607"/>
                <wp:effectExtent l="19050" t="19050" r="19050" b="20320"/>
                <wp:wrapNone/>
                <wp:docPr id="714" name="Rectangle 192"/>
                <wp:cNvGraphicFramePr/>
                <a:graphic xmlns:a="http://schemas.openxmlformats.org/drawingml/2006/main">
                  <a:graphicData uri="http://schemas.microsoft.com/office/word/2010/wordprocessingShape">
                    <wps:wsp>
                      <wps:cNvSpPr/>
                      <wps:spPr>
                        <a:xfrm>
                          <a:off x="0" y="0"/>
                          <a:ext cx="1467293" cy="2656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32F2C" id="Rectangle 192" o:spid="_x0000_s1026" style="position:absolute;margin-left:56.3pt;margin-top:43.65pt;width:115.55pt;height:20.9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" filled="f" strokecolor="red" strokeweight="3pt"/>
            </w:pict>
          </mc:Fallback>
        </mc:AlternateContent>
      </w:r>
      <w:r>
        <w:rPr>
          <w:noProof/>
        </w:rPr>
        <w:drawing>
          <wp:inline distT="0" distB="0" distL="0" distR="0" wp14:anchorId="1F130AC1" wp14:editId="389047A9">
            <wp:extent cx="2343150" cy="914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43150" cy="914400"/>
                    </a:xfrm>
                    <a:prstGeom prst="rect">
                      <a:avLst/>
                    </a:prstGeom>
                  </pic:spPr>
                </pic:pic>
              </a:graphicData>
            </a:graphic>
          </wp:inline>
        </w:drawing>
      </w:r>
    </w:p>
    <w:p w14:paraId="49A75BB2" w14:textId="77777777" w:rsidR="00A813DE" w:rsidRDefault="00A813DE" w:rsidP="003858EA">
      <w:r>
        <w:t>Rechtsklik op “Bins” en klik op “CreateBins”.</w:t>
      </w:r>
    </w:p>
    <w:p w14:paraId="3475A0AB" w14:textId="77777777" w:rsidR="00A813DE" w:rsidRDefault="00A813DE" w:rsidP="003858EA"/>
    <w:p w14:paraId="1FA19445" w14:textId="77777777" w:rsidR="00A813DE" w:rsidRDefault="00A813DE" w:rsidP="003858EA">
      <w:r>
        <w:rPr>
          <w:noProof/>
        </w:rPr>
        <w:drawing>
          <wp:inline distT="0" distB="0" distL="0" distR="0" wp14:anchorId="1219E50E" wp14:editId="06750894">
            <wp:extent cx="2371725" cy="3324225"/>
            <wp:effectExtent l="0" t="0" r="9525" b="9525"/>
            <wp:docPr id="81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71725" cy="3324225"/>
                    </a:xfrm>
                    <a:prstGeom prst="rect">
                      <a:avLst/>
                    </a:prstGeom>
                  </pic:spPr>
                </pic:pic>
              </a:graphicData>
            </a:graphic>
          </wp:inline>
        </w:drawing>
      </w:r>
    </w:p>
    <w:p w14:paraId="14C1CDDF" w14:textId="77777777" w:rsidR="00A813DE" w:rsidRDefault="00A813DE" w:rsidP="003858EA">
      <w:r>
        <w:t>Dit is het Create bin scherm.</w:t>
      </w:r>
    </w:p>
    <w:p w14:paraId="6A039D54" w14:textId="77777777" w:rsidR="00A813DE" w:rsidRDefault="00A813DE" w:rsidP="003858EA"/>
    <w:p w14:paraId="27B79DFF" w14:textId="77777777" w:rsidR="00A813DE" w:rsidRDefault="00A813DE" w:rsidP="003858EA">
      <w:r>
        <w:t>Je kunt hierin een of meerdere bins tegelijkertijd aanmaken. De Bin prefix kan leeggelaten worden.</w:t>
      </w:r>
    </w:p>
    <w:p w14:paraId="4A350A7D" w14:textId="77777777" w:rsidR="00A813DE" w:rsidRDefault="00A813DE" w:rsidP="003858EA">
      <w:r w:rsidRPr="00B67B2E">
        <w:t>Het “number of bins to create” mag 0 zijn alle</w:t>
      </w:r>
      <w:r>
        <w:t>en maak je dan niets aan.</w:t>
      </w:r>
    </w:p>
    <w:p w14:paraId="6FE048DB" w14:textId="77777777" w:rsidR="00A813DE" w:rsidRDefault="00A813DE" w:rsidP="003858EA"/>
    <w:p w14:paraId="0A57E589" w14:textId="77777777" w:rsidR="00A813DE" w:rsidRDefault="00A813DE" w:rsidP="003858EA">
      <w:r>
        <w:t xml:space="preserve">Het “Starting at number” geeft aan vanaf welk nummer bins worden aangemaakt. </w:t>
      </w:r>
    </w:p>
    <w:p w14:paraId="690D6281" w14:textId="77777777" w:rsidR="00A813DE" w:rsidRDefault="00A813DE" w:rsidP="003858EA">
      <w:r>
        <w:t>Het type of bin kan worden opgegeven door de uitklapbare lijst onderin.</w:t>
      </w:r>
    </w:p>
    <w:p w14:paraId="4188CF5F" w14:textId="77777777" w:rsidR="00A813DE" w:rsidRDefault="00A813DE" w:rsidP="003858EA"/>
    <w:p w14:paraId="3888478E" w14:textId="77777777" w:rsidR="00A813DE" w:rsidRDefault="00A813DE" w:rsidP="003858EA">
      <w:r>
        <w:t>*Het invoeren van een ander Bintype dan BIN werkt niet. Dit is een fout waar recent pas achter is gekomen.</w:t>
      </w:r>
    </w:p>
    <w:p w14:paraId="5F2DD678" w14:textId="77777777" w:rsidR="00A813DE" w:rsidRDefault="00A813DE">
      <w:r>
        <w:br w:type="page"/>
      </w:r>
    </w:p>
    <w:p w14:paraId="7C89A929" w14:textId="77777777" w:rsidR="00A813DE" w:rsidRDefault="00A813DE" w:rsidP="003858EA"/>
    <w:p w14:paraId="482B757E" w14:textId="77777777" w:rsidR="00A813DE" w:rsidRDefault="00A813DE" w:rsidP="003858EA"/>
    <w:p w14:paraId="46473652" w14:textId="77777777" w:rsidR="00A813DE" w:rsidRDefault="00A813DE" w:rsidP="003858EA">
      <w:r>
        <w:rPr>
          <w:noProof/>
        </w:rPr>
        <w:drawing>
          <wp:inline distT="0" distB="0" distL="0" distR="0" wp14:anchorId="52D6DBF9" wp14:editId="17C1C0DE">
            <wp:extent cx="2324100" cy="1466850"/>
            <wp:effectExtent l="0" t="0" r="0" b="0"/>
            <wp:docPr id="81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4100" cy="1466850"/>
                    </a:xfrm>
                    <a:prstGeom prst="rect">
                      <a:avLst/>
                    </a:prstGeom>
                  </pic:spPr>
                </pic:pic>
              </a:graphicData>
            </a:graphic>
          </wp:inline>
        </w:drawing>
      </w:r>
    </w:p>
    <w:p w14:paraId="34FBAF92" w14:textId="77777777" w:rsidR="00A813DE" w:rsidRDefault="00A813DE" w:rsidP="003858EA">
      <w:r>
        <w:t>Klik op ”Create”. Als er al bins bestaan met precies hetzelfde nummer en prefix dan worden deze niet aangemaakt en deze worden bijvoorbeeld vermeld in de pop-up menu zoals hieronder.</w:t>
      </w:r>
    </w:p>
    <w:p w14:paraId="368B4E54" w14:textId="77777777" w:rsidR="00A813DE" w:rsidRDefault="00A813DE" w:rsidP="003858EA"/>
    <w:p w14:paraId="1948C1A3" w14:textId="77777777" w:rsidR="00A813DE" w:rsidRDefault="00A813DE" w:rsidP="003858EA">
      <w:r>
        <w:rPr>
          <w:noProof/>
        </w:rPr>
        <w:drawing>
          <wp:inline distT="0" distB="0" distL="0" distR="0" wp14:anchorId="7F10BD37" wp14:editId="4037EC81">
            <wp:extent cx="2714625" cy="2247900"/>
            <wp:effectExtent l="0" t="0" r="9525" b="0"/>
            <wp:docPr id="81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14625" cy="2247900"/>
                    </a:xfrm>
                    <a:prstGeom prst="rect">
                      <a:avLst/>
                    </a:prstGeom>
                  </pic:spPr>
                </pic:pic>
              </a:graphicData>
            </a:graphic>
          </wp:inline>
        </w:drawing>
      </w:r>
    </w:p>
    <w:p w14:paraId="17394AE1" w14:textId="77777777" w:rsidR="00A813DE" w:rsidRPr="00B67B2E" w:rsidRDefault="00A813DE" w:rsidP="003858EA">
      <w:r>
        <w:br w:type="page"/>
      </w:r>
    </w:p>
    <w:p w14:paraId="0BFA6A37" w14:textId="77777777" w:rsidR="00A813DE" w:rsidRDefault="00A813DE" w:rsidP="00A813DE">
      <w:pPr>
        <w:pStyle w:val="Kop2"/>
        <w:ind w:left="0" w:firstLine="0"/>
      </w:pPr>
      <w:bookmarkStart w:id="1523" w:name="_Toc517033943"/>
      <w:r>
        <w:lastRenderedPageBreak/>
        <w:t>Verwijderen</w:t>
      </w:r>
      <w:bookmarkEnd w:id="1523"/>
    </w:p>
    <w:p w14:paraId="20C9769B" w14:textId="77777777" w:rsidR="00A813DE" w:rsidRPr="001C33DC" w:rsidRDefault="00A813DE" w:rsidP="003858EA"/>
    <w:p w14:paraId="6BD7DBBE" w14:textId="77777777" w:rsidR="00A813DE" w:rsidRDefault="00A813DE" w:rsidP="003858EA">
      <w:r>
        <w:rPr>
          <w:noProof/>
        </w:rPr>
        <mc:AlternateContent>
          <mc:Choice Requires="wps">
            <w:drawing>
              <wp:anchor distT="0" distB="0" distL="114300" distR="114300" simplePos="0" relativeHeight="251747840" behindDoc="0" locked="0" layoutInCell="1" allowOverlap="1" wp14:anchorId="3C78DEB7" wp14:editId="0404E1C2">
                <wp:simplePos x="0" y="0"/>
                <wp:positionH relativeFrom="column">
                  <wp:posOffset>566287</wp:posOffset>
                </wp:positionH>
                <wp:positionV relativeFrom="paragraph">
                  <wp:posOffset>891939</wp:posOffset>
                </wp:positionV>
                <wp:extent cx="1871094" cy="244549"/>
                <wp:effectExtent l="19050" t="19050" r="15240" b="22225"/>
                <wp:wrapNone/>
                <wp:docPr id="154" name="Rectangle 154"/>
                <wp:cNvGraphicFramePr/>
                <a:graphic xmlns:a="http://schemas.openxmlformats.org/drawingml/2006/main">
                  <a:graphicData uri="http://schemas.microsoft.com/office/word/2010/wordprocessingShape">
                    <wps:wsp>
                      <wps:cNvSpPr/>
                      <wps:spPr>
                        <a:xfrm>
                          <a:off x="0" y="0"/>
                          <a:ext cx="1871094" cy="2445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A3798" id="Rectangle 154" o:spid="_x0000_s1026" style="position:absolute;margin-left:44.6pt;margin-top:70.25pt;width:147.35pt;height:19.2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" filled="f" strokecolor="red" strokeweight="3pt"/>
            </w:pict>
          </mc:Fallback>
        </mc:AlternateContent>
      </w:r>
      <w:r>
        <w:rPr>
          <w:noProof/>
        </w:rPr>
        <w:drawing>
          <wp:inline distT="0" distB="0" distL="0" distR="0" wp14:anchorId="4A5589B2" wp14:editId="4E9050AC">
            <wp:extent cx="2686050" cy="18669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86050" cy="1866900"/>
                    </a:xfrm>
                    <a:prstGeom prst="rect">
                      <a:avLst/>
                    </a:prstGeom>
                  </pic:spPr>
                </pic:pic>
              </a:graphicData>
            </a:graphic>
          </wp:inline>
        </w:drawing>
      </w:r>
    </w:p>
    <w:p w14:paraId="5315F425" w14:textId="77777777" w:rsidR="00A813DE" w:rsidRDefault="00A813DE" w:rsidP="003858EA">
      <w:r>
        <w:t>Rechtsklik op een bin en klik op “Remove</w:t>
      </w:r>
    </w:p>
    <w:p w14:paraId="0C440D7B" w14:textId="77777777" w:rsidR="00A813DE" w:rsidRDefault="00A813DE" w:rsidP="003858EA">
      <w:r>
        <w:t>”</w:t>
      </w:r>
    </w:p>
    <w:p w14:paraId="29C5D996" w14:textId="77777777" w:rsidR="00A813DE" w:rsidRDefault="00A813DE" w:rsidP="003858EA">
      <w:r>
        <w:rPr>
          <w:noProof/>
        </w:rPr>
        <w:drawing>
          <wp:inline distT="0" distB="0" distL="0" distR="0" wp14:anchorId="1173BC9D" wp14:editId="20179C9E">
            <wp:extent cx="3162300" cy="16287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62300" cy="1628775"/>
                    </a:xfrm>
                    <a:prstGeom prst="rect">
                      <a:avLst/>
                    </a:prstGeom>
                  </pic:spPr>
                </pic:pic>
              </a:graphicData>
            </a:graphic>
          </wp:inline>
        </w:drawing>
      </w:r>
    </w:p>
    <w:p w14:paraId="26392849" w14:textId="77777777" w:rsidR="00A813DE" w:rsidRPr="002C7494" w:rsidRDefault="00A813DE" w:rsidP="003858EA">
      <w:r>
        <w:t>Klik op “Yes” om de bin definitief te verwijderen. Mogelijke subroutes waar aan die gekoppeld is worden in de pop-up weergegeven zodat de gebruiker kan zien of die ergens wordt gebruikt.</w:t>
      </w:r>
    </w:p>
    <w:p w14:paraId="79CB355C" w14:textId="77777777" w:rsidR="00A813DE" w:rsidRDefault="00A813DE" w:rsidP="003858EA"/>
    <w:p w14:paraId="03CAF726" w14:textId="77777777" w:rsidR="00A813DE" w:rsidRDefault="00A813DE" w:rsidP="00A813DE">
      <w:pPr>
        <w:pStyle w:val="Kop2"/>
        <w:ind w:left="0" w:firstLine="0"/>
      </w:pPr>
      <w:bookmarkStart w:id="1524" w:name="_Toc517033944"/>
      <w:r>
        <w:t>Valideren</w:t>
      </w:r>
      <w:bookmarkEnd w:id="1524"/>
    </w:p>
    <w:p w14:paraId="1C780F80" w14:textId="77777777" w:rsidR="00A813DE" w:rsidRPr="002C7494" w:rsidRDefault="00A813DE" w:rsidP="003858EA"/>
    <w:p w14:paraId="44F758CC" w14:textId="77777777" w:rsidR="00A813DE" w:rsidRDefault="00A813DE" w:rsidP="003858EA">
      <w:r>
        <w:rPr>
          <w:noProof/>
        </w:rPr>
        <mc:AlternateContent>
          <mc:Choice Requires="wps">
            <w:drawing>
              <wp:anchor distT="0" distB="0" distL="114300" distR="114300" simplePos="0" relativeHeight="251748864" behindDoc="0" locked="0" layoutInCell="1" allowOverlap="1" wp14:anchorId="44E01B1C" wp14:editId="647CE679">
                <wp:simplePos x="0" y="0"/>
                <wp:positionH relativeFrom="column">
                  <wp:posOffset>566287</wp:posOffset>
                </wp:positionH>
                <wp:positionV relativeFrom="paragraph">
                  <wp:posOffset>1519717</wp:posOffset>
                </wp:positionV>
                <wp:extent cx="1871094" cy="265607"/>
                <wp:effectExtent l="19050" t="19050" r="15240" b="20320"/>
                <wp:wrapNone/>
                <wp:docPr id="155" name="Rectangle 155"/>
                <wp:cNvGraphicFramePr/>
                <a:graphic xmlns:a="http://schemas.openxmlformats.org/drawingml/2006/main">
                  <a:graphicData uri="http://schemas.microsoft.com/office/word/2010/wordprocessingShape">
                    <wps:wsp>
                      <wps:cNvSpPr/>
                      <wps:spPr>
                        <a:xfrm>
                          <a:off x="0" y="0"/>
                          <a:ext cx="1871094" cy="2656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83FD" id="Rectangle 155" o:spid="_x0000_s1026" style="position:absolute;margin-left:44.6pt;margin-top:119.65pt;width:147.35pt;height:20.9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" filled="f" strokecolor="red" strokeweight="3pt"/>
            </w:pict>
          </mc:Fallback>
        </mc:AlternateContent>
      </w:r>
      <w:r>
        <w:rPr>
          <w:noProof/>
        </w:rPr>
        <w:drawing>
          <wp:inline distT="0" distB="0" distL="0" distR="0" wp14:anchorId="26A29FFA" wp14:editId="47E00280">
            <wp:extent cx="2686050" cy="18669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86050" cy="1866900"/>
                    </a:xfrm>
                    <a:prstGeom prst="rect">
                      <a:avLst/>
                    </a:prstGeom>
                  </pic:spPr>
                </pic:pic>
              </a:graphicData>
            </a:graphic>
          </wp:inline>
        </w:drawing>
      </w:r>
    </w:p>
    <w:p w14:paraId="601665E5" w14:textId="77777777" w:rsidR="00A813DE" w:rsidRDefault="00A813DE" w:rsidP="003858EA">
      <w:r>
        <w:t>Rechtsklik op een bin en klik op “Validate”.</w:t>
      </w:r>
    </w:p>
    <w:p w14:paraId="564FEF96" w14:textId="77777777" w:rsidR="00A813DE" w:rsidRDefault="00A813DE" w:rsidP="003858EA"/>
    <w:p w14:paraId="53A72ED3" w14:textId="77777777" w:rsidR="00A813DE" w:rsidRDefault="00A813DE" w:rsidP="003858EA">
      <w:r>
        <w:rPr>
          <w:noProof/>
        </w:rPr>
        <w:lastRenderedPageBreak/>
        <w:drawing>
          <wp:inline distT="0" distB="0" distL="0" distR="0" wp14:anchorId="77CCC9AE" wp14:editId="0662089B">
            <wp:extent cx="1857375" cy="16573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7375" cy="1657350"/>
                    </a:xfrm>
                    <a:prstGeom prst="rect">
                      <a:avLst/>
                    </a:prstGeom>
                  </pic:spPr>
                </pic:pic>
              </a:graphicData>
            </a:graphic>
          </wp:inline>
        </w:drawing>
      </w:r>
    </w:p>
    <w:p w14:paraId="4FBC2C9E" w14:textId="77777777" w:rsidR="00A813DE" w:rsidRDefault="00A813DE" w:rsidP="003858EA">
      <w:r>
        <w:t>Er wordt gecontroleerd of de bin stock heeft en of die de benodigde parameters heeft.</w:t>
      </w:r>
    </w:p>
    <w:p w14:paraId="01088CAF" w14:textId="77777777" w:rsidR="00A813DE" w:rsidRPr="00160275" w:rsidRDefault="00A813DE" w:rsidP="003858EA">
      <w:r>
        <w:t>*Huidige implementatie bepaalt dat bins geen vereiste parameters hebben</w:t>
      </w:r>
    </w:p>
    <w:p w14:paraId="4009BC8A" w14:textId="77777777" w:rsidR="00A813DE" w:rsidRDefault="00A813DE" w:rsidP="003858EA"/>
    <w:p w14:paraId="5092BEFE" w14:textId="77777777" w:rsidR="00A813DE" w:rsidRDefault="00A813DE" w:rsidP="00A813DE">
      <w:pPr>
        <w:pStyle w:val="Kop2"/>
        <w:ind w:left="0" w:firstLine="0"/>
      </w:pPr>
      <w:bookmarkStart w:id="1525" w:name="_Toc517033945"/>
      <w:r>
        <w:t>Bewerken</w:t>
      </w:r>
      <w:bookmarkEnd w:id="1525"/>
    </w:p>
    <w:p w14:paraId="28B5F8CE" w14:textId="77777777" w:rsidR="00A813DE" w:rsidRPr="001C33DC" w:rsidRDefault="00A813DE" w:rsidP="003858EA"/>
    <w:p w14:paraId="6816CB34" w14:textId="77777777" w:rsidR="00A813DE" w:rsidRDefault="00A813DE" w:rsidP="003858EA">
      <w:pPr>
        <w:rPr>
          <w:b/>
        </w:rPr>
      </w:pPr>
      <w:r>
        <w:rPr>
          <w:noProof/>
        </w:rPr>
        <w:drawing>
          <wp:inline distT="0" distB="0" distL="0" distR="0" wp14:anchorId="79F0E777" wp14:editId="29ECB32C">
            <wp:extent cx="2686050" cy="18669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86050" cy="1866900"/>
                    </a:xfrm>
                    <a:prstGeom prst="rect">
                      <a:avLst/>
                    </a:prstGeom>
                  </pic:spPr>
                </pic:pic>
              </a:graphicData>
            </a:graphic>
          </wp:inline>
        </w:drawing>
      </w:r>
    </w:p>
    <w:p w14:paraId="4D7E77F6" w14:textId="77777777" w:rsidR="00A813DE" w:rsidRDefault="00A813DE" w:rsidP="003858EA">
      <w:r>
        <w:t xml:space="preserve">Rechtsklik op een bin en klik op “Edit” </w:t>
      </w:r>
    </w:p>
    <w:p w14:paraId="07CCEBB1" w14:textId="77777777" w:rsidR="00A813DE" w:rsidRDefault="00A813DE" w:rsidP="003858EA"/>
    <w:p w14:paraId="5B7A982D" w14:textId="77777777" w:rsidR="00A813DE" w:rsidRDefault="00A813DE" w:rsidP="003858EA">
      <w:r>
        <w:rPr>
          <w:noProof/>
        </w:rPr>
        <w:drawing>
          <wp:inline distT="0" distB="0" distL="0" distR="0" wp14:anchorId="78A26B09" wp14:editId="09F12020">
            <wp:extent cx="2095500" cy="15144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95500" cy="1514475"/>
                    </a:xfrm>
                    <a:prstGeom prst="rect">
                      <a:avLst/>
                    </a:prstGeom>
                  </pic:spPr>
                </pic:pic>
              </a:graphicData>
            </a:graphic>
          </wp:inline>
        </w:drawing>
      </w:r>
    </w:p>
    <w:p w14:paraId="092CDD01" w14:textId="77777777" w:rsidR="00A813DE" w:rsidRPr="00FE0875" w:rsidRDefault="00A813DE" w:rsidP="003858EA">
      <w:r>
        <w:t>Deze pop-up verschijnt omdat je het object in de datagrid moet aanpassen. Doe dit niet want dit werkt niet.</w:t>
      </w:r>
    </w:p>
    <w:p w14:paraId="19271CFF" w14:textId="77777777" w:rsidR="00A813DE" w:rsidRDefault="00A813DE" w:rsidP="003858EA"/>
    <w:p w14:paraId="0C902DDE" w14:textId="77777777" w:rsidR="00A813DE" w:rsidRDefault="00A813DE" w:rsidP="003858EA"/>
    <w:p w14:paraId="123C5F37" w14:textId="77777777" w:rsidR="00A813DE" w:rsidRPr="001C33DC" w:rsidRDefault="00A813DE" w:rsidP="003858EA"/>
    <w:p w14:paraId="311D71FC" w14:textId="77777777" w:rsidR="00A813DE" w:rsidRDefault="00A813DE" w:rsidP="003858EA">
      <w:r>
        <w:br w:type="page"/>
      </w:r>
    </w:p>
    <w:p w14:paraId="51AAA271" w14:textId="77777777" w:rsidR="00A813DE" w:rsidRDefault="00A813DE" w:rsidP="00A813DE">
      <w:pPr>
        <w:pStyle w:val="Kop1"/>
        <w:ind w:left="0" w:firstLine="0"/>
      </w:pPr>
      <w:bookmarkStart w:id="1526" w:name="_Toc517033946"/>
      <w:r>
        <w:lastRenderedPageBreak/>
        <w:t>Parameters bewerken</w:t>
      </w:r>
      <w:bookmarkEnd w:id="1526"/>
    </w:p>
    <w:p w14:paraId="1A26B759" w14:textId="77777777" w:rsidR="00A813DE" w:rsidRPr="005C60EF" w:rsidRDefault="00A813DE" w:rsidP="003858EA"/>
    <w:p w14:paraId="5A549331" w14:textId="77777777" w:rsidR="00A813DE" w:rsidRDefault="00A813DE" w:rsidP="00A813DE">
      <w:pPr>
        <w:pStyle w:val="Kop2"/>
        <w:ind w:left="0" w:firstLine="0"/>
      </w:pPr>
      <w:bookmarkStart w:id="1527" w:name="_Toc517033947"/>
      <w:r>
        <w:t>Parameterscherm openen</w:t>
      </w:r>
      <w:bookmarkEnd w:id="1527"/>
    </w:p>
    <w:p w14:paraId="799FB20A" w14:textId="77777777" w:rsidR="00A813DE" w:rsidRDefault="00A813DE" w:rsidP="003858EA">
      <w:r>
        <w:t>Het openen van het pararmeterscherm doe je door met je rechtermuis op een bin, processcell of route te klikken en daarna op “Set procescell/route/bin Parameters”.</w:t>
      </w:r>
    </w:p>
    <w:p w14:paraId="7E7E1168" w14:textId="77777777" w:rsidR="00A813DE" w:rsidRDefault="00A813DE" w:rsidP="003858EA"/>
    <w:p w14:paraId="456EB2A6" w14:textId="77777777" w:rsidR="00A813DE" w:rsidRDefault="00A813DE" w:rsidP="003858EA">
      <w:r>
        <w:t>In de applicatie ziet er dit zo uit.</w:t>
      </w:r>
    </w:p>
    <w:p w14:paraId="42C86B7D" w14:textId="77777777" w:rsidR="00A813DE" w:rsidRPr="005E7915" w:rsidRDefault="00A813DE" w:rsidP="003858EA"/>
    <w:p w14:paraId="1DD06471" w14:textId="77777777" w:rsidR="00A813DE" w:rsidRDefault="00A813DE" w:rsidP="003858EA">
      <w:r>
        <w:rPr>
          <w:noProof/>
        </w:rPr>
        <mc:AlternateContent>
          <mc:Choice Requires="wps">
            <w:drawing>
              <wp:anchor distT="0" distB="0" distL="114300" distR="114300" simplePos="0" relativeHeight="251765248" behindDoc="0" locked="0" layoutInCell="1" allowOverlap="1" wp14:anchorId="026A15D0" wp14:editId="3AD38A27">
                <wp:simplePos x="0" y="0"/>
                <wp:positionH relativeFrom="column">
                  <wp:posOffset>853366</wp:posOffset>
                </wp:positionH>
                <wp:positionV relativeFrom="paragraph">
                  <wp:posOffset>1669459</wp:posOffset>
                </wp:positionV>
                <wp:extent cx="2296633" cy="318977"/>
                <wp:effectExtent l="19050" t="19050" r="27940" b="24130"/>
                <wp:wrapNone/>
                <wp:docPr id="715" name="Rectangle 715"/>
                <wp:cNvGraphicFramePr/>
                <a:graphic xmlns:a="http://schemas.openxmlformats.org/drawingml/2006/main">
                  <a:graphicData uri="http://schemas.microsoft.com/office/word/2010/wordprocessingShape">
                    <wps:wsp>
                      <wps:cNvSpPr/>
                      <wps:spPr>
                        <a:xfrm>
                          <a:off x="0" y="0"/>
                          <a:ext cx="2296633" cy="3189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EB25A" id="Rectangle 715" o:spid="_x0000_s1026" style="position:absolute;margin-left:67.2pt;margin-top:131.45pt;width:180.85pt;height:25.1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" filled="f" strokecolor="red" strokeweight="3pt"/>
            </w:pict>
          </mc:Fallback>
        </mc:AlternateContent>
      </w:r>
      <w:r>
        <w:rPr>
          <w:noProof/>
        </w:rPr>
        <w:drawing>
          <wp:inline distT="0" distB="0" distL="0" distR="0" wp14:anchorId="6067DFD9" wp14:editId="0C0364F9">
            <wp:extent cx="3219450" cy="2524125"/>
            <wp:effectExtent l="0" t="0" r="0" b="9525"/>
            <wp:docPr id="816"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19450" cy="2524125"/>
                    </a:xfrm>
                    <a:prstGeom prst="rect">
                      <a:avLst/>
                    </a:prstGeom>
                  </pic:spPr>
                </pic:pic>
              </a:graphicData>
            </a:graphic>
          </wp:inline>
        </w:drawing>
      </w:r>
    </w:p>
    <w:p w14:paraId="5EAA0835" w14:textId="77777777" w:rsidR="00A813DE" w:rsidRDefault="00A813DE" w:rsidP="003858EA">
      <w:r>
        <w:t>Of</w:t>
      </w:r>
    </w:p>
    <w:p w14:paraId="3C09CC32" w14:textId="77777777" w:rsidR="00A813DE" w:rsidRDefault="00A813DE" w:rsidP="003858EA">
      <w:r>
        <w:rPr>
          <w:noProof/>
        </w:rPr>
        <mc:AlternateContent>
          <mc:Choice Requires="wps">
            <w:drawing>
              <wp:anchor distT="0" distB="0" distL="114300" distR="114300" simplePos="0" relativeHeight="251766272" behindDoc="0" locked="0" layoutInCell="1" allowOverlap="1" wp14:anchorId="79454F76" wp14:editId="73066C1B">
                <wp:simplePos x="0" y="0"/>
                <wp:positionH relativeFrom="column">
                  <wp:posOffset>166370</wp:posOffset>
                </wp:positionH>
                <wp:positionV relativeFrom="paragraph">
                  <wp:posOffset>974090</wp:posOffset>
                </wp:positionV>
                <wp:extent cx="2096387" cy="318977"/>
                <wp:effectExtent l="19050" t="19050" r="18415" b="24130"/>
                <wp:wrapNone/>
                <wp:docPr id="716" name="Rectangle 716"/>
                <wp:cNvGraphicFramePr/>
                <a:graphic xmlns:a="http://schemas.openxmlformats.org/drawingml/2006/main">
                  <a:graphicData uri="http://schemas.microsoft.com/office/word/2010/wordprocessingShape">
                    <wps:wsp>
                      <wps:cNvSpPr/>
                      <wps:spPr>
                        <a:xfrm>
                          <a:off x="0" y="0"/>
                          <a:ext cx="2096387" cy="3189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2E06B" id="Rectangle 716" o:spid="_x0000_s1026" style="position:absolute;margin-left:13.1pt;margin-top:76.7pt;width:165.05pt;height:25.1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" filled="f" strokecolor="red" strokeweight="3pt"/>
            </w:pict>
          </mc:Fallback>
        </mc:AlternateContent>
      </w:r>
      <w:r>
        <w:rPr>
          <w:noProof/>
        </w:rPr>
        <w:drawing>
          <wp:inline distT="0" distB="0" distL="0" distR="0" wp14:anchorId="586E4CF4" wp14:editId="1A8B244E">
            <wp:extent cx="2468880" cy="1818640"/>
            <wp:effectExtent l="0" t="0" r="762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68880" cy="1818640"/>
                    </a:xfrm>
                    <a:prstGeom prst="rect">
                      <a:avLst/>
                    </a:prstGeom>
                    <a:noFill/>
                    <a:ln>
                      <a:noFill/>
                    </a:ln>
                  </pic:spPr>
                </pic:pic>
              </a:graphicData>
            </a:graphic>
          </wp:inline>
        </w:drawing>
      </w:r>
    </w:p>
    <w:p w14:paraId="5EEB6611" w14:textId="77777777" w:rsidR="00A813DE" w:rsidRDefault="00A813DE"/>
    <w:p w14:paraId="07B77418" w14:textId="77777777" w:rsidR="00A813DE" w:rsidRDefault="00A813DE">
      <w:r>
        <w:br w:type="page"/>
      </w:r>
    </w:p>
    <w:p w14:paraId="23ED6EFF" w14:textId="77777777" w:rsidR="00A813DE" w:rsidRDefault="00A813DE" w:rsidP="00A813DE">
      <w:pPr>
        <w:pStyle w:val="Kop2"/>
        <w:ind w:left="0" w:firstLine="0"/>
        <w:sectPr w:rsidR="00A813DE" w:rsidSect="003858EA">
          <w:pgSz w:w="11907" w:h="16840" w:code="9"/>
          <w:pgMar w:top="1985" w:right="862" w:bottom="578" w:left="1151" w:header="561" w:footer="414" w:gutter="0"/>
          <w:cols w:space="708"/>
          <w:docGrid w:linePitch="360"/>
        </w:sectPr>
      </w:pPr>
    </w:p>
    <w:p w14:paraId="66C801E7" w14:textId="77777777" w:rsidR="00A813DE" w:rsidRPr="00A302F4" w:rsidRDefault="00A813DE" w:rsidP="00A813DE">
      <w:pPr>
        <w:pStyle w:val="Kop2"/>
        <w:ind w:left="0" w:firstLine="0"/>
      </w:pPr>
      <w:bookmarkStart w:id="1528" w:name="_Toc517033948"/>
      <w:r>
        <w:lastRenderedPageBreak/>
        <w:t>Parameterscherm</w:t>
      </w:r>
      <w:bookmarkEnd w:id="1528"/>
    </w:p>
    <w:p w14:paraId="21FDEFE2" w14:textId="77777777" w:rsidR="00A813DE" w:rsidRDefault="00A813DE">
      <w:r>
        <w:rPr>
          <w:noProof/>
        </w:rPr>
        <mc:AlternateContent>
          <mc:Choice Requires="wps">
            <w:drawing>
              <wp:anchor distT="45720" distB="45720" distL="114300" distR="114300" simplePos="0" relativeHeight="251772416" behindDoc="0" locked="0" layoutInCell="1" allowOverlap="1" wp14:anchorId="66FC7AE2" wp14:editId="7F0312EE">
                <wp:simplePos x="0" y="0"/>
                <wp:positionH relativeFrom="column">
                  <wp:posOffset>10211435</wp:posOffset>
                </wp:positionH>
                <wp:positionV relativeFrom="paragraph">
                  <wp:posOffset>4210050</wp:posOffset>
                </wp:positionV>
                <wp:extent cx="276446" cy="1404620"/>
                <wp:effectExtent l="0" t="0" r="28575" b="26035"/>
                <wp:wrapNone/>
                <wp:docPr id="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02A1C8D4" w14:textId="77777777" w:rsidR="003858EA" w:rsidRPr="00C21985" w:rsidRDefault="003858EA" w:rsidP="003858EA">
                            <w:pPr>
                              <w:rPr>
                                <w:b/>
                                <w:color w:val="FF0000"/>
                                <w:lang w:val="en-US"/>
                              </w:rPr>
                            </w:pPr>
                            <w:r>
                              <w:rPr>
                                <w:b/>
                                <w:color w:val="FF0000"/>
                                <w:lang w:val="en-US"/>
                              </w:rP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FC7AE2" id="_x0000_s1063" type="#_x0000_t202" style="position:absolute;margin-left:804.05pt;margin-top:331.5pt;width:21.75pt;height:110.6pt;z-index:251772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">
                <v:textbox style="mso-fit-shape-to-text:t">
                  <w:txbxContent>
                    <w:p w14:paraId="02A1C8D4" w14:textId="77777777" w:rsidR="003858EA" w:rsidRPr="00C21985" w:rsidRDefault="003858EA" w:rsidP="003858EA">
                      <w:pPr>
                        <w:rPr>
                          <w:b/>
                          <w:color w:val="FF0000"/>
                          <w:lang w:val="en-US"/>
                        </w:rPr>
                      </w:pPr>
                      <w:r>
                        <w:rPr>
                          <w:b/>
                          <w:color w:val="FF0000"/>
                          <w:lang w:val="en-US"/>
                        </w:rPr>
                        <w:t>9</w:t>
                      </w:r>
                    </w:p>
                  </w:txbxContent>
                </v:textbox>
              </v:shape>
            </w:pict>
          </mc:Fallback>
        </mc:AlternateContent>
      </w:r>
      <w:r>
        <w:rPr>
          <w:noProof/>
        </w:rPr>
        <mc:AlternateContent>
          <mc:Choice Requires="wps">
            <w:drawing>
              <wp:anchor distT="45720" distB="45720" distL="114300" distR="114300" simplePos="0" relativeHeight="251775488" behindDoc="0" locked="0" layoutInCell="1" allowOverlap="1" wp14:anchorId="33FA24B4" wp14:editId="1E5EEB21">
                <wp:simplePos x="0" y="0"/>
                <wp:positionH relativeFrom="column">
                  <wp:posOffset>10212070</wp:posOffset>
                </wp:positionH>
                <wp:positionV relativeFrom="paragraph">
                  <wp:posOffset>4838700</wp:posOffset>
                </wp:positionV>
                <wp:extent cx="276446" cy="1404620"/>
                <wp:effectExtent l="0" t="0" r="28575" b="26035"/>
                <wp:wrapNone/>
                <wp:docPr id="7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4E1FDF60" w14:textId="77777777" w:rsidR="003858EA" w:rsidRPr="00C21985" w:rsidRDefault="003858EA" w:rsidP="003858EA">
                            <w:pPr>
                              <w:rPr>
                                <w:b/>
                                <w:color w:val="FF0000"/>
                                <w:lang w:val="en-US"/>
                              </w:rPr>
                            </w:pPr>
                            <w:r>
                              <w:rPr>
                                <w:b/>
                                <w:color w:val="FF0000"/>
                                <w:lang w:val="en-US"/>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FA24B4" id="_x0000_s1064" type="#_x0000_t202" style="position:absolute;margin-left:804.1pt;margin-top:381pt;width:21.75pt;height:110.6pt;z-index:251775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">
                <v:textbox style="mso-fit-shape-to-text:t">
                  <w:txbxContent>
                    <w:p w14:paraId="4E1FDF60" w14:textId="77777777" w:rsidR="003858EA" w:rsidRPr="00C21985" w:rsidRDefault="003858EA" w:rsidP="003858EA">
                      <w:pPr>
                        <w:rPr>
                          <w:b/>
                          <w:color w:val="FF0000"/>
                          <w:lang w:val="en-US"/>
                        </w:rPr>
                      </w:pPr>
                      <w:r>
                        <w:rPr>
                          <w:b/>
                          <w:color w:val="FF0000"/>
                          <w:lang w:val="en-US"/>
                        </w:rPr>
                        <w:t>5</w:t>
                      </w:r>
                    </w:p>
                  </w:txbxContent>
                </v:textbox>
              </v:shape>
            </w:pict>
          </mc:Fallback>
        </mc:AlternateContent>
      </w:r>
      <w:r>
        <w:rPr>
          <w:noProof/>
        </w:rPr>
        <mc:AlternateContent>
          <mc:Choice Requires="wps">
            <w:drawing>
              <wp:anchor distT="45720" distB="45720" distL="114300" distR="114300" simplePos="0" relativeHeight="251771392" behindDoc="0" locked="0" layoutInCell="1" allowOverlap="1" wp14:anchorId="3A6F0D62" wp14:editId="51612B83">
                <wp:simplePos x="0" y="0"/>
                <wp:positionH relativeFrom="column">
                  <wp:posOffset>10210165</wp:posOffset>
                </wp:positionH>
                <wp:positionV relativeFrom="paragraph">
                  <wp:posOffset>3637915</wp:posOffset>
                </wp:positionV>
                <wp:extent cx="276446" cy="1404620"/>
                <wp:effectExtent l="0" t="0" r="28575" b="26035"/>
                <wp:wrapNone/>
                <wp:docPr id="7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3CEAA4B5" w14:textId="77777777" w:rsidR="003858EA" w:rsidRPr="00C21985" w:rsidRDefault="003858EA" w:rsidP="003858EA">
                            <w:pPr>
                              <w:rPr>
                                <w:b/>
                                <w:color w:val="FF0000"/>
                                <w:lang w:val="en-US"/>
                              </w:rPr>
                            </w:pPr>
                            <w:r>
                              <w:rPr>
                                <w:b/>
                                <w:color w:val="FF0000"/>
                                <w:lang w:val="en-US"/>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6F0D62" id="_x0000_s1065" type="#_x0000_t202" style="position:absolute;margin-left:803.95pt;margin-top:286.45pt;width:21.75pt;height:110.6pt;z-index:251771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">
                <v:textbox style="mso-fit-shape-to-text:t">
                  <w:txbxContent>
                    <w:p w14:paraId="3CEAA4B5" w14:textId="77777777" w:rsidR="003858EA" w:rsidRPr="00C21985" w:rsidRDefault="003858EA" w:rsidP="003858EA">
                      <w:pPr>
                        <w:rPr>
                          <w:b/>
                          <w:color w:val="FF0000"/>
                          <w:lang w:val="en-US"/>
                        </w:rPr>
                      </w:pPr>
                      <w:r>
                        <w:rPr>
                          <w:b/>
                          <w:color w:val="FF0000"/>
                          <w:lang w:val="en-US"/>
                        </w:rPr>
                        <w:t>4</w:t>
                      </w:r>
                    </w:p>
                  </w:txbxContent>
                </v:textbox>
              </v:shape>
            </w:pict>
          </mc:Fallback>
        </mc:AlternateContent>
      </w:r>
      <w:r>
        <w:rPr>
          <w:noProof/>
        </w:rPr>
        <mc:AlternateContent>
          <mc:Choice Requires="wps">
            <w:drawing>
              <wp:anchor distT="45720" distB="45720" distL="114300" distR="114300" simplePos="0" relativeHeight="251773440" behindDoc="0" locked="0" layoutInCell="1" allowOverlap="1" wp14:anchorId="17CF224D" wp14:editId="0063920F">
                <wp:simplePos x="0" y="0"/>
                <wp:positionH relativeFrom="column">
                  <wp:posOffset>10208260</wp:posOffset>
                </wp:positionH>
                <wp:positionV relativeFrom="paragraph">
                  <wp:posOffset>5608955</wp:posOffset>
                </wp:positionV>
                <wp:extent cx="276446" cy="1404620"/>
                <wp:effectExtent l="0" t="0" r="28575" b="26035"/>
                <wp:wrapNone/>
                <wp:docPr id="7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53EAC682" w14:textId="77777777" w:rsidR="003858EA" w:rsidRPr="00C21985" w:rsidRDefault="003858EA" w:rsidP="003858EA">
                            <w:pPr>
                              <w:rPr>
                                <w:b/>
                                <w:color w:val="FF0000"/>
                                <w:lang w:val="en-US"/>
                              </w:rPr>
                            </w:pPr>
                            <w:r>
                              <w:rPr>
                                <w:b/>
                                <w:color w:val="FF0000"/>
                                <w:lang w:val="en-US"/>
                              </w:rP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CF224D" id="_x0000_s1066" type="#_x0000_t202" style="position:absolute;margin-left:803.8pt;margin-top:441.65pt;width:21.75pt;height:110.6pt;z-index:251773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">
                <v:textbox style="mso-fit-shape-to-text:t">
                  <w:txbxContent>
                    <w:p w14:paraId="53EAC682" w14:textId="77777777" w:rsidR="003858EA" w:rsidRPr="00C21985" w:rsidRDefault="003858EA" w:rsidP="003858EA">
                      <w:pPr>
                        <w:rPr>
                          <w:b/>
                          <w:color w:val="FF0000"/>
                          <w:lang w:val="en-US"/>
                        </w:rPr>
                      </w:pPr>
                      <w:r>
                        <w:rPr>
                          <w:b/>
                          <w:color w:val="FF0000"/>
                          <w:lang w:val="en-US"/>
                        </w:rPr>
                        <w:t>6</w:t>
                      </w:r>
                    </w:p>
                  </w:txbxContent>
                </v:textbox>
              </v:shape>
            </w:pict>
          </mc:Fallback>
        </mc:AlternateContent>
      </w:r>
      <w:r>
        <w:rPr>
          <w:noProof/>
        </w:rPr>
        <mc:AlternateContent>
          <mc:Choice Requires="wps">
            <w:drawing>
              <wp:anchor distT="45720" distB="45720" distL="114300" distR="114300" simplePos="0" relativeHeight="251774464" behindDoc="0" locked="0" layoutInCell="1" allowOverlap="1" wp14:anchorId="06E6F1C4" wp14:editId="64D5950A">
                <wp:simplePos x="0" y="0"/>
                <wp:positionH relativeFrom="column">
                  <wp:posOffset>10211435</wp:posOffset>
                </wp:positionH>
                <wp:positionV relativeFrom="paragraph">
                  <wp:posOffset>5994400</wp:posOffset>
                </wp:positionV>
                <wp:extent cx="276446" cy="1404620"/>
                <wp:effectExtent l="0" t="0" r="28575" b="26035"/>
                <wp:wrapNone/>
                <wp:docPr id="7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3703516A" w14:textId="77777777" w:rsidR="003858EA" w:rsidRPr="00C21985" w:rsidRDefault="003858EA" w:rsidP="003858EA">
                            <w:pPr>
                              <w:rPr>
                                <w:b/>
                                <w:color w:val="FF0000"/>
                                <w:lang w:val="en-US"/>
                              </w:rPr>
                            </w:pPr>
                            <w:r>
                              <w:rPr>
                                <w:b/>
                                <w:color w:val="FF0000"/>
                                <w:lang w:val="en-US"/>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E6F1C4" id="_x0000_s1067" type="#_x0000_t202" style="position:absolute;margin-left:804.05pt;margin-top:472pt;width:21.75pt;height:110.6pt;z-index:251774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">
                <v:textbox style="mso-fit-shape-to-text:t">
                  <w:txbxContent>
                    <w:p w14:paraId="3703516A" w14:textId="77777777" w:rsidR="003858EA" w:rsidRPr="00C21985" w:rsidRDefault="003858EA" w:rsidP="003858EA">
                      <w:pPr>
                        <w:rPr>
                          <w:b/>
                          <w:color w:val="FF0000"/>
                          <w:lang w:val="en-US"/>
                        </w:rPr>
                      </w:pPr>
                      <w:r>
                        <w:rPr>
                          <w:b/>
                          <w:color w:val="FF0000"/>
                          <w:lang w:val="en-US"/>
                        </w:rPr>
                        <w:t>7</w:t>
                      </w:r>
                    </w:p>
                  </w:txbxContent>
                </v:textbox>
              </v:shape>
            </w:pict>
          </mc:Fallback>
        </mc:AlternateContent>
      </w:r>
      <w:r>
        <w:rPr>
          <w:noProof/>
        </w:rPr>
        <mc:AlternateContent>
          <mc:Choice Requires="wps">
            <w:drawing>
              <wp:anchor distT="45720" distB="45720" distL="114300" distR="114300" simplePos="0" relativeHeight="251770368" behindDoc="0" locked="0" layoutInCell="1" allowOverlap="1" wp14:anchorId="70C3889F" wp14:editId="185D312D">
                <wp:simplePos x="0" y="0"/>
                <wp:positionH relativeFrom="column">
                  <wp:posOffset>10262870</wp:posOffset>
                </wp:positionH>
                <wp:positionV relativeFrom="paragraph">
                  <wp:posOffset>2782570</wp:posOffset>
                </wp:positionV>
                <wp:extent cx="276446" cy="1404620"/>
                <wp:effectExtent l="0" t="0" r="28575" b="26035"/>
                <wp:wrapNone/>
                <wp:docPr id="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494AAA7D" w14:textId="77777777" w:rsidR="003858EA" w:rsidRPr="00C21985" w:rsidRDefault="003858EA" w:rsidP="003858EA">
                            <w:pPr>
                              <w:rPr>
                                <w:b/>
                                <w:color w:val="FF0000"/>
                                <w:lang w:val="en-US"/>
                              </w:rPr>
                            </w:pPr>
                            <w:r>
                              <w:rPr>
                                <w:b/>
                                <w:color w:val="FF0000"/>
                                <w:lang w:val="en-US"/>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C3889F" id="_x0000_s1068" type="#_x0000_t202" style="position:absolute;margin-left:808.1pt;margin-top:219.1pt;width:21.75pt;height:110.6pt;z-index:251770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">
                <v:textbox style="mso-fit-shape-to-text:t">
                  <w:txbxContent>
                    <w:p w14:paraId="494AAA7D" w14:textId="77777777" w:rsidR="003858EA" w:rsidRPr="00C21985" w:rsidRDefault="003858EA" w:rsidP="003858EA">
                      <w:pPr>
                        <w:rPr>
                          <w:b/>
                          <w:color w:val="FF0000"/>
                          <w:lang w:val="en-US"/>
                        </w:rPr>
                      </w:pPr>
                      <w:r>
                        <w:rPr>
                          <w:b/>
                          <w:color w:val="FF0000"/>
                          <w:lang w:val="en-US"/>
                        </w:rPr>
                        <w:t>3</w:t>
                      </w:r>
                    </w:p>
                  </w:txbxContent>
                </v:textbox>
              </v:shape>
            </w:pict>
          </mc:Fallback>
        </mc:AlternateContent>
      </w:r>
      <w:r>
        <w:rPr>
          <w:noProof/>
        </w:rPr>
        <mc:AlternateContent>
          <mc:Choice Requires="wps">
            <w:drawing>
              <wp:anchor distT="45720" distB="45720" distL="114300" distR="114300" simplePos="0" relativeHeight="251769344" behindDoc="0" locked="0" layoutInCell="1" allowOverlap="1" wp14:anchorId="4A34571A" wp14:editId="54FE4C6C">
                <wp:simplePos x="0" y="0"/>
                <wp:positionH relativeFrom="column">
                  <wp:posOffset>10151110</wp:posOffset>
                </wp:positionH>
                <wp:positionV relativeFrom="paragraph">
                  <wp:posOffset>1644650</wp:posOffset>
                </wp:positionV>
                <wp:extent cx="276446" cy="1404620"/>
                <wp:effectExtent l="0" t="0" r="28575" b="26035"/>
                <wp:wrapNone/>
                <wp:docPr id="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2992241C" w14:textId="77777777" w:rsidR="003858EA" w:rsidRPr="00C21985" w:rsidRDefault="003858EA" w:rsidP="003858EA">
                            <w:pPr>
                              <w:rPr>
                                <w:b/>
                                <w:color w:val="FF0000"/>
                                <w:lang w:val="en-US"/>
                              </w:rPr>
                            </w:pPr>
                            <w:r>
                              <w:rPr>
                                <w:b/>
                                <w:color w:val="FF0000"/>
                                <w:lang w:val="en-US"/>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34571A" id="_x0000_s1069" type="#_x0000_t202" style="position:absolute;margin-left:799.3pt;margin-top:129.5pt;width:21.75pt;height:110.6pt;z-index:251769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">
                <v:textbox style="mso-fit-shape-to-text:t">
                  <w:txbxContent>
                    <w:p w14:paraId="2992241C" w14:textId="77777777" w:rsidR="003858EA" w:rsidRPr="00C21985" w:rsidRDefault="003858EA" w:rsidP="003858EA">
                      <w:pPr>
                        <w:rPr>
                          <w:b/>
                          <w:color w:val="FF0000"/>
                          <w:lang w:val="en-US"/>
                        </w:rPr>
                      </w:pPr>
                      <w:r>
                        <w:rPr>
                          <w:b/>
                          <w:color w:val="FF0000"/>
                          <w:lang w:val="en-US"/>
                        </w:rPr>
                        <w:t>2</w:t>
                      </w:r>
                    </w:p>
                  </w:txbxContent>
                </v:textbox>
              </v:shape>
            </w:pict>
          </mc:Fallback>
        </mc:AlternateContent>
      </w:r>
      <w:r>
        <w:rPr>
          <w:noProof/>
        </w:rPr>
        <mc:AlternateContent>
          <mc:Choice Requires="wps">
            <w:drawing>
              <wp:anchor distT="45720" distB="45720" distL="114300" distR="114300" simplePos="0" relativeHeight="251768320" behindDoc="0" locked="0" layoutInCell="1" allowOverlap="1" wp14:anchorId="3AC6AC1E" wp14:editId="72C5CF6A">
                <wp:simplePos x="0" y="0"/>
                <wp:positionH relativeFrom="column">
                  <wp:posOffset>10209530</wp:posOffset>
                </wp:positionH>
                <wp:positionV relativeFrom="paragraph">
                  <wp:posOffset>616585</wp:posOffset>
                </wp:positionV>
                <wp:extent cx="276446" cy="1404620"/>
                <wp:effectExtent l="0" t="0" r="28575" b="26035"/>
                <wp:wrapNone/>
                <wp:docPr id="7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59D501BB" w14:textId="77777777" w:rsidR="003858EA" w:rsidRPr="00C21985" w:rsidRDefault="003858EA">
                            <w:pPr>
                              <w:rPr>
                                <w:b/>
                                <w:color w:val="FF0000"/>
                                <w:lang w:val="en-US"/>
                              </w:rPr>
                            </w:pPr>
                            <w:r w:rsidRPr="00C21985">
                              <w:rPr>
                                <w:b/>
                                <w:color w:val="FF0000"/>
                                <w:lang w:val="en-US"/>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C6AC1E" id="_x0000_s1070" type="#_x0000_t202" style="position:absolute;margin-left:803.9pt;margin-top:48.55pt;width:21.75pt;height:110.6pt;z-index:251768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">
                <v:textbox style="mso-fit-shape-to-text:t">
                  <w:txbxContent>
                    <w:p w14:paraId="59D501BB" w14:textId="77777777" w:rsidR="003858EA" w:rsidRPr="00C21985" w:rsidRDefault="003858EA">
                      <w:pPr>
                        <w:rPr>
                          <w:b/>
                          <w:color w:val="FF0000"/>
                          <w:lang w:val="en-US"/>
                        </w:rPr>
                      </w:pPr>
                      <w:r w:rsidRPr="00C21985">
                        <w:rPr>
                          <w:b/>
                          <w:color w:val="FF0000"/>
                          <w:lang w:val="en-US"/>
                        </w:rPr>
                        <w:t>1</w:t>
                      </w:r>
                    </w:p>
                  </w:txbxContent>
                </v:textbox>
              </v:shape>
            </w:pict>
          </mc:Fallback>
        </mc:AlternateContent>
      </w:r>
      <w:r>
        <w:rPr>
          <w:noProof/>
        </w:rPr>
        <mc:AlternateContent>
          <mc:Choice Requires="wps">
            <w:drawing>
              <wp:anchor distT="0" distB="0" distL="114300" distR="114300" simplePos="0" relativeHeight="251767296" behindDoc="0" locked="0" layoutInCell="1" allowOverlap="1" wp14:anchorId="29B31184" wp14:editId="55B3C01B">
                <wp:simplePos x="0" y="0"/>
                <wp:positionH relativeFrom="column">
                  <wp:posOffset>184151</wp:posOffset>
                </wp:positionH>
                <wp:positionV relativeFrom="paragraph">
                  <wp:posOffset>362585</wp:posOffset>
                </wp:positionV>
                <wp:extent cx="7589520" cy="6258560"/>
                <wp:effectExtent l="19050" t="19050" r="11430" b="27940"/>
                <wp:wrapNone/>
                <wp:docPr id="718" name="Rectangle 718"/>
                <wp:cNvGraphicFramePr/>
                <a:graphic xmlns:a="http://schemas.openxmlformats.org/drawingml/2006/main">
                  <a:graphicData uri="http://schemas.microsoft.com/office/word/2010/wordprocessingShape">
                    <wps:wsp>
                      <wps:cNvSpPr/>
                      <wps:spPr>
                        <a:xfrm>
                          <a:off x="0" y="0"/>
                          <a:ext cx="7589520" cy="62585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37384" id="Rectangle 718" o:spid="_x0000_s1026" style="position:absolute;margin-left:14.5pt;margin-top:28.55pt;width:597.6pt;height:492.8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" filled="f" strokecolor="red" strokeweight="3pt"/>
            </w:pict>
          </mc:Fallback>
        </mc:AlternateContent>
      </w:r>
      <w:r>
        <w:rPr>
          <w:noProof/>
        </w:rPr>
        <mc:AlternateContent>
          <mc:Choice Requires="wps">
            <w:drawing>
              <wp:anchor distT="45720" distB="45720" distL="114300" distR="114300" simplePos="0" relativeHeight="251776512" behindDoc="0" locked="0" layoutInCell="1" allowOverlap="1" wp14:anchorId="6BDDACC3" wp14:editId="3239B6B1">
                <wp:simplePos x="0" y="0"/>
                <wp:positionH relativeFrom="column">
                  <wp:posOffset>279104</wp:posOffset>
                </wp:positionH>
                <wp:positionV relativeFrom="paragraph">
                  <wp:posOffset>1788558</wp:posOffset>
                </wp:positionV>
                <wp:extent cx="276446" cy="1404620"/>
                <wp:effectExtent l="0" t="0" r="28575" b="26035"/>
                <wp:wrapNone/>
                <wp:docPr id="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1363063E" w14:textId="77777777" w:rsidR="003858EA" w:rsidRPr="00C21985" w:rsidRDefault="003858EA" w:rsidP="003858EA">
                            <w:pPr>
                              <w:rPr>
                                <w:b/>
                                <w:color w:val="FF0000"/>
                                <w:lang w:val="en-US"/>
                              </w:rPr>
                            </w:pPr>
                            <w:r>
                              <w:rPr>
                                <w:b/>
                                <w:color w:val="FF0000"/>
                                <w:lang w:val="en-US"/>
                              </w:rP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DACC3" id="_x0000_s1071" type="#_x0000_t202" style="position:absolute;margin-left:22pt;margin-top:140.85pt;width:21.75pt;height:110.6pt;z-index:251776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">
                <v:textbox style="mso-fit-shape-to-text:t">
                  <w:txbxContent>
                    <w:p w14:paraId="1363063E" w14:textId="77777777" w:rsidR="003858EA" w:rsidRPr="00C21985" w:rsidRDefault="003858EA" w:rsidP="003858EA">
                      <w:pPr>
                        <w:rPr>
                          <w:b/>
                          <w:color w:val="FF0000"/>
                          <w:lang w:val="en-US"/>
                        </w:rPr>
                      </w:pPr>
                      <w:r>
                        <w:rPr>
                          <w:b/>
                          <w:color w:val="FF0000"/>
                          <w:lang w:val="en-US"/>
                        </w:rPr>
                        <w:t>8</w:t>
                      </w:r>
                    </w:p>
                  </w:txbxContent>
                </v:textbox>
              </v:shape>
            </w:pict>
          </mc:Fallback>
        </mc:AlternateContent>
      </w:r>
      <w:r>
        <w:rPr>
          <w:noProof/>
        </w:rPr>
        <w:drawing>
          <wp:inline distT="0" distB="0" distL="0" distR="0" wp14:anchorId="6B2275E5" wp14:editId="2411CAFA">
            <wp:extent cx="10017760" cy="6648658"/>
            <wp:effectExtent l="0" t="0" r="254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027651" cy="6655222"/>
                    </a:xfrm>
                    <a:prstGeom prst="rect">
                      <a:avLst/>
                    </a:prstGeom>
                  </pic:spPr>
                </pic:pic>
              </a:graphicData>
            </a:graphic>
          </wp:inline>
        </w:drawing>
      </w:r>
    </w:p>
    <w:p w14:paraId="25E87956" w14:textId="77777777" w:rsidR="00A813DE" w:rsidRDefault="00A813DE" w:rsidP="003858EA"/>
    <w:p w14:paraId="62838F9D" w14:textId="77777777" w:rsidR="00A813DE" w:rsidRDefault="00A813DE" w:rsidP="00A813DE">
      <w:pPr>
        <w:pStyle w:val="Lijstalinea"/>
        <w:numPr>
          <w:ilvl w:val="0"/>
          <w:numId w:val="197"/>
        </w:numPr>
      </w:pPr>
      <w:r>
        <w:t>In dit tekstvenster kun je zoeken naar parameter met een bepaalde naam of omschrijving. De gevonden parameters worden dan geel gekleurd.</w:t>
      </w:r>
    </w:p>
    <w:p w14:paraId="6C295CCA" w14:textId="77777777" w:rsidR="00A813DE" w:rsidRDefault="00A813DE" w:rsidP="00A813DE">
      <w:pPr>
        <w:pStyle w:val="Lijstalinea"/>
        <w:numPr>
          <w:ilvl w:val="0"/>
          <w:numId w:val="197"/>
        </w:numPr>
      </w:pPr>
      <w:r>
        <w:t>Hier kunnen parameters gekopieerd worden tussen dezelfde soort objecten.</w:t>
      </w:r>
    </w:p>
    <w:p w14:paraId="09D99AA9" w14:textId="77777777" w:rsidR="00A813DE" w:rsidRDefault="00A813DE" w:rsidP="00A813DE">
      <w:pPr>
        <w:pStyle w:val="Lijstalinea"/>
        <w:numPr>
          <w:ilvl w:val="0"/>
          <w:numId w:val="197"/>
        </w:numPr>
      </w:pPr>
      <w:r>
        <w:t>Hier kan een mogelijke parameter toegevoegd worden. Welke dit zijn staat in de configuratie van de database.</w:t>
      </w:r>
    </w:p>
    <w:p w14:paraId="7C0F00CF" w14:textId="77777777" w:rsidR="00A813DE" w:rsidRDefault="00A813DE" w:rsidP="00A813DE">
      <w:pPr>
        <w:pStyle w:val="Lijstalinea"/>
        <w:numPr>
          <w:ilvl w:val="0"/>
          <w:numId w:val="197"/>
        </w:numPr>
      </w:pPr>
      <w:r>
        <w:t>Hier kunnen klant parameters uit toegevoegd worden</w:t>
      </w:r>
    </w:p>
    <w:p w14:paraId="669F06F9" w14:textId="77777777" w:rsidR="00A813DE" w:rsidRDefault="00A813DE" w:rsidP="00A813DE">
      <w:pPr>
        <w:pStyle w:val="Lijstalinea"/>
        <w:numPr>
          <w:ilvl w:val="0"/>
          <w:numId w:val="197"/>
        </w:numPr>
      </w:pPr>
      <w:r>
        <w:t>Met deze knop voegt het systeem alle benodigde parameters toe (als ze nog niet zijn toegevoegd)</w:t>
      </w:r>
    </w:p>
    <w:p w14:paraId="7DDB6F5F" w14:textId="77777777" w:rsidR="00A813DE" w:rsidRDefault="00A813DE" w:rsidP="00A813DE">
      <w:pPr>
        <w:pStyle w:val="Lijstalinea"/>
        <w:numPr>
          <w:ilvl w:val="0"/>
          <w:numId w:val="197"/>
        </w:numPr>
      </w:pPr>
      <w:r>
        <w:t>De save knop waarmee je je bewerkingen opslaat (* altijd op drukken na een bewerking)</w:t>
      </w:r>
    </w:p>
    <w:p w14:paraId="664C8572" w14:textId="77777777" w:rsidR="00A813DE" w:rsidRDefault="00A813DE" w:rsidP="00A813DE">
      <w:pPr>
        <w:pStyle w:val="Lijstalinea"/>
        <w:numPr>
          <w:ilvl w:val="0"/>
          <w:numId w:val="197"/>
        </w:numPr>
      </w:pPr>
      <w:r>
        <w:t>Stel je wilt een bewerking niet doorvoeren dan klik je hierop.</w:t>
      </w:r>
    </w:p>
    <w:p w14:paraId="20A86306" w14:textId="77777777" w:rsidR="00A813DE" w:rsidRDefault="00A813DE" w:rsidP="00A813DE">
      <w:pPr>
        <w:pStyle w:val="Lijstalinea"/>
        <w:numPr>
          <w:ilvl w:val="0"/>
          <w:numId w:val="197"/>
        </w:numPr>
      </w:pPr>
      <w:r>
        <w:t>Parameterlijst Hier worden alle parameters getoond.</w:t>
      </w:r>
    </w:p>
    <w:p w14:paraId="76EB9346" w14:textId="77777777" w:rsidR="00A813DE" w:rsidRDefault="00A813DE" w:rsidP="00A813DE">
      <w:pPr>
        <w:pStyle w:val="Lijstalinea"/>
        <w:numPr>
          <w:ilvl w:val="0"/>
          <w:numId w:val="197"/>
        </w:numPr>
      </w:pPr>
      <w:r>
        <w:t>Opent het scherm waar je klant specifieke parameters op aan kunt maken.</w:t>
      </w:r>
    </w:p>
    <w:p w14:paraId="467DEA2D" w14:textId="77777777" w:rsidR="00A813DE" w:rsidRDefault="00A813DE" w:rsidP="003858EA">
      <w:pPr>
        <w:pStyle w:val="Lijstalinea"/>
      </w:pPr>
    </w:p>
    <w:p w14:paraId="678DA307" w14:textId="77777777" w:rsidR="00A813DE" w:rsidRDefault="00A813DE" w:rsidP="003858EA"/>
    <w:p w14:paraId="7D1CDBA8" w14:textId="77777777" w:rsidR="00A813DE" w:rsidRDefault="00A813DE" w:rsidP="003858EA">
      <w:pPr>
        <w:sectPr w:rsidR="00A813DE" w:rsidSect="003858EA">
          <w:pgSz w:w="23808" w:h="16840" w:orient="landscape" w:code="8"/>
          <w:pgMar w:top="862" w:right="578" w:bottom="851" w:left="1134" w:header="561" w:footer="414" w:gutter="0"/>
          <w:cols w:space="708"/>
          <w:docGrid w:linePitch="360"/>
        </w:sectPr>
      </w:pPr>
    </w:p>
    <w:p w14:paraId="5723B677" w14:textId="77777777" w:rsidR="00A813DE" w:rsidRDefault="00A813DE" w:rsidP="00A813DE">
      <w:pPr>
        <w:pStyle w:val="Kop2"/>
        <w:ind w:left="0" w:firstLine="0"/>
      </w:pPr>
      <w:bookmarkStart w:id="1529" w:name="_Toc517033949"/>
      <w:r>
        <w:lastRenderedPageBreak/>
        <w:t>Parameter verwijderen</w:t>
      </w:r>
      <w:bookmarkEnd w:id="1529"/>
    </w:p>
    <w:p w14:paraId="101BC594" w14:textId="77777777" w:rsidR="00A813DE" w:rsidRPr="009A4849" w:rsidRDefault="00A813DE" w:rsidP="003858EA"/>
    <w:p w14:paraId="14778A25" w14:textId="77777777" w:rsidR="00A813DE" w:rsidRDefault="00A813DE" w:rsidP="003858EA">
      <w:r>
        <w:rPr>
          <w:noProof/>
        </w:rPr>
        <w:drawing>
          <wp:inline distT="0" distB="0" distL="0" distR="0" wp14:anchorId="59A4AB2A" wp14:editId="1D475C00">
            <wp:extent cx="3581400" cy="100965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81400" cy="1009650"/>
                    </a:xfrm>
                    <a:prstGeom prst="rect">
                      <a:avLst/>
                    </a:prstGeom>
                  </pic:spPr>
                </pic:pic>
              </a:graphicData>
            </a:graphic>
          </wp:inline>
        </w:drawing>
      </w:r>
    </w:p>
    <w:p w14:paraId="48FB7CF1" w14:textId="77777777" w:rsidR="00A813DE" w:rsidRDefault="00A813DE" w:rsidP="003858EA">
      <w:r>
        <w:t>Rechtsklik op een parameter en klik op “Remove”.</w:t>
      </w:r>
    </w:p>
    <w:p w14:paraId="72F4F8AC" w14:textId="77777777" w:rsidR="00A813DE" w:rsidRDefault="00A813DE" w:rsidP="003858EA"/>
    <w:p w14:paraId="3AF4D77F" w14:textId="77777777" w:rsidR="00A813DE" w:rsidRDefault="00A813DE" w:rsidP="003858EA">
      <w:r>
        <w:t>De parameter verdwijnt nu uit de lijst. Om nu ook ervoor te zorgen dat deze bewerking daadwerkelijk is doorgevoerd klik na afloop op “Save”</w:t>
      </w:r>
    </w:p>
    <w:p w14:paraId="5DFBE419" w14:textId="77777777" w:rsidR="00A813DE" w:rsidRDefault="00A813DE" w:rsidP="003858EA"/>
    <w:p w14:paraId="236A7F6E" w14:textId="77777777" w:rsidR="00A813DE" w:rsidRDefault="00A813DE" w:rsidP="003858EA"/>
    <w:p w14:paraId="47A76B76" w14:textId="77777777" w:rsidR="00A813DE" w:rsidRDefault="00A813DE" w:rsidP="003858EA"/>
    <w:p w14:paraId="7CD27929" w14:textId="77777777" w:rsidR="00A813DE" w:rsidRDefault="00A813DE" w:rsidP="003858EA"/>
    <w:p w14:paraId="317F1E4B" w14:textId="77777777" w:rsidR="00A813DE" w:rsidRDefault="00A813DE" w:rsidP="00A813DE">
      <w:pPr>
        <w:pStyle w:val="Kop2"/>
        <w:ind w:left="0" w:firstLine="0"/>
      </w:pPr>
      <w:bookmarkStart w:id="1530" w:name="_Toc517033950"/>
      <w:r>
        <w:t>Klant parameter scherm openen</w:t>
      </w:r>
      <w:bookmarkEnd w:id="1530"/>
    </w:p>
    <w:p w14:paraId="74B9FB95" w14:textId="77777777" w:rsidR="00A813DE" w:rsidRDefault="00A813DE" w:rsidP="003858EA">
      <w:r>
        <w:rPr>
          <w:noProof/>
        </w:rPr>
        <w:drawing>
          <wp:inline distT="0" distB="0" distL="0" distR="0" wp14:anchorId="55A13B7F" wp14:editId="25746CA0">
            <wp:extent cx="3799840" cy="904240"/>
            <wp:effectExtent l="0" t="0" r="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99840" cy="904240"/>
                    </a:xfrm>
                    <a:prstGeom prst="rect">
                      <a:avLst/>
                    </a:prstGeom>
                    <a:noFill/>
                    <a:ln>
                      <a:noFill/>
                    </a:ln>
                  </pic:spPr>
                </pic:pic>
              </a:graphicData>
            </a:graphic>
          </wp:inline>
        </w:drawing>
      </w:r>
    </w:p>
    <w:p w14:paraId="1DF58941" w14:textId="77777777" w:rsidR="00A813DE" w:rsidRPr="00640721" w:rsidRDefault="00A813DE" w:rsidP="003858EA"/>
    <w:p w14:paraId="6F9F3B7B" w14:textId="77777777" w:rsidR="00A813DE" w:rsidRPr="00640721" w:rsidRDefault="00A813DE" w:rsidP="003858EA">
      <w:r>
        <w:t>Rechtsklik op “Customer parameter” en klik op “Create new parameter”</w:t>
      </w:r>
    </w:p>
    <w:p w14:paraId="4AB9D8B7" w14:textId="77777777" w:rsidR="00A813DE" w:rsidRPr="00F265D7" w:rsidRDefault="00A813DE" w:rsidP="003858EA"/>
    <w:p w14:paraId="56BBC835" w14:textId="77777777" w:rsidR="00A813DE" w:rsidRPr="005C60EF" w:rsidRDefault="00A813DE" w:rsidP="003858EA"/>
    <w:p w14:paraId="7CFC9063" w14:textId="77777777" w:rsidR="00A813DE" w:rsidRPr="00C15F80" w:rsidRDefault="00A813DE" w:rsidP="003858EA"/>
    <w:p w14:paraId="003C1ED4" w14:textId="77777777" w:rsidR="00A813DE" w:rsidRDefault="00A813DE" w:rsidP="003858EA">
      <w:pPr>
        <w:rPr>
          <w:rFonts w:cs="Arial"/>
        </w:rPr>
      </w:pPr>
    </w:p>
    <w:p w14:paraId="1D775E0B" w14:textId="77777777" w:rsidR="00A813DE" w:rsidRDefault="00A813DE" w:rsidP="003858EA"/>
    <w:p w14:paraId="075F9A3A" w14:textId="77777777" w:rsidR="00A813DE" w:rsidRDefault="00A813DE" w:rsidP="003858EA"/>
    <w:p w14:paraId="79AC56D8" w14:textId="77777777" w:rsidR="00A813DE" w:rsidRDefault="00A813DE">
      <w:r>
        <w:br w:type="page"/>
      </w:r>
    </w:p>
    <w:p w14:paraId="638C8A03" w14:textId="77777777" w:rsidR="00A813DE" w:rsidRDefault="00A813DE" w:rsidP="00A813DE">
      <w:pPr>
        <w:pStyle w:val="Kop2"/>
        <w:ind w:left="0" w:firstLine="0"/>
        <w:sectPr w:rsidR="00A813DE" w:rsidSect="003858EA">
          <w:pgSz w:w="11907" w:h="16840" w:code="9"/>
          <w:pgMar w:top="1985" w:right="862" w:bottom="578" w:left="1151" w:header="561" w:footer="414" w:gutter="0"/>
          <w:cols w:space="708"/>
          <w:docGrid w:linePitch="360"/>
        </w:sectPr>
      </w:pPr>
    </w:p>
    <w:p w14:paraId="21978483" w14:textId="77777777" w:rsidR="00A813DE" w:rsidRDefault="00A813DE" w:rsidP="00A813DE">
      <w:pPr>
        <w:pStyle w:val="Kop2"/>
        <w:ind w:left="0" w:firstLine="0"/>
      </w:pPr>
      <w:bookmarkStart w:id="1531" w:name="_Toc517033951"/>
      <w:r>
        <w:lastRenderedPageBreak/>
        <w:t>Klant parameters aanmaken</w:t>
      </w:r>
      <w:bookmarkEnd w:id="1531"/>
    </w:p>
    <w:p w14:paraId="4CC34CE3" w14:textId="77777777" w:rsidR="00A813DE" w:rsidRDefault="00A813DE" w:rsidP="003858EA"/>
    <w:p w14:paraId="7B697C40" w14:textId="77777777" w:rsidR="00A813DE" w:rsidRDefault="00A813DE" w:rsidP="003858EA">
      <w:r>
        <w:rPr>
          <w:noProof/>
        </w:rPr>
        <mc:AlternateContent>
          <mc:Choice Requires="wps">
            <w:drawing>
              <wp:anchor distT="45720" distB="45720" distL="114300" distR="114300" simplePos="0" relativeHeight="251793920" behindDoc="0" locked="0" layoutInCell="1" allowOverlap="1" wp14:anchorId="7E7808C4" wp14:editId="5DF554D1">
                <wp:simplePos x="0" y="0"/>
                <wp:positionH relativeFrom="column">
                  <wp:posOffset>5599430</wp:posOffset>
                </wp:positionH>
                <wp:positionV relativeFrom="paragraph">
                  <wp:posOffset>5192395</wp:posOffset>
                </wp:positionV>
                <wp:extent cx="276446" cy="1404620"/>
                <wp:effectExtent l="0" t="0" r="28575" b="26035"/>
                <wp:wrapNone/>
                <wp:docPr id="8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050B40BE" w14:textId="77777777" w:rsidR="003858EA" w:rsidRPr="00C21985" w:rsidRDefault="003858EA" w:rsidP="003858EA">
                            <w:pPr>
                              <w:rPr>
                                <w:b/>
                                <w:color w:val="FF0000"/>
                                <w:lang w:val="en-US"/>
                              </w:rPr>
                            </w:pPr>
                            <w:r>
                              <w:rPr>
                                <w:b/>
                                <w:color w:val="FF0000"/>
                                <w:lang w:val="en-US"/>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7808C4" id="_x0000_s1072" type="#_x0000_t202" style="position:absolute;margin-left:440.9pt;margin-top:408.85pt;width:21.75pt;height:110.6pt;z-index:251793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">
                <v:textbox style="mso-fit-shape-to-text:t">
                  <w:txbxContent>
                    <w:p w14:paraId="050B40BE" w14:textId="77777777" w:rsidR="003858EA" w:rsidRPr="00C21985" w:rsidRDefault="003858EA" w:rsidP="003858EA">
                      <w:pPr>
                        <w:rPr>
                          <w:b/>
                          <w:color w:val="FF0000"/>
                          <w:lang w:val="en-US"/>
                        </w:rPr>
                      </w:pPr>
                      <w:r>
                        <w:rPr>
                          <w:b/>
                          <w:color w:val="FF0000"/>
                          <w:lang w:val="en-US"/>
                        </w:rPr>
                        <w:t>2</w:t>
                      </w:r>
                    </w:p>
                  </w:txbxContent>
                </v:textbox>
              </v:shape>
            </w:pict>
          </mc:Fallback>
        </mc:AlternateContent>
      </w:r>
      <w:r>
        <w:rPr>
          <w:noProof/>
        </w:rPr>
        <mc:AlternateContent>
          <mc:Choice Requires="wps">
            <w:drawing>
              <wp:anchor distT="45720" distB="45720" distL="114300" distR="114300" simplePos="0" relativeHeight="251792896" behindDoc="0" locked="0" layoutInCell="1" allowOverlap="1" wp14:anchorId="27C3BB75" wp14:editId="1AFB2FB4">
                <wp:simplePos x="0" y="0"/>
                <wp:positionH relativeFrom="column">
                  <wp:posOffset>1960245</wp:posOffset>
                </wp:positionH>
                <wp:positionV relativeFrom="paragraph">
                  <wp:posOffset>2296795</wp:posOffset>
                </wp:positionV>
                <wp:extent cx="276446" cy="1404620"/>
                <wp:effectExtent l="0" t="0" r="28575" b="26035"/>
                <wp:wrapNone/>
                <wp:docPr id="8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1B1C6BE1" w14:textId="77777777" w:rsidR="003858EA" w:rsidRPr="00C21985" w:rsidRDefault="003858EA" w:rsidP="003858EA">
                            <w:pPr>
                              <w:rPr>
                                <w:b/>
                                <w:color w:val="FF0000"/>
                                <w:lang w:val="en-US"/>
                              </w:rPr>
                            </w:pPr>
                            <w:r>
                              <w:rPr>
                                <w:b/>
                                <w:color w:val="FF0000"/>
                                <w:lang w:val="en-US"/>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C3BB75" id="_x0000_s1073" type="#_x0000_t202" style="position:absolute;margin-left:154.35pt;margin-top:180.85pt;width:21.75pt;height:110.6pt;z-index:251792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">
                <v:textbox style="mso-fit-shape-to-text:t">
                  <w:txbxContent>
                    <w:p w14:paraId="1B1C6BE1" w14:textId="77777777" w:rsidR="003858EA" w:rsidRPr="00C21985" w:rsidRDefault="003858EA" w:rsidP="003858EA">
                      <w:pPr>
                        <w:rPr>
                          <w:b/>
                          <w:color w:val="FF0000"/>
                          <w:lang w:val="en-US"/>
                        </w:rPr>
                      </w:pPr>
                      <w:r>
                        <w:rPr>
                          <w:b/>
                          <w:color w:val="FF0000"/>
                          <w:lang w:val="en-US"/>
                        </w:rPr>
                        <w:t>3</w:t>
                      </w:r>
                    </w:p>
                  </w:txbxContent>
                </v:textbox>
              </v:shape>
            </w:pict>
          </mc:Fallback>
        </mc:AlternateContent>
      </w:r>
      <w:r>
        <w:rPr>
          <w:noProof/>
        </w:rPr>
        <mc:AlternateContent>
          <mc:Choice Requires="wps">
            <w:drawing>
              <wp:anchor distT="45720" distB="45720" distL="114300" distR="114300" simplePos="0" relativeHeight="251791872" behindDoc="0" locked="0" layoutInCell="1" allowOverlap="1" wp14:anchorId="3161C8B6" wp14:editId="0F5DAA10">
                <wp:simplePos x="0" y="0"/>
                <wp:positionH relativeFrom="column">
                  <wp:posOffset>5080000</wp:posOffset>
                </wp:positionH>
                <wp:positionV relativeFrom="paragraph">
                  <wp:posOffset>1214120</wp:posOffset>
                </wp:positionV>
                <wp:extent cx="276446" cy="1404620"/>
                <wp:effectExtent l="0" t="0" r="28575" b="26035"/>
                <wp:wrapNone/>
                <wp:docPr id="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 cy="1404620"/>
                        </a:xfrm>
                        <a:prstGeom prst="rect">
                          <a:avLst/>
                        </a:prstGeom>
                        <a:solidFill>
                          <a:srgbClr val="FFFFFF"/>
                        </a:solidFill>
                        <a:ln w="9525">
                          <a:solidFill>
                            <a:srgbClr val="000000"/>
                          </a:solidFill>
                          <a:miter lim="800000"/>
                          <a:headEnd/>
                          <a:tailEnd/>
                        </a:ln>
                      </wps:spPr>
                      <wps:txbx>
                        <w:txbxContent>
                          <w:p w14:paraId="7ABDD3A5" w14:textId="77777777" w:rsidR="003858EA" w:rsidRPr="00C21985" w:rsidRDefault="003858EA" w:rsidP="003858EA">
                            <w:pPr>
                              <w:rPr>
                                <w:b/>
                                <w:color w:val="FF0000"/>
                                <w:lang w:val="en-US"/>
                              </w:rPr>
                            </w:pPr>
                            <w:r>
                              <w:rPr>
                                <w:b/>
                                <w:color w:val="FF0000"/>
                                <w:lang w:val="en-US"/>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61C8B6" id="_x0000_s1074" type="#_x0000_t202" style="position:absolute;margin-left:400pt;margin-top:95.6pt;width:21.75pt;height:110.6pt;z-index:251791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">
                <v:textbox style="mso-fit-shape-to-text:t">
                  <w:txbxContent>
                    <w:p w14:paraId="7ABDD3A5" w14:textId="77777777" w:rsidR="003858EA" w:rsidRPr="00C21985" w:rsidRDefault="003858EA" w:rsidP="003858EA">
                      <w:pPr>
                        <w:rPr>
                          <w:b/>
                          <w:color w:val="FF0000"/>
                          <w:lang w:val="en-US"/>
                        </w:rPr>
                      </w:pPr>
                      <w:r>
                        <w:rPr>
                          <w:b/>
                          <w:color w:val="FF0000"/>
                          <w:lang w:val="en-US"/>
                        </w:rPr>
                        <w:t>1</w:t>
                      </w:r>
                    </w:p>
                  </w:txbxContent>
                </v:textbox>
              </v:shape>
            </w:pict>
          </mc:Fallback>
        </mc:AlternateContent>
      </w:r>
      <w:r>
        <w:rPr>
          <w:noProof/>
        </w:rPr>
        <mc:AlternateContent>
          <mc:Choice Requires="wps">
            <w:drawing>
              <wp:anchor distT="0" distB="0" distL="114300" distR="114300" simplePos="0" relativeHeight="251790848" behindDoc="0" locked="0" layoutInCell="1" allowOverlap="1" wp14:anchorId="1751E748" wp14:editId="3C2262DD">
                <wp:simplePos x="0" y="0"/>
                <wp:positionH relativeFrom="column">
                  <wp:posOffset>3575685</wp:posOffset>
                </wp:positionH>
                <wp:positionV relativeFrom="paragraph">
                  <wp:posOffset>213995</wp:posOffset>
                </wp:positionV>
                <wp:extent cx="6929120" cy="4826000"/>
                <wp:effectExtent l="19050" t="19050" r="24130" b="12700"/>
                <wp:wrapNone/>
                <wp:docPr id="841" name="Rectangle 841"/>
                <wp:cNvGraphicFramePr/>
                <a:graphic xmlns:a="http://schemas.openxmlformats.org/drawingml/2006/main">
                  <a:graphicData uri="http://schemas.microsoft.com/office/word/2010/wordprocessingShape">
                    <wps:wsp>
                      <wps:cNvSpPr/>
                      <wps:spPr>
                        <a:xfrm>
                          <a:off x="0" y="0"/>
                          <a:ext cx="6929120" cy="4826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EFC5B" id="Rectangle 841" o:spid="_x0000_s1026" style="position:absolute;margin-left:281.55pt;margin-top:16.85pt;width:545.6pt;height:380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" filled="f" strokecolor="red" strokeweight="3pt"/>
            </w:pict>
          </mc:Fallback>
        </mc:AlternateContent>
      </w:r>
      <w:r>
        <w:rPr>
          <w:noProof/>
        </w:rPr>
        <mc:AlternateContent>
          <mc:Choice Requires="wps">
            <w:drawing>
              <wp:anchor distT="0" distB="0" distL="114300" distR="114300" simplePos="0" relativeHeight="251789824" behindDoc="0" locked="0" layoutInCell="1" allowOverlap="1" wp14:anchorId="0E378A7C" wp14:editId="03C8747E">
                <wp:simplePos x="0" y="0"/>
                <wp:positionH relativeFrom="column">
                  <wp:posOffset>3575685</wp:posOffset>
                </wp:positionH>
                <wp:positionV relativeFrom="paragraph">
                  <wp:posOffset>5131435</wp:posOffset>
                </wp:positionV>
                <wp:extent cx="6929120" cy="497840"/>
                <wp:effectExtent l="19050" t="19050" r="24130" b="16510"/>
                <wp:wrapNone/>
                <wp:docPr id="840" name="Rectangle 840"/>
                <wp:cNvGraphicFramePr/>
                <a:graphic xmlns:a="http://schemas.openxmlformats.org/drawingml/2006/main">
                  <a:graphicData uri="http://schemas.microsoft.com/office/word/2010/wordprocessingShape">
                    <wps:wsp>
                      <wps:cNvSpPr/>
                      <wps:spPr>
                        <a:xfrm flipV="1">
                          <a:off x="0" y="0"/>
                          <a:ext cx="6929120" cy="4978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ED931" id="Rectangle 840" o:spid="_x0000_s1026" style="position:absolute;margin-left:281.55pt;margin-top:404.05pt;width:545.6pt;height:39.2pt;flip:y;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" filled="f" strokecolor="red" strokeweight="3pt"/>
            </w:pict>
          </mc:Fallback>
        </mc:AlternateContent>
      </w:r>
      <w:r>
        <w:rPr>
          <w:noProof/>
        </w:rPr>
        <mc:AlternateContent>
          <mc:Choice Requires="wps">
            <w:drawing>
              <wp:anchor distT="0" distB="0" distL="114300" distR="114300" simplePos="0" relativeHeight="251788800" behindDoc="0" locked="0" layoutInCell="1" allowOverlap="1" wp14:anchorId="3C29B727" wp14:editId="2764218B">
                <wp:simplePos x="0" y="0"/>
                <wp:positionH relativeFrom="column">
                  <wp:posOffset>-635</wp:posOffset>
                </wp:positionH>
                <wp:positionV relativeFrom="paragraph">
                  <wp:posOffset>213995</wp:posOffset>
                </wp:positionV>
                <wp:extent cx="3484880" cy="5922010"/>
                <wp:effectExtent l="19050" t="19050" r="20320" b="21590"/>
                <wp:wrapNone/>
                <wp:docPr id="839" name="Rectangle 839"/>
                <wp:cNvGraphicFramePr/>
                <a:graphic xmlns:a="http://schemas.openxmlformats.org/drawingml/2006/main">
                  <a:graphicData uri="http://schemas.microsoft.com/office/word/2010/wordprocessingShape">
                    <wps:wsp>
                      <wps:cNvSpPr/>
                      <wps:spPr>
                        <a:xfrm>
                          <a:off x="0" y="0"/>
                          <a:ext cx="3484880" cy="59220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4DD9D" id="Rectangle 839" o:spid="_x0000_s1026" style="position:absolute;margin-left:-.05pt;margin-top:16.85pt;width:274.4pt;height:466.3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" filled="f" strokecolor="red" strokeweight="3pt"/>
            </w:pict>
          </mc:Fallback>
        </mc:AlternateContent>
      </w:r>
      <w:r>
        <w:rPr>
          <w:noProof/>
        </w:rPr>
        <w:drawing>
          <wp:inline distT="0" distB="0" distL="0" distR="0" wp14:anchorId="4767AB2F" wp14:editId="6F1F142C">
            <wp:extent cx="10576560" cy="6135987"/>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582930" cy="6139682"/>
                    </a:xfrm>
                    <a:prstGeom prst="rect">
                      <a:avLst/>
                    </a:prstGeom>
                  </pic:spPr>
                </pic:pic>
              </a:graphicData>
            </a:graphic>
          </wp:inline>
        </w:drawing>
      </w:r>
    </w:p>
    <w:p w14:paraId="18D090A6" w14:textId="77777777" w:rsidR="00A813DE" w:rsidRDefault="00A813DE" w:rsidP="003858EA"/>
    <w:p w14:paraId="1449EB47" w14:textId="77777777" w:rsidR="00A813DE" w:rsidRDefault="00A813DE" w:rsidP="003858EA"/>
    <w:p w14:paraId="72D3B465" w14:textId="77777777" w:rsidR="00A813DE" w:rsidRDefault="00A813DE" w:rsidP="00A813DE">
      <w:pPr>
        <w:pStyle w:val="Lijstalinea"/>
        <w:numPr>
          <w:ilvl w:val="0"/>
          <w:numId w:val="198"/>
        </w:numPr>
      </w:pPr>
      <w:r>
        <w:t>Hier kun je al je parameter variabelen opgeven.</w:t>
      </w:r>
    </w:p>
    <w:p w14:paraId="3EBC69F9" w14:textId="77777777" w:rsidR="00A813DE" w:rsidRDefault="00A813DE" w:rsidP="00A813DE">
      <w:pPr>
        <w:pStyle w:val="Lijstalinea"/>
        <w:numPr>
          <w:ilvl w:val="0"/>
          <w:numId w:val="199"/>
        </w:numPr>
      </w:pPr>
      <w:r>
        <w:t xml:space="preserve">Required: </w:t>
      </w:r>
      <w:r>
        <w:tab/>
        <w:t>deze variabelen zijn nodig</w:t>
      </w:r>
    </w:p>
    <w:p w14:paraId="5D3A42DB" w14:textId="77777777" w:rsidR="00A813DE" w:rsidRDefault="00A813DE" w:rsidP="00A813DE">
      <w:pPr>
        <w:pStyle w:val="Lijstalinea"/>
        <w:numPr>
          <w:ilvl w:val="0"/>
          <w:numId w:val="199"/>
        </w:numPr>
      </w:pPr>
      <w:r w:rsidRPr="00C70820">
        <w:t>Not required</w:t>
      </w:r>
      <w:r>
        <w:t>:</w:t>
      </w:r>
      <w:r>
        <w:tab/>
        <w:t>d</w:t>
      </w:r>
      <w:r w:rsidRPr="00C70820">
        <w:t>eze variabelen zijn o</w:t>
      </w:r>
      <w:r>
        <w:t>ptioneel</w:t>
      </w:r>
    </w:p>
    <w:p w14:paraId="1F23BDC0" w14:textId="77777777" w:rsidR="00A813DE" w:rsidRDefault="00A813DE" w:rsidP="00A813DE">
      <w:pPr>
        <w:pStyle w:val="Lijstalinea"/>
        <w:numPr>
          <w:ilvl w:val="0"/>
          <w:numId w:val="198"/>
        </w:numPr>
      </w:pPr>
      <w:r>
        <w:t>Hier geef je aan wat voor parameter je wilt hebben</w:t>
      </w:r>
    </w:p>
    <w:p w14:paraId="393341B2" w14:textId="77777777" w:rsidR="00A813DE" w:rsidRPr="00C70820" w:rsidRDefault="00A813DE" w:rsidP="00A813DE">
      <w:pPr>
        <w:pStyle w:val="Lijstalinea"/>
        <w:numPr>
          <w:ilvl w:val="0"/>
          <w:numId w:val="198"/>
        </w:numPr>
        <w:sectPr w:rsidR="00A813DE" w:rsidRPr="00C70820" w:rsidSect="003858EA">
          <w:pgSz w:w="23808" w:h="16840" w:orient="landscape" w:code="8"/>
          <w:pgMar w:top="862" w:right="578" w:bottom="1151" w:left="1985" w:header="561" w:footer="414" w:gutter="0"/>
          <w:cols w:space="708"/>
          <w:docGrid w:linePitch="360"/>
        </w:sectPr>
      </w:pPr>
      <w:r>
        <w:t>Hier zijn alle klantspecifieke parameters te zien die al bestaan</w:t>
      </w:r>
    </w:p>
    <w:p w14:paraId="7E6C266C" w14:textId="77777777" w:rsidR="00A813DE" w:rsidRPr="00C70820" w:rsidRDefault="00A813DE" w:rsidP="003858EA"/>
    <w:p w14:paraId="1CF8A724" w14:textId="6C69C353" w:rsidR="00A74194" w:rsidRPr="00483C62" w:rsidRDefault="004527BA" w:rsidP="00866680">
      <w:pPr>
        <w:pStyle w:val="DocumentHeader"/>
        <w:ind w:firstLine="360"/>
      </w:pPr>
      <w:r>
        <w:t>16.7 Logboek</w:t>
      </w:r>
    </w:p>
    <w:p w14:paraId="0A30C5E1" w14:textId="77777777" w:rsidR="00A74194" w:rsidRPr="00483C62" w:rsidRDefault="00A74194" w:rsidP="003858EA">
      <w:pPr>
        <w:ind w:firstLine="567"/>
        <w:rPr>
          <w:b/>
        </w:rPr>
      </w:pPr>
    </w:p>
    <w:p w14:paraId="439CAB70" w14:textId="77777777" w:rsidR="004527BA" w:rsidRPr="00483C62" w:rsidRDefault="004527BA" w:rsidP="004527BA">
      <w:pPr>
        <w:rPr>
          <w:b/>
        </w:rPr>
      </w:pPr>
    </w:p>
    <w:p w14:paraId="5DF6BFFA" w14:textId="77777777" w:rsidR="00A74194" w:rsidRPr="00483C62" w:rsidRDefault="00A74194" w:rsidP="003858EA">
      <w:pPr>
        <w:ind w:firstLine="567"/>
      </w:pPr>
      <w:r w:rsidRPr="00483C62">
        <w:rPr>
          <w:noProof/>
        </w:rPr>
        <mc:AlternateContent>
          <mc:Choice Requires="wps">
            <w:drawing>
              <wp:anchor distT="0" distB="0" distL="114300" distR="114300" simplePos="0" relativeHeight="251795968" behindDoc="1" locked="0" layoutInCell="1" allowOverlap="1" wp14:anchorId="35F95FC3" wp14:editId="3ADB8C63">
                <wp:simplePos x="0" y="0"/>
                <wp:positionH relativeFrom="column">
                  <wp:posOffset>278130</wp:posOffset>
                </wp:positionH>
                <wp:positionV relativeFrom="paragraph">
                  <wp:posOffset>116840</wp:posOffset>
                </wp:positionV>
                <wp:extent cx="6191250" cy="1403985"/>
                <wp:effectExtent l="0" t="0" r="0" b="0"/>
                <wp:wrapNone/>
                <wp:docPr id="8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3985"/>
                        </a:xfrm>
                        <a:prstGeom prst="rect">
                          <a:avLst/>
                        </a:prstGeom>
                        <a:noFill/>
                        <a:ln w="0">
                          <a:noFill/>
                          <a:miter lim="800000"/>
                          <a:headEnd/>
                          <a:tailEnd/>
                        </a:ln>
                      </wps:spPr>
                      <wps:txbx>
                        <w:txbxContent>
                          <w:p w14:paraId="18DEB2FD" w14:textId="77777777" w:rsidR="003858EA" w:rsidRPr="00AF7C2A" w:rsidRDefault="003858EA">
                            <w:pPr>
                              <w:rPr>
                                <w:sz w:val="72"/>
                                <w:lang w:val="en-US"/>
                              </w:rPr>
                            </w:pPr>
                            <w:r>
                              <w:rPr>
                                <w:sz w:val="72"/>
                                <w:lang w:val="en-US"/>
                              </w:rPr>
                              <w:t>Stage Semester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F95FC3" id="_x0000_s1075" type="#_x0000_t202" style="position:absolute;left:0;text-align:left;margin-left:21.9pt;margin-top:9.2pt;width:487.5pt;height:110.55pt;z-index:-251520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" filled="f" stroked="f" strokeweight="0">
                <v:textbox style="mso-fit-shape-to-text:t">
                  <w:txbxContent>
                    <w:p w14:paraId="18DEB2FD" w14:textId="77777777" w:rsidR="003858EA" w:rsidRPr="00AF7C2A" w:rsidRDefault="003858EA">
                      <w:pPr>
                        <w:rPr>
                          <w:sz w:val="72"/>
                          <w:lang w:val="en-US"/>
                        </w:rPr>
                      </w:pPr>
                      <w:r>
                        <w:rPr>
                          <w:sz w:val="72"/>
                          <w:lang w:val="en-US"/>
                        </w:rPr>
                        <w:t>Stage Semester 5</w:t>
                      </w:r>
                    </w:p>
                  </w:txbxContent>
                </v:textbox>
              </v:shape>
            </w:pict>
          </mc:Fallback>
        </mc:AlternateContent>
      </w:r>
    </w:p>
    <w:p w14:paraId="5E2FB3A8" w14:textId="77777777" w:rsidR="00A74194" w:rsidRPr="00483C62" w:rsidRDefault="00A74194" w:rsidP="003858EA">
      <w:pPr>
        <w:ind w:firstLine="567"/>
      </w:pPr>
    </w:p>
    <w:p w14:paraId="670C2C10" w14:textId="77777777" w:rsidR="00A74194" w:rsidRDefault="00A74194" w:rsidP="003858EA">
      <w:pPr>
        <w:ind w:firstLine="567"/>
      </w:pPr>
    </w:p>
    <w:p w14:paraId="59036190" w14:textId="77777777" w:rsidR="00A74194" w:rsidRPr="0062699C" w:rsidRDefault="00A74194" w:rsidP="003858EA">
      <w:r w:rsidRPr="00483C62">
        <w:rPr>
          <w:noProof/>
        </w:rPr>
        <mc:AlternateContent>
          <mc:Choice Requires="wps">
            <w:drawing>
              <wp:anchor distT="0" distB="0" distL="114300" distR="114300" simplePos="0" relativeHeight="251798016" behindDoc="0" locked="0" layoutInCell="1" allowOverlap="1" wp14:anchorId="13A595EC" wp14:editId="52753E0C">
                <wp:simplePos x="0" y="0"/>
                <wp:positionH relativeFrom="column">
                  <wp:posOffset>2736850</wp:posOffset>
                </wp:positionH>
                <wp:positionV relativeFrom="paragraph">
                  <wp:posOffset>4580327</wp:posOffset>
                </wp:positionV>
                <wp:extent cx="3575230" cy="1035170"/>
                <wp:effectExtent l="0" t="0" r="0" b="0"/>
                <wp:wrapNone/>
                <wp:docPr id="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230" cy="1035170"/>
                        </a:xfrm>
                        <a:prstGeom prst="rect">
                          <a:avLst/>
                        </a:prstGeom>
                        <a:noFill/>
                        <a:ln w="9525">
                          <a:noFill/>
                          <a:miter lim="800000"/>
                          <a:headEnd/>
                          <a:tailEnd/>
                        </a:ln>
                      </wps:spPr>
                      <wps:txbx>
                        <w:txbxContent>
                          <w:p w14:paraId="41B0E8DD" w14:textId="77777777" w:rsidR="003858EA" w:rsidRPr="00595931" w:rsidRDefault="003858EA" w:rsidP="003858EA">
                            <w:pPr>
                              <w:tabs>
                                <w:tab w:val="left" w:pos="-1440"/>
                                <w:tab w:val="left" w:pos="-720"/>
                                <w:tab w:val="left" w:pos="2268"/>
                              </w:tabs>
                              <w:suppressAutoHyphens/>
                              <w:ind w:left="2694" w:hanging="2694"/>
                            </w:pPr>
                            <w:r w:rsidRPr="00595931">
                              <w:t>Bestand</w:t>
                            </w:r>
                            <w:r w:rsidRPr="00595931">
                              <w:tab/>
                              <w:t>:</w:t>
                            </w:r>
                            <w:r>
                              <w:tab/>
                              <w:t>Logboek.docx</w:t>
                            </w:r>
                          </w:p>
                          <w:p w14:paraId="3AE24B4A" w14:textId="77777777" w:rsidR="003858EA" w:rsidRPr="0062699C" w:rsidRDefault="003858EA" w:rsidP="003858EA">
                            <w:pPr>
                              <w:tabs>
                                <w:tab w:val="left" w:pos="-1440"/>
                                <w:tab w:val="left" w:pos="-720"/>
                                <w:tab w:val="left" w:pos="2268"/>
                              </w:tabs>
                              <w:suppressAutoHyphens/>
                              <w:ind w:left="2694" w:hanging="2694"/>
                            </w:pPr>
                            <w:r w:rsidRPr="0062699C">
                              <w:t>Versie</w:t>
                            </w:r>
                            <w:r w:rsidRPr="0062699C">
                              <w:tab/>
                              <w:t>:</w:t>
                            </w:r>
                            <w:r w:rsidRPr="0062699C">
                              <w:tab/>
                            </w:r>
                            <w:r>
                              <w:t>0.12.2</w:t>
                            </w:r>
                            <w:r>
                              <w:fldChar w:fldCharType="begin"/>
                            </w:r>
                            <w:r>
                              <w:instrText xml:space="preserve"> SUBJECT  \* MERGEFORMAT </w:instrText>
                            </w:r>
                            <w:r>
                              <w:fldChar w:fldCharType="end"/>
                            </w:r>
                          </w:p>
                          <w:p w14:paraId="166F2A08" w14:textId="77777777" w:rsidR="003858EA" w:rsidRPr="0062699C" w:rsidRDefault="003858EA" w:rsidP="003858EA">
                            <w:pPr>
                              <w:tabs>
                                <w:tab w:val="left" w:pos="-1440"/>
                                <w:tab w:val="left" w:pos="-720"/>
                                <w:tab w:val="left" w:pos="2268"/>
                              </w:tabs>
                              <w:suppressAutoHyphens/>
                              <w:ind w:left="2694" w:hanging="2694"/>
                            </w:pPr>
                            <w:r w:rsidRPr="0062699C">
                              <w:t>Datum van uitgifte</w:t>
                            </w:r>
                            <w:r w:rsidRPr="0062699C">
                              <w:tab/>
                              <w:t>:</w:t>
                            </w:r>
                            <w:r w:rsidRPr="0062699C">
                              <w:tab/>
                            </w:r>
                            <w:r w:rsidRPr="00D9594A">
                              <w:rPr>
                                <w:bCs w:val="0"/>
                              </w:rPr>
                              <w:fldChar w:fldCharType="begin"/>
                            </w:r>
                            <w:r w:rsidRPr="00D9594A">
                              <w:instrText xml:space="preserve"> DATE \@ "d-M-yyyy" \* MERGEFORMAT </w:instrText>
                            </w:r>
                            <w:r w:rsidRPr="00D9594A">
                              <w:rPr>
                                <w:bCs w:val="0"/>
                              </w:rPr>
                              <w:fldChar w:fldCharType="separate"/>
                            </w:r>
                            <w:r w:rsidR="00897F97">
                              <w:rPr>
                                <w:noProof/>
                              </w:rPr>
                              <w:t>17-6-2018</w:t>
                            </w:r>
                            <w:r w:rsidRPr="00D9594A">
                              <w:rPr>
                                <w:bCs w:val="0"/>
                              </w:rPr>
                              <w:fldChar w:fldCharType="end"/>
                            </w:r>
                          </w:p>
                          <w:p w14:paraId="41AC27B5" w14:textId="77777777" w:rsidR="003858EA" w:rsidRPr="0062699C" w:rsidRDefault="003858EA" w:rsidP="003858EA">
                            <w:pPr>
                              <w:tabs>
                                <w:tab w:val="left" w:pos="-1440"/>
                                <w:tab w:val="left" w:pos="-720"/>
                                <w:tab w:val="left" w:pos="2268"/>
                              </w:tabs>
                              <w:suppressAutoHyphens/>
                              <w:ind w:left="2694" w:hanging="2694"/>
                            </w:pPr>
                            <w:r w:rsidRPr="0062699C">
                              <w:t>Opgesteld door</w:t>
                            </w:r>
                            <w:r w:rsidRPr="0062699C">
                              <w:tab/>
                              <w:t>:</w:t>
                            </w:r>
                            <w:r w:rsidRPr="0062699C">
                              <w:tab/>
                            </w:r>
                            <w:r>
                              <w:t>Koen Wartenberg</w:t>
                            </w:r>
                          </w:p>
                          <w:p w14:paraId="047C2A71" w14:textId="77777777" w:rsidR="003858EA" w:rsidRPr="0062699C" w:rsidRDefault="003858EA" w:rsidP="003858EA">
                            <w:pPr>
                              <w:tabs>
                                <w:tab w:val="left" w:pos="-1440"/>
                                <w:tab w:val="left" w:pos="-720"/>
                                <w:tab w:val="left" w:pos="2268"/>
                              </w:tabs>
                              <w:suppressAutoHyphens/>
                            </w:pPr>
                          </w:p>
                          <w:p w14:paraId="2A74E2CE" w14:textId="77777777" w:rsidR="003858EA" w:rsidRPr="00241BB8" w:rsidRDefault="003858EA" w:rsidP="003858E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A595EC" id="_x0000_s1076" type="#_x0000_t202" style="position:absolute;margin-left:215.5pt;margin-top:360.65pt;width:281.5pt;height:81.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" filled="f" stroked="f">
                <v:textbox>
                  <w:txbxContent>
                    <w:p w14:paraId="41B0E8DD" w14:textId="77777777" w:rsidR="003858EA" w:rsidRPr="00595931" w:rsidRDefault="003858EA" w:rsidP="003858EA">
                      <w:pPr>
                        <w:tabs>
                          <w:tab w:val="left" w:pos="-1440"/>
                          <w:tab w:val="left" w:pos="-720"/>
                          <w:tab w:val="left" w:pos="2268"/>
                        </w:tabs>
                        <w:suppressAutoHyphens/>
                        <w:ind w:left="2694" w:hanging="2694"/>
                      </w:pPr>
                      <w:r w:rsidRPr="00595931">
                        <w:t>Bestand</w:t>
                      </w:r>
                      <w:r w:rsidRPr="00595931">
                        <w:tab/>
                        <w:t>:</w:t>
                      </w:r>
                      <w:r>
                        <w:tab/>
                        <w:t>Logboek.docx</w:t>
                      </w:r>
                    </w:p>
                    <w:p w14:paraId="3AE24B4A" w14:textId="77777777" w:rsidR="003858EA" w:rsidRPr="0062699C" w:rsidRDefault="003858EA" w:rsidP="003858EA">
                      <w:pPr>
                        <w:tabs>
                          <w:tab w:val="left" w:pos="-1440"/>
                          <w:tab w:val="left" w:pos="-720"/>
                          <w:tab w:val="left" w:pos="2268"/>
                        </w:tabs>
                        <w:suppressAutoHyphens/>
                        <w:ind w:left="2694" w:hanging="2694"/>
                      </w:pPr>
                      <w:r w:rsidRPr="0062699C">
                        <w:t>Versie</w:t>
                      </w:r>
                      <w:r w:rsidRPr="0062699C">
                        <w:tab/>
                        <w:t>:</w:t>
                      </w:r>
                      <w:r w:rsidRPr="0062699C">
                        <w:tab/>
                      </w:r>
                      <w:r>
                        <w:t>0.12.2</w:t>
                      </w:r>
                      <w:r>
                        <w:fldChar w:fldCharType="begin"/>
                      </w:r>
                      <w:r>
                        <w:instrText xml:space="preserve"> SUBJECT  \* MERGEFORMAT </w:instrText>
                      </w:r>
                      <w:r>
                        <w:fldChar w:fldCharType="end"/>
                      </w:r>
                    </w:p>
                    <w:p w14:paraId="166F2A08" w14:textId="77777777" w:rsidR="003858EA" w:rsidRPr="0062699C" w:rsidRDefault="003858EA" w:rsidP="003858EA">
                      <w:pPr>
                        <w:tabs>
                          <w:tab w:val="left" w:pos="-1440"/>
                          <w:tab w:val="left" w:pos="-720"/>
                          <w:tab w:val="left" w:pos="2268"/>
                        </w:tabs>
                        <w:suppressAutoHyphens/>
                        <w:ind w:left="2694" w:hanging="2694"/>
                      </w:pPr>
                      <w:r w:rsidRPr="0062699C">
                        <w:t>Datum van uitgifte</w:t>
                      </w:r>
                      <w:r w:rsidRPr="0062699C">
                        <w:tab/>
                        <w:t>:</w:t>
                      </w:r>
                      <w:r w:rsidRPr="0062699C">
                        <w:tab/>
                      </w:r>
                      <w:r w:rsidRPr="00D9594A">
                        <w:rPr>
                          <w:bCs w:val="0"/>
                        </w:rPr>
                        <w:fldChar w:fldCharType="begin"/>
                      </w:r>
                      <w:r w:rsidRPr="00D9594A">
                        <w:instrText xml:space="preserve"> DATE \@ "d-M-yyyy" \* MERGEFORMAT </w:instrText>
                      </w:r>
                      <w:r w:rsidRPr="00D9594A">
                        <w:rPr>
                          <w:bCs w:val="0"/>
                        </w:rPr>
                        <w:fldChar w:fldCharType="separate"/>
                      </w:r>
                      <w:r w:rsidR="00897F97">
                        <w:rPr>
                          <w:noProof/>
                        </w:rPr>
                        <w:t>17-6-2018</w:t>
                      </w:r>
                      <w:r w:rsidRPr="00D9594A">
                        <w:rPr>
                          <w:bCs w:val="0"/>
                        </w:rPr>
                        <w:fldChar w:fldCharType="end"/>
                      </w:r>
                    </w:p>
                    <w:p w14:paraId="41AC27B5" w14:textId="77777777" w:rsidR="003858EA" w:rsidRPr="0062699C" w:rsidRDefault="003858EA" w:rsidP="003858EA">
                      <w:pPr>
                        <w:tabs>
                          <w:tab w:val="left" w:pos="-1440"/>
                          <w:tab w:val="left" w:pos="-720"/>
                          <w:tab w:val="left" w:pos="2268"/>
                        </w:tabs>
                        <w:suppressAutoHyphens/>
                        <w:ind w:left="2694" w:hanging="2694"/>
                      </w:pPr>
                      <w:r w:rsidRPr="0062699C">
                        <w:t>Opgesteld door</w:t>
                      </w:r>
                      <w:r w:rsidRPr="0062699C">
                        <w:tab/>
                        <w:t>:</w:t>
                      </w:r>
                      <w:r w:rsidRPr="0062699C">
                        <w:tab/>
                      </w:r>
                      <w:r>
                        <w:t>Koen Wartenberg</w:t>
                      </w:r>
                    </w:p>
                    <w:p w14:paraId="047C2A71" w14:textId="77777777" w:rsidR="003858EA" w:rsidRPr="0062699C" w:rsidRDefault="003858EA" w:rsidP="003858EA">
                      <w:pPr>
                        <w:tabs>
                          <w:tab w:val="left" w:pos="-1440"/>
                          <w:tab w:val="left" w:pos="-720"/>
                          <w:tab w:val="left" w:pos="2268"/>
                        </w:tabs>
                        <w:suppressAutoHyphens/>
                      </w:pPr>
                    </w:p>
                    <w:p w14:paraId="2A74E2CE" w14:textId="77777777" w:rsidR="003858EA" w:rsidRPr="00241BB8" w:rsidRDefault="003858EA" w:rsidP="003858EA"/>
                  </w:txbxContent>
                </v:textbox>
              </v:shape>
            </w:pict>
          </mc:Fallback>
        </mc:AlternateContent>
      </w:r>
      <w:r w:rsidRPr="00483C62">
        <w:rPr>
          <w:noProof/>
        </w:rPr>
        <mc:AlternateContent>
          <mc:Choice Requires="wps">
            <w:drawing>
              <wp:anchor distT="0" distB="0" distL="114300" distR="114300" simplePos="0" relativeHeight="251796992" behindDoc="0" locked="0" layoutInCell="1" allowOverlap="1" wp14:anchorId="76DA3EDA" wp14:editId="2DAA3200">
                <wp:simplePos x="0" y="0"/>
                <wp:positionH relativeFrom="column">
                  <wp:posOffset>325755</wp:posOffset>
                </wp:positionH>
                <wp:positionV relativeFrom="paragraph">
                  <wp:posOffset>1481455</wp:posOffset>
                </wp:positionV>
                <wp:extent cx="6191250" cy="1403985"/>
                <wp:effectExtent l="0" t="0" r="0" b="0"/>
                <wp:wrapNone/>
                <wp:docPr id="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3985"/>
                        </a:xfrm>
                        <a:prstGeom prst="rect">
                          <a:avLst/>
                        </a:prstGeom>
                        <a:noFill/>
                        <a:ln w="9525">
                          <a:noFill/>
                          <a:miter lim="800000"/>
                          <a:headEnd/>
                          <a:tailEnd/>
                        </a:ln>
                      </wps:spPr>
                      <wps:txbx>
                        <w:txbxContent>
                          <w:p w14:paraId="33B92263" w14:textId="77777777" w:rsidR="003858EA" w:rsidRPr="00845D2B" w:rsidRDefault="003858EA" w:rsidP="003858EA">
                            <w:pPr>
                              <w:rPr>
                                <w:sz w:val="48"/>
                                <w:lang w:val="en-US"/>
                              </w:rPr>
                            </w:pPr>
                            <w:r>
                              <w:rPr>
                                <w:sz w:val="52"/>
                                <w:lang w:val="en-US"/>
                              </w:rPr>
                              <w:t>Logboek</w:t>
                            </w:r>
                          </w:p>
                          <w:p w14:paraId="6068F592" w14:textId="77777777" w:rsidR="003858EA" w:rsidRPr="00845D2B" w:rsidRDefault="003858EA" w:rsidP="003858EA">
                            <w:pPr>
                              <w:rPr>
                                <w:sz w:val="36"/>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DA3EDA" id="_x0000_s1077" type="#_x0000_t202" style="position:absolute;margin-left:25.65pt;margin-top:116.65pt;width:487.5pt;height:110.55pt;z-index:251796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" filled="f" stroked="f">
                <v:textbox style="mso-fit-shape-to-text:t">
                  <w:txbxContent>
                    <w:p w14:paraId="33B92263" w14:textId="77777777" w:rsidR="003858EA" w:rsidRPr="00845D2B" w:rsidRDefault="003858EA" w:rsidP="003858EA">
                      <w:pPr>
                        <w:rPr>
                          <w:sz w:val="48"/>
                          <w:lang w:val="en-US"/>
                        </w:rPr>
                      </w:pPr>
                      <w:r>
                        <w:rPr>
                          <w:sz w:val="52"/>
                          <w:lang w:val="en-US"/>
                        </w:rPr>
                        <w:t>Logboek</w:t>
                      </w:r>
                    </w:p>
                    <w:p w14:paraId="6068F592" w14:textId="77777777" w:rsidR="003858EA" w:rsidRPr="00845D2B" w:rsidRDefault="003858EA" w:rsidP="003858EA">
                      <w:pPr>
                        <w:rPr>
                          <w:sz w:val="36"/>
                          <w:lang w:val="en-US"/>
                        </w:rPr>
                      </w:pPr>
                    </w:p>
                  </w:txbxContent>
                </v:textbox>
              </v:shape>
            </w:pict>
          </mc:Fallback>
        </mc:AlternateContent>
      </w:r>
      <w:r>
        <w:br w:type="page"/>
      </w:r>
    </w:p>
    <w:p w14:paraId="71C2C5E6" w14:textId="77777777" w:rsidR="00A74194" w:rsidRPr="00F51F42" w:rsidRDefault="00A74194" w:rsidP="003858EA">
      <w:pPr>
        <w:pStyle w:val="Kop1"/>
        <w:keepNext w:val="0"/>
        <w:pageBreakBefore/>
        <w:tabs>
          <w:tab w:val="num" w:pos="709"/>
        </w:tabs>
        <w:spacing w:before="120" w:after="60" w:line="360" w:lineRule="auto"/>
        <w:ind w:left="709" w:hanging="709"/>
      </w:pPr>
      <w:bookmarkStart w:id="1532" w:name="_Toc505699105"/>
      <w:bookmarkStart w:id="1533" w:name="_Toc517033952"/>
      <w:r w:rsidRPr="00492252">
        <w:lastRenderedPageBreak/>
        <w:t>Versie</w:t>
      </w:r>
      <w:r>
        <w:t>beheer</w:t>
      </w:r>
      <w:bookmarkEnd w:id="1532"/>
      <w:bookmarkEnd w:id="1533"/>
    </w:p>
    <w:tbl>
      <w:tblPr>
        <w:tblW w:w="9101" w:type="dxa"/>
        <w:tblInd w:w="108" w:type="dxa"/>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Layout w:type="fixed"/>
        <w:tblLook w:val="01E0" w:firstRow="1" w:lastRow="1" w:firstColumn="1" w:lastColumn="1" w:noHBand="0" w:noVBand="0"/>
      </w:tblPr>
      <w:tblGrid>
        <w:gridCol w:w="1134"/>
        <w:gridCol w:w="1447"/>
        <w:gridCol w:w="6520"/>
      </w:tblGrid>
      <w:tr w:rsidR="00A74194" w:rsidRPr="00F51F42" w14:paraId="20117B29" w14:textId="77777777" w:rsidTr="003858EA">
        <w:trPr>
          <w:trHeight w:val="454"/>
        </w:trPr>
        <w:tc>
          <w:tcPr>
            <w:tcW w:w="1134" w:type="dxa"/>
            <w:shd w:val="clear" w:color="auto" w:fill="FFFFFF" w:themeFill="background1"/>
            <w:vAlign w:val="center"/>
          </w:tcPr>
          <w:p w14:paraId="582EFAAB" w14:textId="77777777" w:rsidR="00A74194" w:rsidRPr="00D0263B" w:rsidRDefault="00A74194" w:rsidP="003858EA">
            <w:pPr>
              <w:pStyle w:val="tabelheader"/>
              <w:rPr>
                <w:b/>
                <w:sz w:val="22"/>
                <w:szCs w:val="22"/>
              </w:rPr>
            </w:pPr>
            <w:r w:rsidRPr="00D0263B">
              <w:rPr>
                <w:b/>
                <w:sz w:val="22"/>
                <w:szCs w:val="22"/>
              </w:rPr>
              <w:t>Versie</w:t>
            </w:r>
          </w:p>
        </w:tc>
        <w:tc>
          <w:tcPr>
            <w:tcW w:w="1447" w:type="dxa"/>
            <w:shd w:val="clear" w:color="auto" w:fill="FFFFFF" w:themeFill="background1"/>
            <w:vAlign w:val="center"/>
          </w:tcPr>
          <w:p w14:paraId="1D53648A" w14:textId="77777777" w:rsidR="00A74194" w:rsidRPr="00D0263B" w:rsidRDefault="00A74194" w:rsidP="003858EA">
            <w:pPr>
              <w:pStyle w:val="tabelheader"/>
              <w:rPr>
                <w:b/>
                <w:sz w:val="22"/>
                <w:szCs w:val="22"/>
              </w:rPr>
            </w:pPr>
            <w:r w:rsidRPr="00D0263B">
              <w:rPr>
                <w:b/>
                <w:sz w:val="22"/>
                <w:szCs w:val="22"/>
              </w:rPr>
              <w:t>Datum</w:t>
            </w:r>
          </w:p>
        </w:tc>
        <w:tc>
          <w:tcPr>
            <w:tcW w:w="6520" w:type="dxa"/>
            <w:shd w:val="clear" w:color="auto" w:fill="FFFFFF" w:themeFill="background1"/>
            <w:vAlign w:val="center"/>
          </w:tcPr>
          <w:p w14:paraId="2344C39F" w14:textId="77777777" w:rsidR="00A74194" w:rsidRPr="00D0263B" w:rsidRDefault="00A74194" w:rsidP="003858EA">
            <w:pPr>
              <w:pStyle w:val="tabelheader"/>
              <w:rPr>
                <w:b/>
                <w:sz w:val="22"/>
                <w:szCs w:val="22"/>
              </w:rPr>
            </w:pPr>
            <w:r w:rsidRPr="00D0263B">
              <w:rPr>
                <w:b/>
                <w:sz w:val="22"/>
                <w:szCs w:val="22"/>
              </w:rPr>
              <w:t>Wijzigingen</w:t>
            </w:r>
          </w:p>
        </w:tc>
      </w:tr>
      <w:tr w:rsidR="00A74194" w:rsidRPr="00492252" w14:paraId="681185EE" w14:textId="77777777" w:rsidTr="003858EA">
        <w:trPr>
          <w:trHeight w:val="340"/>
        </w:trPr>
        <w:tc>
          <w:tcPr>
            <w:tcW w:w="1134" w:type="dxa"/>
          </w:tcPr>
          <w:p w14:paraId="59AEA9E9" w14:textId="77777777" w:rsidR="00A74194" w:rsidRPr="00DC08F2" w:rsidRDefault="00A74194" w:rsidP="003858EA">
            <w:r w:rsidRPr="00DC08F2">
              <w:t>0.0.1</w:t>
            </w:r>
          </w:p>
        </w:tc>
        <w:tc>
          <w:tcPr>
            <w:tcW w:w="1447" w:type="dxa"/>
          </w:tcPr>
          <w:p w14:paraId="1CB93D91" w14:textId="77777777" w:rsidR="00A74194" w:rsidRPr="00DC08F2" w:rsidRDefault="00A74194" w:rsidP="003858EA">
            <w:r w:rsidRPr="00DC08F2">
              <w:t>31-01-2018</w:t>
            </w:r>
          </w:p>
        </w:tc>
        <w:tc>
          <w:tcPr>
            <w:tcW w:w="6520" w:type="dxa"/>
          </w:tcPr>
          <w:p w14:paraId="097BA910" w14:textId="77777777" w:rsidR="00A74194" w:rsidRPr="00DC08F2" w:rsidRDefault="00A74194" w:rsidP="003858EA">
            <w:r w:rsidRPr="00DC08F2">
              <w:t>Eerste versie document opgezet</w:t>
            </w:r>
          </w:p>
        </w:tc>
      </w:tr>
      <w:tr w:rsidR="00A74194" w:rsidRPr="00492252" w14:paraId="22C215C1" w14:textId="77777777" w:rsidTr="003858EA">
        <w:trPr>
          <w:trHeight w:val="340"/>
        </w:trPr>
        <w:tc>
          <w:tcPr>
            <w:tcW w:w="1134" w:type="dxa"/>
          </w:tcPr>
          <w:p w14:paraId="034BE15E" w14:textId="77777777" w:rsidR="00A74194" w:rsidRPr="00DC08F2" w:rsidRDefault="00A74194" w:rsidP="003858EA">
            <w:r w:rsidRPr="00DC08F2">
              <w:t>0.0.2</w:t>
            </w:r>
          </w:p>
        </w:tc>
        <w:tc>
          <w:tcPr>
            <w:tcW w:w="1447" w:type="dxa"/>
          </w:tcPr>
          <w:p w14:paraId="111187D4" w14:textId="77777777" w:rsidR="00A74194" w:rsidRPr="00DC08F2" w:rsidRDefault="00A74194" w:rsidP="003858EA">
            <w:r w:rsidRPr="00DC08F2">
              <w:t>01-02-2018</w:t>
            </w:r>
          </w:p>
        </w:tc>
        <w:tc>
          <w:tcPr>
            <w:tcW w:w="6520" w:type="dxa"/>
          </w:tcPr>
          <w:p w14:paraId="689477BA" w14:textId="77777777" w:rsidR="00A74194" w:rsidRPr="00DC08F2" w:rsidRDefault="00A74194" w:rsidP="003858EA">
            <w:r w:rsidRPr="00DC08F2">
              <w:t>toevoeging nieuwe kopjes</w:t>
            </w:r>
          </w:p>
        </w:tc>
      </w:tr>
      <w:tr w:rsidR="00A74194" w:rsidRPr="00492252" w14:paraId="293976A0" w14:textId="77777777" w:rsidTr="003858EA">
        <w:trPr>
          <w:trHeight w:val="340"/>
        </w:trPr>
        <w:tc>
          <w:tcPr>
            <w:tcW w:w="1134" w:type="dxa"/>
          </w:tcPr>
          <w:p w14:paraId="0AC95845" w14:textId="77777777" w:rsidR="00A74194" w:rsidRPr="00DC08F2" w:rsidRDefault="00A74194" w:rsidP="003858EA">
            <w:r w:rsidRPr="00DC08F2">
              <w:t>0.0.3</w:t>
            </w:r>
          </w:p>
        </w:tc>
        <w:tc>
          <w:tcPr>
            <w:tcW w:w="1447" w:type="dxa"/>
          </w:tcPr>
          <w:p w14:paraId="694C09A8" w14:textId="77777777" w:rsidR="00A74194" w:rsidRPr="00DC08F2" w:rsidRDefault="00A74194" w:rsidP="003858EA">
            <w:r w:rsidRPr="00DC08F2">
              <w:t>07-02-2018</w:t>
            </w:r>
          </w:p>
        </w:tc>
        <w:tc>
          <w:tcPr>
            <w:tcW w:w="6520" w:type="dxa"/>
          </w:tcPr>
          <w:p w14:paraId="251B73E2" w14:textId="77777777" w:rsidR="00A74194" w:rsidRPr="00DC08F2" w:rsidRDefault="00A74194" w:rsidP="003858EA">
            <w:r w:rsidRPr="00DC08F2">
              <w:t>Eerste dagen ingevuld</w:t>
            </w:r>
          </w:p>
        </w:tc>
      </w:tr>
      <w:tr w:rsidR="00A74194" w:rsidRPr="00492252" w14:paraId="793A867D" w14:textId="77777777" w:rsidTr="003858EA">
        <w:trPr>
          <w:trHeight w:val="340"/>
        </w:trPr>
        <w:tc>
          <w:tcPr>
            <w:tcW w:w="1134" w:type="dxa"/>
          </w:tcPr>
          <w:p w14:paraId="1C88A395" w14:textId="77777777" w:rsidR="00A74194" w:rsidRPr="00DC08F2" w:rsidRDefault="00A74194" w:rsidP="003858EA">
            <w:r w:rsidRPr="00DC08F2">
              <w:t>0.</w:t>
            </w:r>
            <w:r>
              <w:t>1.0</w:t>
            </w:r>
          </w:p>
        </w:tc>
        <w:tc>
          <w:tcPr>
            <w:tcW w:w="1447" w:type="dxa"/>
          </w:tcPr>
          <w:p w14:paraId="40F83B3C" w14:textId="77777777" w:rsidR="00A74194" w:rsidRPr="00DC08F2" w:rsidRDefault="00A74194" w:rsidP="003858EA">
            <w:r w:rsidRPr="00DC08F2">
              <w:t>0</w:t>
            </w:r>
            <w:r>
              <w:t>9</w:t>
            </w:r>
            <w:r w:rsidRPr="00DC08F2">
              <w:t>-02-2018</w:t>
            </w:r>
          </w:p>
        </w:tc>
        <w:tc>
          <w:tcPr>
            <w:tcW w:w="6520" w:type="dxa"/>
          </w:tcPr>
          <w:p w14:paraId="0E0537CE" w14:textId="77777777" w:rsidR="00A74194" w:rsidRPr="00DC08F2" w:rsidRDefault="00A74194" w:rsidP="003858EA">
            <w:r>
              <w:t>Laatste dagen eerste week ingevuld</w:t>
            </w:r>
          </w:p>
        </w:tc>
      </w:tr>
      <w:tr w:rsidR="00A74194" w:rsidRPr="00492252" w14:paraId="0D16B853" w14:textId="77777777" w:rsidTr="003858EA">
        <w:trPr>
          <w:trHeight w:val="59"/>
        </w:trPr>
        <w:tc>
          <w:tcPr>
            <w:tcW w:w="1134" w:type="dxa"/>
          </w:tcPr>
          <w:p w14:paraId="55467381" w14:textId="77777777" w:rsidR="00A74194" w:rsidRPr="00DC08F2" w:rsidRDefault="00A74194" w:rsidP="003858EA">
            <w:pPr>
              <w:spacing w:line="276" w:lineRule="auto"/>
            </w:pPr>
            <w:r>
              <w:t>0.1.1</w:t>
            </w:r>
          </w:p>
        </w:tc>
        <w:tc>
          <w:tcPr>
            <w:tcW w:w="1447" w:type="dxa"/>
          </w:tcPr>
          <w:p w14:paraId="0AC9ECB7" w14:textId="77777777" w:rsidR="00A74194" w:rsidRPr="00DC08F2" w:rsidRDefault="00A74194" w:rsidP="003858EA">
            <w:pPr>
              <w:spacing w:line="276" w:lineRule="auto"/>
            </w:pPr>
            <w:r>
              <w:t>12-02-2018</w:t>
            </w:r>
          </w:p>
        </w:tc>
        <w:tc>
          <w:tcPr>
            <w:tcW w:w="6520" w:type="dxa"/>
          </w:tcPr>
          <w:p w14:paraId="7F8ADB94" w14:textId="77777777" w:rsidR="00A74194" w:rsidRPr="00DC08F2" w:rsidRDefault="00A74194" w:rsidP="003858EA">
            <w:pPr>
              <w:spacing w:line="276" w:lineRule="auto"/>
            </w:pPr>
            <w:r>
              <w:t>Eerste dag week 2 ingevuld</w:t>
            </w:r>
          </w:p>
        </w:tc>
      </w:tr>
      <w:tr w:rsidR="00A74194" w:rsidRPr="00492252" w14:paraId="3944847E" w14:textId="77777777" w:rsidTr="003858EA">
        <w:trPr>
          <w:trHeight w:val="340"/>
        </w:trPr>
        <w:tc>
          <w:tcPr>
            <w:tcW w:w="1134" w:type="dxa"/>
          </w:tcPr>
          <w:p w14:paraId="3BAA0FDC" w14:textId="77777777" w:rsidR="00A74194" w:rsidRPr="00DC08F2" w:rsidRDefault="00A74194" w:rsidP="003858EA">
            <w:r>
              <w:t>0.1.2</w:t>
            </w:r>
          </w:p>
        </w:tc>
        <w:tc>
          <w:tcPr>
            <w:tcW w:w="1447" w:type="dxa"/>
          </w:tcPr>
          <w:p w14:paraId="062F3E3F" w14:textId="77777777" w:rsidR="00A74194" w:rsidRPr="00DC08F2" w:rsidRDefault="00A74194" w:rsidP="003858EA">
            <w:r>
              <w:t>15-02-2018</w:t>
            </w:r>
          </w:p>
        </w:tc>
        <w:tc>
          <w:tcPr>
            <w:tcW w:w="6520" w:type="dxa"/>
          </w:tcPr>
          <w:p w14:paraId="5D73A9C3" w14:textId="77777777" w:rsidR="00A74194" w:rsidRPr="00DC08F2" w:rsidRDefault="00A74194" w:rsidP="003858EA">
            <w:r>
              <w:t>Tweede week dag  2 en 3 ingevuld</w:t>
            </w:r>
          </w:p>
        </w:tc>
      </w:tr>
      <w:tr w:rsidR="00A74194" w:rsidRPr="00492252" w14:paraId="7790E1D9" w14:textId="77777777" w:rsidTr="003858EA">
        <w:trPr>
          <w:trHeight w:val="340"/>
        </w:trPr>
        <w:tc>
          <w:tcPr>
            <w:tcW w:w="1134" w:type="dxa"/>
          </w:tcPr>
          <w:p w14:paraId="149BA9C5" w14:textId="77777777" w:rsidR="00A74194" w:rsidRPr="00DC08F2" w:rsidRDefault="00A74194" w:rsidP="003858EA">
            <w:r>
              <w:t>0.1.3</w:t>
            </w:r>
          </w:p>
        </w:tc>
        <w:tc>
          <w:tcPr>
            <w:tcW w:w="1447" w:type="dxa"/>
          </w:tcPr>
          <w:p w14:paraId="32CCB5CC" w14:textId="77777777" w:rsidR="00A74194" w:rsidRPr="00DC08F2" w:rsidRDefault="00A74194" w:rsidP="003858EA">
            <w:r>
              <w:t>16-02-2018</w:t>
            </w:r>
          </w:p>
        </w:tc>
        <w:tc>
          <w:tcPr>
            <w:tcW w:w="6520" w:type="dxa"/>
          </w:tcPr>
          <w:p w14:paraId="726714AB" w14:textId="77777777" w:rsidR="00A74194" w:rsidRPr="00DC08F2" w:rsidRDefault="00A74194" w:rsidP="003858EA">
            <w:r>
              <w:t>Tweede week laatste dagen ingevuld</w:t>
            </w:r>
          </w:p>
        </w:tc>
      </w:tr>
      <w:tr w:rsidR="00A74194" w:rsidRPr="00492252" w14:paraId="1F7F62BB" w14:textId="77777777" w:rsidTr="003858EA">
        <w:trPr>
          <w:trHeight w:val="340"/>
        </w:trPr>
        <w:tc>
          <w:tcPr>
            <w:tcW w:w="1134" w:type="dxa"/>
          </w:tcPr>
          <w:p w14:paraId="0C353A3F" w14:textId="77777777" w:rsidR="00A74194" w:rsidRPr="00DC08F2" w:rsidRDefault="00A74194" w:rsidP="003858EA">
            <w:r>
              <w:t>0.2.0</w:t>
            </w:r>
          </w:p>
        </w:tc>
        <w:tc>
          <w:tcPr>
            <w:tcW w:w="1447" w:type="dxa"/>
          </w:tcPr>
          <w:p w14:paraId="71083277" w14:textId="77777777" w:rsidR="00A74194" w:rsidRPr="00DC08F2" w:rsidRDefault="00A74194" w:rsidP="003858EA">
            <w:r>
              <w:t>19-02-2018</w:t>
            </w:r>
          </w:p>
        </w:tc>
        <w:tc>
          <w:tcPr>
            <w:tcW w:w="6520" w:type="dxa"/>
          </w:tcPr>
          <w:p w14:paraId="6284E62E" w14:textId="77777777" w:rsidR="00A74194" w:rsidRPr="00DC08F2" w:rsidRDefault="00A74194" w:rsidP="003858EA">
            <w:r>
              <w:t>Begin derde week ingevuld</w:t>
            </w:r>
          </w:p>
        </w:tc>
      </w:tr>
      <w:tr w:rsidR="00A74194" w:rsidRPr="00492252" w14:paraId="492A6DFB" w14:textId="77777777" w:rsidTr="003858EA">
        <w:trPr>
          <w:trHeight w:val="340"/>
        </w:trPr>
        <w:tc>
          <w:tcPr>
            <w:tcW w:w="1134" w:type="dxa"/>
          </w:tcPr>
          <w:p w14:paraId="74FB689C" w14:textId="77777777" w:rsidR="00A74194" w:rsidRPr="00DC08F2" w:rsidRDefault="00A74194" w:rsidP="003858EA">
            <w:r>
              <w:t>0.2.1</w:t>
            </w:r>
          </w:p>
        </w:tc>
        <w:tc>
          <w:tcPr>
            <w:tcW w:w="1447" w:type="dxa"/>
          </w:tcPr>
          <w:p w14:paraId="6BE93037" w14:textId="77777777" w:rsidR="00A74194" w:rsidRPr="00DC08F2" w:rsidRDefault="00A74194" w:rsidP="003858EA">
            <w:r>
              <w:t>22-02-2018</w:t>
            </w:r>
          </w:p>
        </w:tc>
        <w:tc>
          <w:tcPr>
            <w:tcW w:w="6520" w:type="dxa"/>
          </w:tcPr>
          <w:p w14:paraId="6BEB9E72" w14:textId="77777777" w:rsidR="00A74194" w:rsidRPr="00DC08F2" w:rsidRDefault="00A74194" w:rsidP="003858EA">
            <w:r>
              <w:t>Alles tot dag 14 bijgewerkt</w:t>
            </w:r>
          </w:p>
        </w:tc>
      </w:tr>
      <w:tr w:rsidR="00A74194" w:rsidRPr="00492252" w14:paraId="5372FFBC" w14:textId="77777777" w:rsidTr="003858EA">
        <w:trPr>
          <w:trHeight w:val="340"/>
        </w:trPr>
        <w:tc>
          <w:tcPr>
            <w:tcW w:w="1134" w:type="dxa"/>
          </w:tcPr>
          <w:p w14:paraId="7BCA05AE" w14:textId="77777777" w:rsidR="00A74194" w:rsidRPr="00DC08F2" w:rsidRDefault="00A74194" w:rsidP="003858EA">
            <w:r>
              <w:t>0.2.2</w:t>
            </w:r>
          </w:p>
        </w:tc>
        <w:tc>
          <w:tcPr>
            <w:tcW w:w="1447" w:type="dxa"/>
          </w:tcPr>
          <w:p w14:paraId="1048D9B4" w14:textId="77777777" w:rsidR="00A74194" w:rsidRPr="00DC08F2" w:rsidRDefault="00A74194" w:rsidP="003858EA">
            <w:r>
              <w:t>23-02-2018</w:t>
            </w:r>
          </w:p>
        </w:tc>
        <w:tc>
          <w:tcPr>
            <w:tcW w:w="6520" w:type="dxa"/>
          </w:tcPr>
          <w:p w14:paraId="55D47AAC" w14:textId="77777777" w:rsidR="00A74194" w:rsidRPr="00DC08F2" w:rsidRDefault="00A74194" w:rsidP="003858EA">
            <w:r>
              <w:t>Week 3 volledig ingevuld</w:t>
            </w:r>
          </w:p>
        </w:tc>
      </w:tr>
      <w:tr w:rsidR="00A74194" w:rsidRPr="00492252" w14:paraId="5F022082" w14:textId="77777777" w:rsidTr="003858EA">
        <w:trPr>
          <w:trHeight w:val="340"/>
        </w:trPr>
        <w:tc>
          <w:tcPr>
            <w:tcW w:w="1134" w:type="dxa"/>
          </w:tcPr>
          <w:p w14:paraId="7DC9B4AC" w14:textId="77777777" w:rsidR="00A74194" w:rsidRPr="00DC08F2" w:rsidRDefault="00A74194" w:rsidP="003858EA">
            <w:r>
              <w:t>0.3.0</w:t>
            </w:r>
          </w:p>
        </w:tc>
        <w:tc>
          <w:tcPr>
            <w:tcW w:w="1447" w:type="dxa"/>
          </w:tcPr>
          <w:p w14:paraId="3E252179" w14:textId="77777777" w:rsidR="00A74194" w:rsidRPr="00DC08F2" w:rsidRDefault="00A74194" w:rsidP="003858EA">
            <w:r>
              <w:t>27-02-2018</w:t>
            </w:r>
          </w:p>
        </w:tc>
        <w:tc>
          <w:tcPr>
            <w:tcW w:w="6520" w:type="dxa"/>
          </w:tcPr>
          <w:p w14:paraId="3181E385" w14:textId="77777777" w:rsidR="00A74194" w:rsidRPr="00DC08F2" w:rsidRDefault="00A74194" w:rsidP="003858EA">
            <w:r>
              <w:t>Week 4 eerste twee dagen toegevoegd</w:t>
            </w:r>
          </w:p>
        </w:tc>
      </w:tr>
      <w:tr w:rsidR="00A74194" w:rsidRPr="00492252" w14:paraId="3A9AE06F" w14:textId="77777777" w:rsidTr="003858EA">
        <w:trPr>
          <w:trHeight w:val="340"/>
        </w:trPr>
        <w:tc>
          <w:tcPr>
            <w:tcW w:w="1134" w:type="dxa"/>
          </w:tcPr>
          <w:p w14:paraId="6FA60818" w14:textId="77777777" w:rsidR="00A74194" w:rsidRPr="00DC08F2" w:rsidRDefault="00A74194" w:rsidP="003858EA">
            <w:r>
              <w:t>0.3.1</w:t>
            </w:r>
          </w:p>
        </w:tc>
        <w:tc>
          <w:tcPr>
            <w:tcW w:w="1447" w:type="dxa"/>
          </w:tcPr>
          <w:p w14:paraId="4F917E00" w14:textId="77777777" w:rsidR="00A74194" w:rsidRPr="00DC08F2" w:rsidRDefault="00A74194" w:rsidP="003858EA">
            <w:r>
              <w:t>02-03-2018</w:t>
            </w:r>
          </w:p>
        </w:tc>
        <w:tc>
          <w:tcPr>
            <w:tcW w:w="6520" w:type="dxa"/>
          </w:tcPr>
          <w:p w14:paraId="1B9B9474" w14:textId="77777777" w:rsidR="00A74194" w:rsidRPr="00DC08F2" w:rsidRDefault="00A74194" w:rsidP="003858EA">
            <w:r>
              <w:t>Week 4 helemaal ingevuld</w:t>
            </w:r>
          </w:p>
        </w:tc>
      </w:tr>
      <w:tr w:rsidR="00A74194" w:rsidRPr="00492252" w14:paraId="743B1944" w14:textId="77777777" w:rsidTr="003858EA">
        <w:trPr>
          <w:trHeight w:val="340"/>
        </w:trPr>
        <w:tc>
          <w:tcPr>
            <w:tcW w:w="1134" w:type="dxa"/>
          </w:tcPr>
          <w:p w14:paraId="62A0E84D" w14:textId="77777777" w:rsidR="00A74194" w:rsidRPr="00DC08F2" w:rsidRDefault="00A74194" w:rsidP="003858EA">
            <w:r>
              <w:t>0.4.0</w:t>
            </w:r>
          </w:p>
        </w:tc>
        <w:tc>
          <w:tcPr>
            <w:tcW w:w="1447" w:type="dxa"/>
          </w:tcPr>
          <w:p w14:paraId="51FCB3FA" w14:textId="77777777" w:rsidR="00A74194" w:rsidRPr="00DC08F2" w:rsidRDefault="00A74194" w:rsidP="003858EA">
            <w:r>
              <w:t>07-03-2018</w:t>
            </w:r>
          </w:p>
        </w:tc>
        <w:tc>
          <w:tcPr>
            <w:tcW w:w="6520" w:type="dxa"/>
          </w:tcPr>
          <w:p w14:paraId="66916E23" w14:textId="77777777" w:rsidR="00A74194" w:rsidRPr="00DC08F2" w:rsidRDefault="00A74194" w:rsidP="003858EA">
            <w:r>
              <w:t>Week 5 eerste 2 dagen toegevoegd</w:t>
            </w:r>
          </w:p>
        </w:tc>
      </w:tr>
      <w:tr w:rsidR="00A74194" w:rsidRPr="00492252" w14:paraId="52450A49" w14:textId="77777777" w:rsidTr="003858EA">
        <w:trPr>
          <w:trHeight w:val="340"/>
        </w:trPr>
        <w:tc>
          <w:tcPr>
            <w:tcW w:w="1134" w:type="dxa"/>
          </w:tcPr>
          <w:p w14:paraId="1A453CC4" w14:textId="77777777" w:rsidR="00A74194" w:rsidRPr="00DC08F2" w:rsidRDefault="00A74194" w:rsidP="003858EA">
            <w:r>
              <w:t>0.5.0</w:t>
            </w:r>
          </w:p>
        </w:tc>
        <w:tc>
          <w:tcPr>
            <w:tcW w:w="1447" w:type="dxa"/>
          </w:tcPr>
          <w:p w14:paraId="6D38F6CE" w14:textId="77777777" w:rsidR="00A74194" w:rsidRPr="00DC08F2" w:rsidRDefault="00A74194" w:rsidP="003858EA">
            <w:r>
              <w:t>12-03-2018</w:t>
            </w:r>
          </w:p>
        </w:tc>
        <w:tc>
          <w:tcPr>
            <w:tcW w:w="6520" w:type="dxa"/>
          </w:tcPr>
          <w:p w14:paraId="3D61213E" w14:textId="77777777" w:rsidR="00A74194" w:rsidRPr="00DC08F2" w:rsidRDefault="00A74194" w:rsidP="003858EA">
            <w:r>
              <w:t>Week 5 bijgewerkt</w:t>
            </w:r>
          </w:p>
        </w:tc>
      </w:tr>
      <w:tr w:rsidR="00A74194" w:rsidRPr="00492252" w14:paraId="33CDD8FA" w14:textId="77777777" w:rsidTr="003858EA">
        <w:trPr>
          <w:trHeight w:val="340"/>
        </w:trPr>
        <w:tc>
          <w:tcPr>
            <w:tcW w:w="1134" w:type="dxa"/>
          </w:tcPr>
          <w:p w14:paraId="3DA8664A" w14:textId="77777777" w:rsidR="00A74194" w:rsidRPr="00DC08F2" w:rsidRDefault="00A74194" w:rsidP="003858EA">
            <w:r>
              <w:t>0.5.1</w:t>
            </w:r>
          </w:p>
        </w:tc>
        <w:tc>
          <w:tcPr>
            <w:tcW w:w="1447" w:type="dxa"/>
          </w:tcPr>
          <w:p w14:paraId="00690193" w14:textId="77777777" w:rsidR="00A74194" w:rsidRPr="00DC08F2" w:rsidRDefault="00A74194" w:rsidP="003858EA">
            <w:r>
              <w:t>13-03-2018</w:t>
            </w:r>
          </w:p>
        </w:tc>
        <w:tc>
          <w:tcPr>
            <w:tcW w:w="6520" w:type="dxa"/>
          </w:tcPr>
          <w:p w14:paraId="576E0BF7" w14:textId="77777777" w:rsidR="00A74194" w:rsidRPr="00DC08F2" w:rsidRDefault="00A74194" w:rsidP="003858EA">
            <w:r>
              <w:t>Week 6 eerste dagen bijgewerkt</w:t>
            </w:r>
          </w:p>
        </w:tc>
      </w:tr>
      <w:tr w:rsidR="00A74194" w:rsidRPr="00492252" w14:paraId="057AC4FD" w14:textId="77777777" w:rsidTr="003858EA">
        <w:trPr>
          <w:trHeight w:val="340"/>
        </w:trPr>
        <w:tc>
          <w:tcPr>
            <w:tcW w:w="1134" w:type="dxa"/>
          </w:tcPr>
          <w:p w14:paraId="7B09B34D" w14:textId="77777777" w:rsidR="00A74194" w:rsidRPr="00DC08F2" w:rsidRDefault="00A74194" w:rsidP="003858EA">
            <w:r>
              <w:t>0.5.2</w:t>
            </w:r>
          </w:p>
        </w:tc>
        <w:tc>
          <w:tcPr>
            <w:tcW w:w="1447" w:type="dxa"/>
          </w:tcPr>
          <w:p w14:paraId="3E3091ED" w14:textId="77777777" w:rsidR="00A74194" w:rsidRPr="00DC08F2" w:rsidRDefault="00A74194" w:rsidP="003858EA">
            <w:r>
              <w:t>16-03-2018</w:t>
            </w:r>
          </w:p>
        </w:tc>
        <w:tc>
          <w:tcPr>
            <w:tcW w:w="6520" w:type="dxa"/>
          </w:tcPr>
          <w:p w14:paraId="685AFBCD" w14:textId="77777777" w:rsidR="00A74194" w:rsidRPr="00DC08F2" w:rsidRDefault="00A74194" w:rsidP="003858EA">
            <w:r>
              <w:t>Week 6 volledig ingevuld</w:t>
            </w:r>
          </w:p>
        </w:tc>
      </w:tr>
      <w:tr w:rsidR="00A74194" w:rsidRPr="00492252" w14:paraId="141C8A18" w14:textId="77777777" w:rsidTr="003858EA">
        <w:trPr>
          <w:trHeight w:val="340"/>
        </w:trPr>
        <w:tc>
          <w:tcPr>
            <w:tcW w:w="1134" w:type="dxa"/>
          </w:tcPr>
          <w:p w14:paraId="51E3C566" w14:textId="77777777" w:rsidR="00A74194" w:rsidRPr="00DC08F2" w:rsidRDefault="00A74194" w:rsidP="003858EA">
            <w:r>
              <w:t>0.6.0</w:t>
            </w:r>
          </w:p>
        </w:tc>
        <w:tc>
          <w:tcPr>
            <w:tcW w:w="1447" w:type="dxa"/>
          </w:tcPr>
          <w:p w14:paraId="2A18A955" w14:textId="77777777" w:rsidR="00A74194" w:rsidRPr="00DC08F2" w:rsidRDefault="00A74194" w:rsidP="003858EA">
            <w:r>
              <w:t>22-03-2018</w:t>
            </w:r>
          </w:p>
        </w:tc>
        <w:tc>
          <w:tcPr>
            <w:tcW w:w="6520" w:type="dxa"/>
          </w:tcPr>
          <w:p w14:paraId="0F24DC1A" w14:textId="77777777" w:rsidR="00A74194" w:rsidRPr="00DC08F2" w:rsidRDefault="00A74194" w:rsidP="003858EA">
            <w:r>
              <w:t>Week 7 eerste 3 dagen update</w:t>
            </w:r>
          </w:p>
        </w:tc>
      </w:tr>
      <w:tr w:rsidR="00A74194" w:rsidRPr="00492252" w14:paraId="01F1D3D6" w14:textId="77777777" w:rsidTr="003858EA">
        <w:trPr>
          <w:trHeight w:val="340"/>
        </w:trPr>
        <w:tc>
          <w:tcPr>
            <w:tcW w:w="1134" w:type="dxa"/>
          </w:tcPr>
          <w:p w14:paraId="25EA7A7C" w14:textId="77777777" w:rsidR="00A74194" w:rsidRPr="00DC08F2" w:rsidRDefault="00A74194" w:rsidP="003858EA">
            <w:r>
              <w:t>0.7.0</w:t>
            </w:r>
          </w:p>
        </w:tc>
        <w:tc>
          <w:tcPr>
            <w:tcW w:w="1447" w:type="dxa"/>
          </w:tcPr>
          <w:p w14:paraId="2F69B0A1" w14:textId="77777777" w:rsidR="00A74194" w:rsidRPr="00DC08F2" w:rsidRDefault="00A74194" w:rsidP="003858EA">
            <w:r>
              <w:t>26-03-2018</w:t>
            </w:r>
          </w:p>
        </w:tc>
        <w:tc>
          <w:tcPr>
            <w:tcW w:w="6520" w:type="dxa"/>
          </w:tcPr>
          <w:p w14:paraId="04A9D234" w14:textId="77777777" w:rsidR="00A74194" w:rsidRPr="00DC08F2" w:rsidRDefault="00A74194" w:rsidP="003858EA">
            <w:r>
              <w:t>Begin week 8 en einde week 7 ingevuld</w:t>
            </w:r>
          </w:p>
        </w:tc>
      </w:tr>
      <w:tr w:rsidR="00A74194" w:rsidRPr="00492252" w14:paraId="02A9E533" w14:textId="77777777" w:rsidTr="003858EA">
        <w:trPr>
          <w:trHeight w:val="340"/>
        </w:trPr>
        <w:tc>
          <w:tcPr>
            <w:tcW w:w="1134" w:type="dxa"/>
          </w:tcPr>
          <w:p w14:paraId="35585C09" w14:textId="77777777" w:rsidR="00A74194" w:rsidRPr="00DC08F2" w:rsidRDefault="00A74194" w:rsidP="003858EA">
            <w:r>
              <w:t>0.7.1</w:t>
            </w:r>
          </w:p>
        </w:tc>
        <w:tc>
          <w:tcPr>
            <w:tcW w:w="1447" w:type="dxa"/>
          </w:tcPr>
          <w:p w14:paraId="19CF8DF4" w14:textId="77777777" w:rsidR="00A74194" w:rsidRPr="00DC08F2" w:rsidRDefault="00A74194" w:rsidP="003858EA">
            <w:r>
              <w:t>28-03-2018</w:t>
            </w:r>
          </w:p>
        </w:tc>
        <w:tc>
          <w:tcPr>
            <w:tcW w:w="6520" w:type="dxa"/>
          </w:tcPr>
          <w:p w14:paraId="4A859B76" w14:textId="77777777" w:rsidR="00A74194" w:rsidRPr="00DC08F2" w:rsidRDefault="00A74194" w:rsidP="003858EA">
            <w:r>
              <w:t>Begin week 8 ingevuld (extra)</w:t>
            </w:r>
          </w:p>
        </w:tc>
      </w:tr>
      <w:tr w:rsidR="00A74194" w:rsidRPr="00492252" w14:paraId="18712330" w14:textId="77777777" w:rsidTr="003858EA">
        <w:trPr>
          <w:trHeight w:val="340"/>
        </w:trPr>
        <w:tc>
          <w:tcPr>
            <w:tcW w:w="1134" w:type="dxa"/>
          </w:tcPr>
          <w:p w14:paraId="4ACA7526" w14:textId="77777777" w:rsidR="00A74194" w:rsidRPr="00DC08F2" w:rsidRDefault="00A74194" w:rsidP="003858EA">
            <w:r>
              <w:t>0.7.2</w:t>
            </w:r>
          </w:p>
        </w:tc>
        <w:tc>
          <w:tcPr>
            <w:tcW w:w="1447" w:type="dxa"/>
          </w:tcPr>
          <w:p w14:paraId="53FCFF4F" w14:textId="77777777" w:rsidR="00A74194" w:rsidRPr="00DC08F2" w:rsidRDefault="00A74194" w:rsidP="003858EA">
            <w:r>
              <w:t>30-03-2018</w:t>
            </w:r>
          </w:p>
        </w:tc>
        <w:tc>
          <w:tcPr>
            <w:tcW w:w="6520" w:type="dxa"/>
          </w:tcPr>
          <w:p w14:paraId="2BDB55A3" w14:textId="77777777" w:rsidR="00A74194" w:rsidRPr="00DC08F2" w:rsidRDefault="00A74194" w:rsidP="003858EA">
            <w:r>
              <w:t>Einde week 8 ingevuld</w:t>
            </w:r>
          </w:p>
        </w:tc>
      </w:tr>
      <w:tr w:rsidR="00A74194" w:rsidRPr="00492252" w14:paraId="45BCF525" w14:textId="77777777" w:rsidTr="003858EA">
        <w:trPr>
          <w:trHeight w:val="340"/>
        </w:trPr>
        <w:tc>
          <w:tcPr>
            <w:tcW w:w="1134" w:type="dxa"/>
          </w:tcPr>
          <w:p w14:paraId="475F9B2A" w14:textId="77777777" w:rsidR="00A74194" w:rsidRPr="00DC08F2" w:rsidRDefault="00A74194" w:rsidP="003858EA">
            <w:r>
              <w:t>0.8.0</w:t>
            </w:r>
          </w:p>
        </w:tc>
        <w:tc>
          <w:tcPr>
            <w:tcW w:w="1447" w:type="dxa"/>
          </w:tcPr>
          <w:p w14:paraId="39D072F9" w14:textId="77777777" w:rsidR="00A74194" w:rsidRPr="00DC08F2" w:rsidRDefault="00A74194" w:rsidP="003858EA">
            <w:r>
              <w:t>05-04-2018</w:t>
            </w:r>
          </w:p>
        </w:tc>
        <w:tc>
          <w:tcPr>
            <w:tcW w:w="6520" w:type="dxa"/>
          </w:tcPr>
          <w:p w14:paraId="0CD796B2" w14:textId="77777777" w:rsidR="00A74194" w:rsidRPr="00DC08F2" w:rsidRDefault="00A74194" w:rsidP="003858EA">
            <w:r>
              <w:t>Begin week 9 ingevuld</w:t>
            </w:r>
          </w:p>
        </w:tc>
      </w:tr>
      <w:tr w:rsidR="00A74194" w:rsidRPr="00492252" w14:paraId="36486C5F" w14:textId="77777777" w:rsidTr="003858EA">
        <w:trPr>
          <w:trHeight w:val="340"/>
        </w:trPr>
        <w:tc>
          <w:tcPr>
            <w:tcW w:w="1134" w:type="dxa"/>
          </w:tcPr>
          <w:p w14:paraId="7D15550B" w14:textId="77777777" w:rsidR="00A74194" w:rsidRPr="00DC08F2" w:rsidRDefault="00A74194" w:rsidP="003858EA">
            <w:r>
              <w:t>0.8.1</w:t>
            </w:r>
          </w:p>
        </w:tc>
        <w:tc>
          <w:tcPr>
            <w:tcW w:w="1447" w:type="dxa"/>
          </w:tcPr>
          <w:p w14:paraId="366C8793" w14:textId="77777777" w:rsidR="00A74194" w:rsidRPr="00DC08F2" w:rsidRDefault="00A74194" w:rsidP="003858EA">
            <w:r>
              <w:t>06-04-2018</w:t>
            </w:r>
          </w:p>
        </w:tc>
        <w:tc>
          <w:tcPr>
            <w:tcW w:w="6520" w:type="dxa"/>
          </w:tcPr>
          <w:p w14:paraId="7C99E08D" w14:textId="77777777" w:rsidR="00A74194" w:rsidRPr="00DC08F2" w:rsidRDefault="00A74194" w:rsidP="003858EA">
            <w:r>
              <w:t>Eind week 9 ingevuld</w:t>
            </w:r>
          </w:p>
        </w:tc>
      </w:tr>
      <w:tr w:rsidR="00A74194" w:rsidRPr="00492252" w14:paraId="79C50D67" w14:textId="77777777" w:rsidTr="003858EA">
        <w:trPr>
          <w:trHeight w:val="340"/>
        </w:trPr>
        <w:tc>
          <w:tcPr>
            <w:tcW w:w="1134" w:type="dxa"/>
          </w:tcPr>
          <w:p w14:paraId="137248C3" w14:textId="77777777" w:rsidR="00A74194" w:rsidRPr="00DC08F2" w:rsidRDefault="00A74194" w:rsidP="003858EA">
            <w:r>
              <w:t>0.9.0</w:t>
            </w:r>
          </w:p>
        </w:tc>
        <w:tc>
          <w:tcPr>
            <w:tcW w:w="1447" w:type="dxa"/>
          </w:tcPr>
          <w:p w14:paraId="225E28EC" w14:textId="77777777" w:rsidR="00A74194" w:rsidRPr="00DC08F2" w:rsidRDefault="00A74194" w:rsidP="003858EA">
            <w:r>
              <w:t>11-04-2018</w:t>
            </w:r>
          </w:p>
        </w:tc>
        <w:tc>
          <w:tcPr>
            <w:tcW w:w="6520" w:type="dxa"/>
          </w:tcPr>
          <w:p w14:paraId="1154B589" w14:textId="77777777" w:rsidR="00A74194" w:rsidRPr="00DC08F2" w:rsidRDefault="00A74194" w:rsidP="003858EA">
            <w:r>
              <w:t>Begin week 10 toegevoegd</w:t>
            </w:r>
          </w:p>
        </w:tc>
      </w:tr>
      <w:tr w:rsidR="00A74194" w:rsidRPr="00492252" w14:paraId="372AA8AC" w14:textId="77777777" w:rsidTr="003858EA">
        <w:trPr>
          <w:trHeight w:val="340"/>
        </w:trPr>
        <w:tc>
          <w:tcPr>
            <w:tcW w:w="1134" w:type="dxa"/>
          </w:tcPr>
          <w:p w14:paraId="17A010F2" w14:textId="77777777" w:rsidR="00A74194" w:rsidRPr="00DC08F2" w:rsidRDefault="00A74194" w:rsidP="003858EA">
            <w:r>
              <w:t>0.10.0</w:t>
            </w:r>
          </w:p>
        </w:tc>
        <w:tc>
          <w:tcPr>
            <w:tcW w:w="1447" w:type="dxa"/>
          </w:tcPr>
          <w:p w14:paraId="72B6D65F" w14:textId="77777777" w:rsidR="00A74194" w:rsidRPr="00DC08F2" w:rsidRDefault="00A74194" w:rsidP="003858EA">
            <w:r>
              <w:t>19-04-2018</w:t>
            </w:r>
          </w:p>
        </w:tc>
        <w:tc>
          <w:tcPr>
            <w:tcW w:w="6520" w:type="dxa"/>
          </w:tcPr>
          <w:p w14:paraId="6B4AFF22" w14:textId="77777777" w:rsidR="00A74194" w:rsidRPr="00DC08F2" w:rsidRDefault="00A74194" w:rsidP="003858EA">
            <w:r>
              <w:t>Begin week 11 toegevoegd</w:t>
            </w:r>
          </w:p>
        </w:tc>
      </w:tr>
      <w:tr w:rsidR="00A74194" w:rsidRPr="00492252" w14:paraId="616B9E95" w14:textId="77777777" w:rsidTr="003858EA">
        <w:trPr>
          <w:trHeight w:val="340"/>
        </w:trPr>
        <w:tc>
          <w:tcPr>
            <w:tcW w:w="1134" w:type="dxa"/>
          </w:tcPr>
          <w:p w14:paraId="7A95A8EB" w14:textId="77777777" w:rsidR="00A74194" w:rsidRPr="00DC08F2" w:rsidRDefault="00A74194" w:rsidP="003858EA">
            <w:r>
              <w:t>0.11.0</w:t>
            </w:r>
          </w:p>
        </w:tc>
        <w:tc>
          <w:tcPr>
            <w:tcW w:w="1447" w:type="dxa"/>
          </w:tcPr>
          <w:p w14:paraId="5A7E48CA" w14:textId="77777777" w:rsidR="00A74194" w:rsidRPr="00DC08F2" w:rsidRDefault="00A74194" w:rsidP="003858EA">
            <w:r>
              <w:t>24-04-2018</w:t>
            </w:r>
          </w:p>
        </w:tc>
        <w:tc>
          <w:tcPr>
            <w:tcW w:w="6520" w:type="dxa"/>
          </w:tcPr>
          <w:p w14:paraId="39BB4C51" w14:textId="77777777" w:rsidR="00A74194" w:rsidRPr="00DC08F2" w:rsidRDefault="00A74194" w:rsidP="003858EA">
            <w:r>
              <w:t>Week 12 toegevoegd</w:t>
            </w:r>
          </w:p>
        </w:tc>
      </w:tr>
      <w:tr w:rsidR="00A74194" w:rsidRPr="00492252" w14:paraId="74F28669" w14:textId="77777777" w:rsidTr="003858EA">
        <w:trPr>
          <w:trHeight w:val="340"/>
        </w:trPr>
        <w:tc>
          <w:tcPr>
            <w:tcW w:w="1134" w:type="dxa"/>
          </w:tcPr>
          <w:p w14:paraId="78AFAE31" w14:textId="77777777" w:rsidR="00A74194" w:rsidRPr="00DC08F2" w:rsidRDefault="00A74194" w:rsidP="003858EA">
            <w:r>
              <w:t>0.11.1</w:t>
            </w:r>
          </w:p>
        </w:tc>
        <w:tc>
          <w:tcPr>
            <w:tcW w:w="1447" w:type="dxa"/>
          </w:tcPr>
          <w:p w14:paraId="06BA7581" w14:textId="77777777" w:rsidR="00A74194" w:rsidRPr="00DC08F2" w:rsidRDefault="00A74194" w:rsidP="003858EA">
            <w:r>
              <w:t>25-04-2018</w:t>
            </w:r>
          </w:p>
        </w:tc>
        <w:tc>
          <w:tcPr>
            <w:tcW w:w="6520" w:type="dxa"/>
          </w:tcPr>
          <w:p w14:paraId="3A3A9853" w14:textId="77777777" w:rsidR="00A74194" w:rsidRPr="00DC08F2" w:rsidRDefault="00A74194" w:rsidP="003858EA">
            <w:r>
              <w:t>Week 12 uitgebreid</w:t>
            </w:r>
          </w:p>
        </w:tc>
      </w:tr>
      <w:tr w:rsidR="00A74194" w:rsidRPr="00492252" w14:paraId="30B5ADBA" w14:textId="77777777" w:rsidTr="003858EA">
        <w:trPr>
          <w:trHeight w:val="340"/>
        </w:trPr>
        <w:tc>
          <w:tcPr>
            <w:tcW w:w="1134" w:type="dxa"/>
          </w:tcPr>
          <w:p w14:paraId="171B5751" w14:textId="77777777" w:rsidR="00A74194" w:rsidRPr="00DC08F2" w:rsidRDefault="00A74194" w:rsidP="003858EA">
            <w:r>
              <w:t>0.12.0</w:t>
            </w:r>
          </w:p>
        </w:tc>
        <w:tc>
          <w:tcPr>
            <w:tcW w:w="1447" w:type="dxa"/>
          </w:tcPr>
          <w:p w14:paraId="0EF18AEE" w14:textId="77777777" w:rsidR="00A74194" w:rsidRPr="00DC08F2" w:rsidRDefault="00A74194" w:rsidP="003858EA">
            <w:r>
              <w:t>01-05-2018</w:t>
            </w:r>
          </w:p>
        </w:tc>
        <w:tc>
          <w:tcPr>
            <w:tcW w:w="6520" w:type="dxa"/>
          </w:tcPr>
          <w:p w14:paraId="636B9165" w14:textId="77777777" w:rsidR="00A74194" w:rsidRPr="00DC08F2" w:rsidRDefault="00A74194" w:rsidP="003858EA">
            <w:r>
              <w:t>Week 13 toegevoegd</w:t>
            </w:r>
          </w:p>
        </w:tc>
      </w:tr>
      <w:tr w:rsidR="00A74194" w:rsidRPr="00492252" w14:paraId="24088B65" w14:textId="77777777" w:rsidTr="003858EA">
        <w:trPr>
          <w:trHeight w:val="340"/>
        </w:trPr>
        <w:tc>
          <w:tcPr>
            <w:tcW w:w="1134" w:type="dxa"/>
          </w:tcPr>
          <w:p w14:paraId="44D690D6" w14:textId="77777777" w:rsidR="00A74194" w:rsidRPr="00DC08F2" w:rsidRDefault="00A74194" w:rsidP="003858EA">
            <w:r>
              <w:t>0.12.1</w:t>
            </w:r>
          </w:p>
        </w:tc>
        <w:tc>
          <w:tcPr>
            <w:tcW w:w="1447" w:type="dxa"/>
          </w:tcPr>
          <w:p w14:paraId="767F3A87" w14:textId="77777777" w:rsidR="00A74194" w:rsidRPr="00DC08F2" w:rsidRDefault="00A74194" w:rsidP="003858EA">
            <w:r>
              <w:t>02-05-2018</w:t>
            </w:r>
          </w:p>
        </w:tc>
        <w:tc>
          <w:tcPr>
            <w:tcW w:w="6520" w:type="dxa"/>
          </w:tcPr>
          <w:p w14:paraId="09F5569D" w14:textId="77777777" w:rsidR="00A74194" w:rsidRPr="00DC08F2" w:rsidRDefault="00A74194" w:rsidP="003858EA">
            <w:r>
              <w:t>Week 13 bijgewerkt</w:t>
            </w:r>
          </w:p>
        </w:tc>
      </w:tr>
      <w:tr w:rsidR="00A74194" w:rsidRPr="00492252" w14:paraId="13F24782" w14:textId="77777777" w:rsidTr="003858EA">
        <w:trPr>
          <w:trHeight w:val="340"/>
        </w:trPr>
        <w:tc>
          <w:tcPr>
            <w:tcW w:w="1134" w:type="dxa"/>
          </w:tcPr>
          <w:p w14:paraId="76D86AAB" w14:textId="77777777" w:rsidR="00A74194" w:rsidRPr="00DC08F2" w:rsidRDefault="00A74194" w:rsidP="003858EA">
            <w:r>
              <w:t>0.12.2</w:t>
            </w:r>
          </w:p>
        </w:tc>
        <w:tc>
          <w:tcPr>
            <w:tcW w:w="1447" w:type="dxa"/>
          </w:tcPr>
          <w:p w14:paraId="67811F2D" w14:textId="77777777" w:rsidR="00A74194" w:rsidRPr="00DC08F2" w:rsidRDefault="00A74194" w:rsidP="003858EA">
            <w:r>
              <w:t>04-05-2018</w:t>
            </w:r>
          </w:p>
        </w:tc>
        <w:tc>
          <w:tcPr>
            <w:tcW w:w="6520" w:type="dxa"/>
          </w:tcPr>
          <w:p w14:paraId="5F95E154" w14:textId="77777777" w:rsidR="00A74194" w:rsidRPr="00DC08F2" w:rsidRDefault="00A74194" w:rsidP="003858EA">
            <w:r>
              <w:t>Week 13 helemaal aangevuld</w:t>
            </w:r>
          </w:p>
        </w:tc>
      </w:tr>
      <w:tr w:rsidR="00A74194" w:rsidRPr="00492252" w14:paraId="43708EC5" w14:textId="77777777" w:rsidTr="003858EA">
        <w:trPr>
          <w:trHeight w:val="340"/>
        </w:trPr>
        <w:tc>
          <w:tcPr>
            <w:tcW w:w="1134" w:type="dxa"/>
          </w:tcPr>
          <w:p w14:paraId="50AE0098" w14:textId="77777777" w:rsidR="00A74194" w:rsidRPr="00DC08F2" w:rsidRDefault="00A74194" w:rsidP="003858EA">
            <w:r>
              <w:t>0.13.0</w:t>
            </w:r>
          </w:p>
        </w:tc>
        <w:tc>
          <w:tcPr>
            <w:tcW w:w="1447" w:type="dxa"/>
          </w:tcPr>
          <w:p w14:paraId="3E59B42A" w14:textId="77777777" w:rsidR="00A74194" w:rsidRPr="00DC08F2" w:rsidRDefault="00A74194" w:rsidP="003858EA">
            <w:r>
              <w:t>09-05-2018</w:t>
            </w:r>
          </w:p>
        </w:tc>
        <w:tc>
          <w:tcPr>
            <w:tcW w:w="6520" w:type="dxa"/>
          </w:tcPr>
          <w:p w14:paraId="12618D25" w14:textId="77777777" w:rsidR="00A74194" w:rsidRPr="00DC08F2" w:rsidRDefault="00A74194" w:rsidP="003858EA">
            <w:r>
              <w:t>Week 14 ingevuld</w:t>
            </w:r>
          </w:p>
        </w:tc>
      </w:tr>
      <w:tr w:rsidR="00A74194" w:rsidRPr="00492252" w14:paraId="4FE65A19" w14:textId="77777777" w:rsidTr="003858EA">
        <w:trPr>
          <w:trHeight w:val="340"/>
        </w:trPr>
        <w:tc>
          <w:tcPr>
            <w:tcW w:w="1134" w:type="dxa"/>
          </w:tcPr>
          <w:p w14:paraId="5021FC99" w14:textId="77777777" w:rsidR="00A74194" w:rsidRPr="00DC08F2" w:rsidRDefault="00A74194" w:rsidP="003858EA">
            <w:r>
              <w:t>0.14.0</w:t>
            </w:r>
          </w:p>
        </w:tc>
        <w:tc>
          <w:tcPr>
            <w:tcW w:w="1447" w:type="dxa"/>
          </w:tcPr>
          <w:p w14:paraId="42E45C0A" w14:textId="77777777" w:rsidR="00A74194" w:rsidRPr="00DC08F2" w:rsidRDefault="00A74194" w:rsidP="003858EA">
            <w:r>
              <w:t>16-05-2018</w:t>
            </w:r>
          </w:p>
        </w:tc>
        <w:tc>
          <w:tcPr>
            <w:tcW w:w="6520" w:type="dxa"/>
          </w:tcPr>
          <w:p w14:paraId="4DABB909" w14:textId="77777777" w:rsidR="00A74194" w:rsidRPr="00DC08F2" w:rsidRDefault="00A74194" w:rsidP="003858EA">
            <w:r>
              <w:t>Begin week 15 gemaakt</w:t>
            </w:r>
          </w:p>
        </w:tc>
      </w:tr>
      <w:tr w:rsidR="00A74194" w:rsidRPr="00492252" w14:paraId="69553F8E" w14:textId="77777777" w:rsidTr="003858EA">
        <w:trPr>
          <w:trHeight w:val="340"/>
        </w:trPr>
        <w:tc>
          <w:tcPr>
            <w:tcW w:w="1134" w:type="dxa"/>
          </w:tcPr>
          <w:p w14:paraId="531B4407" w14:textId="77777777" w:rsidR="00A74194" w:rsidRPr="00DC08F2" w:rsidRDefault="00A74194" w:rsidP="003858EA">
            <w:r>
              <w:t>0.15.0</w:t>
            </w:r>
          </w:p>
        </w:tc>
        <w:tc>
          <w:tcPr>
            <w:tcW w:w="1447" w:type="dxa"/>
          </w:tcPr>
          <w:p w14:paraId="580D9D4E" w14:textId="77777777" w:rsidR="00A74194" w:rsidRPr="00DC08F2" w:rsidRDefault="00A74194" w:rsidP="003858EA">
            <w:r>
              <w:t>24-05-2018</w:t>
            </w:r>
          </w:p>
        </w:tc>
        <w:tc>
          <w:tcPr>
            <w:tcW w:w="6520" w:type="dxa"/>
          </w:tcPr>
          <w:p w14:paraId="1D588E3B" w14:textId="77777777" w:rsidR="00A74194" w:rsidRPr="00DC08F2" w:rsidRDefault="00A74194" w:rsidP="003858EA">
            <w:r>
              <w:t>Begin week 16 gemaakt</w:t>
            </w:r>
          </w:p>
        </w:tc>
      </w:tr>
      <w:tr w:rsidR="00A74194" w:rsidRPr="00492252" w14:paraId="5FAA01D7" w14:textId="77777777" w:rsidTr="003858EA">
        <w:trPr>
          <w:trHeight w:val="340"/>
        </w:trPr>
        <w:tc>
          <w:tcPr>
            <w:tcW w:w="1134" w:type="dxa"/>
          </w:tcPr>
          <w:p w14:paraId="0674076D" w14:textId="77777777" w:rsidR="00A74194" w:rsidRPr="00DC08F2" w:rsidRDefault="00A74194" w:rsidP="003858EA">
            <w:r>
              <w:t>0.15.1</w:t>
            </w:r>
          </w:p>
        </w:tc>
        <w:tc>
          <w:tcPr>
            <w:tcW w:w="1447" w:type="dxa"/>
          </w:tcPr>
          <w:p w14:paraId="2C4D9619" w14:textId="77777777" w:rsidR="00A74194" w:rsidRPr="00DC08F2" w:rsidRDefault="00A74194" w:rsidP="003858EA">
            <w:r>
              <w:t>25-05-2018</w:t>
            </w:r>
          </w:p>
        </w:tc>
        <w:tc>
          <w:tcPr>
            <w:tcW w:w="6520" w:type="dxa"/>
          </w:tcPr>
          <w:p w14:paraId="37840B15" w14:textId="77777777" w:rsidR="00A74194" w:rsidRPr="00DC08F2" w:rsidRDefault="00A74194" w:rsidP="003858EA">
            <w:r>
              <w:t>Laatste dingen week 16 ingevuld</w:t>
            </w:r>
          </w:p>
        </w:tc>
      </w:tr>
      <w:tr w:rsidR="00A74194" w:rsidRPr="00492252" w14:paraId="14C53246" w14:textId="77777777" w:rsidTr="003858EA">
        <w:trPr>
          <w:trHeight w:val="340"/>
        </w:trPr>
        <w:tc>
          <w:tcPr>
            <w:tcW w:w="1134" w:type="dxa"/>
          </w:tcPr>
          <w:p w14:paraId="18156D73" w14:textId="77777777" w:rsidR="00A74194" w:rsidRPr="00DC08F2" w:rsidRDefault="00A74194" w:rsidP="003858EA">
            <w:r>
              <w:t>0.16.0</w:t>
            </w:r>
          </w:p>
        </w:tc>
        <w:tc>
          <w:tcPr>
            <w:tcW w:w="1447" w:type="dxa"/>
          </w:tcPr>
          <w:p w14:paraId="09148E2D" w14:textId="77777777" w:rsidR="00A74194" w:rsidRPr="00DC08F2" w:rsidRDefault="00A74194" w:rsidP="003858EA">
            <w:r>
              <w:t>28-05-2018</w:t>
            </w:r>
          </w:p>
        </w:tc>
        <w:tc>
          <w:tcPr>
            <w:tcW w:w="6520" w:type="dxa"/>
          </w:tcPr>
          <w:p w14:paraId="749F0D11" w14:textId="77777777" w:rsidR="00A74194" w:rsidRPr="00DC08F2" w:rsidRDefault="00A74194" w:rsidP="003858EA">
            <w:r>
              <w:t>Eerste dagen week 17 ingevuld</w:t>
            </w:r>
          </w:p>
        </w:tc>
      </w:tr>
      <w:tr w:rsidR="00A74194" w:rsidRPr="00492252" w14:paraId="4EBB3289" w14:textId="77777777" w:rsidTr="003858EA">
        <w:trPr>
          <w:trHeight w:val="340"/>
        </w:trPr>
        <w:tc>
          <w:tcPr>
            <w:tcW w:w="1134" w:type="dxa"/>
          </w:tcPr>
          <w:p w14:paraId="6C266CE3" w14:textId="77777777" w:rsidR="00A74194" w:rsidRPr="00DC08F2" w:rsidRDefault="00A74194" w:rsidP="003858EA">
            <w:r>
              <w:t>0.16.1</w:t>
            </w:r>
          </w:p>
        </w:tc>
        <w:tc>
          <w:tcPr>
            <w:tcW w:w="1447" w:type="dxa"/>
          </w:tcPr>
          <w:p w14:paraId="192C28EB" w14:textId="77777777" w:rsidR="00A74194" w:rsidRPr="00DC08F2" w:rsidRDefault="00A74194" w:rsidP="003858EA">
            <w:r>
              <w:t>01-06-2018</w:t>
            </w:r>
          </w:p>
        </w:tc>
        <w:tc>
          <w:tcPr>
            <w:tcW w:w="6520" w:type="dxa"/>
          </w:tcPr>
          <w:p w14:paraId="4E2A7AF0" w14:textId="77777777" w:rsidR="00A74194" w:rsidRPr="00DC08F2" w:rsidRDefault="00A74194" w:rsidP="003858EA">
            <w:r>
              <w:t>Eind week 17 ingevuld</w:t>
            </w:r>
          </w:p>
        </w:tc>
      </w:tr>
      <w:tr w:rsidR="00A74194" w:rsidRPr="00492252" w14:paraId="1AA1DDCC" w14:textId="77777777" w:rsidTr="003858EA">
        <w:trPr>
          <w:trHeight w:val="340"/>
        </w:trPr>
        <w:tc>
          <w:tcPr>
            <w:tcW w:w="1134" w:type="dxa"/>
          </w:tcPr>
          <w:p w14:paraId="7E8E9A71" w14:textId="77777777" w:rsidR="00A74194" w:rsidRPr="00DC08F2" w:rsidRDefault="00A74194" w:rsidP="003858EA">
            <w:r>
              <w:t>0.17.0</w:t>
            </w:r>
          </w:p>
        </w:tc>
        <w:tc>
          <w:tcPr>
            <w:tcW w:w="1447" w:type="dxa"/>
          </w:tcPr>
          <w:p w14:paraId="3FC7D7BD" w14:textId="77777777" w:rsidR="00A74194" w:rsidRPr="00DC08F2" w:rsidRDefault="00A74194" w:rsidP="003858EA">
            <w:r>
              <w:t>05-06-2018</w:t>
            </w:r>
          </w:p>
        </w:tc>
        <w:tc>
          <w:tcPr>
            <w:tcW w:w="6520" w:type="dxa"/>
          </w:tcPr>
          <w:p w14:paraId="70AC3CB5" w14:textId="77777777" w:rsidR="00A74194" w:rsidRPr="00DC08F2" w:rsidRDefault="00A74194" w:rsidP="003858EA">
            <w:r>
              <w:t>Begin week 18 ingevuld</w:t>
            </w:r>
          </w:p>
        </w:tc>
      </w:tr>
      <w:tr w:rsidR="00A74194" w:rsidRPr="00492252" w14:paraId="176F2463" w14:textId="77777777" w:rsidTr="003858EA">
        <w:trPr>
          <w:trHeight w:val="340"/>
        </w:trPr>
        <w:tc>
          <w:tcPr>
            <w:tcW w:w="1134" w:type="dxa"/>
          </w:tcPr>
          <w:p w14:paraId="4EC6A045" w14:textId="77777777" w:rsidR="00A74194" w:rsidRDefault="00A74194" w:rsidP="003858EA">
            <w:r>
              <w:t>0.17.1</w:t>
            </w:r>
          </w:p>
        </w:tc>
        <w:tc>
          <w:tcPr>
            <w:tcW w:w="1447" w:type="dxa"/>
          </w:tcPr>
          <w:p w14:paraId="34FF43A5" w14:textId="77777777" w:rsidR="00A74194" w:rsidRDefault="00A74194" w:rsidP="003858EA">
            <w:r>
              <w:t>07-06-2018</w:t>
            </w:r>
          </w:p>
        </w:tc>
        <w:tc>
          <w:tcPr>
            <w:tcW w:w="6520" w:type="dxa"/>
          </w:tcPr>
          <w:p w14:paraId="3FD2DCD8" w14:textId="77777777" w:rsidR="00A74194" w:rsidRDefault="00A74194" w:rsidP="003858EA">
            <w:r>
              <w:t>Einde week 18 ingevuld</w:t>
            </w:r>
          </w:p>
        </w:tc>
      </w:tr>
      <w:tr w:rsidR="00A74194" w:rsidRPr="00492252" w14:paraId="19AD9391" w14:textId="77777777" w:rsidTr="003858EA">
        <w:trPr>
          <w:trHeight w:val="340"/>
        </w:trPr>
        <w:tc>
          <w:tcPr>
            <w:tcW w:w="1134" w:type="dxa"/>
          </w:tcPr>
          <w:p w14:paraId="1DD39C3F" w14:textId="77777777" w:rsidR="00A74194" w:rsidRDefault="00A74194" w:rsidP="003858EA"/>
        </w:tc>
        <w:tc>
          <w:tcPr>
            <w:tcW w:w="1447" w:type="dxa"/>
          </w:tcPr>
          <w:p w14:paraId="5A1DCBCA" w14:textId="77777777" w:rsidR="00A74194" w:rsidRDefault="00A74194" w:rsidP="003858EA"/>
        </w:tc>
        <w:tc>
          <w:tcPr>
            <w:tcW w:w="6520" w:type="dxa"/>
          </w:tcPr>
          <w:p w14:paraId="441FF959" w14:textId="77777777" w:rsidR="00A74194" w:rsidRDefault="00A74194" w:rsidP="003858EA"/>
        </w:tc>
      </w:tr>
    </w:tbl>
    <w:p w14:paraId="0F4D841E" w14:textId="6DADE7A6" w:rsidR="00A74194" w:rsidRDefault="00A74194">
      <w:pPr>
        <w:rPr>
          <w:rFonts w:ascii="Myriad Web Pro" w:hAnsi="Myriad Web Pro" w:cs="Arial"/>
          <w:b/>
          <w:sz w:val="28"/>
          <w:szCs w:val="20"/>
          <w:lang w:eastAsia="en-US"/>
        </w:rPr>
      </w:pPr>
    </w:p>
    <w:p w14:paraId="15E3B614" w14:textId="77777777" w:rsidR="00A74194" w:rsidRDefault="00A74194" w:rsidP="00A74194">
      <w:pPr>
        <w:pStyle w:val="Kop1"/>
        <w:ind w:left="0" w:firstLine="0"/>
      </w:pPr>
      <w:bookmarkStart w:id="1534" w:name="_Toc517033953"/>
      <w:r>
        <w:lastRenderedPageBreak/>
        <w:t>Inleiding</w:t>
      </w:r>
      <w:bookmarkEnd w:id="1534"/>
    </w:p>
    <w:p w14:paraId="5BCCDED4" w14:textId="77777777" w:rsidR="00A74194" w:rsidRDefault="00A74194" w:rsidP="003858EA"/>
    <w:p w14:paraId="5D8D4261" w14:textId="77777777" w:rsidR="00A74194" w:rsidRDefault="00A74194" w:rsidP="003858EA">
      <w:r>
        <w:t>Dit document is door de stagiair opgesteld om bij te houden welke werkzaamheden er per dag verricht zijn. Dit kan een opsomming zijn of een paar aantekeningen tot een heel verhaal.</w:t>
      </w:r>
    </w:p>
    <w:p w14:paraId="0F387B80" w14:textId="77777777" w:rsidR="00A74194" w:rsidRDefault="00A74194" w:rsidP="003858EA">
      <w:r>
        <w:t>Dit document is bedoelt om de stagiair en de begeleidend docent en/of de begeleidende van het bedrijf een beter inzicht te geven van waar de stagiair mee bezig is mocht dit gewenst zijn.</w:t>
      </w:r>
    </w:p>
    <w:p w14:paraId="04E6A56F" w14:textId="77777777" w:rsidR="00A74194" w:rsidRDefault="00A74194" w:rsidP="003858EA">
      <w:r>
        <w:t>Per dag kunnen de volgende zaken van toepassing zijn:</w:t>
      </w:r>
    </w:p>
    <w:p w14:paraId="1F655530" w14:textId="77777777" w:rsidR="00A74194" w:rsidRDefault="00A74194" w:rsidP="00A74194">
      <w:pPr>
        <w:pStyle w:val="Lijstalinea"/>
        <w:numPr>
          <w:ilvl w:val="0"/>
          <w:numId w:val="152"/>
        </w:numPr>
        <w:spacing w:after="160" w:line="259" w:lineRule="auto"/>
      </w:pPr>
      <w:r>
        <w:t>Bijzonderheden</w:t>
      </w:r>
    </w:p>
    <w:p w14:paraId="0D81DF51" w14:textId="77777777" w:rsidR="00A74194" w:rsidRDefault="00A74194" w:rsidP="00A74194">
      <w:pPr>
        <w:pStyle w:val="Lijstalinea"/>
        <w:numPr>
          <w:ilvl w:val="0"/>
          <w:numId w:val="152"/>
        </w:numPr>
        <w:spacing w:after="160" w:line="259" w:lineRule="auto"/>
      </w:pPr>
      <w:r>
        <w:t>Gesprekken</w:t>
      </w:r>
    </w:p>
    <w:p w14:paraId="4A60E7D6" w14:textId="77777777" w:rsidR="00A74194" w:rsidRDefault="00A74194" w:rsidP="00A74194">
      <w:pPr>
        <w:pStyle w:val="Lijstalinea"/>
        <w:numPr>
          <w:ilvl w:val="0"/>
          <w:numId w:val="152"/>
        </w:numPr>
        <w:spacing w:after="160" w:line="259" w:lineRule="auto"/>
      </w:pPr>
      <w:r>
        <w:t>Uitdagingen</w:t>
      </w:r>
    </w:p>
    <w:p w14:paraId="02AAEC8A" w14:textId="77777777" w:rsidR="00A74194" w:rsidRDefault="00A74194" w:rsidP="00A74194">
      <w:pPr>
        <w:pStyle w:val="Lijstalinea"/>
        <w:numPr>
          <w:ilvl w:val="0"/>
          <w:numId w:val="152"/>
        </w:numPr>
        <w:spacing w:after="160" w:line="259" w:lineRule="auto"/>
      </w:pPr>
      <w:r>
        <w:t>Problemen</w:t>
      </w:r>
    </w:p>
    <w:p w14:paraId="72411DE8" w14:textId="77777777" w:rsidR="00A74194" w:rsidRDefault="00A74194" w:rsidP="00A74194">
      <w:pPr>
        <w:pStyle w:val="Lijstalinea"/>
        <w:numPr>
          <w:ilvl w:val="0"/>
          <w:numId w:val="152"/>
        </w:numPr>
        <w:spacing w:after="160" w:line="259" w:lineRule="auto"/>
      </w:pPr>
      <w:r>
        <w:t>Oplossingen</w:t>
      </w:r>
    </w:p>
    <w:p w14:paraId="47253AD4" w14:textId="77777777" w:rsidR="00A74194" w:rsidRDefault="00A74194" w:rsidP="00A74194">
      <w:pPr>
        <w:pStyle w:val="Lijstalinea"/>
        <w:numPr>
          <w:ilvl w:val="0"/>
          <w:numId w:val="152"/>
        </w:numPr>
        <w:spacing w:after="160" w:line="259" w:lineRule="auto"/>
      </w:pPr>
      <w:r>
        <w:t>Andere zaken</w:t>
      </w:r>
    </w:p>
    <w:p w14:paraId="7A4EB6FF" w14:textId="77777777" w:rsidR="00A74194" w:rsidRPr="00313F91" w:rsidRDefault="00A74194" w:rsidP="003858EA">
      <w:pPr>
        <w:rPr>
          <w:b/>
        </w:rPr>
      </w:pPr>
      <w:r w:rsidRPr="00313F91">
        <w:rPr>
          <w:b/>
        </w:rPr>
        <w:t>Bijzonderheden</w:t>
      </w:r>
    </w:p>
    <w:p w14:paraId="38CF48A0" w14:textId="77777777" w:rsidR="00A74194" w:rsidRDefault="00A74194" w:rsidP="003858EA">
      <w:r>
        <w:t>Dit zijn dingen die normaal niet tot enkele keren maar zouden moeten voorkomen. Denk hierbij aan het begin van de stage of een terugkomdag op school.</w:t>
      </w:r>
    </w:p>
    <w:p w14:paraId="032202DD" w14:textId="77777777" w:rsidR="00A74194" w:rsidRDefault="00A74194" w:rsidP="003858EA"/>
    <w:p w14:paraId="4AD47881" w14:textId="77777777" w:rsidR="00A74194" w:rsidRDefault="00A74194" w:rsidP="003858EA">
      <w:pPr>
        <w:rPr>
          <w:b/>
        </w:rPr>
      </w:pPr>
      <w:r w:rsidRPr="00313F91">
        <w:rPr>
          <w:b/>
        </w:rPr>
        <w:t>Gesprekken</w:t>
      </w:r>
    </w:p>
    <w:p w14:paraId="541FCAC0" w14:textId="77777777" w:rsidR="00A74194" w:rsidRPr="00FA29A2" w:rsidRDefault="00A74194" w:rsidP="003858EA">
      <w:r w:rsidRPr="00FA29A2">
        <w:t>Dit zijn belangrijke gesprekken over de stage of de stageopdracht met de opdrachtgever of andere stakeholders van het product. Hierin wordt beschreven met wie er een gesprek gevoerd is waarover en een korte samenvatting.</w:t>
      </w:r>
    </w:p>
    <w:p w14:paraId="62B20914" w14:textId="77777777" w:rsidR="00A74194" w:rsidRDefault="00A74194" w:rsidP="003858EA"/>
    <w:p w14:paraId="63134298" w14:textId="77777777" w:rsidR="00A74194" w:rsidRDefault="00A74194" w:rsidP="003858EA">
      <w:pPr>
        <w:rPr>
          <w:b/>
        </w:rPr>
      </w:pPr>
      <w:r w:rsidRPr="00313F91">
        <w:rPr>
          <w:b/>
        </w:rPr>
        <w:t>Uitdagingen</w:t>
      </w:r>
    </w:p>
    <w:p w14:paraId="74EEA47F" w14:textId="77777777" w:rsidR="00A74194" w:rsidRPr="00FA29A2" w:rsidRDefault="00A74194" w:rsidP="003858EA">
      <w:r w:rsidRPr="00FA29A2">
        <w:t>Dit zijn voornamelijk nieuwe dingen die tijdens de stage ontdekt worden. Dit kunnen nieuwe programmeer technieken zijn of nieuwe theorie. Het is in ieder geval iets onbekends dat om kan slaan in een probleem.</w:t>
      </w:r>
    </w:p>
    <w:p w14:paraId="02298FD5" w14:textId="77777777" w:rsidR="00A74194" w:rsidRDefault="00A74194" w:rsidP="003858EA"/>
    <w:p w14:paraId="0F7F7CE1" w14:textId="77777777" w:rsidR="00A74194" w:rsidRDefault="00A74194" w:rsidP="003858EA">
      <w:pPr>
        <w:rPr>
          <w:b/>
        </w:rPr>
      </w:pPr>
      <w:r w:rsidRPr="00313F91">
        <w:rPr>
          <w:b/>
        </w:rPr>
        <w:t>Problemen</w:t>
      </w:r>
    </w:p>
    <w:p w14:paraId="28E67472" w14:textId="77777777" w:rsidR="00A74194" w:rsidRPr="00A5249B" w:rsidRDefault="00A74194" w:rsidP="003858EA">
      <w:r w:rsidRPr="00A5249B">
        <w:t>Dit zijn uitdagingen die verder onderzoek nodig zullen hebben of het</w:t>
      </w:r>
      <w:r>
        <w:t xml:space="preserve"> kan</w:t>
      </w:r>
      <w:r w:rsidRPr="00A5249B">
        <w:t xml:space="preserve"> zoiets betreffen als een miscommunicatie waardoor zaken moeilijker verlopen. Het is in ieder geval een taak of klus waardoor meer tijd kwijt is dan gedacht.</w:t>
      </w:r>
    </w:p>
    <w:p w14:paraId="2C0E0671" w14:textId="77777777" w:rsidR="00A74194" w:rsidRDefault="00A74194" w:rsidP="003858EA"/>
    <w:p w14:paraId="3119EC67" w14:textId="77777777" w:rsidR="00A74194" w:rsidRDefault="00A74194" w:rsidP="003858EA">
      <w:pPr>
        <w:rPr>
          <w:b/>
        </w:rPr>
      </w:pPr>
      <w:r w:rsidRPr="00313F91">
        <w:rPr>
          <w:b/>
        </w:rPr>
        <w:t>Oplossingen</w:t>
      </w:r>
    </w:p>
    <w:p w14:paraId="4A8EEC9B" w14:textId="77777777" w:rsidR="00A74194" w:rsidRPr="00EF5F1C" w:rsidRDefault="00A74194" w:rsidP="003858EA">
      <w:r w:rsidRPr="00EF5F1C">
        <w:t>Problemen waarvoor een oplossing is gevonden staan hier beschreven. Dit kunnen ook problemen zijn van een dag of een week geleden. De datum van het probleem zal erbij vermeld worden tenzij het dezelfde dag betreft.</w:t>
      </w:r>
    </w:p>
    <w:p w14:paraId="6817D132" w14:textId="77777777" w:rsidR="00A74194" w:rsidRDefault="00A74194" w:rsidP="003858EA"/>
    <w:p w14:paraId="74C151AA" w14:textId="77777777" w:rsidR="00A74194" w:rsidRPr="005B66B6" w:rsidRDefault="00A74194" w:rsidP="003858EA">
      <w:pPr>
        <w:rPr>
          <w:b/>
        </w:rPr>
      </w:pPr>
      <w:r w:rsidRPr="005B66B6">
        <w:rPr>
          <w:b/>
        </w:rPr>
        <w:t>Andere zaken</w:t>
      </w:r>
    </w:p>
    <w:p w14:paraId="3766D32E" w14:textId="77777777" w:rsidR="00A74194" w:rsidRPr="005B66B6" w:rsidRDefault="00A74194" w:rsidP="003858EA">
      <w:r w:rsidRPr="005B66B6">
        <w:t>Mocht er hele rare dingen voorkomen of dingen die buiten de stage om de stage beïnvloeden op een negatief of positieve manier dan zullen die hier vermeld worden. Denk hierbij bijvoorbeeld aan een bijbaan in het weekend waarin de stagiair iets leert wat bij de stage van nut kan zijn.</w:t>
      </w:r>
    </w:p>
    <w:p w14:paraId="7EC05F41" w14:textId="77777777" w:rsidR="00A74194" w:rsidRDefault="00A74194">
      <w:r>
        <w:br w:type="page"/>
      </w:r>
    </w:p>
    <w:p w14:paraId="35132EC2" w14:textId="77777777" w:rsidR="00A74194" w:rsidRDefault="00A74194" w:rsidP="003858EA">
      <w:r>
        <w:lastRenderedPageBreak/>
        <w:t>Natuurlijk kunnen niet alle kopjes per dag elke keer ingevuld worden. Mocht dit het geval zijn dan worden deze kopjes wegelaten en niet ingevuld of het kan voorkomen dat er een hele dag niets speciaals gebeurt is en deze dag zal dus niet worden beschreven.</w:t>
      </w:r>
    </w:p>
    <w:p w14:paraId="3BF5A2EA" w14:textId="77777777" w:rsidR="00A74194" w:rsidRDefault="00A74194" w:rsidP="003858EA">
      <w:r>
        <w:t>Ook dan de structuur per dag in de loop van de stage veranderen mocht dit zo zijn dan staat dit vermeld in het versiebeheer.</w:t>
      </w:r>
    </w:p>
    <w:p w14:paraId="5977CE10" w14:textId="77777777" w:rsidR="00A74194" w:rsidRDefault="00A74194" w:rsidP="003858EA"/>
    <w:p w14:paraId="1D9020FD" w14:textId="77777777" w:rsidR="00A74194" w:rsidRDefault="00A74194">
      <w:pPr>
        <w:rPr>
          <w:rFonts w:ascii="Cambria" w:eastAsiaTheme="minorHAnsi" w:hAnsi="Cambria" w:cstheme="minorBidi"/>
          <w:b/>
          <w:color w:val="365F91" w:themeColor="accent1" w:themeShade="BF"/>
          <w:sz w:val="24"/>
          <w:lang w:eastAsia="en-US"/>
        </w:rPr>
      </w:pPr>
      <w:r>
        <w:br w:type="page"/>
      </w:r>
    </w:p>
    <w:p w14:paraId="3D4E3F56" w14:textId="77777777" w:rsidR="00A74194" w:rsidRDefault="00A74194" w:rsidP="00A74194">
      <w:pPr>
        <w:pStyle w:val="Kop1"/>
        <w:ind w:left="0" w:firstLine="0"/>
      </w:pPr>
      <w:bookmarkStart w:id="1535" w:name="_Toc505524335"/>
      <w:bookmarkStart w:id="1536" w:name="_Toc517033954"/>
      <w:r>
        <w:lastRenderedPageBreak/>
        <w:t>Week 1 (5-2-2018)</w:t>
      </w:r>
      <w:bookmarkEnd w:id="1535"/>
      <w:bookmarkEnd w:id="1536"/>
    </w:p>
    <w:p w14:paraId="7DE08D45" w14:textId="77777777" w:rsidR="00A74194" w:rsidRDefault="00A74194" w:rsidP="003858EA"/>
    <w:p w14:paraId="2A9897C3" w14:textId="77777777" w:rsidR="00A74194" w:rsidRDefault="00A74194" w:rsidP="00A74194">
      <w:pPr>
        <w:pStyle w:val="Kop2"/>
        <w:ind w:left="0" w:firstLine="0"/>
      </w:pPr>
      <w:bookmarkStart w:id="1537" w:name="_Toc505524336"/>
      <w:bookmarkStart w:id="1538" w:name="_Toc517033955"/>
      <w:r>
        <w:t>Dag 1</w:t>
      </w:r>
      <w:bookmarkEnd w:id="1537"/>
      <w:r>
        <w:t xml:space="preserve"> (5-2)</w:t>
      </w:r>
      <w:bookmarkEnd w:id="1538"/>
    </w:p>
    <w:p w14:paraId="3B02EBE2" w14:textId="77777777" w:rsidR="00A74194" w:rsidRPr="005B66B6" w:rsidRDefault="00A74194" w:rsidP="003858EA"/>
    <w:p w14:paraId="7A2000FC" w14:textId="77777777" w:rsidR="00A74194" w:rsidRDefault="00A74194" w:rsidP="003858EA">
      <w:pPr>
        <w:pStyle w:val="Style1"/>
      </w:pPr>
      <w:r>
        <w:t>Bijzonderheden</w:t>
      </w:r>
    </w:p>
    <w:p w14:paraId="38D2B31E" w14:textId="77777777" w:rsidR="00A74194" w:rsidRDefault="00A74194" w:rsidP="003858EA">
      <w:r>
        <w:t>Aanvang stage – de stage begint op dit moment en dat is op het begin even wennen, maar al gouw voelde ik me best op mijn gemak in een nieuwe werk omgeving.</w:t>
      </w:r>
    </w:p>
    <w:p w14:paraId="062E4B36" w14:textId="77777777" w:rsidR="00A74194" w:rsidRDefault="00A74194" w:rsidP="003858EA"/>
    <w:p w14:paraId="39080AC5" w14:textId="77777777" w:rsidR="00A74194" w:rsidRDefault="00A74194" w:rsidP="003858EA">
      <w:pPr>
        <w:pStyle w:val="Style1"/>
      </w:pPr>
      <w:r>
        <w:t>Gesprekken</w:t>
      </w:r>
    </w:p>
    <w:p w14:paraId="0491EB3B" w14:textId="77777777" w:rsidR="00A74194" w:rsidRPr="00F56458" w:rsidRDefault="00A74194" w:rsidP="003858EA">
      <w:pPr>
        <w:pStyle w:val="Style1"/>
        <w:rPr>
          <w:b w:val="0"/>
          <w:sz w:val="22"/>
        </w:rPr>
      </w:pPr>
      <w:r w:rsidRPr="00F56458">
        <w:rPr>
          <w:b w:val="0"/>
          <w:sz w:val="22"/>
        </w:rPr>
        <w:t>Ik heb een introductie gesprek gehad. Hierin werd uitgelegd hoe het bedrijf precies in elkaar stak. Ik heb hier een badge gekregen voor het in/uitklokken en heb uitgelegd gehad over normale dingen zoals pauzes belastingen etc.…</w:t>
      </w:r>
    </w:p>
    <w:p w14:paraId="6CF9EABB" w14:textId="77777777" w:rsidR="00A74194" w:rsidRDefault="00A74194" w:rsidP="003858EA">
      <w:pPr>
        <w:pStyle w:val="OnderKop"/>
        <w:spacing w:after="0"/>
      </w:pPr>
    </w:p>
    <w:p w14:paraId="4AAEFFE5" w14:textId="77777777" w:rsidR="00A74194" w:rsidRDefault="00A74194" w:rsidP="003858EA">
      <w:pPr>
        <w:pStyle w:val="Style1"/>
      </w:pPr>
      <w:r>
        <w:t>Uitdagingen</w:t>
      </w:r>
    </w:p>
    <w:p w14:paraId="369BC6B0" w14:textId="77777777" w:rsidR="00A74194" w:rsidRPr="00F56458" w:rsidRDefault="00A74194" w:rsidP="003858EA">
      <w:pPr>
        <w:pStyle w:val="Style1"/>
        <w:rPr>
          <w:b w:val="0"/>
          <w:sz w:val="22"/>
        </w:rPr>
      </w:pPr>
      <w:r w:rsidRPr="00F56458">
        <w:rPr>
          <w:b w:val="0"/>
          <w:sz w:val="22"/>
        </w:rPr>
        <w:t>Het wennen aan een nieuwe omgeving was even een uitdaging, maar dat ging allemaal redelijk vlot. Ik heb een goed werkstation en het doorlezen van de materie gaat mij tot nu prima.</w:t>
      </w:r>
    </w:p>
    <w:p w14:paraId="11222741" w14:textId="77777777" w:rsidR="00A74194" w:rsidRDefault="00A74194" w:rsidP="003858EA">
      <w:pPr>
        <w:pStyle w:val="OnderKop"/>
        <w:spacing w:after="0"/>
      </w:pPr>
    </w:p>
    <w:p w14:paraId="6648AFDE" w14:textId="77777777" w:rsidR="00A74194" w:rsidRDefault="00A74194" w:rsidP="003858EA">
      <w:pPr>
        <w:pStyle w:val="Style1"/>
      </w:pPr>
      <w:r>
        <w:t>Problemen</w:t>
      </w:r>
    </w:p>
    <w:p w14:paraId="0D8FCDE4" w14:textId="77777777" w:rsidR="00A74194" w:rsidRPr="00F56458" w:rsidRDefault="00A74194" w:rsidP="003858EA">
      <w:pPr>
        <w:pStyle w:val="Style1"/>
        <w:rPr>
          <w:b w:val="0"/>
          <w:sz w:val="22"/>
        </w:rPr>
      </w:pPr>
      <w:r w:rsidRPr="00F56458">
        <w:rPr>
          <w:b w:val="0"/>
          <w:sz w:val="22"/>
        </w:rPr>
        <w:t>De werk dag houdt 8 uur in. Maar ik was verzoekt om de eerste dag om rond 9 uur aanwezig te zijn. Dus ik dacht dat ik om 17:00 naar huis kon. Alleen heb je in totaal pauze van 1 uur (15min + 30min + 15min). Dus dit werd 18:00 en dat vind ik nogal laat.</w:t>
      </w:r>
    </w:p>
    <w:p w14:paraId="60DA4911" w14:textId="77777777" w:rsidR="00A74194" w:rsidRDefault="00A74194" w:rsidP="003858EA">
      <w:pPr>
        <w:pStyle w:val="OnderKop"/>
        <w:spacing w:after="0"/>
      </w:pPr>
    </w:p>
    <w:p w14:paraId="3131F595" w14:textId="77777777" w:rsidR="00A74194" w:rsidRDefault="00A74194" w:rsidP="00A74194">
      <w:pPr>
        <w:pStyle w:val="Kop2"/>
        <w:ind w:left="0" w:firstLine="0"/>
      </w:pPr>
      <w:bookmarkStart w:id="1539" w:name="_Toc517033956"/>
      <w:r>
        <w:t>Dag 2 (6-2)</w:t>
      </w:r>
      <w:bookmarkEnd w:id="1539"/>
    </w:p>
    <w:p w14:paraId="64A717E3" w14:textId="77777777" w:rsidR="00A74194" w:rsidRDefault="00A74194" w:rsidP="003858EA">
      <w:pPr>
        <w:pStyle w:val="Style1"/>
        <w:rPr>
          <w:b w:val="0"/>
        </w:rPr>
      </w:pPr>
    </w:p>
    <w:p w14:paraId="794C5998" w14:textId="77777777" w:rsidR="00A74194" w:rsidRDefault="00A74194" w:rsidP="003858EA">
      <w:pPr>
        <w:pStyle w:val="Style1"/>
      </w:pPr>
      <w:r>
        <w:t>Problemen</w:t>
      </w:r>
    </w:p>
    <w:p w14:paraId="01161F46" w14:textId="77777777" w:rsidR="00A74194" w:rsidRPr="00F56458" w:rsidRDefault="00A74194" w:rsidP="003858EA">
      <w:pPr>
        <w:pStyle w:val="Style1"/>
        <w:rPr>
          <w:b w:val="0"/>
          <w:sz w:val="22"/>
        </w:rPr>
      </w:pPr>
      <w:r w:rsidRPr="00F56458">
        <w:rPr>
          <w:b w:val="0"/>
          <w:sz w:val="22"/>
        </w:rPr>
        <w:t>Het bedrijf zet alle documentatie online op hun versie van SharePoint. Vanwege mijn huidige toegang level kon ik niets in mijn eigen directory uploaden of bewerken hiervoor heb ik een zogenaamd ticket naar de beheerder gestuurd om dit probleem op te lossen</w:t>
      </w:r>
    </w:p>
    <w:p w14:paraId="48BA6811" w14:textId="77777777" w:rsidR="00A74194" w:rsidRDefault="00A74194" w:rsidP="003858EA">
      <w:pPr>
        <w:pStyle w:val="Style1"/>
        <w:rPr>
          <w:b w:val="0"/>
        </w:rPr>
      </w:pPr>
    </w:p>
    <w:p w14:paraId="32373164" w14:textId="77777777" w:rsidR="00A74194" w:rsidRDefault="00A74194" w:rsidP="003858EA">
      <w:pPr>
        <w:pStyle w:val="Style1"/>
      </w:pPr>
      <w:r w:rsidRPr="000A6F85">
        <w:t>Oplossingen</w:t>
      </w:r>
    </w:p>
    <w:p w14:paraId="0A6E86C6" w14:textId="77777777" w:rsidR="00A74194" w:rsidRPr="00F56458" w:rsidRDefault="00A74194" w:rsidP="003858EA">
      <w:pPr>
        <w:pStyle w:val="Style1"/>
        <w:rPr>
          <w:b w:val="0"/>
          <w:sz w:val="22"/>
        </w:rPr>
      </w:pPr>
      <w:r w:rsidRPr="00F56458">
        <w:rPr>
          <w:b w:val="0"/>
          <w:sz w:val="22"/>
        </w:rPr>
        <w:t>(dag 1) Ik begin nu om 8:00 en eindig om 17:00 zodat ik nog op tijd thuis ben boor het eten.</w:t>
      </w:r>
    </w:p>
    <w:p w14:paraId="4D350B4F" w14:textId="77777777" w:rsidR="00A74194" w:rsidRDefault="00A74194" w:rsidP="003858EA">
      <w:r>
        <w:br w:type="page"/>
      </w:r>
    </w:p>
    <w:p w14:paraId="06FFA414" w14:textId="77777777" w:rsidR="00A74194" w:rsidRDefault="00A74194" w:rsidP="00A74194">
      <w:pPr>
        <w:pStyle w:val="Kop2"/>
        <w:ind w:left="0" w:firstLine="0"/>
      </w:pPr>
      <w:bookmarkStart w:id="1540" w:name="_Toc517033957"/>
      <w:r>
        <w:lastRenderedPageBreak/>
        <w:t>Dag 3 (7-2)</w:t>
      </w:r>
      <w:bookmarkEnd w:id="1540"/>
    </w:p>
    <w:p w14:paraId="18464698" w14:textId="77777777" w:rsidR="00A74194" w:rsidRDefault="00A74194" w:rsidP="003858EA"/>
    <w:p w14:paraId="5B0EF8F4" w14:textId="77777777" w:rsidR="00A74194" w:rsidRDefault="00A74194" w:rsidP="003858EA">
      <w:pPr>
        <w:pStyle w:val="Style1"/>
      </w:pPr>
      <w:r>
        <w:t>Oplossingen</w:t>
      </w:r>
    </w:p>
    <w:p w14:paraId="68718A45" w14:textId="77777777" w:rsidR="00A74194" w:rsidRDefault="00A74194" w:rsidP="003858EA">
      <w:r>
        <w:t>(dag 2) Het sharepoint probleem is opgelost.</w:t>
      </w:r>
    </w:p>
    <w:p w14:paraId="66D26CE7" w14:textId="77777777" w:rsidR="00A74194" w:rsidRDefault="00A74194" w:rsidP="003858EA"/>
    <w:p w14:paraId="31A8D314" w14:textId="77777777" w:rsidR="00A74194" w:rsidRDefault="00A74194" w:rsidP="003858EA">
      <w:pPr>
        <w:pStyle w:val="Style1"/>
      </w:pPr>
      <w:r>
        <w:t>Uitdagingen</w:t>
      </w:r>
    </w:p>
    <w:p w14:paraId="34B67517" w14:textId="77777777" w:rsidR="00A74194" w:rsidRDefault="00A74194" w:rsidP="003858EA">
      <w:pPr>
        <w:pStyle w:val="Style1"/>
        <w:rPr>
          <w:b w:val="0"/>
          <w:sz w:val="22"/>
        </w:rPr>
      </w:pPr>
      <w:r w:rsidRPr="00F56458">
        <w:rPr>
          <w:b w:val="0"/>
          <w:sz w:val="22"/>
        </w:rPr>
        <w:t>Ik heb rond gevraagd naar dingen waar de vorige stagiair tegenaan liep. Het grootste probleem dat hij had was dat de begeleiding stroef liep en daarmee bedoel ik dat hij een groot deel van zijn stageperiode geen begeleiding had. De tip die ik vooral kreeg was om mijn eigen planning te maken (doormiddel van scrum dus) en goed zelfstandig te werk te kunnen gaan.</w:t>
      </w:r>
    </w:p>
    <w:p w14:paraId="56B6D07E" w14:textId="77777777" w:rsidR="00A74194" w:rsidRDefault="00A74194" w:rsidP="003858EA">
      <w:pPr>
        <w:pStyle w:val="Style1"/>
        <w:rPr>
          <w:b w:val="0"/>
          <w:sz w:val="22"/>
        </w:rPr>
      </w:pPr>
    </w:p>
    <w:p w14:paraId="3E694325" w14:textId="77777777" w:rsidR="00A74194" w:rsidRDefault="00A74194" w:rsidP="003858EA">
      <w:pPr>
        <w:pStyle w:val="Style1"/>
      </w:pPr>
      <w:r>
        <w:t>Andere zaken</w:t>
      </w:r>
    </w:p>
    <w:p w14:paraId="6741C652" w14:textId="77777777" w:rsidR="00A74194" w:rsidRDefault="00A74194" w:rsidP="003858EA">
      <w:pPr>
        <w:pStyle w:val="Style1"/>
        <w:rPr>
          <w:b w:val="0"/>
          <w:sz w:val="22"/>
        </w:rPr>
      </w:pPr>
      <w:r>
        <w:rPr>
          <w:b w:val="0"/>
          <w:sz w:val="22"/>
        </w:rPr>
        <w:t>Ik heb mijn bijbaan bij de Albert Heijn opgezegd omdat het in combinatie met mijn stage te veel zou worden. Ik zou al mijn uren op zaterdag of zondag moeten maken (dit is 4 a 6 uur), aangezien door de week niet meer haalbaar is. Hierdoor maak ik een werkweek van 6 dagen en aangezien de stagetijden voor mij erg wennen zijn wordt dit allemaal te belastend.</w:t>
      </w:r>
    </w:p>
    <w:p w14:paraId="6162167F" w14:textId="77777777" w:rsidR="00A74194" w:rsidRDefault="00A74194" w:rsidP="003858EA"/>
    <w:p w14:paraId="0B05F6C2" w14:textId="77777777" w:rsidR="00A74194" w:rsidRDefault="00A74194" w:rsidP="00A74194">
      <w:pPr>
        <w:pStyle w:val="Kop2"/>
        <w:ind w:left="0" w:firstLine="0"/>
      </w:pPr>
      <w:bookmarkStart w:id="1541" w:name="_Toc517033958"/>
      <w:r>
        <w:t>Dag 4 (8-2)</w:t>
      </w:r>
      <w:bookmarkEnd w:id="1541"/>
    </w:p>
    <w:p w14:paraId="7ED8242C" w14:textId="77777777" w:rsidR="00A74194" w:rsidRDefault="00A74194" w:rsidP="003858EA">
      <w:pPr>
        <w:pStyle w:val="Style1"/>
      </w:pPr>
    </w:p>
    <w:p w14:paraId="44F0B8ED" w14:textId="77777777" w:rsidR="00A74194" w:rsidRDefault="00A74194" w:rsidP="003858EA">
      <w:pPr>
        <w:pStyle w:val="Style1"/>
      </w:pPr>
      <w:r>
        <w:t>Uitdagingen</w:t>
      </w:r>
    </w:p>
    <w:p w14:paraId="61F32932" w14:textId="77777777" w:rsidR="00A74194" w:rsidRPr="00F56458" w:rsidRDefault="00A74194" w:rsidP="003858EA">
      <w:pPr>
        <w:pStyle w:val="Style1"/>
        <w:rPr>
          <w:b w:val="0"/>
          <w:sz w:val="22"/>
        </w:rPr>
      </w:pPr>
      <w:r w:rsidRPr="00F56458">
        <w:rPr>
          <w:b w:val="0"/>
          <w:sz w:val="22"/>
        </w:rPr>
        <w:t>Virtuele omgeving inrichten en er voor zorgen dat die klaar staat om er in te kunnen werken (er wordt nog niet in geprogrammeerd, maar het is fijn als alles klaar staat).</w:t>
      </w:r>
      <w:r>
        <w:rPr>
          <w:b w:val="0"/>
          <w:sz w:val="22"/>
        </w:rPr>
        <w:t xml:space="preserve"> Er zal onder andere een goed werkende versie van Visual studio 2013 op moeten staan en hij moet nog een betere performance op gaan leveren.</w:t>
      </w:r>
    </w:p>
    <w:p w14:paraId="48805FD8" w14:textId="77777777" w:rsidR="00A74194" w:rsidRDefault="00A74194" w:rsidP="003858EA">
      <w:pPr>
        <w:pStyle w:val="Style1"/>
      </w:pPr>
    </w:p>
    <w:p w14:paraId="7FE9C4E5" w14:textId="77777777" w:rsidR="00A74194" w:rsidRDefault="00A74194" w:rsidP="003858EA">
      <w:pPr>
        <w:pStyle w:val="Style1"/>
      </w:pPr>
      <w:r>
        <w:t>Problemen</w:t>
      </w:r>
    </w:p>
    <w:p w14:paraId="463386D1" w14:textId="77777777" w:rsidR="00A74194" w:rsidRDefault="00A74194" w:rsidP="003858EA">
      <w:r>
        <w:t>Op het moment is de virtuele omgeving waarin ik kan programmeren nogal traag en heeft een slechte performance en deze moet nog verholpen worden.</w:t>
      </w:r>
    </w:p>
    <w:p w14:paraId="41C7E30E" w14:textId="77777777" w:rsidR="00A74194" w:rsidRDefault="00A74194" w:rsidP="003858EA">
      <w:pPr>
        <w:pStyle w:val="Style1"/>
      </w:pPr>
    </w:p>
    <w:p w14:paraId="2C5E75D7" w14:textId="77777777" w:rsidR="00A74194" w:rsidRDefault="00A74194" w:rsidP="003858EA">
      <w:pPr>
        <w:pStyle w:val="Style1"/>
      </w:pPr>
      <w:r>
        <w:t>Andere zaken</w:t>
      </w:r>
    </w:p>
    <w:p w14:paraId="3EDB8635" w14:textId="77777777" w:rsidR="00A74194" w:rsidRDefault="00A74194" w:rsidP="003858EA">
      <w:r>
        <w:t>Ik heb een mail terug gekregen van mijn werkgever van de Albert Heijn en 24 februari is mijn laatste werkdag. Daarna zou ik het een stukje rustiger moeten krijgen.</w:t>
      </w:r>
    </w:p>
    <w:p w14:paraId="06B87593" w14:textId="77777777" w:rsidR="00A74194" w:rsidRDefault="00A74194" w:rsidP="003858EA">
      <w:r>
        <w:br w:type="page"/>
      </w:r>
    </w:p>
    <w:p w14:paraId="6D834577" w14:textId="77777777" w:rsidR="00A74194" w:rsidRDefault="00A74194" w:rsidP="00A74194">
      <w:pPr>
        <w:pStyle w:val="Kop2"/>
        <w:ind w:left="0" w:firstLine="0"/>
      </w:pPr>
      <w:bookmarkStart w:id="1542" w:name="_Toc517033959"/>
      <w:r>
        <w:lastRenderedPageBreak/>
        <w:t>Dag 5 (9-2)</w:t>
      </w:r>
      <w:bookmarkEnd w:id="1542"/>
    </w:p>
    <w:p w14:paraId="600CE7DB" w14:textId="77777777" w:rsidR="00A74194" w:rsidRDefault="00A74194" w:rsidP="003858EA"/>
    <w:p w14:paraId="6A279FB0" w14:textId="77777777" w:rsidR="00A74194" w:rsidRDefault="00A74194" w:rsidP="003858EA">
      <w:pPr>
        <w:pStyle w:val="Style1"/>
      </w:pPr>
      <w:r>
        <w:t>Bijzonderheden</w:t>
      </w:r>
    </w:p>
    <w:p w14:paraId="0D2608B2" w14:textId="77777777" w:rsidR="00A74194" w:rsidRDefault="00A74194" w:rsidP="003858EA">
      <w:r>
        <w:t>Conclusie eerste stage week.</w:t>
      </w:r>
    </w:p>
    <w:p w14:paraId="07283B68" w14:textId="77777777" w:rsidR="00A74194" w:rsidRDefault="00A74194" w:rsidP="003858EA">
      <w:pPr>
        <w:pStyle w:val="Style1"/>
      </w:pPr>
    </w:p>
    <w:p w14:paraId="2D7BB4BD" w14:textId="77777777" w:rsidR="00A74194" w:rsidRDefault="00A74194" w:rsidP="003858EA">
      <w:pPr>
        <w:pStyle w:val="Style1"/>
      </w:pPr>
      <w:r>
        <w:t>Uitdagingen</w:t>
      </w:r>
    </w:p>
    <w:p w14:paraId="7DD173B9" w14:textId="77777777" w:rsidR="00A74194" w:rsidRDefault="00A74194" w:rsidP="003858EA">
      <w:r>
        <w:t xml:space="preserve">Ik heb een database toegewezen gekregen in de virtuele machine die ik kan gaan gebruiken. Alleen staan hier voor mij overbodige tabellen in en het aangeleverde ontwerp is niet super duidelijk (van de vorige stagiair). Dus ik zal even tijd moeten besteden om een degelijk database schema voor mezelf te maken waar ik mee vooruit zou kunnen. </w:t>
      </w:r>
    </w:p>
    <w:p w14:paraId="675181D5" w14:textId="77777777" w:rsidR="00A74194" w:rsidRDefault="00A74194" w:rsidP="003858EA"/>
    <w:p w14:paraId="3CEEAB82" w14:textId="77777777" w:rsidR="00A74194" w:rsidRDefault="00A74194" w:rsidP="003858EA">
      <w:r>
        <w:t>Verder moet ik even zelf gaan bedenken (later nog verwerken in projectplan) of ik precies de code wil gaan uitbreiden of opnieuw gaan bouwen aangezien de code van de vorige stagiair nogal slecht is.</w:t>
      </w:r>
    </w:p>
    <w:p w14:paraId="2B367FFB" w14:textId="77777777" w:rsidR="00A74194" w:rsidRDefault="00A74194" w:rsidP="003858EA">
      <w:r>
        <w:t>Ik heb op het moment rekening gehouden met beide situaties in het projectplan, maar  nog niet specifiek met een van die opties.</w:t>
      </w:r>
    </w:p>
    <w:p w14:paraId="64D88D48" w14:textId="77777777" w:rsidR="00A74194" w:rsidRDefault="00A74194" w:rsidP="003858EA"/>
    <w:p w14:paraId="62B0FFD6" w14:textId="77777777" w:rsidR="00A74194" w:rsidRDefault="00A74194" w:rsidP="003858EA">
      <w:r>
        <w:t>Verder heb ik vandaag commentaar gehad op mijn projectplan. Ik moet dingen korter en duidelijker gaan opschrijven en dus concreter zijn in mijn omschrijving. Ik moet gaan opschrijven wat nuttig is voor de ontvanger en ik moet geen dingen opschrijven omdat het moet en daarmee verwarring veroorzaken. Het projectplan is juist een document om dingen duidelijk te krijgen en daar zal ik nog wat meer tijd aan besteden.</w:t>
      </w:r>
    </w:p>
    <w:p w14:paraId="3B53982C" w14:textId="77777777" w:rsidR="00A74194" w:rsidRDefault="00A74194" w:rsidP="003858EA">
      <w:pPr>
        <w:pStyle w:val="Style1"/>
      </w:pPr>
    </w:p>
    <w:p w14:paraId="1101AB40" w14:textId="77777777" w:rsidR="00A74194" w:rsidRDefault="00A74194" w:rsidP="003858EA">
      <w:pPr>
        <w:pStyle w:val="Style1"/>
      </w:pPr>
      <w:r>
        <w:t>Oplossingen</w:t>
      </w:r>
    </w:p>
    <w:p w14:paraId="081372DF" w14:textId="77777777" w:rsidR="00A74194" w:rsidRDefault="00A74194" w:rsidP="003858EA">
      <w:r>
        <w:t>(Dag 4) performance virtuele machine is verbeterd ook zijn er nu meer functionaliteiten geïnstalleerd waardoor ik meer onderzoek kan verrichten naar hoe de huidige systemen in elkaar zitten.</w:t>
      </w:r>
    </w:p>
    <w:p w14:paraId="6D2A8676" w14:textId="77777777" w:rsidR="00A74194" w:rsidRDefault="00A74194" w:rsidP="003858EA">
      <w:pPr>
        <w:pStyle w:val="Style1"/>
      </w:pPr>
    </w:p>
    <w:p w14:paraId="13755894" w14:textId="77777777" w:rsidR="00A74194" w:rsidRDefault="00A74194" w:rsidP="003858EA"/>
    <w:p w14:paraId="17D3D50C" w14:textId="77777777" w:rsidR="00A74194" w:rsidRPr="000315FA" w:rsidRDefault="00A74194" w:rsidP="003858EA"/>
    <w:p w14:paraId="34A0F870" w14:textId="77777777" w:rsidR="00A74194" w:rsidRDefault="00A74194">
      <w:r>
        <w:br w:type="page"/>
      </w:r>
    </w:p>
    <w:p w14:paraId="1E67BAAE" w14:textId="77777777" w:rsidR="00A74194" w:rsidRDefault="00A74194" w:rsidP="00A74194">
      <w:pPr>
        <w:pStyle w:val="Kop1"/>
        <w:ind w:left="0" w:firstLine="0"/>
      </w:pPr>
      <w:bookmarkStart w:id="1543" w:name="_Toc517033960"/>
      <w:r>
        <w:lastRenderedPageBreak/>
        <w:t>Week 2 (12-2-2018)</w:t>
      </w:r>
      <w:bookmarkEnd w:id="1543"/>
    </w:p>
    <w:p w14:paraId="0C715E76" w14:textId="77777777" w:rsidR="00A74194" w:rsidRDefault="00A74194" w:rsidP="003858EA"/>
    <w:p w14:paraId="74417FA6" w14:textId="77777777" w:rsidR="00A74194" w:rsidRDefault="00A74194" w:rsidP="00A74194">
      <w:pPr>
        <w:pStyle w:val="Kop2"/>
        <w:ind w:left="0" w:firstLine="0"/>
      </w:pPr>
      <w:bookmarkStart w:id="1544" w:name="_Toc517033961"/>
      <w:r>
        <w:t>Dag 6 (12-2)</w:t>
      </w:r>
      <w:bookmarkEnd w:id="1544"/>
    </w:p>
    <w:p w14:paraId="0FCAF8A5" w14:textId="77777777" w:rsidR="00A74194" w:rsidRDefault="00A74194" w:rsidP="003858EA">
      <w:pPr>
        <w:pStyle w:val="Style1"/>
      </w:pPr>
    </w:p>
    <w:p w14:paraId="78B196CC" w14:textId="77777777" w:rsidR="00A74194" w:rsidRDefault="00A74194" w:rsidP="003858EA">
      <w:pPr>
        <w:pStyle w:val="Style1"/>
      </w:pPr>
      <w:r>
        <w:t>Uitdagingen</w:t>
      </w:r>
    </w:p>
    <w:p w14:paraId="4FF30D8A" w14:textId="77777777" w:rsidR="00A74194" w:rsidRDefault="00A74194" w:rsidP="003858EA">
      <w:r>
        <w:t>Er waren problemen tijdens het instellen van de virtuele omgeving waar ik op dat moment mijn werk in moest doen. Ik heb dus meerdere kleinere taken door elkaar gedaan: code doorlezen, sprint planningen maken, logboek bijhouden en PID bijwerken.</w:t>
      </w:r>
    </w:p>
    <w:p w14:paraId="3A5B43AC" w14:textId="77777777" w:rsidR="00A74194" w:rsidRDefault="00A74194" w:rsidP="003858EA">
      <w:pPr>
        <w:pStyle w:val="Style1"/>
      </w:pPr>
    </w:p>
    <w:p w14:paraId="5A3FDD79" w14:textId="77777777" w:rsidR="00A74194" w:rsidRDefault="00A74194" w:rsidP="003858EA">
      <w:pPr>
        <w:pStyle w:val="Style1"/>
      </w:pPr>
      <w:r>
        <w:t>Problemen</w:t>
      </w:r>
    </w:p>
    <w:p w14:paraId="5F204971" w14:textId="77777777" w:rsidR="00A74194" w:rsidRDefault="00A74194" w:rsidP="003858EA">
      <w:r w:rsidRPr="004C4776">
        <w:t>Het aanmaken en zelf instellen van mijn virtuele werkomgeving (waar in</w:t>
      </w:r>
      <w:r>
        <w:t xml:space="preserve"> </w:t>
      </w:r>
      <w:r w:rsidRPr="004C4776">
        <w:t>getest kan worden zonder iets van het bedrijf stuk te maken</w:t>
      </w:r>
      <w:r>
        <w:t>) was nogal lastig en heeft wat tijd verlies opgeleverd. Gelukkig was ik goed geholpen dus bleek dat verlies minimaal. Ik heb hierdoor wat tijd verloren, maar ik had vorige week wat extra dingen kunnen doen voor deze week dus eigenlijk ben ik geen tijd kwijt.</w:t>
      </w:r>
    </w:p>
    <w:p w14:paraId="74AE4FC3" w14:textId="77777777" w:rsidR="00A74194" w:rsidRDefault="00A74194" w:rsidP="003858EA">
      <w:pPr>
        <w:pStyle w:val="Style1"/>
      </w:pPr>
    </w:p>
    <w:p w14:paraId="5E36D244" w14:textId="77777777" w:rsidR="00A74194" w:rsidRDefault="00A74194" w:rsidP="003858EA">
      <w:pPr>
        <w:pStyle w:val="Style1"/>
      </w:pPr>
      <w:r>
        <w:t>Andere zaken</w:t>
      </w:r>
    </w:p>
    <w:p w14:paraId="782D603A" w14:textId="77777777" w:rsidR="00A74194" w:rsidRDefault="00A74194" w:rsidP="003858EA">
      <w:r>
        <w:t xml:space="preserve">Was mijn mobiel vergeten dus als er door de schoolbegeleider gebeld is heb ik niet op kunnen nemen. </w:t>
      </w:r>
    </w:p>
    <w:p w14:paraId="7FD195FD" w14:textId="77777777" w:rsidR="00A74194" w:rsidRDefault="00A74194" w:rsidP="003858EA">
      <w:r>
        <w:t>(uiteindelijk maakte dit niets uit).</w:t>
      </w:r>
    </w:p>
    <w:p w14:paraId="2674141B" w14:textId="77777777" w:rsidR="00A74194" w:rsidRDefault="00A74194" w:rsidP="003858EA"/>
    <w:p w14:paraId="4E3419C3" w14:textId="77777777" w:rsidR="00A74194" w:rsidRDefault="00A74194" w:rsidP="00A74194">
      <w:pPr>
        <w:pStyle w:val="Kop2"/>
        <w:ind w:left="0" w:firstLine="0"/>
      </w:pPr>
      <w:bookmarkStart w:id="1545" w:name="_Toc517033962"/>
      <w:r>
        <w:t>Dag 7 (13-2)</w:t>
      </w:r>
      <w:bookmarkEnd w:id="1545"/>
    </w:p>
    <w:p w14:paraId="3FCD3265" w14:textId="77777777" w:rsidR="00A74194" w:rsidRDefault="00A74194" w:rsidP="003858EA">
      <w:r>
        <w:t>Niks speciaals te vermelden</w:t>
      </w:r>
    </w:p>
    <w:p w14:paraId="3E131D64" w14:textId="77777777" w:rsidR="00A74194" w:rsidRDefault="00A74194" w:rsidP="003858EA"/>
    <w:p w14:paraId="7E5B50DA" w14:textId="77777777" w:rsidR="00A74194" w:rsidRDefault="00A74194" w:rsidP="00A74194">
      <w:pPr>
        <w:pStyle w:val="Kop2"/>
        <w:ind w:left="0" w:firstLine="0"/>
      </w:pPr>
      <w:bookmarkStart w:id="1546" w:name="_Toc517033963"/>
      <w:r>
        <w:t>Dag 8 (14-2)</w:t>
      </w:r>
      <w:bookmarkEnd w:id="1546"/>
    </w:p>
    <w:p w14:paraId="1039BEFF" w14:textId="77777777" w:rsidR="00A74194" w:rsidRPr="007038A3" w:rsidRDefault="00A74194" w:rsidP="003858EA">
      <w:r>
        <w:t>Niks speciaals te vermelden</w:t>
      </w:r>
    </w:p>
    <w:p w14:paraId="12610399" w14:textId="77777777" w:rsidR="00A74194" w:rsidRDefault="00A74194">
      <w:r>
        <w:br w:type="page"/>
      </w:r>
    </w:p>
    <w:p w14:paraId="2ED3B895" w14:textId="77777777" w:rsidR="00A74194" w:rsidRDefault="00A74194" w:rsidP="003858EA"/>
    <w:p w14:paraId="0B5D0838" w14:textId="77777777" w:rsidR="00A74194" w:rsidRDefault="00A74194" w:rsidP="00A74194">
      <w:pPr>
        <w:pStyle w:val="Kop2"/>
        <w:ind w:left="0" w:firstLine="0"/>
      </w:pPr>
      <w:bookmarkStart w:id="1547" w:name="_Toc517033964"/>
      <w:r>
        <w:t>Dag 9 (15-2)</w:t>
      </w:r>
      <w:bookmarkEnd w:id="1547"/>
    </w:p>
    <w:p w14:paraId="0B1108E4" w14:textId="77777777" w:rsidR="00A74194" w:rsidRDefault="00A74194" w:rsidP="003858EA">
      <w:pPr>
        <w:pStyle w:val="Style1"/>
      </w:pPr>
    </w:p>
    <w:p w14:paraId="278EBD50" w14:textId="77777777" w:rsidR="00A74194" w:rsidRDefault="00A74194" w:rsidP="003858EA">
      <w:pPr>
        <w:pStyle w:val="Style1"/>
      </w:pPr>
      <w:r>
        <w:t>Uitdagingen</w:t>
      </w:r>
    </w:p>
    <w:p w14:paraId="2A017F87" w14:textId="77777777" w:rsidR="00A74194" w:rsidRPr="00684534" w:rsidRDefault="00A74194" w:rsidP="003858EA">
      <w:r w:rsidRPr="00684534">
        <w:t>Ik had vandaag toegang gekregen tot de MES configuratie tool van de vorige stagiair. Het is de bedoeling dat ik deze applicatie uitbreid. Dus om te beginnen ben ik alle dingen aan het opschrijven die beter kunnen zowel aan de gebruiker kan als aan de programmeur kant. Dit is nogal een werk aangezien de vorige stagiair echt alleen maar aan functionaliteit heeft gedacht en bijna niets aan de rest waardoor het een enorme kluif is om dit programma te kunnen begrijpen.</w:t>
      </w:r>
    </w:p>
    <w:p w14:paraId="1686333D" w14:textId="77777777" w:rsidR="00A74194" w:rsidRDefault="00A74194" w:rsidP="003858EA"/>
    <w:p w14:paraId="356872CB" w14:textId="77777777" w:rsidR="00A74194" w:rsidRDefault="00A74194" w:rsidP="00A74194">
      <w:pPr>
        <w:pStyle w:val="Kop2"/>
        <w:ind w:left="0" w:firstLine="0"/>
      </w:pPr>
      <w:bookmarkStart w:id="1548" w:name="_Toc517033965"/>
      <w:r>
        <w:t>Dag 10 (16-2)</w:t>
      </w:r>
      <w:bookmarkEnd w:id="1548"/>
    </w:p>
    <w:p w14:paraId="0308A21A" w14:textId="77777777" w:rsidR="00A74194" w:rsidRDefault="00A74194" w:rsidP="003858EA">
      <w:pPr>
        <w:pStyle w:val="Style1"/>
      </w:pPr>
    </w:p>
    <w:p w14:paraId="7D3F7670" w14:textId="77777777" w:rsidR="00A74194" w:rsidRDefault="00A74194" w:rsidP="003858EA">
      <w:pPr>
        <w:pStyle w:val="Style1"/>
      </w:pPr>
      <w:r>
        <w:t>Uitdagingen</w:t>
      </w:r>
    </w:p>
    <w:p w14:paraId="06AFB356" w14:textId="77777777" w:rsidR="00A74194" w:rsidRDefault="00A74194" w:rsidP="003858EA">
      <w:r w:rsidRPr="005D5D3F">
        <w:t xml:space="preserve">Ik heb ook nagevraagd of het eerst mogelijk is om de huidige configuratie tool </w:t>
      </w:r>
      <w:r>
        <w:t xml:space="preserve"> </w:t>
      </w:r>
      <w:r w:rsidRPr="005D5D3F">
        <w:t>en de code kwaliteit ervan te verbeteren. Het antwoord dat ik kreeg was ongeveer: “het maakt niet uit hoeveel je veranderd als het op het eind van het eerste traject werkt dan is het goed”. Oftewel ik krijg waarschijnlijk geen tijd voor de applicatie qua leesbaarheid, code netheid en uitbreidbaarheid te verbeteren.</w:t>
      </w:r>
    </w:p>
    <w:p w14:paraId="1D7F8C0A" w14:textId="77777777" w:rsidR="00A74194" w:rsidRDefault="00A74194" w:rsidP="003858EA"/>
    <w:p w14:paraId="412C0C09" w14:textId="77777777" w:rsidR="00A74194" w:rsidRDefault="00A74194" w:rsidP="003858EA">
      <w:r>
        <w:t>Ik ga vragen of ik hier tijd voor mag krijgen en of het misschien een optie is om de applicatie geheel (met snippets van de huidige code) opnieuw te bouwen, want de huidige toestand is echt bagger. Er is namelijk alleen slecht naslag werkt te vinden en de overdracht is mondeling gebeurt. Of te wel niemand weet precies hoe de applicatie in elkaar steekt op het huidige moment.</w:t>
      </w:r>
    </w:p>
    <w:p w14:paraId="51D69C25" w14:textId="77777777" w:rsidR="00A74194" w:rsidRDefault="00A74194" w:rsidP="003858EA"/>
    <w:p w14:paraId="31312058" w14:textId="77777777" w:rsidR="00A74194" w:rsidRDefault="00A74194" w:rsidP="003858EA">
      <w:r>
        <w:t>Het volgende probleem is dat de configuratie tool gebaseerd is op hun andere applicatie PROMASST die op het moment op versie 7.3 zit. De huidige applicatie gebouwd is met behulp van versie 7.0. Dit betekent dat database opdrachten van de huidige configuratie tool niet meer werken in het huidige PROMASST MES systeem.</w:t>
      </w:r>
    </w:p>
    <w:p w14:paraId="44B28ED5" w14:textId="77777777" w:rsidR="00A74194" w:rsidRDefault="00A74194" w:rsidP="003858EA"/>
    <w:p w14:paraId="111E6A6E" w14:textId="77777777" w:rsidR="00A74194" w:rsidRDefault="00A74194" w:rsidP="003858EA">
      <w:r>
        <w:t>Oftewel het zal al een hele klus worden om de huidige configuratie tool werkende te krijgen.</w:t>
      </w:r>
    </w:p>
    <w:p w14:paraId="56E5CAC3" w14:textId="77777777" w:rsidR="00A74194" w:rsidRDefault="00A74194" w:rsidP="003858EA"/>
    <w:p w14:paraId="48A07BA6" w14:textId="77777777" w:rsidR="00A74194" w:rsidRPr="005D5D3F" w:rsidRDefault="00A74194" w:rsidP="003858EA">
      <w:r>
        <w:t>*Ik had de meeste dingen hiervan al eerder door, maar ik heb nu het complete plaatje.</w:t>
      </w:r>
    </w:p>
    <w:p w14:paraId="4FB45CDB" w14:textId="77777777" w:rsidR="00A74194" w:rsidRDefault="00A74194" w:rsidP="003858EA">
      <w:pPr>
        <w:pStyle w:val="Style1"/>
      </w:pPr>
    </w:p>
    <w:p w14:paraId="555B1752" w14:textId="77777777" w:rsidR="00A74194" w:rsidRDefault="00A74194" w:rsidP="003858EA">
      <w:pPr>
        <w:pStyle w:val="Style1"/>
      </w:pPr>
      <w:r>
        <w:t>Problemen</w:t>
      </w:r>
    </w:p>
    <w:p w14:paraId="229A95DC" w14:textId="77777777" w:rsidR="00A74194" w:rsidRPr="00684534" w:rsidRDefault="00A74194" w:rsidP="003858EA">
      <w:pPr>
        <w:pStyle w:val="Style1"/>
        <w:rPr>
          <w:b w:val="0"/>
          <w:sz w:val="22"/>
        </w:rPr>
      </w:pPr>
      <w:r w:rsidRPr="00684534">
        <w:rPr>
          <w:b w:val="0"/>
          <w:sz w:val="22"/>
        </w:rPr>
        <w:t>Promas ST een programma ontwikkeld door het bedrijf waar ik mee moet gaan werken doet het niet. Ik kreeg de opdracht om het product te verwerken om zo een beter beeld te krijgen van hoe de configuratie tool eruit moet komen te zien. Zelfs na hulp kwamen we er niet uit en dus kan ik me niet in deze applicatie verdiepen waardoor mijn kennis over het product en de planning van de stage een achterstand op loopt.</w:t>
      </w:r>
    </w:p>
    <w:p w14:paraId="1F73D012" w14:textId="77777777" w:rsidR="00A74194" w:rsidRDefault="00A74194" w:rsidP="003858EA">
      <w:pPr>
        <w:pStyle w:val="Style1"/>
      </w:pPr>
    </w:p>
    <w:p w14:paraId="39021064" w14:textId="77777777" w:rsidR="00A74194" w:rsidRPr="00CA635D" w:rsidRDefault="00A74194" w:rsidP="003858EA"/>
    <w:p w14:paraId="1F3B9B9B" w14:textId="77777777" w:rsidR="00A74194" w:rsidRDefault="00A74194">
      <w:r>
        <w:br w:type="page"/>
      </w:r>
    </w:p>
    <w:p w14:paraId="4CCD4387" w14:textId="77777777" w:rsidR="00A74194" w:rsidRDefault="00A74194" w:rsidP="00A74194">
      <w:pPr>
        <w:pStyle w:val="Kop1"/>
        <w:ind w:left="0" w:firstLine="0"/>
      </w:pPr>
      <w:bookmarkStart w:id="1549" w:name="_Toc517033966"/>
      <w:r>
        <w:lastRenderedPageBreak/>
        <w:t>Week 3 (19-2-2018)</w:t>
      </w:r>
      <w:bookmarkEnd w:id="1549"/>
    </w:p>
    <w:p w14:paraId="79A4710D" w14:textId="77777777" w:rsidR="00A74194" w:rsidRDefault="00A74194" w:rsidP="003858EA"/>
    <w:p w14:paraId="3491E5DA" w14:textId="77777777" w:rsidR="00A74194" w:rsidRDefault="00A74194" w:rsidP="00A74194">
      <w:pPr>
        <w:pStyle w:val="Kop2"/>
        <w:ind w:left="0" w:firstLine="0"/>
      </w:pPr>
      <w:bookmarkStart w:id="1550" w:name="_Toc517033967"/>
      <w:r>
        <w:t>Dag 11 (19-2)</w:t>
      </w:r>
      <w:bookmarkEnd w:id="1550"/>
    </w:p>
    <w:p w14:paraId="5C2BA5D9" w14:textId="77777777" w:rsidR="00A74194" w:rsidRDefault="00A74194" w:rsidP="003858EA"/>
    <w:p w14:paraId="118664E1" w14:textId="77777777" w:rsidR="00A74194" w:rsidRDefault="00A74194" w:rsidP="003858EA">
      <w:pPr>
        <w:pStyle w:val="Style1"/>
      </w:pPr>
    </w:p>
    <w:p w14:paraId="6BD8C68E" w14:textId="77777777" w:rsidR="00A74194" w:rsidRDefault="00A74194" w:rsidP="003858EA">
      <w:pPr>
        <w:pStyle w:val="Style1"/>
      </w:pPr>
      <w:r>
        <w:t>Gesprekken</w:t>
      </w:r>
    </w:p>
    <w:p w14:paraId="764625FA" w14:textId="77777777" w:rsidR="00A74194" w:rsidRDefault="00A74194" w:rsidP="003858EA">
      <w:r w:rsidRPr="00074522">
        <w:t>Tijdens de pauze ben ik zoals gewoonlijk met een paar collega’s gaan wandelen en het gesprek ging voornamelijk over mijn stage en hoe het bedrijf daar mee om gaat.</w:t>
      </w:r>
      <w:r>
        <w:t xml:space="preserve"> Ik heb voornamelijk tips gekregen en hoe zaken normaal in het bedrijf lopen. Er wordt hier blijkbaar weinig tot nauwelijks tijd besteed aan code kwaliteit en unittest. Hierdoor wordt code slecht leesbaar en niet goed uitbreidbaar. Wat ik had vernomen was dat ik vooral moest letten op de netheid van mijn product zelf als daardoor de sprint planning achter kwam, want dan hebben de huidige werknemers er meer aan.</w:t>
      </w:r>
    </w:p>
    <w:p w14:paraId="7C2BD357" w14:textId="77777777" w:rsidR="00A74194" w:rsidRPr="00074522" w:rsidRDefault="00A74194" w:rsidP="003858EA">
      <w:r>
        <w:t>Verder moet ik vooral open vragen stellen na de product owner toe. Ik moet dingen vragen zoals: Waarom wil je dit op deze manier? Oftewel ik moet hem dingen laten beantwoorden waardoor er zo min mogelijk misvattingen ontstaan van de functionaliteit.</w:t>
      </w:r>
    </w:p>
    <w:p w14:paraId="3857A39F" w14:textId="77777777" w:rsidR="00A74194" w:rsidRDefault="00A74194" w:rsidP="003858EA">
      <w:pPr>
        <w:pStyle w:val="Style1"/>
      </w:pPr>
    </w:p>
    <w:p w14:paraId="152CDDB6" w14:textId="77777777" w:rsidR="00A74194" w:rsidRDefault="00A74194" w:rsidP="003858EA">
      <w:pPr>
        <w:pStyle w:val="Style1"/>
      </w:pPr>
      <w:r>
        <w:t>Problemen</w:t>
      </w:r>
    </w:p>
    <w:p w14:paraId="75424583" w14:textId="77777777" w:rsidR="00A74194" w:rsidRDefault="00A74194" w:rsidP="003858EA">
      <w:r>
        <w:t>Tijdens de sprintplanning kwam het aan de orde dat mijn opdracht veel belangstelling had onder de leden van het team. Alleen is hierdoor mijn opdracht drie keer zo moeilijk geworden aangezien. Niemand eigenlijk precies meer weet wat er gebouwd moet worden en op welke manier. Ik heb de opdracht gekregen om de huidige applicatie weer te laten werken (die is ruk dus dat wordt lastig). En vanuit daar gaan we kijken wat wel en wat er niet aangepast moet worden.</w:t>
      </w:r>
    </w:p>
    <w:p w14:paraId="0A71ADDA" w14:textId="77777777" w:rsidR="00A74194" w:rsidRDefault="00A74194" w:rsidP="003858EA"/>
    <w:p w14:paraId="46273007" w14:textId="77777777" w:rsidR="00A74194" w:rsidRDefault="00A74194" w:rsidP="003858EA">
      <w:r>
        <w:t>Verder had ik het probleem dat ik meerdere keren een variatie van een soort database diagram aangeleverd kreeg. Ik raakte hierdoor verwacht en besloot een mail te sturen naar zowel mijn stagebegeleider als product owner. Ik kreeg een korte uitleg van waar ik precies na zocht en heb een afspraak gepland voor de volgende dag.</w:t>
      </w:r>
    </w:p>
    <w:p w14:paraId="686A6058" w14:textId="77777777" w:rsidR="00A74194" w:rsidRDefault="00A74194" w:rsidP="003858EA">
      <w:pPr>
        <w:pStyle w:val="Style1"/>
      </w:pPr>
    </w:p>
    <w:p w14:paraId="53FF0E12" w14:textId="77777777" w:rsidR="00A74194" w:rsidRPr="006D0714" w:rsidRDefault="00A74194" w:rsidP="003858EA"/>
    <w:p w14:paraId="7ACBBD46" w14:textId="77777777" w:rsidR="00A74194" w:rsidRDefault="00A74194" w:rsidP="00A74194">
      <w:pPr>
        <w:pStyle w:val="Kop2"/>
        <w:ind w:left="0" w:firstLine="0"/>
      </w:pPr>
      <w:bookmarkStart w:id="1551" w:name="_Toc517033968"/>
      <w:r>
        <w:t>Dag 12 (20-2)</w:t>
      </w:r>
      <w:bookmarkEnd w:id="1551"/>
    </w:p>
    <w:p w14:paraId="7529267B" w14:textId="77777777" w:rsidR="00A74194" w:rsidRDefault="00A74194" w:rsidP="003858EA">
      <w:pPr>
        <w:pStyle w:val="Style1"/>
      </w:pPr>
    </w:p>
    <w:p w14:paraId="46B626DB" w14:textId="77777777" w:rsidR="00A74194" w:rsidRDefault="00A74194" w:rsidP="003858EA">
      <w:pPr>
        <w:pStyle w:val="Style1"/>
      </w:pPr>
      <w:r>
        <w:t>Uitdagingen</w:t>
      </w:r>
    </w:p>
    <w:p w14:paraId="54FD883C" w14:textId="77777777" w:rsidR="00A74194" w:rsidRDefault="00A74194" w:rsidP="003858EA">
      <w:r>
        <w:t>Het is nu de bedoeling om de huidige applicatie werkende te krijgen dus volgens de handleiding de bedoeling is en van daaruit gaan we kijken hoe en wat er precies aan veranderd moet worden. Stel dat dit niet lukt dan moeten we gaan bedenken of de applicatie niet van begin af aan opnieuw gebouwd zou moeten gaan worden.</w:t>
      </w:r>
    </w:p>
    <w:p w14:paraId="1D60361F" w14:textId="77777777" w:rsidR="00A74194" w:rsidRDefault="00A74194" w:rsidP="003858EA">
      <w:pPr>
        <w:pStyle w:val="Style1"/>
      </w:pPr>
    </w:p>
    <w:p w14:paraId="0F091250" w14:textId="77777777" w:rsidR="00A74194" w:rsidRDefault="00A74194" w:rsidP="003858EA">
      <w:pPr>
        <w:pStyle w:val="Style1"/>
      </w:pPr>
      <w:r>
        <w:t>Oplossingen</w:t>
      </w:r>
    </w:p>
    <w:p w14:paraId="6A1052BD" w14:textId="77777777" w:rsidR="00A74194" w:rsidRDefault="00A74194" w:rsidP="003858EA">
      <w:r>
        <w:t>Ik had de vorige dag na gevraagd of ik meer uitleg kan krijgen over de bedrijf processen en welke dingen wel en niet voor mij van toepassing zijn. Ik heb hier nu een veel beter idee over en alhoewel nog  niet alles duidelijk is kan ik nu prima verder werken.</w:t>
      </w:r>
    </w:p>
    <w:p w14:paraId="0F430809" w14:textId="77777777" w:rsidR="00A74194" w:rsidRDefault="00A74194" w:rsidP="003858EA"/>
    <w:p w14:paraId="1997FFEA" w14:textId="77777777" w:rsidR="00A74194" w:rsidRPr="00336742" w:rsidRDefault="00A74194" w:rsidP="003858EA">
      <w:pPr>
        <w:rPr>
          <w:rFonts w:asciiTheme="majorHAnsi" w:hAnsiTheme="majorHAnsi" w:cs="Tahoma"/>
          <w:b/>
          <w:iCs/>
          <w:color w:val="C00000"/>
          <w:sz w:val="28"/>
          <w:szCs w:val="28"/>
        </w:rPr>
      </w:pPr>
      <w:r>
        <w:rPr>
          <w:rFonts w:asciiTheme="majorHAnsi" w:hAnsiTheme="majorHAnsi" w:cs="Tahoma"/>
          <w:b/>
          <w:iCs/>
          <w:color w:val="C00000"/>
          <w:sz w:val="28"/>
          <w:szCs w:val="28"/>
        </w:rPr>
        <w:br w:type="page"/>
      </w:r>
    </w:p>
    <w:p w14:paraId="774161C9" w14:textId="77777777" w:rsidR="00A74194" w:rsidRDefault="00A74194" w:rsidP="00A74194">
      <w:pPr>
        <w:pStyle w:val="Kop2"/>
        <w:ind w:left="0" w:firstLine="0"/>
      </w:pPr>
      <w:bookmarkStart w:id="1552" w:name="_Toc517033969"/>
      <w:r>
        <w:lastRenderedPageBreak/>
        <w:t>Dag 13 (21-2)</w:t>
      </w:r>
      <w:bookmarkEnd w:id="1552"/>
    </w:p>
    <w:p w14:paraId="22515B8D" w14:textId="77777777" w:rsidR="00A74194" w:rsidRDefault="00A74194" w:rsidP="003858EA">
      <w:pPr>
        <w:pStyle w:val="Style1"/>
      </w:pPr>
    </w:p>
    <w:p w14:paraId="2631E9B2" w14:textId="77777777" w:rsidR="00A74194" w:rsidRDefault="00A74194" w:rsidP="003858EA">
      <w:pPr>
        <w:pStyle w:val="Style1"/>
      </w:pPr>
      <w:r>
        <w:t>Uitdagingen</w:t>
      </w:r>
    </w:p>
    <w:p w14:paraId="63DF115A" w14:textId="77777777" w:rsidR="00A74194" w:rsidRDefault="00A74194" w:rsidP="003858EA">
      <w:r w:rsidRPr="00335DFE">
        <w:t>Ik ben vandaag echt hard begonnen met het proberen van het oplossen van de code van de vorige stagiair aangezien de code van hem die door het bedrijf was gemaakt in ene keer niet meer werkt omdat ze hun database aangepast hadden.</w:t>
      </w:r>
    </w:p>
    <w:p w14:paraId="7FA992AB" w14:textId="77777777" w:rsidR="00A74194" w:rsidRDefault="00A74194" w:rsidP="003858EA"/>
    <w:p w14:paraId="276C9652" w14:textId="77777777" w:rsidR="00A74194" w:rsidRPr="00335DFE" w:rsidRDefault="00A74194" w:rsidP="003858EA">
      <w:r>
        <w:t>Het probleem is dat die persoon nauwelijks en eigenlijk helemaal geen nuttig naslag werk achter heeft gelaten. Daarmee bedoel ik dat zijn usecases en SAD nutteloos zijn en er is ook geen acceptatie testplan gemaakt. Hierdoor moet ik letterlijk uit de huidige spaghetti code de fouten gaan vissen en dit is nogal lastig aangezien bovenop de slechte architectuur er ook gewoon slechte code is geschreven.</w:t>
      </w:r>
    </w:p>
    <w:p w14:paraId="0BCF865C" w14:textId="77777777" w:rsidR="00A74194" w:rsidRDefault="00A74194" w:rsidP="003858EA">
      <w:pPr>
        <w:pStyle w:val="Style1"/>
      </w:pPr>
    </w:p>
    <w:p w14:paraId="33621E3C" w14:textId="77777777" w:rsidR="00A74194" w:rsidRDefault="00A74194" w:rsidP="003858EA">
      <w:pPr>
        <w:pStyle w:val="Style1"/>
      </w:pPr>
      <w:r>
        <w:t>Problemen</w:t>
      </w:r>
    </w:p>
    <w:p w14:paraId="562EC115" w14:textId="77777777" w:rsidR="00A74194" w:rsidRDefault="00A74194" w:rsidP="003858EA">
      <w:r>
        <w:t>Zoals bij de uitdaging al beschreven willen ze de applicatie gemaakt zien zodat er een beter doel is van wat er geïmplementeerd zal moeten worden. Naar mijn mening is het doorbouwen op de huidige applicatie een doodsvonnis voor mijn stage en zal ik daardoor enorm in de problemen komen.</w:t>
      </w:r>
    </w:p>
    <w:p w14:paraId="5AB221F0" w14:textId="77777777" w:rsidR="00A74194" w:rsidRDefault="00A74194" w:rsidP="003858EA"/>
    <w:p w14:paraId="7ECCCFD2" w14:textId="77777777" w:rsidR="00A74194" w:rsidRDefault="00A74194" w:rsidP="003858EA">
      <w:r>
        <w:t>Ik heb al aangegeven (en een paar collega’s) dat de applicatie stevig geherstructureerd zal moeten worden en misschien wel opnieuw gebouwd zal moeten worden met de huidige assets als referentie materiaal.</w:t>
      </w:r>
    </w:p>
    <w:p w14:paraId="124DB11D" w14:textId="77777777" w:rsidR="00A74194" w:rsidRDefault="00A74194" w:rsidP="003858EA"/>
    <w:p w14:paraId="499068E5" w14:textId="77777777" w:rsidR="00A74194" w:rsidRDefault="00A74194" w:rsidP="003858EA">
      <w:r>
        <w:t>i.p.v. een concreet antwoord op wat er moet gebeuren moet ik nu dus proberen om de huidige applicatie werkende te krijgen ook al heb ik aangegeven dat dit bijna een nutteloze taak is waarmee ik mijn tijd verspil.</w:t>
      </w:r>
    </w:p>
    <w:p w14:paraId="4414FE58" w14:textId="77777777" w:rsidR="00A74194" w:rsidRDefault="00A74194" w:rsidP="003858EA">
      <w:r>
        <w:t xml:space="preserve">Ik heb namelijk van deze dag en misschien wel meer wel de helft besteed om </w:t>
      </w:r>
      <w:r w:rsidRPr="007C7139">
        <w:rPr>
          <w:u w:val="single"/>
        </w:rPr>
        <w:t>een</w:t>
      </w:r>
      <w:r w:rsidRPr="007C7139">
        <w:t xml:space="preserve"> probleem te vinden laat staan op te lossen.</w:t>
      </w:r>
    </w:p>
    <w:p w14:paraId="746E580C" w14:textId="77777777" w:rsidR="00A74194" w:rsidRDefault="00A74194" w:rsidP="003858EA">
      <w:pPr>
        <w:pStyle w:val="Style1"/>
      </w:pPr>
    </w:p>
    <w:p w14:paraId="4834BBA5" w14:textId="77777777" w:rsidR="00A74194" w:rsidRDefault="00A74194" w:rsidP="003858EA">
      <w:pPr>
        <w:pStyle w:val="Style1"/>
      </w:pPr>
      <w:r>
        <w:t>Oplossingen</w:t>
      </w:r>
    </w:p>
    <w:p w14:paraId="2A0F8960" w14:textId="77777777" w:rsidR="00A74194" w:rsidRDefault="00A74194" w:rsidP="003858EA">
      <w:pPr>
        <w:pStyle w:val="Style1"/>
      </w:pPr>
    </w:p>
    <w:p w14:paraId="3115F8F3" w14:textId="77777777" w:rsidR="00A74194" w:rsidRPr="00602324" w:rsidRDefault="00A74194" w:rsidP="003858EA">
      <w:pPr>
        <w:rPr>
          <w:i/>
        </w:rPr>
      </w:pPr>
      <w:r w:rsidRPr="00602324">
        <w:rPr>
          <w:i/>
        </w:rPr>
        <w:t>Geen oplossing maar een idee</w:t>
      </w:r>
    </w:p>
    <w:p w14:paraId="32FC4A49" w14:textId="77777777" w:rsidR="00A74194" w:rsidRDefault="00A74194" w:rsidP="003858EA">
      <w:r>
        <w:t>Ik ga vandaag of morgen proberen om een doel voor ogen te krijgen van welke functionaliteiten de applicatie moet hebben of had moeten hebben aangezien de usecases nutteloos zijn en ik daaraan niet kan afleiden welke functionaliteiten het systeem had moeten hebben.</w:t>
      </w:r>
    </w:p>
    <w:p w14:paraId="13BA9B5A" w14:textId="77777777" w:rsidR="00A74194" w:rsidRDefault="00A74194" w:rsidP="003858EA"/>
    <w:p w14:paraId="78E69473" w14:textId="77777777" w:rsidR="00A74194" w:rsidRDefault="00A74194" w:rsidP="003858EA">
      <w:r>
        <w:t>Anders wil ik zelf het systeem opnieuw bouwen met daarin wel goede logica en met goed naslag werk die er nu duidelijk niet is.</w:t>
      </w:r>
    </w:p>
    <w:p w14:paraId="40D9E7EE" w14:textId="77777777" w:rsidR="00A74194" w:rsidRPr="00AA5CF6" w:rsidRDefault="00A74194" w:rsidP="003858EA"/>
    <w:p w14:paraId="02A35B86" w14:textId="77777777" w:rsidR="00A74194" w:rsidRDefault="00A74194" w:rsidP="003858EA">
      <w:r>
        <w:br w:type="page"/>
      </w:r>
    </w:p>
    <w:p w14:paraId="4FFAD0C9" w14:textId="77777777" w:rsidR="00A74194" w:rsidRDefault="00A74194" w:rsidP="00A74194">
      <w:pPr>
        <w:pStyle w:val="Kop2"/>
        <w:ind w:left="0" w:firstLine="0"/>
      </w:pPr>
      <w:bookmarkStart w:id="1553" w:name="_Toc517033970"/>
      <w:r>
        <w:lastRenderedPageBreak/>
        <w:t>Dag 14 (22-2)</w:t>
      </w:r>
      <w:bookmarkEnd w:id="1553"/>
    </w:p>
    <w:p w14:paraId="64289632" w14:textId="77777777" w:rsidR="00A74194" w:rsidRDefault="00A74194" w:rsidP="003858EA">
      <w:pPr>
        <w:pStyle w:val="Style1"/>
      </w:pPr>
    </w:p>
    <w:p w14:paraId="0416F195" w14:textId="77777777" w:rsidR="00A74194" w:rsidRDefault="00A74194" w:rsidP="003858EA">
      <w:pPr>
        <w:pStyle w:val="Style1"/>
      </w:pPr>
      <w:r>
        <w:t>Uitdagingen</w:t>
      </w:r>
    </w:p>
    <w:p w14:paraId="7F3E8671" w14:textId="77777777" w:rsidR="00A74194" w:rsidRDefault="00A74194" w:rsidP="003858EA">
      <w:r>
        <w:t>Ik ben vanaf vandaag vooral gaan kijken naar hoe de code opgebouwt had moeten worden aangezien WPF applicaties normaal gesproken opgebouwt moeten worden d.m.v het MVVM pattern en daar was ik alvast onderzoek naar aan het doen.</w:t>
      </w:r>
    </w:p>
    <w:p w14:paraId="1CB8886D" w14:textId="77777777" w:rsidR="00A74194" w:rsidRDefault="00A74194" w:rsidP="003858EA">
      <w:pPr>
        <w:pStyle w:val="Style1"/>
      </w:pPr>
    </w:p>
    <w:p w14:paraId="6E567C4F" w14:textId="77777777" w:rsidR="00A74194" w:rsidRDefault="00A74194" w:rsidP="003858EA">
      <w:pPr>
        <w:pStyle w:val="Style1"/>
      </w:pPr>
      <w:r>
        <w:t>Problemen</w:t>
      </w:r>
    </w:p>
    <w:p w14:paraId="06EBE42E" w14:textId="77777777" w:rsidR="00A74194" w:rsidRDefault="00A74194" w:rsidP="003858EA">
      <w:r>
        <w:t>Ik kwam uiteindelijk niet verder met het verbeteren van de applicatie. Dit kwam voornamelijk omdat ik mijn weg er niet in kon vinden. Dus i.p.v. daar aan door te werken was ik alvast bezig met het projectplan te verbeteren en een paar documenten aan het opstellen zoals het onderzoeks document.</w:t>
      </w:r>
    </w:p>
    <w:p w14:paraId="229D6765" w14:textId="77777777" w:rsidR="00A74194" w:rsidRDefault="00A74194" w:rsidP="003858EA"/>
    <w:p w14:paraId="0B944764" w14:textId="77777777" w:rsidR="00A74194" w:rsidRDefault="00A74194" w:rsidP="003858EA">
      <w:r>
        <w:t>Het enige waar ikzelf niet uitkom is waar nu precies het onderzoek van de stage over zal moeten gaan. Ik zit zelf te denken aan een onderzoek naar bepaalde patterns zoals het MVVM pattern.</w:t>
      </w:r>
    </w:p>
    <w:p w14:paraId="5283758F" w14:textId="77777777" w:rsidR="00A74194" w:rsidRDefault="00A74194" w:rsidP="003858EA"/>
    <w:p w14:paraId="1841CB90" w14:textId="77777777" w:rsidR="00A74194" w:rsidRDefault="00A74194" w:rsidP="003858EA"/>
    <w:p w14:paraId="2F2B1A45" w14:textId="77777777" w:rsidR="00A74194" w:rsidRDefault="00A74194" w:rsidP="00A74194">
      <w:pPr>
        <w:pStyle w:val="Kop2"/>
        <w:ind w:left="0" w:firstLine="0"/>
      </w:pPr>
      <w:bookmarkStart w:id="1554" w:name="_Toc517033971"/>
      <w:r>
        <w:t>Dag 15 (23-2)</w:t>
      </w:r>
      <w:bookmarkEnd w:id="1554"/>
    </w:p>
    <w:p w14:paraId="239BA36F" w14:textId="77777777" w:rsidR="00A74194" w:rsidRPr="006D0714" w:rsidRDefault="00A74194" w:rsidP="003858EA"/>
    <w:p w14:paraId="24D98F0D" w14:textId="77777777" w:rsidR="00A74194" w:rsidRDefault="00A74194" w:rsidP="003858EA">
      <w:pPr>
        <w:pStyle w:val="Style1"/>
      </w:pPr>
      <w:r>
        <w:t>Bijzonderheden</w:t>
      </w:r>
    </w:p>
    <w:p w14:paraId="4951A244" w14:textId="77777777" w:rsidR="00A74194" w:rsidRDefault="00A74194" w:rsidP="003858EA">
      <w:pPr>
        <w:pStyle w:val="Style1"/>
      </w:pPr>
    </w:p>
    <w:p w14:paraId="5BCADB8D" w14:textId="77777777" w:rsidR="00A74194" w:rsidRDefault="00A74194" w:rsidP="003858EA">
      <w:pPr>
        <w:pStyle w:val="Style1"/>
      </w:pPr>
      <w:r>
        <w:t>Gesprekken</w:t>
      </w:r>
    </w:p>
    <w:p w14:paraId="105589B1" w14:textId="77777777" w:rsidR="00A74194" w:rsidRDefault="00A74194" w:rsidP="003858EA">
      <w:r>
        <w:t>Ik had een gesprek aangevraagd met mijn stage begeleider om er voor te zorgen dat ik iets meer duidelijkheid zou krijgen voor het stage bezoek en hoe de opdracht verder zou gaan verlopen.</w:t>
      </w:r>
    </w:p>
    <w:p w14:paraId="3C8FFA22" w14:textId="77777777" w:rsidR="00A74194" w:rsidRDefault="00A74194" w:rsidP="003858EA"/>
    <w:p w14:paraId="7A7BB1FB" w14:textId="77777777" w:rsidR="00A74194" w:rsidRDefault="00A74194" w:rsidP="003858EA">
      <w:r>
        <w:t>Ik heb daarin antwoorden gekregen op de vragen in hoe mijn stage verder zal verlopen. Ik moet in week 10 een werkend product opleveren dat gebruikt gaat worden. Hiervoor zullen de eisen nog verduidelijkt worden en mijn stagebegeleider zal meer tijd vrijmaken voor makkelijker contact.</w:t>
      </w:r>
    </w:p>
    <w:p w14:paraId="7667DCE5" w14:textId="77777777" w:rsidR="00A74194" w:rsidRDefault="00A74194" w:rsidP="003858EA">
      <w:pPr>
        <w:pStyle w:val="Style1"/>
      </w:pPr>
    </w:p>
    <w:p w14:paraId="099240FE" w14:textId="77777777" w:rsidR="00A74194" w:rsidRDefault="00A74194" w:rsidP="003858EA">
      <w:pPr>
        <w:pStyle w:val="Style1"/>
      </w:pPr>
      <w:r>
        <w:t>Uitdagingen</w:t>
      </w:r>
    </w:p>
    <w:p w14:paraId="4AD4173B" w14:textId="77777777" w:rsidR="00A74194" w:rsidRDefault="00A74194" w:rsidP="003858EA">
      <w:r w:rsidRPr="00135C7F">
        <w:t>Ik ben vooral vandaag bezig geweest met enkele opdrachten die ik van mijn stagebegeleider heb gekregen om het programma beter te begrijpen. Deze waren vooral nuttig aangezien daarna beter wist waar dingen in de solution van het project stonden.</w:t>
      </w:r>
      <w:r>
        <w:t xml:space="preserve"> </w:t>
      </w:r>
    </w:p>
    <w:p w14:paraId="458C0CCC" w14:textId="77777777" w:rsidR="00A74194" w:rsidRDefault="00A74194" w:rsidP="003858EA"/>
    <w:p w14:paraId="28D3CA33" w14:textId="77777777" w:rsidR="00A74194" w:rsidRDefault="00A74194" w:rsidP="003858EA">
      <w:pPr>
        <w:pStyle w:val="Style1"/>
      </w:pPr>
      <w:r>
        <w:t>Oplossingen</w:t>
      </w:r>
    </w:p>
    <w:p w14:paraId="6000C311" w14:textId="77777777" w:rsidR="00A74194" w:rsidRDefault="00A74194" w:rsidP="003858EA">
      <w:r>
        <w:t>Ik heb tijdens het hierboven genoemde gesprek verduidelijking gekregen over hoe het stage traject zal verlopen. Ook heb ik even nagevraagd hoe het zit met tandarts bezoeken en als ik bijvoorbeeld een halve dag zou werken om daarna naar de tandarts te kunnen wordt dat als een werkdag gezien.</w:t>
      </w:r>
    </w:p>
    <w:p w14:paraId="18485A64" w14:textId="77777777" w:rsidR="00A74194" w:rsidRDefault="00A74194">
      <w:r>
        <w:br w:type="page"/>
      </w:r>
    </w:p>
    <w:p w14:paraId="2AC0616E" w14:textId="77777777" w:rsidR="00A74194" w:rsidRDefault="00A74194" w:rsidP="00A74194">
      <w:pPr>
        <w:pStyle w:val="Kop1"/>
        <w:ind w:left="0" w:firstLine="0"/>
      </w:pPr>
      <w:bookmarkStart w:id="1555" w:name="_Toc517033972"/>
      <w:r>
        <w:lastRenderedPageBreak/>
        <w:t>Week 4 (26-2-2018)</w:t>
      </w:r>
      <w:bookmarkEnd w:id="1555"/>
    </w:p>
    <w:p w14:paraId="31668E28" w14:textId="77777777" w:rsidR="00A74194" w:rsidRPr="00646BFB" w:rsidRDefault="00A74194" w:rsidP="003858EA"/>
    <w:p w14:paraId="46685C2A" w14:textId="77777777" w:rsidR="00A74194" w:rsidRDefault="00A74194" w:rsidP="00A74194">
      <w:pPr>
        <w:pStyle w:val="Kop2"/>
        <w:ind w:left="0" w:firstLine="0"/>
      </w:pPr>
      <w:bookmarkStart w:id="1556" w:name="_Toc517033973"/>
      <w:r>
        <w:t>Dag 16 (26-2)</w:t>
      </w:r>
      <w:bookmarkEnd w:id="1556"/>
    </w:p>
    <w:p w14:paraId="2CA4839C" w14:textId="77777777" w:rsidR="00A74194" w:rsidRDefault="00A74194" w:rsidP="003858EA">
      <w:pPr>
        <w:pStyle w:val="Style1"/>
      </w:pPr>
    </w:p>
    <w:p w14:paraId="3E59D508" w14:textId="77777777" w:rsidR="00A74194" w:rsidRDefault="00A74194" w:rsidP="003858EA">
      <w:pPr>
        <w:pStyle w:val="Style1"/>
      </w:pPr>
      <w:r>
        <w:t>Andere zaken</w:t>
      </w:r>
    </w:p>
    <w:p w14:paraId="174E7A30" w14:textId="77777777" w:rsidR="00A74194" w:rsidRDefault="00A74194" w:rsidP="003858EA">
      <w:r>
        <w:t>Ik ben in het weekend mijn laatste werkdag van mijn bijbaan gehad, aangezien het nogal veel tijd innam. Door de week kon ik niet meer werken vanwege de lange dagen en in het weekend op zaterdag of zondag zou ik al mijn uren voor de week moeten draaien (5 a 6 uur). Dit zou betekenen dat ik 6 werkdagen zou hebben en dat werd me teveel. Hierom Ben ik gestopt en ik hoop dat ik het nu een beetje rustiger zal krijgen.</w:t>
      </w:r>
    </w:p>
    <w:p w14:paraId="38B23497" w14:textId="77777777" w:rsidR="00A74194" w:rsidRPr="00646BFB" w:rsidRDefault="00A74194" w:rsidP="003858EA"/>
    <w:p w14:paraId="279864B1" w14:textId="77777777" w:rsidR="00A74194" w:rsidRDefault="00A74194" w:rsidP="003858EA"/>
    <w:p w14:paraId="1C5B99FE" w14:textId="77777777" w:rsidR="00A74194" w:rsidRDefault="00A74194" w:rsidP="00A74194">
      <w:pPr>
        <w:pStyle w:val="Kop2"/>
        <w:ind w:left="0" w:firstLine="0"/>
      </w:pPr>
      <w:bookmarkStart w:id="1557" w:name="_Toc517033974"/>
      <w:r>
        <w:t>Dag 17 (27-2)</w:t>
      </w:r>
      <w:bookmarkEnd w:id="1557"/>
    </w:p>
    <w:p w14:paraId="012F67E4" w14:textId="77777777" w:rsidR="00A74194" w:rsidRDefault="00A74194" w:rsidP="003858EA"/>
    <w:p w14:paraId="12B1354D" w14:textId="77777777" w:rsidR="00A74194" w:rsidRDefault="00A74194" w:rsidP="003858EA">
      <w:pPr>
        <w:pStyle w:val="Style1"/>
      </w:pPr>
      <w:r>
        <w:t>Bijzonderheden</w:t>
      </w:r>
    </w:p>
    <w:p w14:paraId="3356898A" w14:textId="77777777" w:rsidR="00A74194" w:rsidRDefault="00A74194" w:rsidP="003858EA">
      <w:r>
        <w:t>Stagebezoek van schoolbegeleider</w:t>
      </w:r>
    </w:p>
    <w:p w14:paraId="19E74BD0" w14:textId="77777777" w:rsidR="00A74194" w:rsidRDefault="00A74194" w:rsidP="003858EA">
      <w:pPr>
        <w:pStyle w:val="Style1"/>
      </w:pPr>
    </w:p>
    <w:p w14:paraId="59543022" w14:textId="77777777" w:rsidR="00A74194" w:rsidRDefault="00A74194" w:rsidP="003858EA">
      <w:pPr>
        <w:pStyle w:val="Style1"/>
      </w:pPr>
      <w:r>
        <w:t>Gesprekken</w:t>
      </w:r>
    </w:p>
    <w:p w14:paraId="0DC76813" w14:textId="77777777" w:rsidR="00A74194" w:rsidRPr="0061701B" w:rsidRDefault="00A74194" w:rsidP="003858EA">
      <w:pPr>
        <w:rPr>
          <w:b/>
        </w:rPr>
      </w:pPr>
      <w:r w:rsidRPr="0061701B">
        <w:t>Het gesprek dat we hadden tijdens het stage bezoek was vooral heel nuttig en positief wat voor mij heel motiverend was. Ook kwam hier een stuk duidelijkheid bij kijken waardoor ik een betere planning kon maken voor de komende sprints.</w:t>
      </w:r>
    </w:p>
    <w:p w14:paraId="35F06949" w14:textId="77777777" w:rsidR="00A74194" w:rsidRDefault="00A74194" w:rsidP="003858EA">
      <w:pPr>
        <w:pStyle w:val="Style1"/>
      </w:pPr>
    </w:p>
    <w:p w14:paraId="6303DAD4" w14:textId="77777777" w:rsidR="00A74194" w:rsidRDefault="00A74194" w:rsidP="003858EA">
      <w:pPr>
        <w:pStyle w:val="Style1"/>
      </w:pPr>
      <w:r>
        <w:t>Problemen</w:t>
      </w:r>
    </w:p>
    <w:p w14:paraId="25EED188" w14:textId="77777777" w:rsidR="00A74194" w:rsidRDefault="00A74194" w:rsidP="003858EA">
      <w:r>
        <w:t>Ik had user story’s opgesteld voor de komende 3 weken twee weken geleden. Alleen na aanpassingen van het project plan komen deze nu niet meer overeen waardoor ik ze weer allemaal aan moet gaan passen. Hier neem ik morgen even de tijd voor.</w:t>
      </w:r>
    </w:p>
    <w:p w14:paraId="55E91211" w14:textId="77777777" w:rsidR="00A74194" w:rsidRPr="00646BFB" w:rsidRDefault="00A74194" w:rsidP="003858EA"/>
    <w:p w14:paraId="6966F0D6" w14:textId="77777777" w:rsidR="00A74194" w:rsidRDefault="00A74194" w:rsidP="003858EA">
      <w:r>
        <w:br w:type="page"/>
      </w:r>
    </w:p>
    <w:p w14:paraId="2D3239B4" w14:textId="77777777" w:rsidR="00A74194" w:rsidRDefault="00A74194" w:rsidP="00A74194">
      <w:pPr>
        <w:pStyle w:val="Kop2"/>
        <w:ind w:left="0" w:firstLine="0"/>
      </w:pPr>
      <w:bookmarkStart w:id="1558" w:name="_Toc517033975"/>
      <w:r>
        <w:lastRenderedPageBreak/>
        <w:t>Dag 18 (28-2)</w:t>
      </w:r>
      <w:bookmarkEnd w:id="1558"/>
    </w:p>
    <w:p w14:paraId="7ADC80CF" w14:textId="77777777" w:rsidR="00A74194" w:rsidRDefault="00A74194" w:rsidP="003858EA">
      <w:pPr>
        <w:pStyle w:val="Style1"/>
      </w:pPr>
    </w:p>
    <w:p w14:paraId="78467DE8" w14:textId="77777777" w:rsidR="00A74194" w:rsidRDefault="00A74194" w:rsidP="003858EA">
      <w:pPr>
        <w:pStyle w:val="Style1"/>
      </w:pPr>
      <w:r>
        <w:t>Uitdagingen</w:t>
      </w:r>
    </w:p>
    <w:p w14:paraId="43591F19" w14:textId="77777777" w:rsidR="00A74194" w:rsidRDefault="00A74194" w:rsidP="003858EA">
      <w:r>
        <w:t>Ik kreeg van een van mijn collega’s een proof of concept projetc met daarin het MVVM patroon verwerkt zoals het gebruikt zou moeten worden in een WPF appliucatie.</w:t>
      </w:r>
    </w:p>
    <w:p w14:paraId="4D0AD8A0" w14:textId="77777777" w:rsidR="00A74194" w:rsidRDefault="00A74194" w:rsidP="003858EA"/>
    <w:p w14:paraId="34254419" w14:textId="77777777" w:rsidR="00A74194" w:rsidRDefault="00A74194" w:rsidP="003858EA">
      <w:r>
        <w:t>Ik had zelf bedacht om een simpele rekenmachine te bouwen met behulp van het MVVM patroon om zo het model te begrijpen en om al wat WPF technieken te leren zoals databinding.</w:t>
      </w:r>
    </w:p>
    <w:p w14:paraId="14B241FC" w14:textId="77777777" w:rsidR="00A74194" w:rsidRDefault="00A74194" w:rsidP="003858EA">
      <w:pPr>
        <w:pStyle w:val="Style1"/>
      </w:pPr>
    </w:p>
    <w:p w14:paraId="159A1E4A" w14:textId="77777777" w:rsidR="00A74194" w:rsidRDefault="00A74194" w:rsidP="003858EA">
      <w:pPr>
        <w:pStyle w:val="Style1"/>
      </w:pPr>
      <w:r>
        <w:t>Oplossingen</w:t>
      </w:r>
    </w:p>
    <w:p w14:paraId="5488CA22" w14:textId="77777777" w:rsidR="00A74194" w:rsidRDefault="00A74194" w:rsidP="003858EA">
      <w:r w:rsidRPr="00494BD2">
        <w:t>Er was een van de MES engineers ziek deze week. Dus er miste een persoon om mee te praten over de applicatie die ik ging bouwen.</w:t>
      </w:r>
      <w:r>
        <w:t xml:space="preserve"> Ik had het idee dat we het toch gingen bespreken vrijdag omdat er dan een start punt was om met de applicatie te beginnen. </w:t>
      </w:r>
    </w:p>
    <w:p w14:paraId="1EBF5E9C" w14:textId="77777777" w:rsidR="00A74194" w:rsidRPr="009A08EE" w:rsidRDefault="00A74194" w:rsidP="003858EA">
      <w:r>
        <w:t>Dus er stond een afspraak voor komende vrijdag gepland.</w:t>
      </w:r>
    </w:p>
    <w:p w14:paraId="2E9D3B7F" w14:textId="77777777" w:rsidR="00A74194" w:rsidRDefault="00A74194" w:rsidP="003858EA"/>
    <w:p w14:paraId="61005326" w14:textId="77777777" w:rsidR="00A74194" w:rsidRDefault="00A74194" w:rsidP="003858EA"/>
    <w:p w14:paraId="6482B4BD" w14:textId="77777777" w:rsidR="00A74194" w:rsidRDefault="00A74194" w:rsidP="003858EA"/>
    <w:p w14:paraId="055CB1FF" w14:textId="77777777" w:rsidR="00A74194" w:rsidRDefault="00A74194" w:rsidP="00A74194">
      <w:pPr>
        <w:pStyle w:val="Kop2"/>
        <w:ind w:left="0" w:firstLine="0"/>
      </w:pPr>
      <w:bookmarkStart w:id="1559" w:name="_Toc517033976"/>
      <w:r>
        <w:t>Dag 19 (1-3)</w:t>
      </w:r>
      <w:bookmarkEnd w:id="1559"/>
    </w:p>
    <w:p w14:paraId="5025365D" w14:textId="77777777" w:rsidR="00A74194" w:rsidRDefault="00A74194" w:rsidP="003858EA">
      <w:pPr>
        <w:pStyle w:val="Style1"/>
      </w:pPr>
    </w:p>
    <w:p w14:paraId="3EA36680" w14:textId="77777777" w:rsidR="00A74194" w:rsidRDefault="00A74194" w:rsidP="003858EA">
      <w:pPr>
        <w:pStyle w:val="Style1"/>
      </w:pPr>
      <w:r>
        <w:t>Gesprekken</w:t>
      </w:r>
    </w:p>
    <w:p w14:paraId="1DA018BD" w14:textId="77777777" w:rsidR="00A74194" w:rsidRDefault="00A74194" w:rsidP="003858EA">
      <w:r>
        <w:t>Op het eind van de dag was er even een gesprek tussen een paar leden van het team met mij erbij natuurlijk (ik ging erbij zitten aangezien het over de stage ging). Het ging niet over iets specifieks maar meer over hoe de stage goed zou kunnen verlopen.</w:t>
      </w:r>
    </w:p>
    <w:p w14:paraId="21E1D524" w14:textId="77777777" w:rsidR="00A74194" w:rsidRDefault="00A74194" w:rsidP="003858EA">
      <w:pPr>
        <w:pStyle w:val="Style1"/>
      </w:pPr>
    </w:p>
    <w:p w14:paraId="6FBA8EAE" w14:textId="77777777" w:rsidR="00A74194" w:rsidRDefault="00A74194" w:rsidP="003858EA">
      <w:pPr>
        <w:pStyle w:val="Style1"/>
      </w:pPr>
      <w:r>
        <w:t>Uitdagingen</w:t>
      </w:r>
    </w:p>
    <w:p w14:paraId="6300A9C9" w14:textId="77777777" w:rsidR="00A74194" w:rsidRDefault="00A74194" w:rsidP="003858EA">
      <w:r>
        <w:t>Ik ben gisteren door gegaan op het MVVM patroon en dat ging goed aangezien ik nu het nut zie van het patroon en dat ik de voordelen ervan ontzettend goed zou kunnen gebruiken.</w:t>
      </w:r>
    </w:p>
    <w:p w14:paraId="2B7E7889" w14:textId="77777777" w:rsidR="00A74194" w:rsidRDefault="00A74194" w:rsidP="003858EA"/>
    <w:p w14:paraId="2DE2E48E" w14:textId="77777777" w:rsidR="00A74194" w:rsidRDefault="00A74194" w:rsidP="003858EA">
      <w:r>
        <w:t>Ik ben alleen wel even bezig geweest met de opmaak van de rekenmachine aangezien mijn .Xaml opmaak vaardigheden niet zo groot zijn. Het was uiteindelijk niet zo moeilijk aangezien je gewoon een zogenaamd “Grid” kunt gebruiken en het is van daaruit vrij eenvoudig om een goede opmaak te bouwen. Het lijkt ook veel op HTML</w:t>
      </w:r>
    </w:p>
    <w:p w14:paraId="7466EBAE" w14:textId="77777777" w:rsidR="00A74194" w:rsidRPr="009A08EE" w:rsidRDefault="00A74194" w:rsidP="003858EA"/>
    <w:p w14:paraId="2B6C7915" w14:textId="77777777" w:rsidR="00A74194" w:rsidRDefault="00A74194" w:rsidP="003858EA">
      <w:r>
        <w:br w:type="page"/>
      </w:r>
    </w:p>
    <w:p w14:paraId="7B6DF2AB" w14:textId="77777777" w:rsidR="00A74194" w:rsidRDefault="00A74194" w:rsidP="00A74194">
      <w:pPr>
        <w:pStyle w:val="Kop2"/>
        <w:ind w:left="0" w:firstLine="0"/>
      </w:pPr>
      <w:bookmarkStart w:id="1560" w:name="_Toc517033977"/>
      <w:r>
        <w:lastRenderedPageBreak/>
        <w:t>Dag 20 (2-3)</w:t>
      </w:r>
      <w:bookmarkEnd w:id="1560"/>
    </w:p>
    <w:p w14:paraId="4403745F" w14:textId="77777777" w:rsidR="00A74194" w:rsidRDefault="00A74194" w:rsidP="003858EA">
      <w:pPr>
        <w:pStyle w:val="Style1"/>
      </w:pPr>
    </w:p>
    <w:p w14:paraId="539429DE" w14:textId="77777777" w:rsidR="00A74194" w:rsidRDefault="00A74194" w:rsidP="003858EA">
      <w:pPr>
        <w:pStyle w:val="Style1"/>
      </w:pPr>
      <w:r>
        <w:t>Gesprekken</w:t>
      </w:r>
    </w:p>
    <w:p w14:paraId="7616FCD1" w14:textId="77777777" w:rsidR="00A74194" w:rsidRDefault="00A74194" w:rsidP="003858EA">
      <w:r>
        <w:t>Met twee MES engineers, de productowner en stagebegeleider is een gesprek gehouden over wat de eerste doelstellingen zijn om in de volgende sprint uit te werken.</w:t>
      </w:r>
    </w:p>
    <w:p w14:paraId="6AEDCF97" w14:textId="77777777" w:rsidR="00A74194" w:rsidRDefault="00A74194" w:rsidP="003858EA"/>
    <w:p w14:paraId="4041C2D3" w14:textId="77777777" w:rsidR="00A74194" w:rsidRDefault="00A74194" w:rsidP="003858EA">
      <w:r>
        <w:t>Grotendeels is het gesprek nogal uit de hand gelopen (het onderwerp van de discussie was niet meer het hoofddoel) en het ging al snel over moeilijke onderwerpen waar ik zelf minder van begreep.</w:t>
      </w:r>
    </w:p>
    <w:p w14:paraId="35DBF2F1" w14:textId="77777777" w:rsidR="00A74194" w:rsidRDefault="00A74194" w:rsidP="003858EA">
      <w:pPr>
        <w:pStyle w:val="Style1"/>
      </w:pPr>
    </w:p>
    <w:p w14:paraId="5203DCAB" w14:textId="77777777" w:rsidR="00A74194" w:rsidRDefault="00A74194" w:rsidP="003858EA">
      <w:pPr>
        <w:pStyle w:val="Style1"/>
      </w:pPr>
      <w:r>
        <w:t>Uitdagingen</w:t>
      </w:r>
    </w:p>
    <w:p w14:paraId="79357325" w14:textId="77777777" w:rsidR="00A74194" w:rsidRDefault="00A74194" w:rsidP="003858EA">
      <w:r>
        <w:t xml:space="preserve">De uitdading voor vandaag is om een concept sprintplanning op te stellen waar ik mee vooruit kan de komende een of twee weken. Hierbij is het vooral de bedoeling dat ik de focus leg op een </w:t>
      </w:r>
      <w:r w:rsidRPr="00A37634">
        <w:rPr>
          <w:u w:val="single"/>
        </w:rPr>
        <w:t>werkende</w:t>
      </w:r>
      <w:r>
        <w:t xml:space="preserve"> demo en niet iets dat super geoptimaliseerd werkt.</w:t>
      </w:r>
    </w:p>
    <w:p w14:paraId="128F4948" w14:textId="77777777" w:rsidR="00A74194" w:rsidRDefault="00A74194" w:rsidP="003858EA">
      <w:pPr>
        <w:pStyle w:val="Style1"/>
      </w:pPr>
    </w:p>
    <w:p w14:paraId="1DFB05EE" w14:textId="77777777" w:rsidR="00A74194" w:rsidRPr="009A08EE" w:rsidRDefault="00A74194" w:rsidP="003858EA"/>
    <w:p w14:paraId="421F4CD5" w14:textId="77777777" w:rsidR="00A74194" w:rsidRPr="00646BFB" w:rsidRDefault="00A74194" w:rsidP="003858EA"/>
    <w:p w14:paraId="45D36B42" w14:textId="77777777" w:rsidR="00A74194" w:rsidRDefault="00A74194">
      <w:r>
        <w:br w:type="page"/>
      </w:r>
    </w:p>
    <w:p w14:paraId="5AC6A1AF" w14:textId="77777777" w:rsidR="00A74194" w:rsidRDefault="00A74194" w:rsidP="00A74194">
      <w:pPr>
        <w:pStyle w:val="Kop1"/>
        <w:ind w:left="0" w:firstLine="0"/>
      </w:pPr>
      <w:bookmarkStart w:id="1561" w:name="_Toc517033978"/>
      <w:r>
        <w:lastRenderedPageBreak/>
        <w:t>Week 5 (5-3-2018)</w:t>
      </w:r>
      <w:bookmarkEnd w:id="1561"/>
    </w:p>
    <w:p w14:paraId="1135A732" w14:textId="77777777" w:rsidR="00A74194" w:rsidRPr="00646BFB" w:rsidRDefault="00A74194" w:rsidP="003858EA"/>
    <w:p w14:paraId="525BDCDD" w14:textId="77777777" w:rsidR="00A74194" w:rsidRDefault="00A74194" w:rsidP="00A74194">
      <w:pPr>
        <w:pStyle w:val="Kop2"/>
        <w:ind w:left="0" w:firstLine="0"/>
      </w:pPr>
      <w:bookmarkStart w:id="1562" w:name="_Toc517033979"/>
      <w:r>
        <w:t>Dag 21 (5-3)</w:t>
      </w:r>
      <w:bookmarkEnd w:id="1562"/>
    </w:p>
    <w:p w14:paraId="2934F0DD" w14:textId="77777777" w:rsidR="00A74194" w:rsidRDefault="00A74194" w:rsidP="003858EA"/>
    <w:p w14:paraId="6F091B4F" w14:textId="77777777" w:rsidR="00A74194" w:rsidRDefault="00A74194" w:rsidP="003858EA">
      <w:pPr>
        <w:pStyle w:val="Style1"/>
      </w:pPr>
      <w:r>
        <w:t>Bijzonderheden</w:t>
      </w:r>
    </w:p>
    <w:p w14:paraId="4B699B69" w14:textId="77777777" w:rsidR="00A74194" w:rsidRDefault="00A74194" w:rsidP="003858EA">
      <w:pPr>
        <w:pStyle w:val="Style1"/>
      </w:pPr>
    </w:p>
    <w:p w14:paraId="2D7BF2C6" w14:textId="77777777" w:rsidR="00A74194" w:rsidRDefault="00A74194" w:rsidP="003858EA">
      <w:pPr>
        <w:pStyle w:val="Style1"/>
      </w:pPr>
      <w:r>
        <w:t>Gesprekken</w:t>
      </w:r>
    </w:p>
    <w:p w14:paraId="071D516D" w14:textId="77777777" w:rsidR="00A74194" w:rsidRDefault="00A74194" w:rsidP="003858EA">
      <w:r w:rsidRPr="00120A0F">
        <w:t>Tijdens de sprintplanning kwam</w:t>
      </w:r>
      <w:r>
        <w:t xml:space="preserve"> even mijn opdracht weer ter discussie. Het ging vooral over het repareren van de fouten in de applicatie waardoor de MES engineers die software niet kunnen gebruiken.</w:t>
      </w:r>
    </w:p>
    <w:p w14:paraId="0AC97E9E" w14:textId="77777777" w:rsidR="00A74194" w:rsidRPr="00120A0F" w:rsidRDefault="00A74194" w:rsidP="003858EA">
      <w:r>
        <w:t>Dit werd gedaan zodat het gehele team waarin ik zat op de hoogte was van het stage project.</w:t>
      </w:r>
    </w:p>
    <w:p w14:paraId="6F0B39D4" w14:textId="77777777" w:rsidR="00A74194" w:rsidRDefault="00A74194" w:rsidP="003858EA">
      <w:pPr>
        <w:pStyle w:val="Style1"/>
      </w:pPr>
    </w:p>
    <w:p w14:paraId="1CB67054" w14:textId="77777777" w:rsidR="00A74194" w:rsidRDefault="00A74194" w:rsidP="003858EA">
      <w:pPr>
        <w:pStyle w:val="Style1"/>
      </w:pPr>
      <w:r>
        <w:t>Uitdagingen</w:t>
      </w:r>
    </w:p>
    <w:p w14:paraId="1E00192A" w14:textId="77777777" w:rsidR="00A74194" w:rsidRDefault="00A74194" w:rsidP="003858EA">
      <w:r>
        <w:t xml:space="preserve">Ik moet aanpassingen maken in de huidige applicatie. Dit lijkt goed te doen, maar ik heb al gemerkt dat ik merendeels mijn tijd kwijt ben om een bepaalde functie of stukje functionaliteit te zoeken waar die in de code zit. </w:t>
      </w:r>
    </w:p>
    <w:p w14:paraId="04D22126" w14:textId="77777777" w:rsidR="00A74194" w:rsidRDefault="00A74194" w:rsidP="003858EA">
      <w:r>
        <w:t>Dit komt voornamelijk doordat in de huidige code 5 a 6 singletons zitten. Oftewel dit betekent dat veel methoden op verschillende plekken in de gehele applicatie aangeroepen kunnen worden. Dit heeft als probleem dat het voor mij heel onoverzichtelijk is wat er precies gebeurt is.</w:t>
      </w:r>
    </w:p>
    <w:p w14:paraId="0C4E6DD3" w14:textId="77777777" w:rsidR="00A74194" w:rsidRDefault="00A74194" w:rsidP="003858EA">
      <w:pPr>
        <w:pStyle w:val="Style1"/>
      </w:pPr>
    </w:p>
    <w:p w14:paraId="37D7E1EA" w14:textId="77777777" w:rsidR="00A74194" w:rsidRDefault="00A74194" w:rsidP="003858EA">
      <w:pPr>
        <w:pStyle w:val="Style1"/>
      </w:pPr>
      <w:r>
        <w:t>Oplossingen</w:t>
      </w:r>
    </w:p>
    <w:p w14:paraId="70029291" w14:textId="77777777" w:rsidR="00A74194" w:rsidRDefault="00A74194" w:rsidP="003858EA">
      <w:r>
        <w:t>(27-02) Ik heb nu een specifieke backlog opgesteld de laatste weken en die komt nu overeen met wat er precies gedaan moet worden voor nu.</w:t>
      </w:r>
    </w:p>
    <w:p w14:paraId="2DBDA63C" w14:textId="77777777" w:rsidR="00A74194" w:rsidRDefault="00A74194" w:rsidP="003858EA"/>
    <w:p w14:paraId="5F9F1274" w14:textId="77777777" w:rsidR="00A74194" w:rsidRDefault="00A74194" w:rsidP="003858EA"/>
    <w:p w14:paraId="7493D0FE" w14:textId="77777777" w:rsidR="00A74194" w:rsidRDefault="00A74194" w:rsidP="00A74194">
      <w:pPr>
        <w:pStyle w:val="Kop2"/>
        <w:ind w:left="0" w:firstLine="0"/>
      </w:pPr>
      <w:bookmarkStart w:id="1563" w:name="_Toc517033980"/>
      <w:r>
        <w:t>Dag 22 (6-3)</w:t>
      </w:r>
      <w:bookmarkEnd w:id="1563"/>
    </w:p>
    <w:p w14:paraId="65C58CD8" w14:textId="77777777" w:rsidR="00A74194" w:rsidRDefault="00A74194" w:rsidP="003858EA">
      <w:pPr>
        <w:pStyle w:val="Style1"/>
      </w:pPr>
    </w:p>
    <w:p w14:paraId="66B91BF3" w14:textId="77777777" w:rsidR="00A74194" w:rsidRDefault="00A74194" w:rsidP="003858EA">
      <w:pPr>
        <w:pStyle w:val="Style1"/>
      </w:pPr>
      <w:r>
        <w:t>Uitdagingen</w:t>
      </w:r>
    </w:p>
    <w:p w14:paraId="66721F2E" w14:textId="77777777" w:rsidR="00A74194" w:rsidRDefault="00A74194" w:rsidP="003858EA">
      <w:r>
        <w:t>Dezelfde uitdaging als gisteren is dat ik nogal moeilijk door de Italiaanse code kom, maar het gaat beter dus dat is goed.</w:t>
      </w:r>
    </w:p>
    <w:p w14:paraId="432302C0" w14:textId="77777777" w:rsidR="00A74194" w:rsidRPr="00E40BCA" w:rsidRDefault="00A74194" w:rsidP="003858EA"/>
    <w:p w14:paraId="312D4DD4" w14:textId="77777777" w:rsidR="00A74194" w:rsidRDefault="00A74194" w:rsidP="003858EA">
      <w:r>
        <w:br w:type="page"/>
      </w:r>
    </w:p>
    <w:p w14:paraId="320F7BD5" w14:textId="77777777" w:rsidR="00A74194" w:rsidRDefault="00A74194" w:rsidP="00A74194">
      <w:pPr>
        <w:pStyle w:val="Kop2"/>
        <w:ind w:left="0" w:firstLine="0"/>
      </w:pPr>
      <w:bookmarkStart w:id="1564" w:name="_Toc517033981"/>
      <w:r>
        <w:lastRenderedPageBreak/>
        <w:t>Dag 23 (7-3)</w:t>
      </w:r>
      <w:bookmarkEnd w:id="1564"/>
    </w:p>
    <w:p w14:paraId="170E6E9A" w14:textId="77777777" w:rsidR="00A74194" w:rsidRDefault="00A74194" w:rsidP="003858EA">
      <w:pPr>
        <w:pStyle w:val="Style1"/>
      </w:pPr>
    </w:p>
    <w:p w14:paraId="1FB5C3B8" w14:textId="77777777" w:rsidR="00A74194" w:rsidRDefault="00A74194" w:rsidP="003858EA">
      <w:pPr>
        <w:pStyle w:val="Style1"/>
      </w:pPr>
      <w:r>
        <w:t>Uitdagingen</w:t>
      </w:r>
    </w:p>
    <w:p w14:paraId="1B221F0C" w14:textId="77777777" w:rsidR="00A74194" w:rsidRDefault="00A74194" w:rsidP="003858EA">
      <w:r>
        <w:t>Fouten oplossen uit de huidige code. De uitdaging is meer hoe ik op een goede manier spaghetti code kan ontknopen i.p.v. echt fouten op te lossen. Er zijn bijvoorbeeld architectuur regels niet nageleefd waardoor database query’s gemakkelijker fout gaan. Het enige dat ik had gedaan was ze op een juiste manier de goede implementatie erin zetten en alles werkte prima daarna.</w:t>
      </w:r>
    </w:p>
    <w:p w14:paraId="070DC17D" w14:textId="77777777" w:rsidR="00A74194" w:rsidRDefault="00A74194" w:rsidP="003858EA">
      <w:pPr>
        <w:pStyle w:val="Style1"/>
      </w:pPr>
    </w:p>
    <w:p w14:paraId="35C49FBE" w14:textId="77777777" w:rsidR="00A74194" w:rsidRDefault="00A74194" w:rsidP="003858EA">
      <w:pPr>
        <w:pStyle w:val="Style1"/>
      </w:pPr>
      <w:r>
        <w:t>Problemen</w:t>
      </w:r>
    </w:p>
    <w:p w14:paraId="533112DD" w14:textId="77777777" w:rsidR="00A74194" w:rsidRDefault="00A74194" w:rsidP="003858EA">
      <w:r>
        <w:t>Ik moest ervoor zorgen dat de database (PROMASST_MES_V7.3.0) aangesproken kon worden zowel doorhandmatig de server en databasenaam in te voeren als door het automatisch te laten gebeuren. Wat bleek is dat beide manieren dezelfde database bereiken, maar objecten in de treeview (lijst waar objecten worden uitgelezen) worden niet goed gevalideerd. Als ik ob de ene manier met de database verbind en daar eden bepaald object aanmaak dan wordt de met de andere manier van de connectie niet gevalideerd en vice-versa.</w:t>
      </w:r>
    </w:p>
    <w:p w14:paraId="1CAD9622" w14:textId="77777777" w:rsidR="00A74194" w:rsidRPr="00E40BCA" w:rsidRDefault="00A74194" w:rsidP="003858EA"/>
    <w:p w14:paraId="4A6554C4" w14:textId="77777777" w:rsidR="00A74194" w:rsidRDefault="00A74194" w:rsidP="003858EA"/>
    <w:p w14:paraId="2C71C8CF" w14:textId="77777777" w:rsidR="00A74194" w:rsidRDefault="00A74194" w:rsidP="00A74194">
      <w:pPr>
        <w:pStyle w:val="Kop2"/>
        <w:ind w:left="0" w:firstLine="0"/>
      </w:pPr>
      <w:bookmarkStart w:id="1565" w:name="_Toc517033982"/>
      <w:r>
        <w:t>Dag 24 (8-3)</w:t>
      </w:r>
      <w:bookmarkEnd w:id="1565"/>
    </w:p>
    <w:p w14:paraId="24316C5E" w14:textId="77777777" w:rsidR="00A74194" w:rsidRDefault="00A74194" w:rsidP="003858EA"/>
    <w:p w14:paraId="17170A59" w14:textId="77777777" w:rsidR="00A74194" w:rsidRPr="00E40BCA" w:rsidRDefault="00A74194" w:rsidP="003858EA">
      <w:r>
        <w:t>Niks speciaals te melden.</w:t>
      </w:r>
    </w:p>
    <w:p w14:paraId="69F4B4A6" w14:textId="77777777" w:rsidR="00A74194" w:rsidRDefault="00A74194" w:rsidP="003858EA">
      <w:r>
        <w:br w:type="page"/>
      </w:r>
    </w:p>
    <w:p w14:paraId="6BC3269C" w14:textId="77777777" w:rsidR="00A74194" w:rsidRDefault="00A74194" w:rsidP="00A74194">
      <w:pPr>
        <w:pStyle w:val="Kop2"/>
        <w:ind w:left="0" w:firstLine="0"/>
      </w:pPr>
      <w:bookmarkStart w:id="1566" w:name="_Toc517033983"/>
      <w:r>
        <w:lastRenderedPageBreak/>
        <w:t>Dag 25 (9-3)</w:t>
      </w:r>
      <w:bookmarkEnd w:id="1566"/>
    </w:p>
    <w:p w14:paraId="38AD1480" w14:textId="77777777" w:rsidR="00A74194" w:rsidRDefault="00A74194" w:rsidP="003858EA"/>
    <w:p w14:paraId="62F846A5" w14:textId="77777777" w:rsidR="00A74194" w:rsidRDefault="00A74194" w:rsidP="003858EA">
      <w:pPr>
        <w:pStyle w:val="Style1"/>
      </w:pPr>
      <w:r>
        <w:t>Bijzonderheden</w:t>
      </w:r>
    </w:p>
    <w:p w14:paraId="69BB011B" w14:textId="77777777" w:rsidR="00A74194" w:rsidRDefault="00A74194" w:rsidP="003858EA">
      <w:pPr>
        <w:pStyle w:val="Style1"/>
      </w:pPr>
    </w:p>
    <w:p w14:paraId="4626487E" w14:textId="77777777" w:rsidR="00A74194" w:rsidRDefault="00A74194" w:rsidP="003858EA">
      <w:pPr>
        <w:pStyle w:val="Style1"/>
      </w:pPr>
      <w:r>
        <w:t>Gesprekken</w:t>
      </w:r>
    </w:p>
    <w:p w14:paraId="45B7E1E4" w14:textId="77777777" w:rsidR="00A74194" w:rsidRDefault="00A74194" w:rsidP="003858EA">
      <w:r>
        <w:t>Gesprek met MES-engineers. Ik wilde hieruit objectief kijken naar wat er verbeterd moest worden. Maar i.p.v. dat iedereen zei “oké dit moet verbeterd worden” zei iedereen dat iets anders verbeterd zou moeten worden. Dus ik zit nu mijn eigen prioriteiten te stellen en ik weet niet of dit overeenkomt met die van hen.</w:t>
      </w:r>
    </w:p>
    <w:p w14:paraId="3A61B2AF" w14:textId="77777777" w:rsidR="00A74194" w:rsidRDefault="00A74194" w:rsidP="003858EA">
      <w:pPr>
        <w:pStyle w:val="Style1"/>
      </w:pPr>
    </w:p>
    <w:p w14:paraId="5110A8A8" w14:textId="77777777" w:rsidR="00A74194" w:rsidRDefault="00A74194" w:rsidP="003858EA">
      <w:pPr>
        <w:pStyle w:val="Style1"/>
      </w:pPr>
      <w:r>
        <w:t>Uitdagingen</w:t>
      </w:r>
    </w:p>
    <w:p w14:paraId="07232102" w14:textId="77777777" w:rsidR="00A74194" w:rsidRDefault="00A74194" w:rsidP="003858EA">
      <w:r>
        <w:t>De uitdaging voor vandaag was vooral om de wensen van de gebruikers goed inzicht te krijgen. Het is nu zo geregeld dat er een centraal Excel sheet is waarin de belanghebbende hun prioriteiten op kunnen stellen. Hieruit kan ik halen welke functionaliteiten geïmplementeerd moeten worden. Het probleem was een beetje dat sommige mensen de centrale server niet konden bereiken waardoor ik het grotendeels zelf handmatig in moest vullen en sommige dingen waren verwarrend verwoord dus dat duurde allemaal langer dan gedacht.</w:t>
      </w:r>
    </w:p>
    <w:p w14:paraId="69B5F362" w14:textId="77777777" w:rsidR="00A74194" w:rsidRDefault="00A74194" w:rsidP="003858EA">
      <w:pPr>
        <w:pStyle w:val="Style1"/>
      </w:pPr>
    </w:p>
    <w:p w14:paraId="0446F682" w14:textId="77777777" w:rsidR="00A74194" w:rsidRDefault="00A74194" w:rsidP="003858EA">
      <w:pPr>
        <w:pStyle w:val="Style1"/>
      </w:pPr>
      <w:r>
        <w:t>Problemen</w:t>
      </w:r>
    </w:p>
    <w:p w14:paraId="316B8F07" w14:textId="77777777" w:rsidR="00A74194" w:rsidRDefault="00A74194" w:rsidP="003858EA">
      <w:r>
        <w:t>Ik weet niet precies hoe dingen qua functionaliteiten omschrijven moesten worden of welke prioriteit waaraan gegeven kan worden.</w:t>
      </w:r>
    </w:p>
    <w:p w14:paraId="065AC30F" w14:textId="77777777" w:rsidR="00A74194" w:rsidRDefault="00A74194" w:rsidP="003858EA">
      <w:pPr>
        <w:pStyle w:val="Style1"/>
      </w:pPr>
    </w:p>
    <w:p w14:paraId="62F9BCD0" w14:textId="77777777" w:rsidR="00A74194" w:rsidRDefault="00A74194" w:rsidP="003858EA">
      <w:pPr>
        <w:pStyle w:val="Style1"/>
      </w:pPr>
      <w:r>
        <w:t>Oplossingen</w:t>
      </w:r>
    </w:p>
    <w:p w14:paraId="21CD5167" w14:textId="77777777" w:rsidR="00A74194" w:rsidRDefault="00A74194" w:rsidP="003858EA">
      <w:r>
        <w:t>Veel mailen en zo nodig vragen aan de MES engineers zelf.</w:t>
      </w:r>
    </w:p>
    <w:p w14:paraId="5CB8AE17" w14:textId="77777777" w:rsidR="00A74194" w:rsidRDefault="00A74194" w:rsidP="003858EA">
      <w:pPr>
        <w:pStyle w:val="Style1"/>
      </w:pPr>
    </w:p>
    <w:p w14:paraId="33FB81BF" w14:textId="77777777" w:rsidR="00A74194" w:rsidRPr="00E40BCA" w:rsidRDefault="00A74194" w:rsidP="003858EA"/>
    <w:p w14:paraId="52AD4A9C" w14:textId="77777777" w:rsidR="00A74194" w:rsidRPr="00E40BCA" w:rsidRDefault="00A74194" w:rsidP="003858EA"/>
    <w:p w14:paraId="5D1434C9" w14:textId="77777777" w:rsidR="00A74194" w:rsidRDefault="00A74194">
      <w:r>
        <w:br w:type="page"/>
      </w:r>
    </w:p>
    <w:p w14:paraId="6B39F55C" w14:textId="77777777" w:rsidR="00A74194" w:rsidRDefault="00A74194" w:rsidP="00A74194">
      <w:pPr>
        <w:pStyle w:val="Kop1"/>
        <w:ind w:left="0" w:firstLine="0"/>
      </w:pPr>
      <w:bookmarkStart w:id="1567" w:name="_Toc517033984"/>
      <w:r>
        <w:lastRenderedPageBreak/>
        <w:t>Week 6 (12-3-2018)</w:t>
      </w:r>
      <w:bookmarkEnd w:id="1567"/>
    </w:p>
    <w:p w14:paraId="2986AB4E" w14:textId="77777777" w:rsidR="00A74194" w:rsidRDefault="00A74194" w:rsidP="003858EA"/>
    <w:p w14:paraId="2E66A3EE" w14:textId="77777777" w:rsidR="00A74194" w:rsidRDefault="00A74194" w:rsidP="00A74194">
      <w:pPr>
        <w:pStyle w:val="Kop2"/>
        <w:ind w:left="0" w:firstLine="0"/>
      </w:pPr>
      <w:bookmarkStart w:id="1568" w:name="_Toc517033985"/>
      <w:r>
        <w:t>Dag 26 (12-3)</w:t>
      </w:r>
      <w:bookmarkEnd w:id="1568"/>
    </w:p>
    <w:p w14:paraId="32ABBE13" w14:textId="77777777" w:rsidR="00A74194" w:rsidRDefault="00A74194" w:rsidP="003858EA"/>
    <w:p w14:paraId="01A7A5DD" w14:textId="77777777" w:rsidR="00A74194" w:rsidRDefault="00A74194" w:rsidP="003858EA">
      <w:pPr>
        <w:pStyle w:val="Style1"/>
      </w:pPr>
      <w:r>
        <w:t>Bijzonderheden</w:t>
      </w:r>
    </w:p>
    <w:p w14:paraId="1792C34A" w14:textId="77777777" w:rsidR="00A74194" w:rsidRDefault="00A74194" w:rsidP="003858EA">
      <w:r>
        <w:t>Midden sprintplanning. Ik had teveel uren afgeboekt omdat ik dacht dat ik ergens langer mee bezig zou zijn, maar dat bleek niet het geval. Hierdoor was de ‘burn-down chart’ niet accuraat.</w:t>
      </w:r>
    </w:p>
    <w:p w14:paraId="745AA39B" w14:textId="77777777" w:rsidR="00A74194" w:rsidRDefault="00A74194" w:rsidP="003858EA">
      <w:pPr>
        <w:pStyle w:val="Style1"/>
      </w:pPr>
    </w:p>
    <w:p w14:paraId="54435FB7" w14:textId="77777777" w:rsidR="00A74194" w:rsidRDefault="00A74194" w:rsidP="003858EA">
      <w:pPr>
        <w:pStyle w:val="Style1"/>
      </w:pPr>
      <w:r>
        <w:t>Gesprekken</w:t>
      </w:r>
    </w:p>
    <w:p w14:paraId="37BBCF04" w14:textId="77777777" w:rsidR="00A74194" w:rsidRDefault="00A74194" w:rsidP="003858EA">
      <w:pPr>
        <w:pStyle w:val="Style1"/>
      </w:pPr>
    </w:p>
    <w:p w14:paraId="3B0196A2" w14:textId="77777777" w:rsidR="00A74194" w:rsidRDefault="00A74194" w:rsidP="003858EA">
      <w:pPr>
        <w:pStyle w:val="Style1"/>
      </w:pPr>
      <w:r>
        <w:t>Uitdagingen</w:t>
      </w:r>
    </w:p>
    <w:p w14:paraId="46FC97F2" w14:textId="77777777" w:rsidR="00A74194" w:rsidRDefault="00A74194" w:rsidP="003858EA">
      <w:r>
        <w:t>Ik heb even opgesteld uit het gesprek van volgende week wat ik precies allemaal kon doen. Het systeem moet operationeel worden. Oftewel er moeten geen netheid fouten opgelost te worden. Ik heb me dus vooral gericht om een backlog op te stellen waarin ik zo veel mogelijk fouten probeer te halen uit te code.</w:t>
      </w:r>
    </w:p>
    <w:p w14:paraId="635E099C" w14:textId="77777777" w:rsidR="00A74194" w:rsidRDefault="00A74194" w:rsidP="003858EA"/>
    <w:p w14:paraId="29A398B0" w14:textId="77777777" w:rsidR="00A74194" w:rsidRDefault="00A74194" w:rsidP="003858EA">
      <w:r>
        <w:t>En een onderzoeksproces vastleggen is ook niet even makkelijk als gedacht.</w:t>
      </w:r>
    </w:p>
    <w:p w14:paraId="04256AD0" w14:textId="77777777" w:rsidR="00A74194" w:rsidRDefault="00A74194" w:rsidP="003858EA">
      <w:pPr>
        <w:pStyle w:val="Style1"/>
      </w:pPr>
    </w:p>
    <w:p w14:paraId="2A7F5CFE" w14:textId="77777777" w:rsidR="00A74194" w:rsidRDefault="00A74194" w:rsidP="003858EA">
      <w:pPr>
        <w:pStyle w:val="Style1"/>
      </w:pPr>
      <w:r>
        <w:t>Problemen</w:t>
      </w:r>
    </w:p>
    <w:p w14:paraId="731F5549" w14:textId="77777777" w:rsidR="00A74194" w:rsidRDefault="00A74194" w:rsidP="003858EA">
      <w:r>
        <w:t>Het is nog altijd lastig om een beetje een goede flow in het bedrijf te vinden. Ik kan mezelf goed vinden, maar heb zelf het idee dat alles nog een beetje stroef gaat.</w:t>
      </w:r>
    </w:p>
    <w:p w14:paraId="1417C9A2" w14:textId="77777777" w:rsidR="00A74194" w:rsidRPr="008A7FCE" w:rsidRDefault="00A74194" w:rsidP="003858EA"/>
    <w:p w14:paraId="6F9F05EB" w14:textId="77777777" w:rsidR="00A74194" w:rsidRDefault="00A74194" w:rsidP="003858EA"/>
    <w:p w14:paraId="42B2FFCF" w14:textId="77777777" w:rsidR="00A74194" w:rsidRDefault="00A74194" w:rsidP="00A74194">
      <w:pPr>
        <w:pStyle w:val="Kop2"/>
        <w:ind w:left="0" w:firstLine="0"/>
      </w:pPr>
      <w:bookmarkStart w:id="1569" w:name="_Toc517033986"/>
      <w:r>
        <w:t>Dag 27 (13-3)</w:t>
      </w:r>
      <w:bookmarkEnd w:id="1569"/>
    </w:p>
    <w:p w14:paraId="680C705A" w14:textId="77777777" w:rsidR="00A74194" w:rsidRDefault="00A74194" w:rsidP="003858EA"/>
    <w:p w14:paraId="403F29D3" w14:textId="77777777" w:rsidR="00A74194" w:rsidRDefault="00A74194" w:rsidP="003858EA">
      <w:pPr>
        <w:pStyle w:val="Style1"/>
      </w:pPr>
      <w:r>
        <w:t>Bijzonderheden</w:t>
      </w:r>
    </w:p>
    <w:p w14:paraId="52346A87" w14:textId="77777777" w:rsidR="00A74194" w:rsidRDefault="00A74194" w:rsidP="003858EA">
      <w:r>
        <w:t xml:space="preserve">Late stand-up 14:45 </w:t>
      </w:r>
    </w:p>
    <w:p w14:paraId="3FE7A5F1" w14:textId="77777777" w:rsidR="00A74194" w:rsidRDefault="00A74194" w:rsidP="003858EA">
      <w:pPr>
        <w:pStyle w:val="Style1"/>
      </w:pPr>
    </w:p>
    <w:p w14:paraId="34D5F3C8" w14:textId="77777777" w:rsidR="00A74194" w:rsidRDefault="00A74194" w:rsidP="003858EA">
      <w:pPr>
        <w:pStyle w:val="Style1"/>
      </w:pPr>
      <w:r>
        <w:t>Uitdagingen</w:t>
      </w:r>
    </w:p>
    <w:p w14:paraId="0EF60259" w14:textId="77777777" w:rsidR="00A74194" w:rsidRDefault="00A74194" w:rsidP="003858EA">
      <w:r>
        <w:t xml:space="preserve">Verder fouten oplossen uit de code. Het is knap lastig aangezien het nog steeds spaghetti code is waardoor fouten en stukjes functionaliteit lastig op te sporen zijn. </w:t>
      </w:r>
    </w:p>
    <w:p w14:paraId="0EC4B6C6" w14:textId="77777777" w:rsidR="00A74194" w:rsidRDefault="00A74194" w:rsidP="003858EA">
      <w:pPr>
        <w:pStyle w:val="Style1"/>
      </w:pPr>
    </w:p>
    <w:p w14:paraId="2BA48460" w14:textId="77777777" w:rsidR="00A74194" w:rsidRDefault="00A74194" w:rsidP="003858EA">
      <w:pPr>
        <w:pStyle w:val="Style1"/>
      </w:pPr>
      <w:r>
        <w:t>Problemen</w:t>
      </w:r>
    </w:p>
    <w:p w14:paraId="6177246D" w14:textId="77777777" w:rsidR="00A74194" w:rsidRDefault="00A74194" w:rsidP="003858EA">
      <w:r>
        <w:t>Omdat fouten lastig op te sporen zijn is het nog ook altijd lastig om te gaan refractoren. Ik weet namelijk niet precies welk eind waaraan vast zit en ben bang dat ik iets verknip dat niet meer te lijmen valt.</w:t>
      </w:r>
    </w:p>
    <w:p w14:paraId="32BD435D" w14:textId="77777777" w:rsidR="00A74194" w:rsidRDefault="00A74194" w:rsidP="003858EA">
      <w:pPr>
        <w:pStyle w:val="Style1"/>
      </w:pPr>
    </w:p>
    <w:p w14:paraId="21CE117E" w14:textId="77777777" w:rsidR="00A74194" w:rsidRDefault="00A74194" w:rsidP="003858EA">
      <w:pPr>
        <w:pStyle w:val="Style1"/>
      </w:pPr>
      <w:r>
        <w:t>Oplossingen</w:t>
      </w:r>
    </w:p>
    <w:p w14:paraId="7981C5EB" w14:textId="77777777" w:rsidR="00A74194" w:rsidRDefault="00A74194" w:rsidP="003858EA">
      <w:r>
        <w:t>Stel dat er is kapot gaat dan kun je ook nog altijd reversen doormiddel van het versiebeheer.</w:t>
      </w:r>
    </w:p>
    <w:p w14:paraId="0292BC97" w14:textId="77777777" w:rsidR="00A74194" w:rsidRDefault="00A74194" w:rsidP="003858EA">
      <w:pPr>
        <w:pStyle w:val="Style1"/>
      </w:pPr>
    </w:p>
    <w:p w14:paraId="525995D7" w14:textId="77777777" w:rsidR="00A74194" w:rsidRDefault="00A74194" w:rsidP="003858EA">
      <w:r>
        <w:br w:type="page"/>
      </w:r>
    </w:p>
    <w:p w14:paraId="51D640A8" w14:textId="77777777" w:rsidR="00A74194" w:rsidRDefault="00A74194" w:rsidP="00A74194">
      <w:pPr>
        <w:pStyle w:val="Kop2"/>
        <w:ind w:left="0" w:firstLine="0"/>
      </w:pPr>
      <w:bookmarkStart w:id="1570" w:name="_Toc517033987"/>
      <w:r>
        <w:lastRenderedPageBreak/>
        <w:t>Dag 28 (14-3)</w:t>
      </w:r>
      <w:bookmarkEnd w:id="1570"/>
    </w:p>
    <w:p w14:paraId="237B5EED" w14:textId="77777777" w:rsidR="00A74194" w:rsidRDefault="00A74194" w:rsidP="003858EA"/>
    <w:p w14:paraId="4EF5612B" w14:textId="77777777" w:rsidR="00A74194" w:rsidRDefault="00A74194" w:rsidP="003858EA">
      <w:pPr>
        <w:pStyle w:val="Style1"/>
      </w:pPr>
      <w:r>
        <w:t>Bijzonderheden</w:t>
      </w:r>
    </w:p>
    <w:p w14:paraId="369D9BDE" w14:textId="77777777" w:rsidR="00A74194" w:rsidRDefault="00A74194" w:rsidP="003858EA">
      <w:pPr>
        <w:pStyle w:val="Style1"/>
      </w:pPr>
    </w:p>
    <w:p w14:paraId="5771670B" w14:textId="77777777" w:rsidR="00A74194" w:rsidRDefault="00A74194" w:rsidP="003858EA">
      <w:pPr>
        <w:pStyle w:val="Style1"/>
      </w:pPr>
      <w:r>
        <w:t>Gesprekken</w:t>
      </w:r>
    </w:p>
    <w:p w14:paraId="348AF134" w14:textId="77777777" w:rsidR="00A74194" w:rsidRDefault="00A74194" w:rsidP="003858EA">
      <w:r>
        <w:t>Ik heb een gesprek gehad met een van de 3 MES engineers (omdat de andere twee op vakantie waren). Daar ben ik uit mezelf bij gaan zitten om wat verduidelijking te krijgen over de prioriteiten en wat er nog wel en niet geïmplanteerd moet worden.</w:t>
      </w:r>
    </w:p>
    <w:p w14:paraId="51543A6C" w14:textId="77777777" w:rsidR="00A74194" w:rsidRDefault="00A74194" w:rsidP="003858EA">
      <w:pPr>
        <w:pStyle w:val="Style1"/>
      </w:pPr>
    </w:p>
    <w:p w14:paraId="2752159B" w14:textId="77777777" w:rsidR="00A74194" w:rsidRDefault="00A74194" w:rsidP="003858EA">
      <w:pPr>
        <w:pStyle w:val="Style1"/>
      </w:pPr>
      <w:r>
        <w:t>Uitdagingen</w:t>
      </w:r>
    </w:p>
    <w:p w14:paraId="1313A305" w14:textId="77777777" w:rsidR="00A74194" w:rsidRPr="002864A9" w:rsidRDefault="00A74194" w:rsidP="003858EA">
      <w:r w:rsidRPr="002864A9">
        <w:t>Ik had wat GUI elementen in mijn P.O.C. verwerkt. Deze wilde ik eruit halen. Het zou mogelijk zijn om al die structuur in mijn GUI te zetten.</w:t>
      </w:r>
    </w:p>
    <w:p w14:paraId="7361A3C5" w14:textId="77777777" w:rsidR="00A74194" w:rsidRDefault="00A74194" w:rsidP="003858EA">
      <w:pPr>
        <w:pStyle w:val="Style1"/>
      </w:pPr>
    </w:p>
    <w:p w14:paraId="03D4BC2C" w14:textId="77777777" w:rsidR="00A74194" w:rsidRDefault="00A74194" w:rsidP="003858EA">
      <w:pPr>
        <w:pStyle w:val="Style1"/>
      </w:pPr>
      <w:r>
        <w:t>Problemen</w:t>
      </w:r>
    </w:p>
    <w:p w14:paraId="1343A45A" w14:textId="77777777" w:rsidR="00A74194" w:rsidRDefault="00A74194" w:rsidP="003858EA">
      <w:r>
        <w:t>Ik had een probleem in mijn P.O.C. waarin ik de voor mij nieuwe WPF technieken aan het uitproberen was. Ik kon het niet voor elkaar krijgen om een oplossing te bedenken waarom er een databinding niet werd gebruikt.</w:t>
      </w:r>
    </w:p>
    <w:p w14:paraId="2504C54C" w14:textId="77777777" w:rsidR="00A74194" w:rsidRDefault="00A74194" w:rsidP="003858EA"/>
    <w:p w14:paraId="4311BBB7" w14:textId="77777777" w:rsidR="00A74194" w:rsidRDefault="00A74194" w:rsidP="003858EA">
      <w:r>
        <w:t>Omdat ik zoveel tijd besteed had aan mijn P.O.C. eigenlijk de hele dag wat niet gepland had, Ben ik achter te komen liggen met mijn sprintplanning.</w:t>
      </w:r>
    </w:p>
    <w:p w14:paraId="1A5B43C9" w14:textId="77777777" w:rsidR="00A74194" w:rsidRDefault="00A74194" w:rsidP="003858EA">
      <w:pPr>
        <w:pStyle w:val="Style1"/>
      </w:pPr>
    </w:p>
    <w:p w14:paraId="3A442380" w14:textId="77777777" w:rsidR="00A74194" w:rsidRDefault="00A74194" w:rsidP="003858EA">
      <w:pPr>
        <w:pStyle w:val="Style1"/>
      </w:pPr>
      <w:r>
        <w:t>Oplossingen</w:t>
      </w:r>
    </w:p>
    <w:p w14:paraId="6312C927" w14:textId="77777777" w:rsidR="00A74194" w:rsidRDefault="00A74194" w:rsidP="003858EA">
      <w:r>
        <w:t>Uiteindelijk heb in aan een collega gevraagd om ermee te helpen die daarna weer hulp heeft gevraagd aan een andere collega. Na een uur puzzelen zijn we uiteindelijk wel uitgekomen. Onze oplossing was waarschijnlijk niet de beste aangezien we een soort van meerdere programmeer bruggetjes hebben gebruikt om data aan te kunnen roepen.</w:t>
      </w:r>
    </w:p>
    <w:p w14:paraId="62BBCD55" w14:textId="77777777" w:rsidR="00A74194" w:rsidRPr="008A7FCE" w:rsidRDefault="00A74194" w:rsidP="003858EA"/>
    <w:p w14:paraId="59C132DC" w14:textId="77777777" w:rsidR="00A74194" w:rsidRDefault="00A74194" w:rsidP="003858EA"/>
    <w:p w14:paraId="63C8FADC" w14:textId="77777777" w:rsidR="00A74194" w:rsidRDefault="00A74194" w:rsidP="00A74194">
      <w:pPr>
        <w:pStyle w:val="Kop2"/>
        <w:ind w:left="0" w:firstLine="0"/>
      </w:pPr>
      <w:bookmarkStart w:id="1571" w:name="_Toc517033988"/>
      <w:r>
        <w:t>Dag 29 (15-3)</w:t>
      </w:r>
      <w:bookmarkEnd w:id="1571"/>
    </w:p>
    <w:p w14:paraId="304CBB11" w14:textId="77777777" w:rsidR="00A74194" w:rsidRDefault="00A74194" w:rsidP="003858EA">
      <w:pPr>
        <w:pStyle w:val="Style1"/>
      </w:pPr>
    </w:p>
    <w:p w14:paraId="0AB1394B" w14:textId="77777777" w:rsidR="00A74194" w:rsidRDefault="00A74194" w:rsidP="003858EA">
      <w:pPr>
        <w:pStyle w:val="Style1"/>
      </w:pPr>
      <w:r>
        <w:t>Uitdagingen</w:t>
      </w:r>
    </w:p>
    <w:p w14:paraId="4BEFBBFA" w14:textId="77777777" w:rsidR="00A74194" w:rsidRDefault="00A74194" w:rsidP="003858EA">
      <w:r>
        <w:t>Het oplossen van enkele bugs en het bijhouden van mijn sprintplanning.</w:t>
      </w:r>
    </w:p>
    <w:p w14:paraId="470B3578" w14:textId="77777777" w:rsidR="00A74194" w:rsidRDefault="00A74194" w:rsidP="003858EA">
      <w:pPr>
        <w:pStyle w:val="Style1"/>
      </w:pPr>
    </w:p>
    <w:p w14:paraId="140F19A8" w14:textId="77777777" w:rsidR="00A74194" w:rsidRDefault="00A74194" w:rsidP="003858EA">
      <w:pPr>
        <w:pStyle w:val="Style1"/>
      </w:pPr>
      <w:r>
        <w:t>Problemen</w:t>
      </w:r>
    </w:p>
    <w:p w14:paraId="22580C70" w14:textId="77777777" w:rsidR="00A74194" w:rsidRDefault="00A74194" w:rsidP="003858EA">
      <w:r>
        <w:t>Ik wilde een bepaalde bug fixen, maar in die bug zaten er weer meer. En in die bug zaten er weer meer. Dit kwam omdat de architectuur van de huidige applicatie op een manier is gemaakt dat een verandering op verschillende plekken in de code moet worden aangegeven.</w:t>
      </w:r>
    </w:p>
    <w:p w14:paraId="26E1E654" w14:textId="77777777" w:rsidR="00A74194" w:rsidRDefault="00A74194" w:rsidP="003858EA">
      <w:pPr>
        <w:pStyle w:val="Style1"/>
      </w:pPr>
    </w:p>
    <w:p w14:paraId="434DDC7D" w14:textId="77777777" w:rsidR="00A74194" w:rsidRDefault="00A74194" w:rsidP="003858EA">
      <w:pPr>
        <w:pStyle w:val="Style1"/>
      </w:pPr>
      <w:r>
        <w:t>Oplossingen</w:t>
      </w:r>
    </w:p>
    <w:p w14:paraId="1D107530" w14:textId="77777777" w:rsidR="00A74194" w:rsidRDefault="00A74194" w:rsidP="003858EA">
      <w:r>
        <w:t>Ik heb omdat de oplevering morgen is een kleine “work around” gebruikt om ervoor te zorgen dat het systeem niet meer crasht. Het is geen ideale oplossing omdat sommige data niet op de juiste manier op de voorgrond wordt weergegeven in de treeview, maar in de achtergrond werkt wel alles prima nu.</w:t>
      </w:r>
    </w:p>
    <w:p w14:paraId="1B6C7ABF" w14:textId="77777777" w:rsidR="00A74194" w:rsidRDefault="00A74194" w:rsidP="003858EA">
      <w:pPr>
        <w:pStyle w:val="Style1"/>
      </w:pPr>
    </w:p>
    <w:p w14:paraId="2BADAFBB" w14:textId="77777777" w:rsidR="00A74194" w:rsidRPr="008A7FCE" w:rsidRDefault="00A74194" w:rsidP="003858EA"/>
    <w:p w14:paraId="413B5134" w14:textId="77777777" w:rsidR="00A74194" w:rsidRDefault="00A74194" w:rsidP="003858EA">
      <w:r>
        <w:br w:type="page"/>
      </w:r>
    </w:p>
    <w:p w14:paraId="1BA7218B" w14:textId="77777777" w:rsidR="00A74194" w:rsidRDefault="00A74194" w:rsidP="00A74194">
      <w:pPr>
        <w:pStyle w:val="Kop2"/>
        <w:ind w:left="0" w:firstLine="0"/>
      </w:pPr>
      <w:bookmarkStart w:id="1572" w:name="_Toc517033989"/>
      <w:r>
        <w:lastRenderedPageBreak/>
        <w:t>Dag 30 (16-3)</w:t>
      </w:r>
      <w:bookmarkEnd w:id="1572"/>
    </w:p>
    <w:p w14:paraId="75BE8951" w14:textId="77777777" w:rsidR="00A74194" w:rsidRDefault="00A74194" w:rsidP="003858EA">
      <w:pPr>
        <w:pStyle w:val="Style1"/>
      </w:pPr>
    </w:p>
    <w:p w14:paraId="29A6CEA1" w14:textId="77777777" w:rsidR="00A74194" w:rsidRDefault="00A74194" w:rsidP="003858EA">
      <w:pPr>
        <w:pStyle w:val="Style1"/>
      </w:pPr>
      <w:r>
        <w:t>Gesprekken</w:t>
      </w:r>
    </w:p>
    <w:p w14:paraId="7F51C708" w14:textId="77777777" w:rsidR="00A74194" w:rsidRDefault="00A74194" w:rsidP="003858EA">
      <w:r>
        <w:t>Niet alle MES engineers waren aanwezig i.v.m. hun vakantie. Het duidelijkste punt uit de afspraak was dat de volgende sprint eigenlijk vooral gewerkt moest worden aan de overdracht van parameters in de Xml bestanden.</w:t>
      </w:r>
    </w:p>
    <w:p w14:paraId="7F4D8838" w14:textId="77777777" w:rsidR="00A74194" w:rsidRDefault="00A74194" w:rsidP="003858EA">
      <w:pPr>
        <w:pStyle w:val="Style1"/>
      </w:pPr>
    </w:p>
    <w:p w14:paraId="5C6FD888" w14:textId="77777777" w:rsidR="00A74194" w:rsidRDefault="00A74194" w:rsidP="003858EA">
      <w:pPr>
        <w:pStyle w:val="Style1"/>
      </w:pPr>
      <w:r>
        <w:t>Uitdagingen</w:t>
      </w:r>
    </w:p>
    <w:p w14:paraId="49D2D3EA" w14:textId="77777777" w:rsidR="00A74194" w:rsidRDefault="00A74194" w:rsidP="003858EA">
      <w:r>
        <w:t>De uitdaging voor volgende week is om een goed startpunt te pakken voor het overzetten van de configuratie en daarmee goed beginnen. Verder moet ik er aan blijven denken om andere leden van het team erbij te blijven betrekken zodat zij ook weten wat er speelt in mijn project.</w:t>
      </w:r>
    </w:p>
    <w:p w14:paraId="3818912C" w14:textId="77777777" w:rsidR="00A74194" w:rsidRDefault="00A74194" w:rsidP="003858EA">
      <w:pPr>
        <w:pStyle w:val="Style1"/>
      </w:pPr>
    </w:p>
    <w:p w14:paraId="218624AC" w14:textId="77777777" w:rsidR="00A74194" w:rsidRDefault="00A74194" w:rsidP="003858EA">
      <w:pPr>
        <w:pStyle w:val="Style1"/>
      </w:pPr>
      <w:r>
        <w:t>Andere zaken</w:t>
      </w:r>
    </w:p>
    <w:p w14:paraId="32398C3D" w14:textId="77777777" w:rsidR="00A74194" w:rsidRDefault="00A74194" w:rsidP="003858EA">
      <w:r>
        <w:t>We gingen met een paar collega’s friet halen, maar we waren paraplu’s vergaten dus we waren zeik nat toen we terug kwamen.</w:t>
      </w:r>
    </w:p>
    <w:p w14:paraId="64C5CB03" w14:textId="77777777" w:rsidR="00A74194" w:rsidRPr="008A7FCE" w:rsidRDefault="00A74194" w:rsidP="003858EA"/>
    <w:p w14:paraId="130A1D8A" w14:textId="77777777" w:rsidR="00A74194" w:rsidRDefault="00A74194">
      <w:r>
        <w:br w:type="page"/>
      </w:r>
    </w:p>
    <w:p w14:paraId="061BFCBF" w14:textId="77777777" w:rsidR="00A74194" w:rsidRDefault="00A74194" w:rsidP="00A74194">
      <w:pPr>
        <w:pStyle w:val="Kop1"/>
        <w:ind w:left="0" w:firstLine="0"/>
      </w:pPr>
      <w:bookmarkStart w:id="1573" w:name="_Toc517033990"/>
      <w:r>
        <w:lastRenderedPageBreak/>
        <w:t>Week 7 (19-3-2018)</w:t>
      </w:r>
      <w:bookmarkEnd w:id="1573"/>
    </w:p>
    <w:p w14:paraId="7ABBD50B" w14:textId="77777777" w:rsidR="00A74194" w:rsidRPr="001B76F9" w:rsidRDefault="00A74194" w:rsidP="003858EA"/>
    <w:p w14:paraId="12E906E7" w14:textId="77777777" w:rsidR="00A74194" w:rsidRDefault="00A74194" w:rsidP="00A74194">
      <w:pPr>
        <w:pStyle w:val="Kop2"/>
        <w:ind w:left="0" w:firstLine="0"/>
      </w:pPr>
      <w:bookmarkStart w:id="1574" w:name="_Toc517033991"/>
      <w:r>
        <w:t>Dag 31 (19-3)</w:t>
      </w:r>
      <w:bookmarkEnd w:id="1574"/>
    </w:p>
    <w:p w14:paraId="10BA81CB" w14:textId="77777777" w:rsidR="00A74194" w:rsidRDefault="00A74194" w:rsidP="003858EA">
      <w:pPr>
        <w:pStyle w:val="Style1"/>
      </w:pPr>
    </w:p>
    <w:p w14:paraId="5E121339" w14:textId="77777777" w:rsidR="00A74194" w:rsidRDefault="00A74194" w:rsidP="003858EA">
      <w:pPr>
        <w:pStyle w:val="Style1"/>
      </w:pPr>
      <w:r>
        <w:t>Gesprekken</w:t>
      </w:r>
    </w:p>
    <w:p w14:paraId="767860AC" w14:textId="77777777" w:rsidR="00A74194" w:rsidRDefault="00A74194" w:rsidP="003858EA">
      <w:r>
        <w:t>Sprintplanning</w:t>
      </w:r>
    </w:p>
    <w:p w14:paraId="0321A711" w14:textId="77777777" w:rsidR="00A74194" w:rsidRDefault="00A74194" w:rsidP="003858EA">
      <w:pPr>
        <w:pStyle w:val="Style1"/>
      </w:pPr>
    </w:p>
    <w:p w14:paraId="3D12DEF7" w14:textId="77777777" w:rsidR="00A74194" w:rsidRDefault="00A74194" w:rsidP="003858EA">
      <w:pPr>
        <w:pStyle w:val="Style1"/>
      </w:pPr>
      <w:r>
        <w:t>Uitdagingen</w:t>
      </w:r>
    </w:p>
    <w:p w14:paraId="18006E85" w14:textId="77777777" w:rsidR="00A74194" w:rsidRDefault="00A74194" w:rsidP="003858EA">
      <w:r>
        <w:t>Tijd besteed aan het maken en uitbreiden van met POC voor een net opgestelde applicatie.</w:t>
      </w:r>
    </w:p>
    <w:p w14:paraId="639CA50D" w14:textId="77777777" w:rsidR="00A74194" w:rsidRDefault="00A74194" w:rsidP="003858EA">
      <w:pPr>
        <w:pStyle w:val="Style1"/>
      </w:pPr>
    </w:p>
    <w:p w14:paraId="0B74E188" w14:textId="77777777" w:rsidR="00A74194" w:rsidRDefault="00A74194" w:rsidP="003858EA">
      <w:pPr>
        <w:pStyle w:val="Style1"/>
      </w:pPr>
      <w:r>
        <w:t>Andere zaken</w:t>
      </w:r>
    </w:p>
    <w:p w14:paraId="1DFCD0E9" w14:textId="77777777" w:rsidR="00A74194" w:rsidRDefault="00A74194" w:rsidP="003858EA">
      <w:r>
        <w:t>Even laten weter aan Stagebegeleider (Peter Noten) dat ik een afspraak had later deze week en alvast vermeld dat ik een terugkom dan heb op 18 april.</w:t>
      </w:r>
    </w:p>
    <w:p w14:paraId="06E73E75" w14:textId="77777777" w:rsidR="00A74194" w:rsidRDefault="00A74194" w:rsidP="003858EA"/>
    <w:p w14:paraId="7053D0BD" w14:textId="77777777" w:rsidR="00A74194" w:rsidRPr="001B76F9" w:rsidRDefault="00A74194" w:rsidP="003858EA"/>
    <w:p w14:paraId="5A7BD261" w14:textId="77777777" w:rsidR="00A74194" w:rsidRDefault="00A74194" w:rsidP="00A74194">
      <w:pPr>
        <w:pStyle w:val="Kop2"/>
        <w:ind w:left="0" w:firstLine="0"/>
      </w:pPr>
      <w:bookmarkStart w:id="1575" w:name="_Toc517033992"/>
      <w:r>
        <w:t>Dag 32 (20-3)</w:t>
      </w:r>
      <w:bookmarkEnd w:id="1575"/>
    </w:p>
    <w:p w14:paraId="5B42A67B" w14:textId="77777777" w:rsidR="00A74194" w:rsidRDefault="00A74194" w:rsidP="003858EA">
      <w:pPr>
        <w:pStyle w:val="Style1"/>
      </w:pPr>
    </w:p>
    <w:p w14:paraId="26F9B552" w14:textId="77777777" w:rsidR="00A74194" w:rsidRDefault="00A74194" w:rsidP="003858EA">
      <w:pPr>
        <w:pStyle w:val="Style1"/>
      </w:pPr>
      <w:r>
        <w:t>Uitdagingen</w:t>
      </w:r>
    </w:p>
    <w:p w14:paraId="54ADCF33" w14:textId="77777777" w:rsidR="00A74194" w:rsidRDefault="00A74194" w:rsidP="003858EA">
      <w:r>
        <w:t>Tijd besteed aan het maken en uitbreiden van met POC voor een net opgestelde applicatie.</w:t>
      </w:r>
    </w:p>
    <w:p w14:paraId="2AF2AB26" w14:textId="77777777" w:rsidR="00A74194" w:rsidRDefault="00A74194" w:rsidP="003858EA">
      <w:r>
        <w:t xml:space="preserve">Ook heb ik een eerste versie van een domein model opgesteld die mij handig lijkt om een klassen diagram van te maken. Dit was een redelijke uitdaging aangezien de database en de huidige applicatie geen goed referentie materiaal zijn. </w:t>
      </w:r>
    </w:p>
    <w:p w14:paraId="3A9C9F8E" w14:textId="77777777" w:rsidR="00A74194" w:rsidRDefault="00A74194" w:rsidP="003858EA">
      <w:r>
        <w:t>Ik heb daarom vooral gevraagd aan mijn technisch begeleider wat eigenlijk de structuur zou moeten zijn ongeveer.</w:t>
      </w:r>
    </w:p>
    <w:p w14:paraId="25A1E0C1" w14:textId="77777777" w:rsidR="00A74194" w:rsidRDefault="00A74194" w:rsidP="003858EA">
      <w:pPr>
        <w:pStyle w:val="Style1"/>
      </w:pPr>
    </w:p>
    <w:p w14:paraId="4E38219B" w14:textId="77777777" w:rsidR="00A74194" w:rsidRDefault="00A74194" w:rsidP="003858EA">
      <w:pPr>
        <w:pStyle w:val="Style1"/>
      </w:pPr>
      <w:r>
        <w:t>Problemen</w:t>
      </w:r>
    </w:p>
    <w:p w14:paraId="5A6E1AD0" w14:textId="77777777" w:rsidR="00A74194" w:rsidRDefault="00A74194" w:rsidP="003858EA">
      <w:r>
        <w:t>Bepaalde tabellen zaten mij dwars omdat ze niet goed in de database gezet werden. Ik heb daarom mijn tijd besteed aan het oplossen hiervan en ben daarom wat tijd kwijt geraakt.</w:t>
      </w:r>
    </w:p>
    <w:p w14:paraId="4D077FCB" w14:textId="77777777" w:rsidR="00A74194" w:rsidRPr="00E54059" w:rsidRDefault="00A74194" w:rsidP="003858EA">
      <w:r>
        <w:br w:type="page"/>
      </w:r>
    </w:p>
    <w:p w14:paraId="33BE6D9B" w14:textId="77777777" w:rsidR="00A74194" w:rsidRDefault="00A74194" w:rsidP="00A74194">
      <w:pPr>
        <w:pStyle w:val="Kop2"/>
        <w:ind w:left="0" w:firstLine="0"/>
      </w:pPr>
      <w:bookmarkStart w:id="1576" w:name="_Toc517033993"/>
      <w:r>
        <w:lastRenderedPageBreak/>
        <w:t>Dag 33 (21-3)</w:t>
      </w:r>
      <w:bookmarkEnd w:id="1576"/>
    </w:p>
    <w:p w14:paraId="2B7FAB80" w14:textId="77777777" w:rsidR="00A74194" w:rsidRDefault="00A74194" w:rsidP="003858EA">
      <w:pPr>
        <w:pStyle w:val="Style1"/>
      </w:pPr>
    </w:p>
    <w:p w14:paraId="5BE31F52" w14:textId="77777777" w:rsidR="00A74194" w:rsidRDefault="00A74194" w:rsidP="003858EA">
      <w:pPr>
        <w:pStyle w:val="Style1"/>
      </w:pPr>
      <w:r>
        <w:t>Uitdagingen</w:t>
      </w:r>
    </w:p>
    <w:p w14:paraId="3335741E" w14:textId="77777777" w:rsidR="00A74194" w:rsidRDefault="00A74194" w:rsidP="003858EA">
      <w:r>
        <w:t>Tijd besteed aan het maken en uitbreiden van met POC voor een nette opgestelde applicatie.</w:t>
      </w:r>
    </w:p>
    <w:p w14:paraId="24B468E2" w14:textId="77777777" w:rsidR="00A74194" w:rsidRDefault="00A74194" w:rsidP="003858EA">
      <w:pPr>
        <w:pStyle w:val="Style1"/>
      </w:pPr>
    </w:p>
    <w:p w14:paraId="3828729B" w14:textId="77777777" w:rsidR="00A74194" w:rsidRDefault="00A74194" w:rsidP="003858EA">
      <w:pPr>
        <w:pStyle w:val="Style1"/>
      </w:pPr>
      <w:r>
        <w:t>Problemen</w:t>
      </w:r>
    </w:p>
    <w:p w14:paraId="02C1693F" w14:textId="77777777" w:rsidR="00A74194" w:rsidRDefault="00A74194" w:rsidP="003858EA">
      <w:r>
        <w:t>Ik wist niet wat het doel was van een bepaalde tabel omdat de database ontwerp dat in het algemeen gebruikt wordt slecht opgesteld is.</w:t>
      </w:r>
    </w:p>
    <w:p w14:paraId="50EF4D8F" w14:textId="77777777" w:rsidR="00A74194" w:rsidRDefault="00A74194" w:rsidP="003858EA">
      <w:pPr>
        <w:pStyle w:val="Style1"/>
      </w:pPr>
    </w:p>
    <w:p w14:paraId="077F3F39" w14:textId="77777777" w:rsidR="00A74194" w:rsidRDefault="00A74194" w:rsidP="003858EA">
      <w:pPr>
        <w:pStyle w:val="Style1"/>
      </w:pPr>
      <w:r>
        <w:t>Oplossingen</w:t>
      </w:r>
    </w:p>
    <w:p w14:paraId="37A910C6" w14:textId="77777777" w:rsidR="00A74194" w:rsidRDefault="00A74194" w:rsidP="003858EA">
      <w:r>
        <w:t>Ik heb hulp gevraagd van een collega om uitleggen wat precies het doel is van die bepaalde tabel. Ook heb ik een de product owner gevraagd waar ik precies de gegevens voor die tabel vandaan kon halen.</w:t>
      </w:r>
    </w:p>
    <w:p w14:paraId="6BF55611" w14:textId="77777777" w:rsidR="00A74194" w:rsidRPr="00E54059" w:rsidRDefault="00A74194" w:rsidP="003858EA">
      <w:r>
        <w:br w:type="page"/>
      </w:r>
    </w:p>
    <w:p w14:paraId="3DF3B7B9" w14:textId="77777777" w:rsidR="00A74194" w:rsidRDefault="00A74194" w:rsidP="00A74194">
      <w:pPr>
        <w:pStyle w:val="Kop2"/>
        <w:ind w:left="0" w:firstLine="0"/>
      </w:pPr>
      <w:bookmarkStart w:id="1577" w:name="_Toc517033994"/>
      <w:r>
        <w:lastRenderedPageBreak/>
        <w:t>Dag 34 (22-3)</w:t>
      </w:r>
      <w:bookmarkEnd w:id="1577"/>
    </w:p>
    <w:p w14:paraId="49DBFD43" w14:textId="77777777" w:rsidR="00A74194" w:rsidRDefault="00A74194" w:rsidP="003858EA">
      <w:pPr>
        <w:pStyle w:val="Style1"/>
      </w:pPr>
    </w:p>
    <w:p w14:paraId="178FD101" w14:textId="77777777" w:rsidR="00A74194" w:rsidRDefault="00A74194" w:rsidP="003858EA">
      <w:pPr>
        <w:pStyle w:val="Style1"/>
      </w:pPr>
      <w:r>
        <w:t>Uitdagingen</w:t>
      </w:r>
    </w:p>
    <w:p w14:paraId="0351C8CB" w14:textId="77777777" w:rsidR="00A74194" w:rsidRDefault="00A74194" w:rsidP="003858EA">
      <w:r>
        <w:t>Tijd besteed aan het maken en uitbreiden van met POC voor een net opgestelde applicatie.</w:t>
      </w:r>
    </w:p>
    <w:p w14:paraId="7390B469" w14:textId="77777777" w:rsidR="00A74194" w:rsidRDefault="00A74194" w:rsidP="003858EA">
      <w:pPr>
        <w:pStyle w:val="Style1"/>
      </w:pPr>
    </w:p>
    <w:p w14:paraId="116627D8" w14:textId="77777777" w:rsidR="00A74194" w:rsidRDefault="00A74194" w:rsidP="003858EA">
      <w:r>
        <w:t>Ik moest verder 500 insert doen in een tabel. i.p.v. deze allemaal 1 voor een uit te schrijven heb ik een applicatie gebouwd met daarin een select statement die voor mij alle inserts genereert. Nu hoef ik alleen nog maar te knippen en plakken.</w:t>
      </w:r>
    </w:p>
    <w:p w14:paraId="17135214" w14:textId="77777777" w:rsidR="00A74194" w:rsidRDefault="00A74194" w:rsidP="003858EA">
      <w:pPr>
        <w:pStyle w:val="Style1"/>
      </w:pPr>
    </w:p>
    <w:p w14:paraId="5B407D1D" w14:textId="77777777" w:rsidR="00A74194" w:rsidRDefault="00A74194" w:rsidP="003858EA">
      <w:pPr>
        <w:pStyle w:val="Style1"/>
      </w:pPr>
      <w:r>
        <w:t>Andere zaken</w:t>
      </w:r>
    </w:p>
    <w:p w14:paraId="540CB60C" w14:textId="77777777" w:rsidR="00A74194" w:rsidRDefault="00A74194" w:rsidP="003858EA">
      <w:r>
        <w:t>Ik heb een tandarts afspraak vandaag dus i.p.v. een dag tot 17:00 ben ik om 14:30 al weg</w:t>
      </w:r>
    </w:p>
    <w:p w14:paraId="06B0D583" w14:textId="77777777" w:rsidR="00A74194" w:rsidRPr="00E54059" w:rsidRDefault="00A74194" w:rsidP="003858EA"/>
    <w:p w14:paraId="48FBAC53" w14:textId="77777777" w:rsidR="00A74194" w:rsidRDefault="00A74194" w:rsidP="00A74194">
      <w:pPr>
        <w:pStyle w:val="Kop2"/>
        <w:ind w:left="0" w:firstLine="0"/>
      </w:pPr>
      <w:bookmarkStart w:id="1578" w:name="_Toc517033995"/>
      <w:r>
        <w:t>Dag 35 (23-3)</w:t>
      </w:r>
      <w:bookmarkEnd w:id="1578"/>
    </w:p>
    <w:p w14:paraId="7A0ECCA8" w14:textId="77777777" w:rsidR="00A74194" w:rsidRDefault="00A74194" w:rsidP="003858EA">
      <w:pPr>
        <w:pStyle w:val="Style1"/>
      </w:pPr>
    </w:p>
    <w:p w14:paraId="24CE4770" w14:textId="77777777" w:rsidR="00A74194" w:rsidRDefault="00A74194" w:rsidP="003858EA">
      <w:pPr>
        <w:pStyle w:val="Style1"/>
      </w:pPr>
      <w:r>
        <w:t>Uitdagingen</w:t>
      </w:r>
      <w:r>
        <w:br/>
      </w:r>
      <w:r w:rsidRPr="0022550A">
        <w:rPr>
          <w:b w:val="0"/>
        </w:rPr>
        <w:t>Een uitdaging meer voor de komende paar weken wordt is hoe ik het proces van mijn stage zal gaan beschrijven.</w:t>
      </w:r>
      <w:r>
        <w:rPr>
          <w:b w:val="0"/>
        </w:rPr>
        <w:t xml:space="preserve"> Vooral met scrum bijvoorbeeld is het de bedoeling wat er gedaan wordt wanneer een user story bijvoorbeeld niet af komt of wanneer die vertraging op loopt</w:t>
      </w:r>
    </w:p>
    <w:p w14:paraId="189757A6" w14:textId="77777777" w:rsidR="00A74194" w:rsidRPr="00E54059" w:rsidRDefault="00A74194" w:rsidP="003858EA"/>
    <w:p w14:paraId="010A4B7B" w14:textId="77777777" w:rsidR="00A74194" w:rsidRDefault="00A74194">
      <w:r>
        <w:br w:type="page"/>
      </w:r>
    </w:p>
    <w:p w14:paraId="02FE6ECD" w14:textId="77777777" w:rsidR="00A74194" w:rsidRDefault="00A74194" w:rsidP="00A74194">
      <w:pPr>
        <w:pStyle w:val="Kop1"/>
        <w:ind w:left="0" w:firstLine="0"/>
      </w:pPr>
      <w:bookmarkStart w:id="1579" w:name="_Toc517033996"/>
      <w:r>
        <w:lastRenderedPageBreak/>
        <w:t>Week 8 (26-3-2018)</w:t>
      </w:r>
      <w:bookmarkEnd w:id="1579"/>
    </w:p>
    <w:p w14:paraId="75ED5C07" w14:textId="77777777" w:rsidR="00A74194" w:rsidRDefault="00A74194" w:rsidP="003858EA"/>
    <w:p w14:paraId="2DF06EAB" w14:textId="77777777" w:rsidR="00A74194" w:rsidRDefault="00A74194" w:rsidP="00A74194">
      <w:pPr>
        <w:pStyle w:val="Kop2"/>
        <w:ind w:left="0" w:firstLine="0"/>
      </w:pPr>
      <w:bookmarkStart w:id="1580" w:name="_Toc517033997"/>
      <w:r>
        <w:t>Dag 36 (26-3)</w:t>
      </w:r>
      <w:bookmarkEnd w:id="1580"/>
    </w:p>
    <w:p w14:paraId="7BD2537C" w14:textId="77777777" w:rsidR="00A74194" w:rsidRDefault="00A74194" w:rsidP="003858EA">
      <w:pPr>
        <w:pStyle w:val="Style1"/>
      </w:pPr>
    </w:p>
    <w:p w14:paraId="4ED9B32F" w14:textId="77777777" w:rsidR="00A74194" w:rsidRDefault="00A74194" w:rsidP="003858EA">
      <w:pPr>
        <w:pStyle w:val="Style1"/>
      </w:pPr>
      <w:r>
        <w:t>Uitdagingen</w:t>
      </w:r>
    </w:p>
    <w:p w14:paraId="10BBE4B9" w14:textId="77777777" w:rsidR="00A74194" w:rsidRDefault="00A74194" w:rsidP="003858EA">
      <w:r>
        <w:t xml:space="preserve">Het overzetten naar de PAC en PAP tabellen. </w:t>
      </w:r>
    </w:p>
    <w:p w14:paraId="13424E19" w14:textId="77777777" w:rsidR="00A74194" w:rsidRDefault="00A74194" w:rsidP="003858EA">
      <w:pPr>
        <w:pStyle w:val="Style1"/>
      </w:pPr>
    </w:p>
    <w:p w14:paraId="71BAD418" w14:textId="77777777" w:rsidR="00A74194" w:rsidRDefault="00A74194" w:rsidP="003858EA">
      <w:pPr>
        <w:pStyle w:val="Style1"/>
      </w:pPr>
      <w:r>
        <w:t>Problemen</w:t>
      </w:r>
    </w:p>
    <w:p w14:paraId="276793B5" w14:textId="77777777" w:rsidR="00A74194" w:rsidRDefault="00A74194" w:rsidP="003858EA">
      <w:r>
        <w:t>PST naar de externe machine de T5 wil geen verbinding leggen en zal daar even hulp voor moeten vragen</w:t>
      </w:r>
    </w:p>
    <w:p w14:paraId="4B9A4B50" w14:textId="77777777" w:rsidR="00A74194" w:rsidRDefault="00A74194" w:rsidP="003858EA"/>
    <w:p w14:paraId="79481D9E" w14:textId="77777777" w:rsidR="00A74194" w:rsidRDefault="00A74194" w:rsidP="00A74194">
      <w:pPr>
        <w:pStyle w:val="Kop2"/>
        <w:ind w:left="0" w:firstLine="0"/>
      </w:pPr>
      <w:bookmarkStart w:id="1581" w:name="_Toc517033998"/>
      <w:r>
        <w:t>Dag 37 (27-3)</w:t>
      </w:r>
      <w:bookmarkEnd w:id="1581"/>
    </w:p>
    <w:p w14:paraId="5EA52345" w14:textId="77777777" w:rsidR="00A74194" w:rsidRDefault="00A74194" w:rsidP="003858EA">
      <w:pPr>
        <w:pStyle w:val="Style1"/>
      </w:pPr>
    </w:p>
    <w:p w14:paraId="0046E510" w14:textId="77777777" w:rsidR="00A74194" w:rsidRDefault="00A74194" w:rsidP="003858EA">
      <w:pPr>
        <w:pStyle w:val="Style1"/>
      </w:pPr>
      <w:r>
        <w:t>Uitdagingen</w:t>
      </w:r>
    </w:p>
    <w:p w14:paraId="3ACE45DE" w14:textId="77777777" w:rsidR="00A74194" w:rsidRDefault="00A74194" w:rsidP="003858EA">
      <w:r>
        <w:t xml:space="preserve">Het ophalen van database gegevens i.p.v. de Xml files. Dit was niet zozeer lastig, maar er was informatie die ik niet tot mijn beschikking had. </w:t>
      </w:r>
    </w:p>
    <w:p w14:paraId="165B3230" w14:textId="77777777" w:rsidR="00A74194" w:rsidRDefault="00A74194" w:rsidP="003858EA"/>
    <w:p w14:paraId="43A129D0" w14:textId="77777777" w:rsidR="00A74194" w:rsidRDefault="00A74194" w:rsidP="003858EA">
      <w:r>
        <w:t>De vorige stagiair had namelijk gebruik gemaakt van een Xml sheet om alle parameters in op te slaan, alleen hij liep stage in eind 2016 dus ongeveer anderhalf jaar geleden. Ik heb hier opheldering overgevraagd want ik kreeg niet de goede gegevens terug. Het bleek dus dat in de anderhalf jaar (2 maanden voor mijn stage begon) een gehele tabel in de database gecorrigeerd was waardoor de NU correcte data niet de vorige correcte data was.</w:t>
      </w:r>
    </w:p>
    <w:p w14:paraId="18CDEA41" w14:textId="77777777" w:rsidR="00A74194" w:rsidRDefault="00A74194" w:rsidP="003858EA">
      <w:pPr>
        <w:pStyle w:val="Style1"/>
      </w:pPr>
    </w:p>
    <w:p w14:paraId="2EA0835A" w14:textId="77777777" w:rsidR="00A74194" w:rsidRDefault="00A74194" w:rsidP="003858EA">
      <w:pPr>
        <w:pStyle w:val="Style1"/>
      </w:pPr>
      <w:r>
        <w:t>Problemen</w:t>
      </w:r>
    </w:p>
    <w:p w14:paraId="5EDBCEF6" w14:textId="77777777" w:rsidR="00A74194" w:rsidRDefault="00A74194" w:rsidP="003858EA">
      <w:r>
        <w:t>In mijn POC kan ik een opmaakdingetje niet goed krijgen. Ik wilde namelijk een animatie hebben op de achtergrond van een label.</w:t>
      </w:r>
    </w:p>
    <w:p w14:paraId="319FA735" w14:textId="77777777" w:rsidR="00A74194" w:rsidRPr="0022550A" w:rsidRDefault="00A74194" w:rsidP="003858EA"/>
    <w:p w14:paraId="54DE6F0C" w14:textId="77777777" w:rsidR="00A74194" w:rsidRPr="0022550A" w:rsidRDefault="00A74194" w:rsidP="003858EA">
      <w:r>
        <w:br w:type="page"/>
      </w:r>
    </w:p>
    <w:p w14:paraId="7457148B" w14:textId="77777777" w:rsidR="00A74194" w:rsidRDefault="00A74194" w:rsidP="00A74194">
      <w:pPr>
        <w:pStyle w:val="Kop2"/>
        <w:ind w:left="0" w:firstLine="0"/>
      </w:pPr>
      <w:bookmarkStart w:id="1582" w:name="_Toc517033999"/>
      <w:r>
        <w:lastRenderedPageBreak/>
        <w:t>Dag 38 (28-3)</w:t>
      </w:r>
      <w:bookmarkEnd w:id="1582"/>
    </w:p>
    <w:p w14:paraId="4BBC1BFF" w14:textId="77777777" w:rsidR="00A74194" w:rsidRDefault="00A74194" w:rsidP="003858EA"/>
    <w:p w14:paraId="0A8AD716" w14:textId="77777777" w:rsidR="00A74194" w:rsidRDefault="00A74194" w:rsidP="003858EA">
      <w:pPr>
        <w:pStyle w:val="Style1"/>
      </w:pPr>
      <w:r>
        <w:t>Bijzonderheden</w:t>
      </w:r>
    </w:p>
    <w:p w14:paraId="0B6A2B7B" w14:textId="77777777" w:rsidR="00A74194" w:rsidRDefault="00A74194" w:rsidP="003858EA">
      <w:r>
        <w:t>Stagebegeleider is er de rest van de week niet</w:t>
      </w:r>
    </w:p>
    <w:p w14:paraId="0312C1EA" w14:textId="77777777" w:rsidR="00A74194" w:rsidRDefault="00A74194" w:rsidP="003858EA">
      <w:pPr>
        <w:pStyle w:val="Style1"/>
      </w:pPr>
    </w:p>
    <w:p w14:paraId="01A5D247" w14:textId="77777777" w:rsidR="00A74194" w:rsidRDefault="00A74194" w:rsidP="003858EA">
      <w:pPr>
        <w:pStyle w:val="Style1"/>
      </w:pPr>
      <w:r>
        <w:t>Uitdagingen</w:t>
      </w:r>
    </w:p>
    <w:p w14:paraId="51809DF9" w14:textId="77777777" w:rsidR="00A74194" w:rsidRDefault="00A74194" w:rsidP="003858EA">
      <w:r>
        <w:t>Alle parameter gerelateerde zaken uit de applicatie halen. Dit is lastig aangezien de code heel onoverzichtelijk is, Maar er is wel een manier voor. Door te zoeken in de “basedatacommand” klasse op “Parametersheettable.xml” kan ik de plaatsen vinden waar deze gebruikt wordt. Deze werd op drie plekken gebruikt en ik heb er nu zelf een helemaal uit weten te halen.</w:t>
      </w:r>
    </w:p>
    <w:p w14:paraId="4E39426D" w14:textId="77777777" w:rsidR="00A74194" w:rsidRDefault="00A74194" w:rsidP="003858EA">
      <w:pPr>
        <w:pStyle w:val="Style1"/>
      </w:pPr>
    </w:p>
    <w:p w14:paraId="05B628B1" w14:textId="77777777" w:rsidR="00A74194" w:rsidRDefault="00A74194" w:rsidP="003858EA">
      <w:pPr>
        <w:pStyle w:val="Style1"/>
      </w:pPr>
      <w:r>
        <w:t>Problemen</w:t>
      </w:r>
    </w:p>
    <w:p w14:paraId="3843C0A7" w14:textId="77777777" w:rsidR="00A74194" w:rsidRDefault="00A74194" w:rsidP="003858EA">
      <w:r>
        <w:t>Er is enorm veel tijd besteed aan het goed krijgen van twee tabellen in de database. Dit kwam ook voornamelijk omdat collega’s en de product owner zelf er fouten in hadden zitten waardoor ik niet wist of zij of ik iets fout hadden gedaan.</w:t>
      </w:r>
    </w:p>
    <w:p w14:paraId="1A42A2E8" w14:textId="77777777" w:rsidR="00A74194" w:rsidRDefault="00A74194" w:rsidP="003858EA">
      <w:pPr>
        <w:pStyle w:val="Style1"/>
      </w:pPr>
    </w:p>
    <w:p w14:paraId="097068C3" w14:textId="77777777" w:rsidR="00A74194" w:rsidRDefault="00A74194" w:rsidP="003858EA">
      <w:pPr>
        <w:pStyle w:val="Style1"/>
      </w:pPr>
      <w:r>
        <w:t>Oplossingen</w:t>
      </w:r>
    </w:p>
    <w:p w14:paraId="386FC972" w14:textId="77777777" w:rsidR="00A74194" w:rsidRDefault="00A74194" w:rsidP="003858EA">
      <w:r>
        <w:t>Ik heb constant de persoon die de database aan heeft gepast gevraagd om mij uit te leggen waarom bepaalde dingen op een bepaalde manier in elkaar zaten. Als het antwoord hierop niet gegeven kon worden dan legde ik mijn eigen redenatie uit. Vanuit daar hebben we verschillende ideeën bedacht en die kwamen weer tot een gemeenschappelijke oplossing.</w:t>
      </w:r>
    </w:p>
    <w:p w14:paraId="338FF4A1" w14:textId="77777777" w:rsidR="00A74194" w:rsidRDefault="00A74194" w:rsidP="003858EA"/>
    <w:p w14:paraId="34A892A4" w14:textId="77777777" w:rsidR="00A74194" w:rsidRDefault="00A74194" w:rsidP="003858EA">
      <w:r>
        <w:t>Ook heb ik een opmaak dingetje verbeterd in mijn POC.</w:t>
      </w:r>
    </w:p>
    <w:p w14:paraId="420E625D" w14:textId="77777777" w:rsidR="00A74194" w:rsidRDefault="00A74194" w:rsidP="003858EA">
      <w:pPr>
        <w:pStyle w:val="Style1"/>
      </w:pPr>
    </w:p>
    <w:p w14:paraId="3CE059E2" w14:textId="77777777" w:rsidR="00A74194" w:rsidRDefault="00A74194" w:rsidP="003858EA">
      <w:pPr>
        <w:pStyle w:val="Style1"/>
      </w:pPr>
      <w:r>
        <w:t>Andere zaken</w:t>
      </w:r>
    </w:p>
    <w:p w14:paraId="05E5139D" w14:textId="77777777" w:rsidR="00A74194" w:rsidRDefault="00A74194" w:rsidP="003858EA">
      <w:r>
        <w:t>Ik heb een verjaardagsfeest waar ik zwaar de pest aan heb waar ik verplicht naar toe moet aangezien het familie is. Oftewel ik heb een werkdag van 8:00 tot 21:30.</w:t>
      </w:r>
    </w:p>
    <w:p w14:paraId="402E1FB7" w14:textId="77777777" w:rsidR="00A74194" w:rsidRPr="0022550A" w:rsidRDefault="00A74194" w:rsidP="003858EA"/>
    <w:p w14:paraId="4483735E" w14:textId="77777777" w:rsidR="00A74194" w:rsidRPr="0022550A" w:rsidRDefault="00A74194" w:rsidP="003858EA">
      <w:r>
        <w:br w:type="page"/>
      </w:r>
    </w:p>
    <w:p w14:paraId="01EDA65C" w14:textId="77777777" w:rsidR="00A74194" w:rsidRDefault="00A74194" w:rsidP="00A74194">
      <w:pPr>
        <w:pStyle w:val="Kop2"/>
        <w:ind w:left="0" w:firstLine="0"/>
      </w:pPr>
      <w:bookmarkStart w:id="1583" w:name="_Toc517034000"/>
      <w:r>
        <w:lastRenderedPageBreak/>
        <w:t>Dag 39 (29-3)</w:t>
      </w:r>
      <w:bookmarkEnd w:id="1583"/>
    </w:p>
    <w:p w14:paraId="1513B64C" w14:textId="77777777" w:rsidR="00A74194" w:rsidRDefault="00A74194" w:rsidP="003858EA">
      <w:pPr>
        <w:pStyle w:val="Style1"/>
      </w:pPr>
    </w:p>
    <w:p w14:paraId="30452ECB" w14:textId="77777777" w:rsidR="00A74194" w:rsidRDefault="00A74194" w:rsidP="003858EA">
      <w:pPr>
        <w:pStyle w:val="Style1"/>
      </w:pPr>
      <w:r>
        <w:t>Uitdagingen</w:t>
      </w:r>
    </w:p>
    <w:p w14:paraId="69210087" w14:textId="77777777" w:rsidR="00A74194" w:rsidRDefault="00A74194" w:rsidP="003858EA">
      <w:r>
        <w:t>De code is nog steeds ruk en ik probeer het een en ander te refactoren. Dan praten we nog steeds niet over architectuur verschillende, maar meer over dingen zoals parameters meegegeven met methodes die niet gebruikt worden.</w:t>
      </w:r>
    </w:p>
    <w:p w14:paraId="321E32A1" w14:textId="77777777" w:rsidR="00A74194" w:rsidRPr="0022550A" w:rsidRDefault="00A74194" w:rsidP="003858EA"/>
    <w:p w14:paraId="4B89206E" w14:textId="77777777" w:rsidR="00A74194" w:rsidRPr="0022550A" w:rsidRDefault="00A74194" w:rsidP="003858EA"/>
    <w:p w14:paraId="66AE02E9" w14:textId="77777777" w:rsidR="00A74194" w:rsidRDefault="00A74194" w:rsidP="00A74194">
      <w:pPr>
        <w:pStyle w:val="Kop2"/>
        <w:ind w:left="0" w:firstLine="0"/>
      </w:pPr>
      <w:bookmarkStart w:id="1584" w:name="_Toc517034001"/>
      <w:r>
        <w:t>Dag 40 (30-3)</w:t>
      </w:r>
      <w:bookmarkEnd w:id="1584"/>
    </w:p>
    <w:p w14:paraId="3CB29483" w14:textId="77777777" w:rsidR="00A74194" w:rsidRDefault="00A74194" w:rsidP="003858EA">
      <w:pPr>
        <w:pStyle w:val="Style1"/>
      </w:pPr>
    </w:p>
    <w:p w14:paraId="29F846B3" w14:textId="77777777" w:rsidR="00A74194" w:rsidRDefault="00A74194" w:rsidP="003858EA">
      <w:pPr>
        <w:pStyle w:val="Style1"/>
      </w:pPr>
      <w:r>
        <w:t>Uitdagingen</w:t>
      </w:r>
    </w:p>
    <w:p w14:paraId="34BD0417" w14:textId="77777777" w:rsidR="00A74194" w:rsidRDefault="00A74194" w:rsidP="003858EA">
      <w:r>
        <w:t>Ik heb voor vandaag meteen een nieuw Xml parametersheet gemaakt in mijn eigen proof of concept vooral om te kijken of dit een stuk netter en makkelijker kon. Ik was er even mee bezig maar uiteindelijk heb ik deze werkende gekregen (nog zonder database koppeling). Vooral technieken zijn uitgewerkt en er is een duidelijke MVVM structuur aanwezig.</w:t>
      </w:r>
    </w:p>
    <w:p w14:paraId="5252AFA2" w14:textId="77777777" w:rsidR="00A74194" w:rsidRDefault="00A74194" w:rsidP="003858EA">
      <w:pPr>
        <w:pStyle w:val="Style1"/>
      </w:pPr>
    </w:p>
    <w:p w14:paraId="4928CC6B" w14:textId="77777777" w:rsidR="00A74194" w:rsidRDefault="00A74194" w:rsidP="003858EA">
      <w:pPr>
        <w:pStyle w:val="Style1"/>
      </w:pPr>
      <w:r>
        <w:t>Problemen</w:t>
      </w:r>
    </w:p>
    <w:p w14:paraId="3D36F44C" w14:textId="77777777" w:rsidR="00A74194" w:rsidRDefault="00A74194" w:rsidP="003858EA">
      <w:r>
        <w:t>Het databoard waarvan ik afhankelijk ben is het niet eens geworden over een aanpassing in de database. Ik kan gewoon door met het ontwikkelen van de applicatie, maar ik moet bepaalde parameters ophalen in de database. Op het moment kan alleen alles of niets worden opgehaald en niet een geselecteerd deel.</w:t>
      </w:r>
    </w:p>
    <w:p w14:paraId="0046CFC5" w14:textId="77777777" w:rsidR="00A74194" w:rsidRDefault="00A74194" w:rsidP="003858EA">
      <w:pPr>
        <w:pStyle w:val="Style1"/>
      </w:pPr>
    </w:p>
    <w:p w14:paraId="379D68F9" w14:textId="77777777" w:rsidR="00A74194" w:rsidRDefault="00A74194" w:rsidP="003858EA">
      <w:pPr>
        <w:pStyle w:val="Style1"/>
      </w:pPr>
      <w:r>
        <w:t>Oplossingen</w:t>
      </w:r>
    </w:p>
    <w:p w14:paraId="2CD0D8F9" w14:textId="77777777" w:rsidR="00A74194" w:rsidRDefault="00A74194" w:rsidP="003858EA">
      <w:r>
        <w:t>Omdat de oplevering pas volgende week woensdag gehouden kan worden zullen nieuwe requirements pas dan opgesteld worden. Tot zolang ben ik zelf van plan om nog steeds zaken uit de applicatie na te bouwen op een goede manier. Tegelijk ontdek ik daarmee ook nieuwe vaardigheden in WPF MVVM.</w:t>
      </w:r>
    </w:p>
    <w:p w14:paraId="63209961" w14:textId="77777777" w:rsidR="00A74194" w:rsidRPr="0022550A" w:rsidRDefault="00A74194" w:rsidP="003858EA"/>
    <w:p w14:paraId="74A8FEAB" w14:textId="77777777" w:rsidR="00A74194" w:rsidRPr="0022550A" w:rsidRDefault="00A74194" w:rsidP="003858EA"/>
    <w:p w14:paraId="123EDD8F" w14:textId="77777777" w:rsidR="00A74194" w:rsidRPr="0022550A" w:rsidRDefault="00A74194" w:rsidP="003858EA"/>
    <w:p w14:paraId="10C67F1C" w14:textId="77777777" w:rsidR="00A74194" w:rsidRPr="001B76F9" w:rsidRDefault="00A74194" w:rsidP="003858EA"/>
    <w:p w14:paraId="2A070594" w14:textId="77777777" w:rsidR="00A74194" w:rsidRDefault="00A74194">
      <w:r>
        <w:br w:type="page"/>
      </w:r>
    </w:p>
    <w:p w14:paraId="6A6DBF47" w14:textId="77777777" w:rsidR="00A74194" w:rsidRDefault="00A74194" w:rsidP="00A74194">
      <w:pPr>
        <w:pStyle w:val="Kop1"/>
        <w:ind w:left="0" w:firstLine="0"/>
      </w:pPr>
      <w:bookmarkStart w:id="1585" w:name="_Toc517034002"/>
      <w:r>
        <w:lastRenderedPageBreak/>
        <w:t>Week 9 (2-4-2018)</w:t>
      </w:r>
      <w:bookmarkEnd w:id="1585"/>
    </w:p>
    <w:p w14:paraId="0F4FEFB2" w14:textId="77777777" w:rsidR="00A74194" w:rsidRDefault="00A74194" w:rsidP="003858EA"/>
    <w:p w14:paraId="08AB3E88" w14:textId="77777777" w:rsidR="00A74194" w:rsidRDefault="00A74194" w:rsidP="00A74194">
      <w:pPr>
        <w:pStyle w:val="Kop2"/>
        <w:ind w:left="0" w:firstLine="0"/>
      </w:pPr>
      <w:bookmarkStart w:id="1586" w:name="_Toc517034003"/>
      <w:r>
        <w:t>Dag 41 (3-4)</w:t>
      </w:r>
      <w:bookmarkEnd w:id="1586"/>
    </w:p>
    <w:p w14:paraId="2C8AAA18" w14:textId="77777777" w:rsidR="00A74194" w:rsidRDefault="00A74194" w:rsidP="003858EA">
      <w:pPr>
        <w:pStyle w:val="Style1"/>
      </w:pPr>
    </w:p>
    <w:p w14:paraId="5EAC2785" w14:textId="77777777" w:rsidR="00A74194" w:rsidRDefault="00A74194" w:rsidP="003858EA">
      <w:pPr>
        <w:pStyle w:val="Style1"/>
      </w:pPr>
      <w:r>
        <w:t>Uitdagingen</w:t>
      </w:r>
    </w:p>
    <w:p w14:paraId="0D74FA21" w14:textId="77777777" w:rsidR="00A74194" w:rsidRPr="007F0CBC" w:rsidRDefault="00A74194" w:rsidP="003858EA">
      <w:r w:rsidRPr="007F0CBC">
        <w:t>Ik heb zelf bugs zitten fixen die nog uit de parameter overdracht voortkwamen. Verder heb ik alvast wat voorbereidingen geplant op het tweede traject van de stage waarin de applicatie omgebouwd wordt, zodat die wel uitbreidbaar is.</w:t>
      </w:r>
    </w:p>
    <w:p w14:paraId="5BAC6B2D" w14:textId="77777777" w:rsidR="00A74194" w:rsidRDefault="00A74194" w:rsidP="003858EA">
      <w:pPr>
        <w:pStyle w:val="Style1"/>
      </w:pPr>
    </w:p>
    <w:p w14:paraId="0098771E" w14:textId="77777777" w:rsidR="00A74194" w:rsidRDefault="00A74194" w:rsidP="003858EA">
      <w:pPr>
        <w:pStyle w:val="Style1"/>
      </w:pPr>
      <w:r>
        <w:t>Problemen</w:t>
      </w:r>
    </w:p>
    <w:p w14:paraId="741E5E3C" w14:textId="77777777" w:rsidR="00A74194" w:rsidRDefault="00A74194" w:rsidP="003858EA">
      <w:r>
        <w:t>Ik kan nog steeds uit de database niet de juiste gegevens ophalen waardoor de Xml overdracht nog steeds niet compleet is.</w:t>
      </w:r>
    </w:p>
    <w:p w14:paraId="4C1227AC" w14:textId="77777777" w:rsidR="00A74194" w:rsidRDefault="00A74194" w:rsidP="003858EA"/>
    <w:p w14:paraId="6F88CADF" w14:textId="77777777" w:rsidR="00A74194" w:rsidRDefault="00A74194" w:rsidP="003858EA"/>
    <w:p w14:paraId="6DDBC199" w14:textId="77777777" w:rsidR="00A74194" w:rsidRPr="007F0CBC" w:rsidRDefault="00A74194" w:rsidP="003858EA"/>
    <w:p w14:paraId="229EFCB3" w14:textId="77777777" w:rsidR="00A74194" w:rsidRDefault="00A74194" w:rsidP="00A74194">
      <w:pPr>
        <w:pStyle w:val="Kop2"/>
        <w:ind w:left="0" w:firstLine="0"/>
      </w:pPr>
      <w:bookmarkStart w:id="1587" w:name="_Toc517034004"/>
      <w:r>
        <w:t>Dag 42 (4-4)</w:t>
      </w:r>
      <w:bookmarkEnd w:id="1587"/>
    </w:p>
    <w:p w14:paraId="48512B14" w14:textId="77777777" w:rsidR="00A74194" w:rsidRDefault="00A74194" w:rsidP="003858EA"/>
    <w:p w14:paraId="6CEE861D" w14:textId="77777777" w:rsidR="00A74194" w:rsidRDefault="00A74194" w:rsidP="003858EA">
      <w:pPr>
        <w:pStyle w:val="Style1"/>
      </w:pPr>
      <w:r>
        <w:t>Bijzonderheden</w:t>
      </w:r>
    </w:p>
    <w:p w14:paraId="159BFD4D" w14:textId="77777777" w:rsidR="00A74194" w:rsidRDefault="00A74194" w:rsidP="003858EA">
      <w:r>
        <w:t>Stagebegeleider is terug van vakantie.</w:t>
      </w:r>
    </w:p>
    <w:p w14:paraId="1C5122B4" w14:textId="77777777" w:rsidR="00A74194" w:rsidRDefault="00A74194" w:rsidP="003858EA">
      <w:r>
        <w:t>Er is vandaag een nieuwe collega bijgekomen. Hij is een schoolverlater net iets ouder dan mij denk ik. Ik moet daarom rekening houden dat zijn introductie niet ten koste zal gaan van mijn stage project.</w:t>
      </w:r>
    </w:p>
    <w:p w14:paraId="6FAD21EA" w14:textId="77777777" w:rsidR="00A74194" w:rsidRDefault="00A74194" w:rsidP="003858EA">
      <w:pPr>
        <w:pStyle w:val="Style1"/>
      </w:pPr>
    </w:p>
    <w:p w14:paraId="5FFAF5A2" w14:textId="77777777" w:rsidR="00A74194" w:rsidRDefault="00A74194" w:rsidP="003858EA">
      <w:pPr>
        <w:pStyle w:val="Style1"/>
      </w:pPr>
      <w:r>
        <w:t>Gesprekken</w:t>
      </w:r>
    </w:p>
    <w:p w14:paraId="39AE29C9" w14:textId="77777777" w:rsidR="00A74194" w:rsidRDefault="00A74194" w:rsidP="003858EA">
      <w:r>
        <w:t>Er was vandaag een heel rommelige sprintplanning. Dit kwam vooral omdat er weer heel inhoudelijk werd ingegaan op sommige sprintdoelen waaronder een paar problemen die voortkwamen uit mijn opdracht.</w:t>
      </w:r>
    </w:p>
    <w:p w14:paraId="6985C701" w14:textId="77777777" w:rsidR="00A74194" w:rsidRDefault="00A74194" w:rsidP="003858EA">
      <w:pPr>
        <w:pStyle w:val="Style1"/>
      </w:pPr>
    </w:p>
    <w:p w14:paraId="4C305A0A" w14:textId="77777777" w:rsidR="00A74194" w:rsidRDefault="00A74194" w:rsidP="003858EA">
      <w:pPr>
        <w:pStyle w:val="Style1"/>
      </w:pPr>
      <w:r>
        <w:t>Uitdagingen</w:t>
      </w:r>
    </w:p>
    <w:p w14:paraId="75FB01F4" w14:textId="77777777" w:rsidR="00A74194" w:rsidRDefault="00A74194" w:rsidP="003858EA">
      <w:r>
        <w:t>Volgens mij moest ik op het begin van het project niets te maken krijgen met de database. Op het moment is het namelijk een heel probleem. Ik heb zelf verschillende oplossingen bedacht die enigszins “future proof” zijn maar die worden voor zo ver ik weet niet goed gekeurd.</w:t>
      </w:r>
    </w:p>
    <w:p w14:paraId="3986E30E" w14:textId="77777777" w:rsidR="00A74194" w:rsidRDefault="00A74194" w:rsidP="003858EA"/>
    <w:p w14:paraId="06C15BD8" w14:textId="77777777" w:rsidR="00A74194" w:rsidRDefault="00A74194" w:rsidP="003858EA">
      <w:r>
        <w:t>Ik zit nu een groot deel van mijn tijd te besteden om die configuratie helemaal werkende te krijgen met de database.</w:t>
      </w:r>
    </w:p>
    <w:p w14:paraId="42ED1315" w14:textId="77777777" w:rsidR="00A74194" w:rsidRDefault="00A74194" w:rsidP="003858EA">
      <w:pPr>
        <w:pStyle w:val="Style1"/>
      </w:pPr>
    </w:p>
    <w:p w14:paraId="1C01ED84" w14:textId="77777777" w:rsidR="00A74194" w:rsidRDefault="00A74194" w:rsidP="003858EA">
      <w:pPr>
        <w:pStyle w:val="Style1"/>
      </w:pPr>
      <w:r>
        <w:t>Problemen</w:t>
      </w:r>
    </w:p>
    <w:p w14:paraId="11018F1D" w14:textId="77777777" w:rsidR="00A74194" w:rsidRDefault="00A74194" w:rsidP="003858EA">
      <w:r>
        <w:t>Vandaag is nog steeds de knoop niet doorgehakt over wat er precies gedaan moet worden met de database.</w:t>
      </w:r>
    </w:p>
    <w:p w14:paraId="03DBFAD2" w14:textId="77777777" w:rsidR="00A74194" w:rsidRPr="003C54FD" w:rsidRDefault="00A74194" w:rsidP="003858EA">
      <w:pPr>
        <w:rPr>
          <w:rFonts w:eastAsiaTheme="minorHAnsi" w:cstheme="minorBidi"/>
          <w:b/>
          <w:sz w:val="24"/>
          <w:lang w:eastAsia="en-US"/>
        </w:rPr>
      </w:pPr>
      <w:r>
        <w:rPr>
          <w:rFonts w:eastAsiaTheme="minorHAnsi" w:cstheme="minorBidi"/>
          <w:b/>
          <w:sz w:val="24"/>
          <w:lang w:eastAsia="en-US"/>
        </w:rPr>
        <w:br w:type="page"/>
      </w:r>
    </w:p>
    <w:p w14:paraId="2931EF01" w14:textId="77777777" w:rsidR="00A74194" w:rsidRDefault="00A74194" w:rsidP="00A74194">
      <w:pPr>
        <w:pStyle w:val="Kop2"/>
        <w:ind w:left="0" w:firstLine="0"/>
      </w:pPr>
      <w:bookmarkStart w:id="1588" w:name="_Toc517034005"/>
      <w:r>
        <w:lastRenderedPageBreak/>
        <w:t>Dag 43 (5-4)</w:t>
      </w:r>
      <w:bookmarkEnd w:id="1588"/>
    </w:p>
    <w:p w14:paraId="7BAAD359" w14:textId="77777777" w:rsidR="00A74194" w:rsidRDefault="00A74194" w:rsidP="003858EA">
      <w:pPr>
        <w:pStyle w:val="Style1"/>
      </w:pPr>
    </w:p>
    <w:p w14:paraId="637B034D" w14:textId="77777777" w:rsidR="00A74194" w:rsidRDefault="00A74194" w:rsidP="003858EA">
      <w:pPr>
        <w:pStyle w:val="Style1"/>
      </w:pPr>
      <w:r>
        <w:t>Uitdagingen</w:t>
      </w:r>
    </w:p>
    <w:p w14:paraId="013A987D" w14:textId="77777777" w:rsidR="00A74194" w:rsidRPr="001F33BF" w:rsidRDefault="00A74194" w:rsidP="003858EA">
      <w:pPr>
        <w:pStyle w:val="Style1"/>
        <w:rPr>
          <w:b w:val="0"/>
        </w:rPr>
      </w:pPr>
      <w:r w:rsidRPr="001F33BF">
        <w:rPr>
          <w:b w:val="0"/>
        </w:rPr>
        <w:t>Bugs fixen en een future proof database ontwerp bedenken.</w:t>
      </w:r>
      <w:r>
        <w:rPr>
          <w:b w:val="0"/>
        </w:rPr>
        <w:t xml:space="preserve"> Verder heb ik een paar technieken gebruikt exclusief voor enterprise architect met wat hulp van collega’s zodat ik gemakkelijk een database diagram kon implementeren.</w:t>
      </w:r>
    </w:p>
    <w:p w14:paraId="3FF89C06" w14:textId="77777777" w:rsidR="00A74194" w:rsidRDefault="00A74194" w:rsidP="003858EA">
      <w:pPr>
        <w:pStyle w:val="Style1"/>
      </w:pPr>
    </w:p>
    <w:p w14:paraId="3F8656E4" w14:textId="77777777" w:rsidR="00A74194" w:rsidRDefault="00A74194" w:rsidP="003858EA">
      <w:pPr>
        <w:pStyle w:val="Style1"/>
      </w:pPr>
      <w:r>
        <w:t>Problemen</w:t>
      </w:r>
    </w:p>
    <w:p w14:paraId="1FC03D6D" w14:textId="77777777" w:rsidR="00A74194" w:rsidRPr="001F33BF" w:rsidRDefault="00A74194" w:rsidP="003858EA">
      <w:pPr>
        <w:pStyle w:val="Style1"/>
        <w:rPr>
          <w:b w:val="0"/>
        </w:rPr>
      </w:pPr>
      <w:r w:rsidRPr="001F33BF">
        <w:rPr>
          <w:b w:val="0"/>
        </w:rPr>
        <w:t>Nog geen keuze voor een database ontwerp.</w:t>
      </w:r>
    </w:p>
    <w:p w14:paraId="2D0134D9" w14:textId="77777777" w:rsidR="00A74194" w:rsidRDefault="00A74194" w:rsidP="003858EA">
      <w:pPr>
        <w:pStyle w:val="Style1"/>
      </w:pPr>
    </w:p>
    <w:p w14:paraId="22552FCB" w14:textId="77777777" w:rsidR="00A74194" w:rsidRDefault="00A74194" w:rsidP="00A74194">
      <w:pPr>
        <w:pStyle w:val="Kop2"/>
        <w:ind w:left="0" w:firstLine="0"/>
      </w:pPr>
      <w:bookmarkStart w:id="1589" w:name="_Toc517034006"/>
      <w:r>
        <w:t>Dag 44 (6-4)</w:t>
      </w:r>
      <w:bookmarkEnd w:id="1589"/>
    </w:p>
    <w:p w14:paraId="391732BF" w14:textId="77777777" w:rsidR="00A74194" w:rsidRDefault="00A74194" w:rsidP="003858EA">
      <w:pPr>
        <w:pStyle w:val="Style1"/>
      </w:pPr>
    </w:p>
    <w:p w14:paraId="4A02A579" w14:textId="77777777" w:rsidR="00A74194" w:rsidRDefault="00A74194" w:rsidP="003858EA">
      <w:pPr>
        <w:pStyle w:val="Style1"/>
      </w:pPr>
      <w:r>
        <w:t>Gesprekken</w:t>
      </w:r>
    </w:p>
    <w:p w14:paraId="6292F5DC" w14:textId="77777777" w:rsidR="00A74194" w:rsidRDefault="00A74194" w:rsidP="003858EA">
      <w:r>
        <w:t>Database board meeting. Uiteindelijk hebben we geen oplossing bedacht, maar we gaan even van de functionaliteit uit die ik zou kunnen bereiken met het huidige model. Dus ik mag op het moment fouten erin laten en mag bij een grotere meeting mijn eigen oplossing voorstellen.</w:t>
      </w:r>
    </w:p>
    <w:p w14:paraId="3AEEF022" w14:textId="77777777" w:rsidR="00A74194" w:rsidRDefault="00A74194" w:rsidP="003858EA"/>
    <w:p w14:paraId="7B7F21D0" w14:textId="77777777" w:rsidR="00A74194" w:rsidRDefault="00A74194" w:rsidP="003858EA">
      <w:r>
        <w:t>Verder hebben we vast gesteld in de meeting met de eindgebruikers dat ik me voor nu vooral focus op het afronden van de eerste fase van het project.</w:t>
      </w:r>
    </w:p>
    <w:p w14:paraId="5741241E" w14:textId="77777777" w:rsidR="00A74194" w:rsidRDefault="00A74194" w:rsidP="003858EA">
      <w:pPr>
        <w:pStyle w:val="Style1"/>
      </w:pPr>
    </w:p>
    <w:p w14:paraId="791380F7" w14:textId="77777777" w:rsidR="00A74194" w:rsidRDefault="00A74194" w:rsidP="003858EA">
      <w:pPr>
        <w:pStyle w:val="Style1"/>
      </w:pPr>
      <w:r>
        <w:t>Uitdagingen</w:t>
      </w:r>
    </w:p>
    <w:p w14:paraId="7C477D69" w14:textId="77777777" w:rsidR="00A74194" w:rsidRDefault="00A74194" w:rsidP="003858EA">
      <w:r>
        <w:t>Een opzet bedenken van hoe ik een acceptatie testplan en handleiding ga bedenken van de huidige applicatie. Dit is meer een uitdaging voor volgende week, maar ik wil alvast een begin maken vandaag.</w:t>
      </w:r>
    </w:p>
    <w:p w14:paraId="5DA324BF" w14:textId="77777777" w:rsidR="00A74194" w:rsidRDefault="00A74194" w:rsidP="003858EA">
      <w:pPr>
        <w:pStyle w:val="Style1"/>
      </w:pPr>
    </w:p>
    <w:p w14:paraId="56C59A1D" w14:textId="77777777" w:rsidR="00A74194" w:rsidRDefault="00A74194" w:rsidP="003858EA">
      <w:pPr>
        <w:pStyle w:val="Style1"/>
      </w:pPr>
      <w:r>
        <w:t>Oplossingen</w:t>
      </w:r>
    </w:p>
    <w:p w14:paraId="75B6257F" w14:textId="77777777" w:rsidR="00A74194" w:rsidRDefault="00A74194" w:rsidP="003858EA">
      <w:r>
        <w:t>Ik hoef me geen zorgen te maken over de database aangezien we dit om de week even zullen bespreken en als de applicatie aangepast moet worden afhankelijk van een nieuw database ontwerp dan zal ik hier tijd voor krijgen.</w:t>
      </w:r>
    </w:p>
    <w:p w14:paraId="67C9669B" w14:textId="77777777" w:rsidR="00A74194" w:rsidRDefault="00A74194" w:rsidP="003858EA">
      <w:pPr>
        <w:pStyle w:val="Style1"/>
      </w:pPr>
    </w:p>
    <w:p w14:paraId="347230AF" w14:textId="77777777" w:rsidR="00A74194" w:rsidRDefault="00A74194">
      <w:pPr>
        <w:rPr>
          <w:rFonts w:ascii="Cambria" w:eastAsiaTheme="minorHAnsi" w:hAnsi="Cambria" w:cstheme="minorBidi"/>
          <w:b/>
          <w:color w:val="365F91" w:themeColor="accent1" w:themeShade="BF"/>
          <w:sz w:val="24"/>
          <w:lang w:eastAsia="en-US"/>
        </w:rPr>
      </w:pPr>
      <w:r>
        <w:rPr>
          <w:rFonts w:ascii="Cambria" w:eastAsiaTheme="minorHAnsi" w:hAnsi="Cambria" w:cstheme="minorBidi"/>
          <w:b/>
          <w:color w:val="365F91" w:themeColor="accent1" w:themeShade="BF"/>
          <w:sz w:val="24"/>
          <w:lang w:eastAsia="en-US"/>
        </w:rPr>
        <w:br w:type="page"/>
      </w:r>
    </w:p>
    <w:p w14:paraId="1BC28464" w14:textId="77777777" w:rsidR="00A74194" w:rsidRDefault="00A74194" w:rsidP="00A74194">
      <w:pPr>
        <w:pStyle w:val="Kop1"/>
        <w:ind w:left="0" w:firstLine="0"/>
      </w:pPr>
      <w:bookmarkStart w:id="1590" w:name="_Toc517034007"/>
      <w:r>
        <w:lastRenderedPageBreak/>
        <w:t>Week 10 (9-4-2018)</w:t>
      </w:r>
      <w:bookmarkEnd w:id="1590"/>
    </w:p>
    <w:p w14:paraId="105DA980" w14:textId="77777777" w:rsidR="00A74194" w:rsidRDefault="00A74194" w:rsidP="003858EA">
      <w:pPr>
        <w:rPr>
          <w:rFonts w:ascii="Cambria" w:eastAsiaTheme="minorHAnsi" w:hAnsi="Cambria" w:cstheme="minorBidi"/>
          <w:b/>
          <w:color w:val="365F91" w:themeColor="accent1" w:themeShade="BF"/>
          <w:sz w:val="24"/>
          <w:lang w:eastAsia="en-US"/>
        </w:rPr>
      </w:pPr>
    </w:p>
    <w:p w14:paraId="743C5DAD" w14:textId="77777777" w:rsidR="00A74194" w:rsidRDefault="00A74194" w:rsidP="00A74194">
      <w:pPr>
        <w:pStyle w:val="Kop2"/>
        <w:ind w:left="0" w:firstLine="0"/>
      </w:pPr>
      <w:bookmarkStart w:id="1591" w:name="_Toc517034008"/>
      <w:r>
        <w:t>Dag 45 (9-4)</w:t>
      </w:r>
      <w:bookmarkEnd w:id="1591"/>
    </w:p>
    <w:p w14:paraId="4AE2AF4E" w14:textId="77777777" w:rsidR="00A74194" w:rsidRDefault="00A74194" w:rsidP="003858EA">
      <w:pPr>
        <w:pStyle w:val="Style1"/>
      </w:pPr>
    </w:p>
    <w:p w14:paraId="756C2E1B" w14:textId="77777777" w:rsidR="00A74194" w:rsidRDefault="00A74194" w:rsidP="003858EA">
      <w:pPr>
        <w:pStyle w:val="Style1"/>
      </w:pPr>
      <w:r>
        <w:t>Uitdagingen</w:t>
      </w:r>
    </w:p>
    <w:p w14:paraId="5231BBCB" w14:textId="77777777" w:rsidR="00A74194" w:rsidRDefault="00A74194" w:rsidP="003858EA">
      <w:r>
        <w:t>Deze week is het vooral de bedoeling om enkele zaken af te ronden en er voor te zorgen dat er iets van een degelijke documentatie is.</w:t>
      </w:r>
    </w:p>
    <w:p w14:paraId="58FE297F" w14:textId="77777777" w:rsidR="00A74194" w:rsidRDefault="00A74194" w:rsidP="003858EA"/>
    <w:p w14:paraId="298AC34E" w14:textId="77777777" w:rsidR="00A74194" w:rsidRDefault="00A74194" w:rsidP="003858EA">
      <w:r>
        <w:t>Ik ben begonnen met een testplan te maken, maar voordat dat gedaan kon worden moest ik eerst vaststellen op welke functionaliteiten ik eigenlijk moest testen. Ik heb daarom voor mezelf een zo goed mogelijk lijstje opgesteld van welke functionaliteiten erin moeten komen</w:t>
      </w:r>
    </w:p>
    <w:p w14:paraId="4B735CD4" w14:textId="77777777" w:rsidR="00A74194" w:rsidRDefault="00A74194" w:rsidP="003858EA"/>
    <w:p w14:paraId="23BD1486" w14:textId="77777777" w:rsidR="00A74194" w:rsidRDefault="00A74194" w:rsidP="003858EA">
      <w:r>
        <w:t>“Ik heb om een functionaliteiten lijst gevraagd, maar er werd gezegd dat ik hier zelf achter zou kunnen komen door de applicatie te gebruiken. Ik had met een collega’s hier over gesproken in de pauze en volgens hem weten de stagebegeleider en de product owner zelf niet eens welke functionaliteiten erin zitten”</w:t>
      </w:r>
    </w:p>
    <w:p w14:paraId="27C9148D" w14:textId="77777777" w:rsidR="00A74194" w:rsidRDefault="00A74194" w:rsidP="003858EA"/>
    <w:p w14:paraId="68261DB7" w14:textId="77777777" w:rsidR="00A74194" w:rsidRDefault="00A74194" w:rsidP="003858EA">
      <w:r>
        <w:t>Daarna ben ik begonnen met verschillende testcases te schrijven. Ik heb zelf besloten om vooral de belangrijkste functionaliteiten te testen en om wat steekproeven te houden aangezien ik anders deze week niet meer aan al mijn taken toe kom.</w:t>
      </w:r>
    </w:p>
    <w:p w14:paraId="194EF409" w14:textId="77777777" w:rsidR="00A74194" w:rsidRDefault="00A74194" w:rsidP="003858EA">
      <w:pPr>
        <w:pStyle w:val="Style1"/>
      </w:pPr>
    </w:p>
    <w:p w14:paraId="04F4CF18" w14:textId="77777777" w:rsidR="00A74194" w:rsidRDefault="00A74194" w:rsidP="003858EA">
      <w:pPr>
        <w:pStyle w:val="Style1"/>
      </w:pPr>
      <w:r>
        <w:t>Problemen</w:t>
      </w:r>
    </w:p>
    <w:p w14:paraId="3EB98CAF" w14:textId="77777777" w:rsidR="00A74194" w:rsidRDefault="00A74194" w:rsidP="003858EA">
      <w:r>
        <w:t>Het probleem was vooral zoals hierboven beschreven dat ik zelf maar moest uitzoeken welke functionaliteiten in de applicatie voorkomen. Dit heeft me nogal wat tijd gekost aangezien ik de applicatie heel gemakkelijk stuk kan maken.</w:t>
      </w:r>
    </w:p>
    <w:p w14:paraId="6F56DB8E" w14:textId="77777777" w:rsidR="00A74194" w:rsidRDefault="00A74194" w:rsidP="003858EA">
      <w:pPr>
        <w:pStyle w:val="Style1"/>
      </w:pPr>
    </w:p>
    <w:p w14:paraId="7231C973" w14:textId="77777777" w:rsidR="00A74194" w:rsidRDefault="00A74194" w:rsidP="003858EA">
      <w:pPr>
        <w:pStyle w:val="Style1"/>
      </w:pPr>
      <w:r>
        <w:t>Oplossingen</w:t>
      </w:r>
    </w:p>
    <w:p w14:paraId="7B0A2C25" w14:textId="77777777" w:rsidR="00A74194" w:rsidRDefault="00A74194" w:rsidP="003858EA">
      <w:r>
        <w:t>Omdat een geheel testplan maken enorm lang duurt en ik zelf geen idee heb van welke functionaliteiten er allemaal in de applicatie huizen heb ik besloten om vooral de meest belangrijke dingen te testen en een paar steekproeven te houden daarop.</w:t>
      </w:r>
    </w:p>
    <w:p w14:paraId="504C92E2" w14:textId="77777777" w:rsidR="00A74194" w:rsidRDefault="00A74194" w:rsidP="003858EA">
      <w:pPr>
        <w:pStyle w:val="Style1"/>
      </w:pPr>
    </w:p>
    <w:p w14:paraId="24ABC34B" w14:textId="77777777" w:rsidR="00A74194" w:rsidRDefault="00A74194" w:rsidP="00A74194">
      <w:pPr>
        <w:pStyle w:val="Kop2"/>
        <w:ind w:left="0" w:firstLine="0"/>
      </w:pPr>
      <w:bookmarkStart w:id="1592" w:name="_Toc517034009"/>
      <w:r>
        <w:t>Dag 46 (10-4)</w:t>
      </w:r>
      <w:bookmarkEnd w:id="1592"/>
    </w:p>
    <w:p w14:paraId="6C6FC9E4" w14:textId="77777777" w:rsidR="00A74194" w:rsidRDefault="00A74194" w:rsidP="003858EA">
      <w:pPr>
        <w:pStyle w:val="Style1"/>
      </w:pPr>
    </w:p>
    <w:p w14:paraId="17A13222" w14:textId="77777777" w:rsidR="00A74194" w:rsidRDefault="00A74194" w:rsidP="003858EA">
      <w:pPr>
        <w:pStyle w:val="Style1"/>
      </w:pPr>
      <w:r>
        <w:t>Uitdagingen</w:t>
      </w:r>
    </w:p>
    <w:p w14:paraId="1E0CF109" w14:textId="77777777" w:rsidR="00A74194" w:rsidRDefault="00A74194" w:rsidP="003858EA">
      <w:r>
        <w:t>Vandaag was ik de hele dag bezig het testplan verder af te maken.</w:t>
      </w:r>
    </w:p>
    <w:p w14:paraId="71879FF6" w14:textId="77777777" w:rsidR="00A74194" w:rsidRPr="000C7114" w:rsidRDefault="00A74194" w:rsidP="003858EA">
      <w:pPr>
        <w:rPr>
          <w:rFonts w:eastAsiaTheme="minorHAnsi" w:cstheme="minorBidi"/>
          <w:b/>
          <w:sz w:val="24"/>
          <w:lang w:eastAsia="en-US"/>
        </w:rPr>
      </w:pPr>
      <w:r>
        <w:br w:type="page"/>
      </w:r>
    </w:p>
    <w:p w14:paraId="7B109B52" w14:textId="77777777" w:rsidR="00A74194" w:rsidRDefault="00A74194" w:rsidP="00A74194">
      <w:pPr>
        <w:pStyle w:val="Kop2"/>
        <w:ind w:left="0" w:firstLine="0"/>
      </w:pPr>
      <w:bookmarkStart w:id="1593" w:name="_Toc517034010"/>
      <w:r>
        <w:lastRenderedPageBreak/>
        <w:t>Dag 47 (11-4)</w:t>
      </w:r>
      <w:bookmarkEnd w:id="1593"/>
    </w:p>
    <w:p w14:paraId="47239BD7" w14:textId="77777777" w:rsidR="00A74194" w:rsidRDefault="00A74194" w:rsidP="003858EA">
      <w:pPr>
        <w:pStyle w:val="Style1"/>
      </w:pPr>
    </w:p>
    <w:p w14:paraId="3C1E551B" w14:textId="77777777" w:rsidR="00A74194" w:rsidRDefault="00A74194" w:rsidP="003858EA">
      <w:pPr>
        <w:pStyle w:val="Style1"/>
      </w:pPr>
      <w:r>
        <w:t>Gesprekken</w:t>
      </w:r>
    </w:p>
    <w:p w14:paraId="72B3CA04" w14:textId="77777777" w:rsidR="00A74194" w:rsidRPr="000273B6" w:rsidRDefault="00A74194" w:rsidP="003858EA">
      <w:r w:rsidRPr="000273B6">
        <w:t>In de stand-up heb ik</w:t>
      </w:r>
      <w:r>
        <w:t xml:space="preserve"> heel even kort mijn klachten gedeeld met de begeleider. Ik kreeg uiteindelijk helemaal geen voorstel van hoe ik de zaken aan mocht pakken. Hij vond alleen het happiness cijfer (cijfer dat aangeeft hoe tevreden jij bent als persoon over de afgelopen sprint. Dit cijfer ligt tussen de 0 - 5) belangrijk. Bij mij is het op dit moment een 2.</w:t>
      </w:r>
    </w:p>
    <w:p w14:paraId="7659FA27" w14:textId="77777777" w:rsidR="00A74194" w:rsidRPr="000273B6" w:rsidRDefault="00A74194" w:rsidP="003858EA">
      <w:pPr>
        <w:pStyle w:val="Style1"/>
      </w:pPr>
    </w:p>
    <w:p w14:paraId="74DEB05D" w14:textId="77777777" w:rsidR="00A74194" w:rsidRDefault="00A74194" w:rsidP="003858EA">
      <w:pPr>
        <w:pStyle w:val="Style1"/>
      </w:pPr>
      <w:r>
        <w:t>Uitdagingen</w:t>
      </w:r>
    </w:p>
    <w:p w14:paraId="1E20C5EA" w14:textId="77777777" w:rsidR="00A74194" w:rsidRDefault="00A74194" w:rsidP="003858EA">
      <w:r>
        <w:t>De enige grote uitdaging is om mensen ervan te overtuigen dat de huidige applicatie snel opnieuw gebouwd kan worden of in ieder geval deels, want er zit nu helemaal geen schot in de zaak.</w:t>
      </w:r>
    </w:p>
    <w:p w14:paraId="6A556BA9" w14:textId="77777777" w:rsidR="00A74194" w:rsidRDefault="00A74194" w:rsidP="003858EA">
      <w:pPr>
        <w:pStyle w:val="Style1"/>
      </w:pPr>
    </w:p>
    <w:p w14:paraId="6A102170" w14:textId="77777777" w:rsidR="00A74194" w:rsidRDefault="00A74194" w:rsidP="003858EA">
      <w:pPr>
        <w:pStyle w:val="Style1"/>
      </w:pPr>
      <w:r>
        <w:t>Problemen</w:t>
      </w:r>
    </w:p>
    <w:p w14:paraId="07DFA6E0" w14:textId="77777777" w:rsidR="00A74194" w:rsidRDefault="00A74194" w:rsidP="003858EA">
      <w:r>
        <w:t xml:space="preserve">Ik verveel mezelf vooral. Ik heb al een paar keer aangegeven dat ik de applicatie opnieuw wil bouwen, maar ik krijg hier keer op keer de kans niet voor en als dit zo meteen weer niet gebeurt dan vrees ik dat mijn stage niets opgeleverd. Ik heb zelf namelijk nog helemaal niets geleerd op het gebied van programmeer kennis (behalve wat ik mezelf heb aangeleerd). </w:t>
      </w:r>
    </w:p>
    <w:p w14:paraId="2A11830B" w14:textId="77777777" w:rsidR="00A74194" w:rsidRDefault="00A74194" w:rsidP="003858EA">
      <w:r>
        <w:t>Zo’n beetje alle collega’s zeggen dat ik veel beter opnieuw kan beginnen, maar ik krijg hier keer op keer helemaal geen toestemming voor. Dit betekend dus dat ik niks aan mijn stage heb gehad</w:t>
      </w:r>
    </w:p>
    <w:p w14:paraId="7CDD0227" w14:textId="77777777" w:rsidR="00A74194" w:rsidRDefault="00A74194" w:rsidP="003858EA"/>
    <w:p w14:paraId="45A8851C" w14:textId="77777777" w:rsidR="00A74194" w:rsidRDefault="00A74194" w:rsidP="003858EA">
      <w:r>
        <w:t>Dingen die ik tot nu toe geleerd heb zijn:</w:t>
      </w:r>
    </w:p>
    <w:p w14:paraId="6D074F39" w14:textId="77777777" w:rsidR="00A74194" w:rsidRDefault="00A74194" w:rsidP="00A74194">
      <w:pPr>
        <w:pStyle w:val="Lijstalinea"/>
        <w:numPr>
          <w:ilvl w:val="0"/>
          <w:numId w:val="154"/>
        </w:numPr>
      </w:pPr>
      <w:r>
        <w:t>Kies geen stage waarbij je moet doorbouwen op het project van de ander wanneer je de code nog niet hebt gezien</w:t>
      </w:r>
    </w:p>
    <w:p w14:paraId="4C77258F" w14:textId="77777777" w:rsidR="00A74194" w:rsidRDefault="00A74194" w:rsidP="00A74194">
      <w:pPr>
        <w:pStyle w:val="Lijstalinea"/>
        <w:numPr>
          <w:ilvl w:val="0"/>
          <w:numId w:val="154"/>
        </w:numPr>
      </w:pPr>
      <w:r>
        <w:t>Dit bedrijf heeft geen rekening gehouden met de daadwerkelijke ontwikkeling van de stagiair. (nieuwe technieken of bedrijfskundige zaken)</w:t>
      </w:r>
    </w:p>
    <w:p w14:paraId="11E8AF80" w14:textId="77777777" w:rsidR="00A74194" w:rsidRDefault="00A74194" w:rsidP="00A74194">
      <w:pPr>
        <w:pStyle w:val="Lijstalinea"/>
        <w:numPr>
          <w:ilvl w:val="0"/>
          <w:numId w:val="154"/>
        </w:numPr>
      </w:pPr>
      <w:r>
        <w:t>Ik ben nu wel goed geworden in het opsporen en beredeneren van fouten</w:t>
      </w:r>
    </w:p>
    <w:p w14:paraId="26A17F18" w14:textId="77777777" w:rsidR="00A74194" w:rsidRDefault="00A74194" w:rsidP="003858EA">
      <w:pPr>
        <w:pStyle w:val="Style1"/>
        <w:rPr>
          <w:rFonts w:eastAsia="Times New Roman" w:cs="Times New Roman"/>
          <w:b w:val="0"/>
          <w:sz w:val="22"/>
          <w:lang w:eastAsia="nl-NL"/>
        </w:rPr>
      </w:pPr>
    </w:p>
    <w:p w14:paraId="1C957B09" w14:textId="77777777" w:rsidR="00A74194" w:rsidRDefault="00A74194" w:rsidP="003858EA">
      <w:r>
        <w:t>De meeste dingen van dit semester tot nu toe heb ik mezelf aangeleerd.</w:t>
      </w:r>
    </w:p>
    <w:p w14:paraId="2D9DCE67" w14:textId="77777777" w:rsidR="00A74194" w:rsidRDefault="00A74194" w:rsidP="003858EA"/>
    <w:p w14:paraId="1A041FDC" w14:textId="77777777" w:rsidR="00A74194" w:rsidRDefault="00A74194" w:rsidP="003858EA">
      <w:r>
        <w:t>Ik ben ook vandaag tot de conclusie gekomen dat de productowner niet weet wat hij wil. Verder worden er dingen voorgezegd die ik liever zelf wilde uitzoeken en dingen die ik wil weten kan ik geen antwoord op krijgen.</w:t>
      </w:r>
    </w:p>
    <w:p w14:paraId="2B46F79E" w14:textId="77777777" w:rsidR="00A74194" w:rsidRDefault="00A74194" w:rsidP="003858EA">
      <w:pPr>
        <w:pStyle w:val="Style1"/>
      </w:pPr>
    </w:p>
    <w:p w14:paraId="5C9620D1" w14:textId="77777777" w:rsidR="00A74194" w:rsidRDefault="00A74194" w:rsidP="003858EA">
      <w:pPr>
        <w:pStyle w:val="Style1"/>
      </w:pPr>
      <w:r>
        <w:t>Oplossingen</w:t>
      </w:r>
    </w:p>
    <w:p w14:paraId="0675E984" w14:textId="77777777" w:rsidR="00A74194" w:rsidRDefault="00A74194" w:rsidP="003858EA">
      <w:r>
        <w:t>Een mogelijke oplossing voor het probleem is dat ik gewoon opnieuw mag beginnen met een GOEDE basis. Hier heeft het bedrijf op de lange termijn VEEL meer aan.</w:t>
      </w:r>
    </w:p>
    <w:p w14:paraId="748C1C88" w14:textId="77777777" w:rsidR="00A74194" w:rsidRDefault="00A74194" w:rsidP="003858EA">
      <w:pPr>
        <w:pStyle w:val="Style1"/>
      </w:pPr>
    </w:p>
    <w:p w14:paraId="3E2F745C" w14:textId="77777777" w:rsidR="00A74194" w:rsidRDefault="00A74194" w:rsidP="003858EA">
      <w:pPr>
        <w:pStyle w:val="Style1"/>
      </w:pPr>
      <w:r>
        <w:t>Andere zaken</w:t>
      </w:r>
    </w:p>
    <w:p w14:paraId="3D8FB714" w14:textId="77777777" w:rsidR="00A74194" w:rsidRDefault="00A74194" w:rsidP="003858EA">
      <w:r>
        <w:t>Ik ben het vandaag nogal zat dus ik heb mezelf niet echt aan het sprintdoel gehouden aangezien ik zelf ook nog wat wilde leren.</w:t>
      </w:r>
    </w:p>
    <w:p w14:paraId="4D6F42F2" w14:textId="77777777" w:rsidR="00A74194" w:rsidRDefault="00A74194" w:rsidP="003858EA">
      <w:pPr>
        <w:pStyle w:val="Style1"/>
      </w:pPr>
    </w:p>
    <w:p w14:paraId="40681F19" w14:textId="77777777" w:rsidR="00A74194" w:rsidRDefault="00A74194" w:rsidP="003858EA">
      <w:pPr>
        <w:pStyle w:val="Style1"/>
      </w:pPr>
    </w:p>
    <w:p w14:paraId="757DCC1C" w14:textId="77777777" w:rsidR="00A74194" w:rsidRDefault="00A74194">
      <w:pPr>
        <w:rPr>
          <w:rFonts w:eastAsiaTheme="minorHAnsi" w:cstheme="minorBidi"/>
          <w:b/>
          <w:sz w:val="24"/>
          <w:lang w:eastAsia="en-US"/>
        </w:rPr>
      </w:pPr>
      <w:r>
        <w:br w:type="page"/>
      </w:r>
    </w:p>
    <w:p w14:paraId="760C39B1" w14:textId="77777777" w:rsidR="00A74194" w:rsidRDefault="00A74194" w:rsidP="003858EA">
      <w:pPr>
        <w:pStyle w:val="Style1"/>
      </w:pPr>
    </w:p>
    <w:p w14:paraId="4E0E2E51" w14:textId="77777777" w:rsidR="00A74194" w:rsidRDefault="00A74194" w:rsidP="00A74194">
      <w:pPr>
        <w:pStyle w:val="Kop2"/>
        <w:ind w:left="0" w:firstLine="0"/>
      </w:pPr>
      <w:bookmarkStart w:id="1594" w:name="_Toc517034011"/>
      <w:r>
        <w:t>Dag 48 (12-4)</w:t>
      </w:r>
      <w:bookmarkEnd w:id="1594"/>
    </w:p>
    <w:p w14:paraId="1113AC60" w14:textId="77777777" w:rsidR="00A74194" w:rsidRDefault="00A74194" w:rsidP="003858EA">
      <w:pPr>
        <w:pStyle w:val="Style1"/>
      </w:pPr>
    </w:p>
    <w:p w14:paraId="3AC89546" w14:textId="77777777" w:rsidR="00A74194" w:rsidRDefault="00A74194" w:rsidP="003858EA">
      <w:pPr>
        <w:pStyle w:val="Style1"/>
      </w:pPr>
      <w:r>
        <w:t>Uitdagingen</w:t>
      </w:r>
    </w:p>
    <w:p w14:paraId="3C137353" w14:textId="77777777" w:rsidR="00A74194" w:rsidRDefault="00A74194" w:rsidP="003858EA">
      <w:r>
        <w:t>Verder werken aan de handleiding. Dit duurde lager dan gedacht. Ik wilde hier in eerste instantie in een dag werk mee klaar zijn, maar zelf tijdens de tweede dag kreeg ik moeite om het af te maken. Ik heb gewoon even doorgebeten met de kennis die ik had om voor mezelf tevreden te zijn over de handleiding die ik gemaakt had.</w:t>
      </w:r>
    </w:p>
    <w:p w14:paraId="513C0946" w14:textId="77777777" w:rsidR="00A74194" w:rsidRDefault="00A74194" w:rsidP="003858EA">
      <w:pPr>
        <w:pStyle w:val="Style1"/>
      </w:pPr>
    </w:p>
    <w:p w14:paraId="073C9F45" w14:textId="77777777" w:rsidR="00A74194" w:rsidRDefault="00A74194" w:rsidP="003858EA">
      <w:pPr>
        <w:pStyle w:val="Style1"/>
      </w:pPr>
      <w:r>
        <w:t>Problemen</w:t>
      </w:r>
    </w:p>
    <w:p w14:paraId="3BB6CF91" w14:textId="77777777" w:rsidR="00A74194" w:rsidRDefault="00A74194" w:rsidP="003858EA">
      <w:r>
        <w:t xml:space="preserve">Ik kom steeds meer tot de onderstelling ook uit de verhalen van de vorige stagiair dat het bedrijf niet goed weet wat ze met een stagiair aan moeten. Ik krijg namelijk steeds meer het idee dat ik op een soort dwaal spoor werd gezet in de afgelopen weken. Ik dacht dat ik een duidelijk doel had, maar ik ging steeds meer vanuit het bedrijf uit redeneren. </w:t>
      </w:r>
    </w:p>
    <w:p w14:paraId="6F45BBAC" w14:textId="77777777" w:rsidR="00A74194" w:rsidRDefault="00A74194" w:rsidP="003858EA">
      <w:r>
        <w:t>Ik had de gedachte dat er in eerste instantie niet eens goed gekeken is of het uitbreiden van de huidige app wel zo goed idee was en of er daadwerkelijk een goed product uit voort zou kunnen komen.</w:t>
      </w:r>
    </w:p>
    <w:p w14:paraId="613DB90F" w14:textId="77777777" w:rsidR="00A74194" w:rsidRDefault="00A74194" w:rsidP="003858EA"/>
    <w:p w14:paraId="17F14CCB" w14:textId="77777777" w:rsidR="00A74194" w:rsidRDefault="00A74194" w:rsidP="003858EA">
      <w:r>
        <w:t>Ik denk dat de gedachte gang meer iets was zoals; he dit ding moet nog af laten we daar een stagiair na kijken. Ik vind het tof dat ik iets ontwikkel wat gebruikt kan gaan worden. Het probleem wat mij vooral dwars zit is dat er helemaal niet gekeken is na de onder houdbaarheid van de applicatie.</w:t>
      </w:r>
    </w:p>
    <w:p w14:paraId="1F1BC125" w14:textId="77777777" w:rsidR="00A74194" w:rsidRDefault="00A74194" w:rsidP="003858EA"/>
    <w:p w14:paraId="06CD612A" w14:textId="77777777" w:rsidR="00A74194" w:rsidRDefault="00A74194" w:rsidP="003858EA">
      <w:r>
        <w:t>Als opfrisser. Het is een applicatie die er voor zorgt dat alle configuratie van een fabrieksproces goed verloopt, Voor waarschijnlijk de komende paar jaar. Dus als je een applicatie maakt die f*cking lastig onderhoudbaar is met wat bugs hier en daar, dan vraag je na mijn mening gewoon om problemen.</w:t>
      </w:r>
    </w:p>
    <w:p w14:paraId="10154EFE" w14:textId="77777777" w:rsidR="00A74194" w:rsidRDefault="00A74194" w:rsidP="003858EA"/>
    <w:p w14:paraId="1C842BBC" w14:textId="77777777" w:rsidR="00A74194" w:rsidRDefault="00A74194" w:rsidP="003858EA">
      <w:r>
        <w:t>Het grootste probleem dat ik nu heb is dat ik bijna tot geen plezier meer heb in de stage. Ik wilde nieuwe hele nette goed onderhoudbare code schrijven, die misschien niet alles heeft maar wel bruikbaar is, om zo te laten zien dat ik tegelijkertijd nette code kan schrijven met nieuwe technieken.</w:t>
      </w:r>
    </w:p>
    <w:p w14:paraId="158E8D63" w14:textId="77777777" w:rsidR="00A74194" w:rsidRDefault="00A74194" w:rsidP="003858EA"/>
    <w:p w14:paraId="18D2CA63" w14:textId="77777777" w:rsidR="00A74194" w:rsidRDefault="00A74194" w:rsidP="003858EA">
      <w:r>
        <w:t>Ik heb sterk het gevoel dat de vorige stagiair in combinatie met het doordrukken van het bedrijf, mijn kennis onderdrukt. Ik heb sterk het gevoel dat ik meer kan dan dat ze toelaten hier. Ik wil bijna zeggen dat ik constant onder mijn kunnen moet presteren (mijn creativiteit en kennis wordt de kop in gedrukt).</w:t>
      </w:r>
    </w:p>
    <w:p w14:paraId="69AAED03" w14:textId="77777777" w:rsidR="00A74194" w:rsidRDefault="00A74194" w:rsidP="003858EA">
      <w:pPr>
        <w:pStyle w:val="Style1"/>
      </w:pPr>
    </w:p>
    <w:p w14:paraId="5D537D01" w14:textId="77777777" w:rsidR="00A74194" w:rsidRDefault="00A74194" w:rsidP="003858EA">
      <w:pPr>
        <w:pStyle w:val="Style1"/>
      </w:pPr>
      <w:r>
        <w:t>Oplossingen</w:t>
      </w:r>
    </w:p>
    <w:p w14:paraId="66EF854C" w14:textId="77777777" w:rsidR="00A74194" w:rsidRDefault="00A74194" w:rsidP="003858EA">
      <w:r>
        <w:t>In het gesprek (vrijdag) met de schoolbegeleider bespreken wat hieraan gedaan kan worden.</w:t>
      </w:r>
    </w:p>
    <w:p w14:paraId="0DD9B112" w14:textId="77777777" w:rsidR="00A74194" w:rsidRPr="000C7114" w:rsidRDefault="00A74194" w:rsidP="003858EA">
      <w:pPr>
        <w:rPr>
          <w:rFonts w:eastAsiaTheme="minorHAnsi" w:cstheme="minorBidi"/>
          <w:b/>
          <w:sz w:val="24"/>
          <w:lang w:eastAsia="en-US"/>
        </w:rPr>
      </w:pPr>
      <w:r>
        <w:rPr>
          <w:rFonts w:eastAsiaTheme="minorHAnsi" w:cstheme="minorBidi"/>
          <w:b/>
          <w:sz w:val="24"/>
          <w:lang w:eastAsia="en-US"/>
        </w:rPr>
        <w:br w:type="page"/>
      </w:r>
    </w:p>
    <w:p w14:paraId="736AA7B3" w14:textId="77777777" w:rsidR="00A74194" w:rsidRDefault="00A74194" w:rsidP="00A74194">
      <w:pPr>
        <w:pStyle w:val="Kop2"/>
        <w:ind w:left="0" w:firstLine="0"/>
      </w:pPr>
      <w:bookmarkStart w:id="1595" w:name="_Toc517034012"/>
      <w:r>
        <w:lastRenderedPageBreak/>
        <w:t>Dag 49 (13-4)</w:t>
      </w:r>
      <w:bookmarkEnd w:id="1595"/>
    </w:p>
    <w:p w14:paraId="5DB065A7" w14:textId="77777777" w:rsidR="00A74194" w:rsidRDefault="00A74194" w:rsidP="003858EA">
      <w:pPr>
        <w:pStyle w:val="Style1"/>
      </w:pPr>
    </w:p>
    <w:p w14:paraId="53389999" w14:textId="77777777" w:rsidR="00A74194" w:rsidRDefault="00A74194" w:rsidP="003858EA">
      <w:pPr>
        <w:pStyle w:val="Style1"/>
      </w:pPr>
      <w:r>
        <w:t>Gesprekken</w:t>
      </w:r>
    </w:p>
    <w:p w14:paraId="3D696BEF" w14:textId="77777777" w:rsidR="00A74194" w:rsidRDefault="00A74194" w:rsidP="003858EA">
      <w:r>
        <w:t>Oplevering omdat het einde van de huidige sprint bereikt was. Ik moest een presentatie geven net als vorige weken. Het probleem hierbij was vooral dat ik erop werd geattendeerd dat ik niets liet zien oftewel dat ik niet goed genoeg presenteerde.</w:t>
      </w:r>
    </w:p>
    <w:p w14:paraId="105E7224" w14:textId="77777777" w:rsidR="00A74194" w:rsidRDefault="00A74194" w:rsidP="003858EA"/>
    <w:p w14:paraId="124D790B" w14:textId="77777777" w:rsidR="00A74194" w:rsidRDefault="00A74194" w:rsidP="003858EA">
      <w:r>
        <w:t>Ik was hier nogal boos over aangezien het doel niet was om een nieuwe functionaliteit te implementeren. Het was de bedoeling om een handleiding en testplan te maken. Deze zijn er en nu, maar ik heb eigenlijk nog steeds maar een functionaliteit voor komende sprint.</w:t>
      </w:r>
    </w:p>
    <w:p w14:paraId="412943AF" w14:textId="77777777" w:rsidR="00A74194" w:rsidRDefault="00A74194" w:rsidP="003858EA">
      <w:pPr>
        <w:pStyle w:val="Style1"/>
      </w:pPr>
    </w:p>
    <w:p w14:paraId="67165C40" w14:textId="77777777" w:rsidR="00A74194" w:rsidRDefault="00A74194" w:rsidP="003858EA">
      <w:pPr>
        <w:pStyle w:val="Style1"/>
      </w:pPr>
      <w:r>
        <w:t>Uitdagingen</w:t>
      </w:r>
    </w:p>
    <w:p w14:paraId="5FDDEE9F" w14:textId="77777777" w:rsidR="00A74194" w:rsidRDefault="00A74194" w:rsidP="003858EA">
      <w:r>
        <w:t>Voor komende sprint wordt het meer een uitdaging om de directie van de huidige stage om te gooien. Ik wil de huidige applicatie op een test systeem zetten en er voor de rest vanaf blijven.</w:t>
      </w:r>
    </w:p>
    <w:p w14:paraId="60182EC3" w14:textId="77777777" w:rsidR="00A74194" w:rsidRDefault="00A74194" w:rsidP="003858EA">
      <w:pPr>
        <w:pStyle w:val="Style1"/>
      </w:pPr>
    </w:p>
    <w:p w14:paraId="1AC6E95A" w14:textId="77777777" w:rsidR="00A74194" w:rsidRDefault="00A74194" w:rsidP="003858EA">
      <w:pPr>
        <w:pStyle w:val="Style1"/>
      </w:pPr>
      <w:r>
        <w:t>Problemen</w:t>
      </w:r>
    </w:p>
    <w:p w14:paraId="5BF2D47F" w14:textId="77777777" w:rsidR="00A74194" w:rsidRDefault="00A74194" w:rsidP="003858EA">
      <w:r>
        <w:t>Ik mag nog steeds niet doen wat ik wil. Ik wil namelijk onderzoek doen naar C# .net WPF &amp; MVVM technieken en hier heb ik tot nu toe nog helemaal geen kans voor gekregen.</w:t>
      </w:r>
    </w:p>
    <w:p w14:paraId="0DCEEBD3" w14:textId="77777777" w:rsidR="00A74194" w:rsidRDefault="00A74194" w:rsidP="003858EA">
      <w:pPr>
        <w:pStyle w:val="Style1"/>
      </w:pPr>
    </w:p>
    <w:p w14:paraId="5639AF67" w14:textId="77777777" w:rsidR="00A74194" w:rsidRDefault="00A74194" w:rsidP="003858EA">
      <w:r w:rsidRPr="00341E9D">
        <w:rPr>
          <w:rStyle w:val="Style1Char"/>
        </w:rPr>
        <w:t>Oplossingen</w:t>
      </w:r>
      <w:r>
        <w:br/>
      </w:r>
      <w:r w:rsidRPr="00C72014">
        <w:t>nog geen.</w:t>
      </w:r>
      <w:r>
        <w:t xml:space="preserve"> </w:t>
      </w:r>
    </w:p>
    <w:p w14:paraId="7E0AF3A2" w14:textId="77777777" w:rsidR="00A74194" w:rsidRDefault="00A74194" w:rsidP="003858EA">
      <w:pPr>
        <w:pStyle w:val="Style1"/>
      </w:pPr>
    </w:p>
    <w:p w14:paraId="0531794D" w14:textId="77777777" w:rsidR="00A74194" w:rsidRPr="00E764F4" w:rsidRDefault="00A74194" w:rsidP="003858EA">
      <w:pPr>
        <w:rPr>
          <w:rFonts w:eastAsiaTheme="minorHAnsi" w:cstheme="minorBidi"/>
          <w:b/>
          <w:sz w:val="24"/>
          <w:lang w:eastAsia="en-US"/>
        </w:rPr>
      </w:pPr>
      <w:r>
        <w:rPr>
          <w:rFonts w:eastAsiaTheme="minorHAnsi" w:cstheme="minorBidi"/>
          <w:b/>
          <w:sz w:val="24"/>
          <w:lang w:eastAsia="en-US"/>
        </w:rPr>
        <w:br w:type="page"/>
      </w:r>
    </w:p>
    <w:p w14:paraId="560744BB" w14:textId="77777777" w:rsidR="00A74194" w:rsidRDefault="00A74194" w:rsidP="00A74194">
      <w:pPr>
        <w:pStyle w:val="Kop1"/>
        <w:ind w:left="0" w:firstLine="0"/>
      </w:pPr>
      <w:bookmarkStart w:id="1596" w:name="_Toc517034013"/>
      <w:r>
        <w:lastRenderedPageBreak/>
        <w:t>Week 11 (16-4-2018)</w:t>
      </w:r>
      <w:bookmarkEnd w:id="1596"/>
    </w:p>
    <w:p w14:paraId="6FE497E4" w14:textId="77777777" w:rsidR="00A74194" w:rsidRDefault="00A74194" w:rsidP="003858EA"/>
    <w:p w14:paraId="2FA3FD7D" w14:textId="77777777" w:rsidR="00A74194" w:rsidRDefault="00A74194" w:rsidP="00A74194">
      <w:pPr>
        <w:pStyle w:val="Kop2"/>
        <w:ind w:left="0" w:firstLine="0"/>
      </w:pPr>
      <w:bookmarkStart w:id="1597" w:name="_Toc517034014"/>
      <w:r>
        <w:t>Dag 50 (16-4)</w:t>
      </w:r>
      <w:bookmarkEnd w:id="1597"/>
    </w:p>
    <w:p w14:paraId="41408165" w14:textId="77777777" w:rsidR="00A74194" w:rsidRDefault="00A74194" w:rsidP="003858EA">
      <w:pPr>
        <w:pStyle w:val="Style1"/>
      </w:pPr>
    </w:p>
    <w:p w14:paraId="62B0E97D" w14:textId="77777777" w:rsidR="00A74194" w:rsidRDefault="00A74194" w:rsidP="003858EA">
      <w:pPr>
        <w:pStyle w:val="Style1"/>
      </w:pPr>
      <w:r>
        <w:t>Uitdagingen</w:t>
      </w:r>
    </w:p>
    <w:p w14:paraId="37FA4C88" w14:textId="77777777" w:rsidR="00A74194" w:rsidRDefault="00A74194" w:rsidP="003858EA">
      <w:r>
        <w:t>Refactor voorstel opstellen. Hiervoor moet ik door de code gaan om te kijken wat wel acceptabel (niet helemaal bagger) is en wat absoluut veranderd zou moeten worden.</w:t>
      </w:r>
    </w:p>
    <w:p w14:paraId="1856DB5E" w14:textId="77777777" w:rsidR="00A74194" w:rsidRDefault="00A74194" w:rsidP="003858EA">
      <w:pPr>
        <w:pStyle w:val="Style1"/>
      </w:pPr>
    </w:p>
    <w:p w14:paraId="572A7672" w14:textId="77777777" w:rsidR="00A74194" w:rsidRDefault="00A74194" w:rsidP="003858EA">
      <w:pPr>
        <w:pStyle w:val="Style1"/>
      </w:pPr>
      <w:r>
        <w:t>Problemen</w:t>
      </w:r>
    </w:p>
    <w:p w14:paraId="130ED054" w14:textId="77777777" w:rsidR="00A74194" w:rsidRDefault="00A74194" w:rsidP="003858EA">
      <w:r>
        <w:t>Ik heb zelf het probleem dat ik steeds ongemotiveerder wordt. En dat komt eigenlijk door twee dingen:</w:t>
      </w:r>
    </w:p>
    <w:p w14:paraId="3A5AE2FC" w14:textId="77777777" w:rsidR="00A74194" w:rsidRDefault="00A74194" w:rsidP="003858EA"/>
    <w:p w14:paraId="4BC2A76D" w14:textId="77777777" w:rsidR="00A74194" w:rsidRDefault="00A74194" w:rsidP="00A74194">
      <w:pPr>
        <w:pStyle w:val="Style1"/>
        <w:numPr>
          <w:ilvl w:val="0"/>
          <w:numId w:val="155"/>
        </w:numPr>
        <w:rPr>
          <w:b w:val="0"/>
        </w:rPr>
      </w:pPr>
      <w:r w:rsidRPr="00F72C20">
        <w:rPr>
          <w:b w:val="0"/>
        </w:rPr>
        <w:t>Het maken van de huidige opdracht zoals de begeleiding hier het voor ogen heeft is slecht.</w:t>
      </w:r>
    </w:p>
    <w:p w14:paraId="059DDE30" w14:textId="77777777" w:rsidR="00A74194" w:rsidRPr="00F72C20" w:rsidRDefault="00A74194" w:rsidP="00A74194">
      <w:pPr>
        <w:pStyle w:val="Style1"/>
        <w:numPr>
          <w:ilvl w:val="0"/>
          <w:numId w:val="155"/>
        </w:numPr>
        <w:rPr>
          <w:b w:val="0"/>
        </w:rPr>
      </w:pPr>
      <w:r>
        <w:rPr>
          <w:b w:val="0"/>
        </w:rPr>
        <w:t>De virtuele machine waarop ik de applicatie zou moeten ontwikkelen is traag als de pest en dit draagt absoluut niet bij aan het plezier dat ik heb.</w:t>
      </w:r>
    </w:p>
    <w:p w14:paraId="146185E5" w14:textId="77777777" w:rsidR="00A74194" w:rsidRDefault="00A74194" w:rsidP="003858EA">
      <w:pPr>
        <w:rPr>
          <w:rFonts w:eastAsiaTheme="minorHAnsi" w:cstheme="minorBidi"/>
          <w:b/>
          <w:sz w:val="24"/>
          <w:lang w:eastAsia="en-US"/>
        </w:rPr>
      </w:pPr>
    </w:p>
    <w:p w14:paraId="7C5A6D57" w14:textId="77777777" w:rsidR="00A74194" w:rsidRPr="00DA06AE" w:rsidRDefault="00A74194" w:rsidP="003858EA"/>
    <w:p w14:paraId="3421A9ED" w14:textId="77777777" w:rsidR="00A74194" w:rsidRDefault="00A74194" w:rsidP="00A74194">
      <w:pPr>
        <w:pStyle w:val="Kop2"/>
        <w:ind w:left="0" w:firstLine="0"/>
      </w:pPr>
      <w:bookmarkStart w:id="1598" w:name="_Toc517034015"/>
      <w:r>
        <w:t>Dag 51 (17-4)</w:t>
      </w:r>
      <w:bookmarkEnd w:id="1598"/>
    </w:p>
    <w:p w14:paraId="0A80C4BD" w14:textId="77777777" w:rsidR="00A74194" w:rsidRDefault="00A74194" w:rsidP="003858EA">
      <w:pPr>
        <w:pStyle w:val="Style1"/>
      </w:pPr>
    </w:p>
    <w:p w14:paraId="09083FC2" w14:textId="77777777" w:rsidR="00A74194" w:rsidRDefault="00A74194" w:rsidP="003858EA">
      <w:pPr>
        <w:pStyle w:val="Style1"/>
      </w:pPr>
      <w:r>
        <w:t>Uitdagingen</w:t>
      </w:r>
    </w:p>
    <w:p w14:paraId="1C82B8B1" w14:textId="77777777" w:rsidR="00A74194" w:rsidRDefault="00A74194" w:rsidP="003858EA">
      <w:r>
        <w:t xml:space="preserve">De uitdaging op het moment is om met mijn aandacht bij het werk te blijven. Het is hier eerlijk gezegd enorm saai geworden. Ik leer niets en ik doe niets nuttigs, vind ik zelf. </w:t>
      </w:r>
    </w:p>
    <w:p w14:paraId="5DF40F27" w14:textId="77777777" w:rsidR="00A74194" w:rsidRDefault="00A74194" w:rsidP="003858EA">
      <w:pPr>
        <w:pStyle w:val="Style1"/>
      </w:pPr>
    </w:p>
    <w:p w14:paraId="76F6357D" w14:textId="77777777" w:rsidR="00A74194" w:rsidRDefault="00A74194" w:rsidP="003858EA">
      <w:pPr>
        <w:pStyle w:val="Style1"/>
      </w:pPr>
      <w:r>
        <w:t>Problemen</w:t>
      </w:r>
    </w:p>
    <w:p w14:paraId="5E6EF2F2" w14:textId="77777777" w:rsidR="00A74194" w:rsidRDefault="00A74194" w:rsidP="003858EA">
      <w:r>
        <w:t>Hetzelfde probleem als gisteren.</w:t>
      </w:r>
    </w:p>
    <w:p w14:paraId="616B158A" w14:textId="77777777" w:rsidR="00A74194" w:rsidRDefault="00A74194" w:rsidP="003858EA">
      <w:pPr>
        <w:pStyle w:val="Style1"/>
      </w:pPr>
    </w:p>
    <w:p w14:paraId="642630FD" w14:textId="77777777" w:rsidR="00A74194" w:rsidRDefault="00A74194" w:rsidP="003858EA">
      <w:pPr>
        <w:pStyle w:val="Style1"/>
      </w:pPr>
      <w:r>
        <w:t>Oplossingen</w:t>
      </w:r>
    </w:p>
    <w:p w14:paraId="28323C4B" w14:textId="77777777" w:rsidR="00A74194" w:rsidRDefault="00A74194" w:rsidP="003858EA">
      <w:r>
        <w:t>Nog geen ik wil eerst weten wat ze er op de terugkomdag van te zeggen hebben en met dat advies zal ik actie gaan ondernemen.</w:t>
      </w:r>
    </w:p>
    <w:p w14:paraId="2A3FCFAE" w14:textId="77777777" w:rsidR="00A74194" w:rsidRPr="00DA06AE" w:rsidRDefault="00A74194" w:rsidP="003858EA">
      <w:pPr>
        <w:pStyle w:val="Style1"/>
      </w:pPr>
    </w:p>
    <w:p w14:paraId="6D0F1628" w14:textId="77777777" w:rsidR="00A74194" w:rsidRDefault="00A74194" w:rsidP="003858EA">
      <w:r>
        <w:br w:type="page"/>
      </w:r>
    </w:p>
    <w:p w14:paraId="76D1F576" w14:textId="77777777" w:rsidR="00A74194" w:rsidRDefault="00A74194" w:rsidP="00A74194">
      <w:pPr>
        <w:pStyle w:val="Kop2"/>
        <w:ind w:left="0" w:firstLine="0"/>
      </w:pPr>
      <w:bookmarkStart w:id="1599" w:name="_Toc517034016"/>
      <w:r>
        <w:lastRenderedPageBreak/>
        <w:t>Dag 52 (18-4)</w:t>
      </w:r>
      <w:bookmarkEnd w:id="1599"/>
    </w:p>
    <w:p w14:paraId="6FC2B6A9" w14:textId="77777777" w:rsidR="00A74194" w:rsidRPr="00E764F4" w:rsidRDefault="00A74194" w:rsidP="003858EA"/>
    <w:p w14:paraId="1BE668E8" w14:textId="77777777" w:rsidR="00A74194" w:rsidRDefault="00A74194" w:rsidP="003858EA">
      <w:pPr>
        <w:pStyle w:val="Style1"/>
      </w:pPr>
      <w:r>
        <w:t>Bijzonderheden</w:t>
      </w:r>
    </w:p>
    <w:p w14:paraId="71535B54" w14:textId="77777777" w:rsidR="00A74194" w:rsidRDefault="00A74194" w:rsidP="003858EA">
      <w:r>
        <w:t>Terugkomdag</w:t>
      </w:r>
    </w:p>
    <w:p w14:paraId="25E3978F" w14:textId="77777777" w:rsidR="00A74194" w:rsidRDefault="00A74194" w:rsidP="003858EA">
      <w:pPr>
        <w:pStyle w:val="Style1"/>
      </w:pPr>
    </w:p>
    <w:p w14:paraId="273A0E1C" w14:textId="77777777" w:rsidR="00A74194" w:rsidRDefault="00A74194" w:rsidP="003858EA">
      <w:pPr>
        <w:pStyle w:val="Style1"/>
      </w:pPr>
      <w:r>
        <w:t>Gesprekken</w:t>
      </w:r>
    </w:p>
    <w:p w14:paraId="793C14BF" w14:textId="77777777" w:rsidR="00A74194" w:rsidRDefault="00A74194" w:rsidP="003858EA">
      <w:r>
        <w:t>Ik heb mijn verhaal van het huidige stage proces uitgelegd aan meerdere docenten en allemaal zeggen ze dat er iets gedaan moet worden, want op het moment leer ik als student helemaal niets.</w:t>
      </w:r>
    </w:p>
    <w:p w14:paraId="10F4D5A8" w14:textId="77777777" w:rsidR="00A74194" w:rsidRDefault="00A74194" w:rsidP="003858EA"/>
    <w:p w14:paraId="1BB541A9" w14:textId="77777777" w:rsidR="00A74194" w:rsidRDefault="00A74194" w:rsidP="003858EA">
      <w:r>
        <w:t>Ik leer vooral hoe dingen niet moeten. Dit heb ik zelf grotendeels al van school meegekregen dus ik wilde nu vooral een hele nette applicatie maken in een techniek die ik nog niet snapte. Ik ben nu over de helft van mijn stage en ik heb nog steeds niets geleerd qua nieuwe technieken</w:t>
      </w:r>
    </w:p>
    <w:p w14:paraId="13A4A9A5" w14:textId="77777777" w:rsidR="00A74194" w:rsidRDefault="00A74194" w:rsidP="003858EA">
      <w:pPr>
        <w:pStyle w:val="Style1"/>
      </w:pPr>
    </w:p>
    <w:p w14:paraId="2F0CC9BA" w14:textId="77777777" w:rsidR="00A74194" w:rsidRDefault="00A74194" w:rsidP="003858EA">
      <w:pPr>
        <w:pStyle w:val="Style1"/>
      </w:pPr>
      <w:r>
        <w:t>Uitdagingen</w:t>
      </w:r>
    </w:p>
    <w:p w14:paraId="18A3B38C" w14:textId="77777777" w:rsidR="00A74194" w:rsidRDefault="00A74194" w:rsidP="003858EA">
      <w:r>
        <w:t>De begeleiding er van het bedrijf van overtuigen dat hoe het nu gaat niet meer kan en dat het anders moet.</w:t>
      </w:r>
    </w:p>
    <w:p w14:paraId="5B2BC691" w14:textId="77777777" w:rsidR="00A74194" w:rsidRDefault="00A74194" w:rsidP="003858EA">
      <w:pPr>
        <w:pStyle w:val="Style1"/>
      </w:pPr>
    </w:p>
    <w:p w14:paraId="396D982B" w14:textId="77777777" w:rsidR="00A74194" w:rsidRDefault="00A74194" w:rsidP="003858EA">
      <w:pPr>
        <w:pStyle w:val="Style1"/>
      </w:pPr>
      <w:r>
        <w:t>Problemen</w:t>
      </w:r>
    </w:p>
    <w:p w14:paraId="3C738E40" w14:textId="77777777" w:rsidR="00A74194" w:rsidRDefault="00A74194" w:rsidP="003858EA">
      <w:r>
        <w:t xml:space="preserve">Ik leer niets </w:t>
      </w:r>
    </w:p>
    <w:p w14:paraId="382504EB" w14:textId="77777777" w:rsidR="00A74194" w:rsidRDefault="00A74194" w:rsidP="003858EA">
      <w:pPr>
        <w:pStyle w:val="Style1"/>
      </w:pPr>
    </w:p>
    <w:p w14:paraId="7F3A72C6" w14:textId="77777777" w:rsidR="00A74194" w:rsidRDefault="00A74194" w:rsidP="003858EA">
      <w:pPr>
        <w:pStyle w:val="Style1"/>
      </w:pPr>
      <w:r>
        <w:t>Oplossingen</w:t>
      </w:r>
    </w:p>
    <w:p w14:paraId="00521A1B" w14:textId="77777777" w:rsidR="00A74194" w:rsidRDefault="00A74194" w:rsidP="003858EA">
      <w:r>
        <w:t>Eigen proof of concept (de huidige applicatie maar dan opnieuw opgebouwd in WPF MVVM). Dit is niet zozeer een permanente oplossing. Het is meer een doel voor mezelf waarbij ik zelf wel het gevoel heb dat ik war nuttigs en wat interessants aan het doen ben.</w:t>
      </w:r>
    </w:p>
    <w:p w14:paraId="68C0412B" w14:textId="77777777" w:rsidR="00A74194" w:rsidRPr="008E7C4E" w:rsidRDefault="00A74194" w:rsidP="003858EA">
      <w:pPr>
        <w:rPr>
          <w:rFonts w:eastAsiaTheme="minorHAnsi" w:cstheme="minorBidi"/>
          <w:b/>
          <w:sz w:val="24"/>
          <w:lang w:eastAsia="en-US"/>
        </w:rPr>
      </w:pPr>
      <w:r>
        <w:br w:type="page"/>
      </w:r>
    </w:p>
    <w:p w14:paraId="3290F3C7" w14:textId="77777777" w:rsidR="00A74194" w:rsidRPr="00F72C20" w:rsidRDefault="00A74194" w:rsidP="00A74194">
      <w:pPr>
        <w:pStyle w:val="Kop2"/>
        <w:ind w:left="0" w:firstLine="0"/>
      </w:pPr>
      <w:bookmarkStart w:id="1600" w:name="_Toc517034017"/>
      <w:r>
        <w:lastRenderedPageBreak/>
        <w:t>Dag 53 (19-4)</w:t>
      </w:r>
      <w:bookmarkEnd w:id="1600"/>
    </w:p>
    <w:p w14:paraId="7DE4E365" w14:textId="77777777" w:rsidR="00A74194" w:rsidRDefault="00A74194" w:rsidP="003858EA">
      <w:r>
        <w:t>Niks speciaals te melden.</w:t>
      </w:r>
    </w:p>
    <w:p w14:paraId="50F48C2E" w14:textId="77777777" w:rsidR="00A74194" w:rsidRDefault="00A74194" w:rsidP="003858EA"/>
    <w:p w14:paraId="50B2AF87" w14:textId="77777777" w:rsidR="00A74194" w:rsidRDefault="00A74194" w:rsidP="00A74194">
      <w:pPr>
        <w:pStyle w:val="Kop2"/>
        <w:ind w:left="0" w:firstLine="0"/>
      </w:pPr>
      <w:bookmarkStart w:id="1601" w:name="_Toc517034018"/>
      <w:r>
        <w:t>Dag 54 (20-4)</w:t>
      </w:r>
      <w:bookmarkEnd w:id="1601"/>
    </w:p>
    <w:p w14:paraId="7204C0AE" w14:textId="77777777" w:rsidR="00A74194" w:rsidRDefault="00A74194" w:rsidP="003858EA">
      <w:pPr>
        <w:pStyle w:val="Style1"/>
      </w:pPr>
      <w:r>
        <w:t>Bijzonderheden</w:t>
      </w:r>
    </w:p>
    <w:p w14:paraId="3B60CFF8" w14:textId="77777777" w:rsidR="00A74194" w:rsidRDefault="00A74194" w:rsidP="003858EA">
      <w:pPr>
        <w:pStyle w:val="Style1"/>
      </w:pPr>
    </w:p>
    <w:p w14:paraId="0C172135" w14:textId="77777777" w:rsidR="00A74194" w:rsidRDefault="00A74194" w:rsidP="003858EA">
      <w:pPr>
        <w:pStyle w:val="Style1"/>
      </w:pPr>
      <w:r>
        <w:t>Gesprekken</w:t>
      </w:r>
    </w:p>
    <w:p w14:paraId="6E61A600" w14:textId="77777777" w:rsidR="00A74194" w:rsidRDefault="00A74194" w:rsidP="003858EA">
      <w:r>
        <w:t xml:space="preserve">Oplevering MES-engineers vandaag heb ik het idee dat ik de eerste goede gesprek heb gehad. Omdat iedereen nu pas op een lijn zit ongeveer. </w:t>
      </w:r>
    </w:p>
    <w:p w14:paraId="332A2D3C" w14:textId="77777777" w:rsidR="00A74194" w:rsidRDefault="00A74194" w:rsidP="003858EA"/>
    <w:p w14:paraId="74162B8A" w14:textId="77777777" w:rsidR="00A74194" w:rsidRDefault="00A74194" w:rsidP="003858EA">
      <w:r>
        <w:t>Het is al dag 54 en pas nu hebben ze ongeveer door wat een goed overleg is zonder constant te steggelen over stomme dingen die toch niet met mijn project te maken hebben.</w:t>
      </w:r>
    </w:p>
    <w:p w14:paraId="119137AF" w14:textId="77777777" w:rsidR="00A74194" w:rsidRDefault="00A74194" w:rsidP="003858EA"/>
    <w:p w14:paraId="0B11F371" w14:textId="77777777" w:rsidR="00A74194" w:rsidRDefault="00A74194" w:rsidP="003858EA">
      <w:r>
        <w:t>Ik heb ook even met de stagebegeleider duidelijk gemaakt dat ik 1 dag in de week wil besteden aan het schrijven van mijn scriptie. Deze dagen mag ik gewoon inplannen als een keer 16 uur aan mijn scriptie werken per twee weken.</w:t>
      </w:r>
    </w:p>
    <w:p w14:paraId="4AB4F8BD" w14:textId="77777777" w:rsidR="00A74194" w:rsidRDefault="00A74194" w:rsidP="003858EA">
      <w:pPr>
        <w:pStyle w:val="Style1"/>
      </w:pPr>
    </w:p>
    <w:p w14:paraId="1BB73777" w14:textId="77777777" w:rsidR="00A74194" w:rsidRDefault="00A74194" w:rsidP="003858EA">
      <w:pPr>
        <w:pStyle w:val="Style1"/>
      </w:pPr>
      <w:r>
        <w:t>Uitdagingen</w:t>
      </w:r>
    </w:p>
    <w:p w14:paraId="5ED78AAC" w14:textId="77777777" w:rsidR="00A74194" w:rsidRDefault="00A74194" w:rsidP="003858EA">
      <w:r>
        <w:t>De tijd vinden om alle toepassingen van volgende week te realiseren aangezien het allemaal redelijk druk wordt.</w:t>
      </w:r>
    </w:p>
    <w:p w14:paraId="0DEFDC67" w14:textId="77777777" w:rsidR="00A74194" w:rsidRDefault="00A74194" w:rsidP="003858EA">
      <w:pPr>
        <w:pStyle w:val="Style1"/>
      </w:pPr>
    </w:p>
    <w:p w14:paraId="45E70ED2" w14:textId="77777777" w:rsidR="00A74194" w:rsidRDefault="00A74194" w:rsidP="003858EA">
      <w:pPr>
        <w:pStyle w:val="Style1"/>
      </w:pPr>
      <w:r>
        <w:t>Problemen</w:t>
      </w:r>
    </w:p>
    <w:p w14:paraId="4C3058FE" w14:textId="77777777" w:rsidR="00A74194" w:rsidRDefault="00A74194" w:rsidP="003858EA">
      <w:r>
        <w:t xml:space="preserve">Hoe er geconfigureerd moet gaan worden is niet precies uitgelegd. Er is alleen gezegd dat er ergens op gecontroleerd moet gaan worden, maar helaas niet precies wat. </w:t>
      </w:r>
    </w:p>
    <w:p w14:paraId="75D2E5C8" w14:textId="77777777" w:rsidR="00A74194" w:rsidRPr="00DA06AE" w:rsidRDefault="00A74194" w:rsidP="003858EA"/>
    <w:p w14:paraId="36C61DDF" w14:textId="77777777" w:rsidR="00A74194" w:rsidRPr="00DA06AE" w:rsidRDefault="00A74194" w:rsidP="003858EA"/>
    <w:p w14:paraId="6974C35C" w14:textId="77777777" w:rsidR="00A74194" w:rsidRPr="00DA06AE" w:rsidRDefault="00A74194" w:rsidP="003858EA"/>
    <w:p w14:paraId="3F7787F9" w14:textId="77777777" w:rsidR="00A74194" w:rsidRDefault="00A74194">
      <w:pPr>
        <w:rPr>
          <w:rFonts w:ascii="Cambria" w:eastAsiaTheme="minorHAnsi" w:hAnsi="Cambria" w:cstheme="minorBidi"/>
          <w:b/>
          <w:color w:val="365F91" w:themeColor="accent1" w:themeShade="BF"/>
          <w:sz w:val="24"/>
          <w:lang w:eastAsia="en-US"/>
        </w:rPr>
      </w:pPr>
      <w:r>
        <w:rPr>
          <w:rFonts w:ascii="Cambria" w:eastAsiaTheme="minorHAnsi" w:hAnsi="Cambria" w:cstheme="minorBidi"/>
          <w:b/>
          <w:color w:val="365F91" w:themeColor="accent1" w:themeShade="BF"/>
          <w:sz w:val="24"/>
          <w:lang w:eastAsia="en-US"/>
        </w:rPr>
        <w:br w:type="page"/>
      </w:r>
    </w:p>
    <w:p w14:paraId="67A83658" w14:textId="77777777" w:rsidR="00A74194" w:rsidRDefault="00A74194" w:rsidP="00A74194">
      <w:pPr>
        <w:pStyle w:val="Kop1"/>
        <w:ind w:left="0" w:firstLine="0"/>
      </w:pPr>
      <w:bookmarkStart w:id="1602" w:name="_Toc517034019"/>
      <w:r>
        <w:lastRenderedPageBreak/>
        <w:t>Week 12 (23-4-2018)</w:t>
      </w:r>
      <w:bookmarkEnd w:id="1602"/>
    </w:p>
    <w:p w14:paraId="3B39B479" w14:textId="77777777" w:rsidR="00A74194" w:rsidRPr="00126909" w:rsidRDefault="00A74194" w:rsidP="003858EA"/>
    <w:p w14:paraId="2FCD4C04" w14:textId="77777777" w:rsidR="00A74194" w:rsidRDefault="00A74194" w:rsidP="00A74194">
      <w:pPr>
        <w:pStyle w:val="Kop2"/>
        <w:ind w:left="0" w:firstLine="0"/>
      </w:pPr>
      <w:bookmarkStart w:id="1603" w:name="_Toc517034020"/>
      <w:r>
        <w:t>Dag 55 (23-4)</w:t>
      </w:r>
      <w:bookmarkEnd w:id="1603"/>
    </w:p>
    <w:p w14:paraId="71EA08EC" w14:textId="77777777" w:rsidR="00A74194" w:rsidRDefault="00A74194" w:rsidP="003858EA"/>
    <w:p w14:paraId="3A652CE9" w14:textId="77777777" w:rsidR="00A74194" w:rsidRDefault="00A74194" w:rsidP="003858EA">
      <w:pPr>
        <w:pStyle w:val="Style1"/>
      </w:pPr>
      <w:r>
        <w:t>Bijzonderheden</w:t>
      </w:r>
    </w:p>
    <w:p w14:paraId="5678C521" w14:textId="77777777" w:rsidR="00A74194" w:rsidRDefault="00A74194" w:rsidP="003858EA">
      <w:r>
        <w:t>stroomstoring</w:t>
      </w:r>
    </w:p>
    <w:p w14:paraId="722F5EB3" w14:textId="77777777" w:rsidR="00A74194" w:rsidRDefault="00A74194" w:rsidP="003858EA">
      <w:pPr>
        <w:pStyle w:val="Style1"/>
      </w:pPr>
    </w:p>
    <w:p w14:paraId="1E50DF75" w14:textId="77777777" w:rsidR="00A74194" w:rsidRDefault="00A74194" w:rsidP="003858EA">
      <w:pPr>
        <w:pStyle w:val="Style1"/>
      </w:pPr>
      <w:r>
        <w:t>Gesprekken</w:t>
      </w:r>
    </w:p>
    <w:p w14:paraId="1F994AAC" w14:textId="77777777" w:rsidR="00A74194" w:rsidRDefault="00A74194" w:rsidP="003858EA">
      <w:r>
        <w:t>Sprintreview waarin ik aan heb gegeven niet echt blij te zijn met de huidige gang van zaken en geef de sprint nog steeds een 2.5/5</w:t>
      </w:r>
    </w:p>
    <w:p w14:paraId="56D260AE" w14:textId="77777777" w:rsidR="00A74194" w:rsidRDefault="00A74194" w:rsidP="003858EA">
      <w:pPr>
        <w:pStyle w:val="Style1"/>
      </w:pPr>
    </w:p>
    <w:p w14:paraId="5FD3D5E4" w14:textId="77777777" w:rsidR="00A74194" w:rsidRPr="00784914" w:rsidRDefault="00A74194" w:rsidP="003858EA">
      <w:pPr>
        <w:pStyle w:val="Style1"/>
      </w:pPr>
      <w:r>
        <w:t>Uitdagingen</w:t>
      </w:r>
      <w:r>
        <w:br/>
      </w:r>
      <w:r w:rsidRPr="00784914">
        <w:rPr>
          <w:b w:val="0"/>
        </w:rPr>
        <w:t>Achterhalen waarop precies geconfigureerd moet gaan worden.</w:t>
      </w:r>
    </w:p>
    <w:p w14:paraId="5CC16E22" w14:textId="77777777" w:rsidR="00A74194" w:rsidRDefault="00A74194" w:rsidP="003858EA">
      <w:pPr>
        <w:pStyle w:val="Style1"/>
      </w:pPr>
    </w:p>
    <w:p w14:paraId="03AAF42F" w14:textId="77777777" w:rsidR="00A74194" w:rsidRDefault="00A74194" w:rsidP="003858EA">
      <w:pPr>
        <w:pStyle w:val="Style1"/>
      </w:pPr>
      <w:r>
        <w:t>Problemen</w:t>
      </w:r>
    </w:p>
    <w:p w14:paraId="50665CC8" w14:textId="77777777" w:rsidR="00A74194" w:rsidRDefault="00A74194" w:rsidP="003858EA">
      <w:r>
        <w:t>Deel van het werkt is verloren gegaan vanwege de stroom uitval en daardoor verlies ik weer tijd.</w:t>
      </w:r>
    </w:p>
    <w:p w14:paraId="020236DB" w14:textId="77777777" w:rsidR="00A74194" w:rsidRDefault="00A74194" w:rsidP="003858EA">
      <w:pPr>
        <w:pStyle w:val="Style1"/>
      </w:pPr>
    </w:p>
    <w:p w14:paraId="29FF2D00" w14:textId="77777777" w:rsidR="00A74194" w:rsidRDefault="00A74194" w:rsidP="003858EA">
      <w:pPr>
        <w:pStyle w:val="Style1"/>
      </w:pPr>
      <w:r>
        <w:t>Oplossingen</w:t>
      </w:r>
    </w:p>
    <w:p w14:paraId="3D6E30BE" w14:textId="77777777" w:rsidR="00A74194" w:rsidRDefault="00A74194" w:rsidP="003858EA">
      <w:r>
        <w:t>Tijdelijk aan het proces verslag werken aangezien mijn programmeer omgeving niet werkt.</w:t>
      </w:r>
    </w:p>
    <w:p w14:paraId="4750CE67" w14:textId="77777777" w:rsidR="00A74194" w:rsidRDefault="00A74194" w:rsidP="003858EA"/>
    <w:p w14:paraId="020B160B" w14:textId="77777777" w:rsidR="00A74194" w:rsidRDefault="00A74194" w:rsidP="003858EA"/>
    <w:p w14:paraId="7E59688D" w14:textId="77777777" w:rsidR="00A74194" w:rsidRDefault="00A74194" w:rsidP="00A74194">
      <w:pPr>
        <w:pStyle w:val="Kop2"/>
        <w:ind w:left="0" w:firstLine="0"/>
      </w:pPr>
      <w:bookmarkStart w:id="1604" w:name="_Toc517034021"/>
      <w:r>
        <w:t>Dag 56 (24-4)</w:t>
      </w:r>
      <w:bookmarkEnd w:id="1604"/>
    </w:p>
    <w:p w14:paraId="470CF125" w14:textId="77777777" w:rsidR="00A74194" w:rsidRDefault="00A74194" w:rsidP="003858EA">
      <w:pPr>
        <w:pStyle w:val="Style1"/>
      </w:pPr>
    </w:p>
    <w:p w14:paraId="568BF607" w14:textId="77777777" w:rsidR="00A74194" w:rsidRDefault="00A74194" w:rsidP="003858EA">
      <w:pPr>
        <w:pStyle w:val="Style1"/>
      </w:pPr>
      <w:r>
        <w:t>Uitdagingen</w:t>
      </w:r>
    </w:p>
    <w:p w14:paraId="526A3F5C" w14:textId="77777777" w:rsidR="00A74194" w:rsidRDefault="00A74194" w:rsidP="003858EA">
      <w:r>
        <w:t>Mijn motivatie behouden.</w:t>
      </w:r>
    </w:p>
    <w:p w14:paraId="510D9DF0" w14:textId="77777777" w:rsidR="00A74194" w:rsidRDefault="00A74194" w:rsidP="003858EA">
      <w:pPr>
        <w:pStyle w:val="Style1"/>
      </w:pPr>
    </w:p>
    <w:p w14:paraId="1270E126" w14:textId="77777777" w:rsidR="00A74194" w:rsidRDefault="00A74194" w:rsidP="003858EA">
      <w:pPr>
        <w:pStyle w:val="Style1"/>
      </w:pPr>
      <w:r>
        <w:t xml:space="preserve">Problemen </w:t>
      </w:r>
    </w:p>
    <w:p w14:paraId="0F7A23EF" w14:textId="77777777" w:rsidR="00A74194" w:rsidRPr="00C24256" w:rsidRDefault="00A74194" w:rsidP="003858EA">
      <w:pPr>
        <w:pStyle w:val="Style1"/>
        <w:rPr>
          <w:b w:val="0"/>
        </w:rPr>
      </w:pPr>
      <w:r w:rsidRPr="00C24256">
        <w:rPr>
          <w:b w:val="0"/>
        </w:rPr>
        <w:t>Ontwikkel omgeving was niet werkende</w:t>
      </w:r>
      <w:r>
        <w:rPr>
          <w:b w:val="0"/>
        </w:rPr>
        <w:t xml:space="preserve"> dit heeft de eerste helft van de dag gekost om weer op te zetten. Verder werkte daarna de database connectie naar de server niet die stond waarschijnlijk uit.</w:t>
      </w:r>
    </w:p>
    <w:p w14:paraId="5BC132FB" w14:textId="77777777" w:rsidR="00A74194" w:rsidRDefault="00A74194" w:rsidP="003858EA">
      <w:pPr>
        <w:pStyle w:val="Style1"/>
      </w:pPr>
    </w:p>
    <w:p w14:paraId="1DCDB901" w14:textId="77777777" w:rsidR="00A74194" w:rsidRDefault="00A74194" w:rsidP="003858EA">
      <w:r>
        <w:br w:type="page"/>
      </w:r>
    </w:p>
    <w:p w14:paraId="783F0B77" w14:textId="77777777" w:rsidR="00A74194" w:rsidRDefault="00A74194" w:rsidP="00A74194">
      <w:pPr>
        <w:pStyle w:val="Kop2"/>
        <w:ind w:left="0" w:firstLine="0"/>
      </w:pPr>
      <w:bookmarkStart w:id="1605" w:name="_Toc517034022"/>
      <w:r>
        <w:lastRenderedPageBreak/>
        <w:t>Dag 57 (25-4)</w:t>
      </w:r>
      <w:bookmarkEnd w:id="1605"/>
    </w:p>
    <w:p w14:paraId="25A7C599" w14:textId="77777777" w:rsidR="00A74194" w:rsidRDefault="00A74194" w:rsidP="003858EA">
      <w:pPr>
        <w:pStyle w:val="Style1"/>
      </w:pPr>
    </w:p>
    <w:p w14:paraId="305451AE" w14:textId="77777777" w:rsidR="00A74194" w:rsidRDefault="00A74194" w:rsidP="003858EA">
      <w:pPr>
        <w:pStyle w:val="Style1"/>
      </w:pPr>
      <w:r>
        <w:t>Gesprekken</w:t>
      </w:r>
    </w:p>
    <w:p w14:paraId="2DCE448C" w14:textId="77777777" w:rsidR="00A74194" w:rsidRDefault="00A74194" w:rsidP="003858EA">
      <w:r>
        <w:t>Tijdens de stand up heb ik te horen gekregen dat ik niet te veel aannamens moet maken. Als ik bijvoorbeeld mijn applicatie opstuur op een test machine dan is het bijvoorbeeld ook handig als ik de handleiding nog een keer mee zou sturen.</w:t>
      </w:r>
    </w:p>
    <w:p w14:paraId="5D287B82" w14:textId="77777777" w:rsidR="00A74194" w:rsidRDefault="00A74194" w:rsidP="003858EA">
      <w:pPr>
        <w:pStyle w:val="Style1"/>
      </w:pPr>
    </w:p>
    <w:p w14:paraId="75172375" w14:textId="77777777" w:rsidR="00A74194" w:rsidRDefault="00A74194" w:rsidP="003858EA">
      <w:pPr>
        <w:pStyle w:val="Style1"/>
      </w:pPr>
      <w:r>
        <w:t>Uitdagingen</w:t>
      </w:r>
    </w:p>
    <w:p w14:paraId="13B83BAA" w14:textId="77777777" w:rsidR="00A74194" w:rsidRDefault="00A74194" w:rsidP="003858EA">
      <w:r>
        <w:t>Mijn project pleuren in  de huidige app. Ik heb wat aan de huidige code toegevoegd en die is nog steeds bagger maar mijn eigen code werkt in een keer zoals het zou moeten.</w:t>
      </w:r>
    </w:p>
    <w:p w14:paraId="1DD59B7D" w14:textId="77777777" w:rsidR="00A74194" w:rsidRDefault="00A74194" w:rsidP="003858EA">
      <w:pPr>
        <w:pStyle w:val="Style1"/>
      </w:pPr>
    </w:p>
    <w:p w14:paraId="26BABCC4" w14:textId="77777777" w:rsidR="00A74194" w:rsidRDefault="00A74194" w:rsidP="003858EA">
      <w:pPr>
        <w:pStyle w:val="Style1"/>
      </w:pPr>
      <w:r>
        <w:t>Problemen</w:t>
      </w:r>
    </w:p>
    <w:p w14:paraId="64E86113" w14:textId="77777777" w:rsidR="00A74194" w:rsidRDefault="00A74194" w:rsidP="003858EA">
      <w:r>
        <w:t>Code is nog steeds bagger.</w:t>
      </w:r>
    </w:p>
    <w:p w14:paraId="41E106BF" w14:textId="77777777" w:rsidR="00A74194" w:rsidRPr="00126909" w:rsidRDefault="00A74194" w:rsidP="003858EA"/>
    <w:p w14:paraId="70CC95FD" w14:textId="77777777" w:rsidR="00A74194" w:rsidRDefault="00A74194" w:rsidP="003858EA"/>
    <w:p w14:paraId="73A30B7C" w14:textId="77777777" w:rsidR="00A74194" w:rsidRDefault="00A74194" w:rsidP="00A74194">
      <w:pPr>
        <w:pStyle w:val="Kop2"/>
        <w:ind w:left="0" w:firstLine="0"/>
      </w:pPr>
      <w:bookmarkStart w:id="1606" w:name="_Toc517034023"/>
      <w:r>
        <w:t>Dag 58 (26-4)</w:t>
      </w:r>
      <w:bookmarkEnd w:id="1606"/>
    </w:p>
    <w:p w14:paraId="50FC888F" w14:textId="77777777" w:rsidR="00A74194" w:rsidRDefault="00A74194" w:rsidP="003858EA">
      <w:pPr>
        <w:pStyle w:val="Style1"/>
      </w:pPr>
    </w:p>
    <w:p w14:paraId="030FC12D" w14:textId="77777777" w:rsidR="00A74194" w:rsidRDefault="00A74194" w:rsidP="003858EA">
      <w:pPr>
        <w:pStyle w:val="Style1"/>
      </w:pPr>
      <w:r>
        <w:t>Uitdagingen</w:t>
      </w:r>
    </w:p>
    <w:p w14:paraId="0E728C0E" w14:textId="77777777" w:rsidR="00A74194" w:rsidRDefault="00A74194" w:rsidP="003858EA">
      <w:r>
        <w:t>Hele dag bezig geweest met het maken van het procesverslag. Ik heb eerst de inleiding en voorwoord geschreven aangezien die redelijk algemeen zijn. Ik ben alvast aan mijn aanbevelingen begonnen omdat ik daarover al best een duidelijk beeld heb.</w:t>
      </w:r>
    </w:p>
    <w:p w14:paraId="5B73AB1C" w14:textId="77777777" w:rsidR="00A74194" w:rsidRDefault="00A74194" w:rsidP="003858EA"/>
    <w:p w14:paraId="7F784096" w14:textId="77777777" w:rsidR="00A74194" w:rsidRDefault="00A74194" w:rsidP="003858EA">
      <w:r>
        <w:t>Ik heb vooral terug gedacht aan de les van de terugkom dag. Daardoor deed ik enorm lang over het schrijven van de eerste onderdelen van het verslag, maar uiteindelijk ben ik zelf tevreden met het resultaat ervan.</w:t>
      </w:r>
    </w:p>
    <w:p w14:paraId="4352BE84" w14:textId="77777777" w:rsidR="00A74194" w:rsidRDefault="00A74194" w:rsidP="003858EA">
      <w:pPr>
        <w:pStyle w:val="Style1"/>
      </w:pPr>
    </w:p>
    <w:p w14:paraId="5863A9E4" w14:textId="77777777" w:rsidR="00A74194" w:rsidRDefault="00A74194" w:rsidP="003858EA">
      <w:pPr>
        <w:pStyle w:val="Style1"/>
      </w:pPr>
      <w:r>
        <w:t>Problemen</w:t>
      </w:r>
    </w:p>
    <w:p w14:paraId="027964CD" w14:textId="77777777" w:rsidR="00A74194" w:rsidRDefault="00A74194" w:rsidP="003858EA">
      <w:r>
        <w:t>Kan geen feedback vragen aan docent begeleider aangezien het nu meivakantie is.</w:t>
      </w:r>
    </w:p>
    <w:p w14:paraId="061CBF34" w14:textId="77777777" w:rsidR="00A74194" w:rsidRDefault="00A74194" w:rsidP="003858EA">
      <w:pPr>
        <w:pStyle w:val="Style1"/>
      </w:pPr>
    </w:p>
    <w:p w14:paraId="17DFE03F" w14:textId="77777777" w:rsidR="00A74194" w:rsidRDefault="00A74194" w:rsidP="003858EA">
      <w:pPr>
        <w:pStyle w:val="Style1"/>
      </w:pPr>
      <w:r>
        <w:t>Oplossingen</w:t>
      </w:r>
    </w:p>
    <w:p w14:paraId="02AA9DC2" w14:textId="77777777" w:rsidR="00A74194" w:rsidRDefault="00A74194" w:rsidP="003858EA">
      <w:r>
        <w:t>Ik heb alleen globale dingen voor het verslag opgeschreven en dingen meer onderverdeeld in paragraven. Stel ik doe iets fout dan is dit nog gemakkelijk te corrigeren.</w:t>
      </w:r>
    </w:p>
    <w:p w14:paraId="6672CDA4" w14:textId="77777777" w:rsidR="00A74194" w:rsidRPr="00820F22" w:rsidRDefault="00A74194" w:rsidP="003858EA">
      <w:pPr>
        <w:rPr>
          <w:rFonts w:eastAsiaTheme="minorHAnsi" w:cstheme="minorBidi"/>
          <w:b/>
          <w:sz w:val="24"/>
          <w:lang w:eastAsia="en-US"/>
        </w:rPr>
      </w:pPr>
      <w:r>
        <w:br w:type="page"/>
      </w:r>
    </w:p>
    <w:p w14:paraId="5D47EA94" w14:textId="77777777" w:rsidR="00A74194" w:rsidRDefault="00A74194" w:rsidP="00A74194">
      <w:pPr>
        <w:pStyle w:val="Kop1"/>
        <w:ind w:left="0" w:firstLine="0"/>
      </w:pPr>
      <w:bookmarkStart w:id="1607" w:name="_Toc517034024"/>
      <w:r>
        <w:lastRenderedPageBreak/>
        <w:t>Week 13 (30-4-2018)</w:t>
      </w:r>
      <w:bookmarkEnd w:id="1607"/>
    </w:p>
    <w:p w14:paraId="2AFF0855" w14:textId="77777777" w:rsidR="00A74194" w:rsidRDefault="00A74194" w:rsidP="003858EA">
      <w:pPr>
        <w:rPr>
          <w:rFonts w:ascii="Cambria" w:eastAsiaTheme="minorHAnsi" w:hAnsi="Cambria" w:cstheme="minorBidi"/>
          <w:b/>
          <w:color w:val="365F91" w:themeColor="accent1" w:themeShade="BF"/>
          <w:sz w:val="24"/>
          <w:lang w:eastAsia="en-US"/>
        </w:rPr>
      </w:pPr>
    </w:p>
    <w:p w14:paraId="14EF732F" w14:textId="77777777" w:rsidR="00A74194" w:rsidRDefault="00A74194" w:rsidP="00A74194">
      <w:pPr>
        <w:pStyle w:val="Kop2"/>
        <w:ind w:left="0" w:firstLine="0"/>
      </w:pPr>
      <w:bookmarkStart w:id="1608" w:name="_Toc517034025"/>
      <w:r>
        <w:t>Dag 59 (30-4)</w:t>
      </w:r>
      <w:bookmarkEnd w:id="1608"/>
    </w:p>
    <w:p w14:paraId="41227E6F" w14:textId="77777777" w:rsidR="00A74194" w:rsidRDefault="00A74194" w:rsidP="003858EA">
      <w:pPr>
        <w:pStyle w:val="Style1"/>
      </w:pPr>
    </w:p>
    <w:p w14:paraId="6359302E" w14:textId="77777777" w:rsidR="00A74194" w:rsidRDefault="00A74194" w:rsidP="003858EA">
      <w:pPr>
        <w:pStyle w:val="Style1"/>
      </w:pPr>
      <w:r>
        <w:t>Uitdagingen</w:t>
      </w:r>
    </w:p>
    <w:p w14:paraId="6F9A35F7" w14:textId="77777777" w:rsidR="00A74194" w:rsidRDefault="00A74194" w:rsidP="003858EA">
      <w:r>
        <w:t>In bagger code functionaliteit terug vinden.</w:t>
      </w:r>
    </w:p>
    <w:p w14:paraId="0A153C18" w14:textId="77777777" w:rsidR="00A74194" w:rsidRDefault="00A74194" w:rsidP="003858EA">
      <w:pPr>
        <w:pStyle w:val="Style1"/>
      </w:pPr>
    </w:p>
    <w:p w14:paraId="6BAF25D4" w14:textId="77777777" w:rsidR="00A74194" w:rsidRDefault="00A74194" w:rsidP="003858EA">
      <w:pPr>
        <w:pStyle w:val="Style1"/>
      </w:pPr>
      <w:r>
        <w:t>Problemen</w:t>
      </w:r>
    </w:p>
    <w:p w14:paraId="394B304D" w14:textId="77777777" w:rsidR="00A74194" w:rsidRDefault="00A74194" w:rsidP="003858EA">
      <w:r>
        <w:t>Geen feedback gehad op het gemaakte werk.</w:t>
      </w:r>
    </w:p>
    <w:p w14:paraId="1488BE3C" w14:textId="77777777" w:rsidR="00A74194" w:rsidRDefault="00A74194" w:rsidP="003858EA">
      <w:pPr>
        <w:pStyle w:val="Style1"/>
      </w:pPr>
    </w:p>
    <w:p w14:paraId="5CF6C97B" w14:textId="77777777" w:rsidR="00A74194" w:rsidRDefault="00A74194" w:rsidP="003858EA">
      <w:pPr>
        <w:pStyle w:val="Style1"/>
      </w:pPr>
      <w:r>
        <w:t>Oplossingen</w:t>
      </w:r>
    </w:p>
    <w:p w14:paraId="029C4AAE" w14:textId="77777777" w:rsidR="00A74194" w:rsidRDefault="00A74194" w:rsidP="003858EA">
      <w:r>
        <w:t>Afspraak gemaakt voor morgen met de MES-engineers en de begeleider om feedback te vragen en nieuwe taken op te stellen.</w:t>
      </w:r>
    </w:p>
    <w:p w14:paraId="40E9A444" w14:textId="77777777" w:rsidR="00A74194" w:rsidRDefault="00A74194" w:rsidP="003858EA"/>
    <w:p w14:paraId="5E4FA13E" w14:textId="77777777" w:rsidR="00A74194" w:rsidRPr="000D0465" w:rsidRDefault="00A74194" w:rsidP="003858EA">
      <w:r w:rsidRPr="008052BE">
        <w:t>Product owner is met vakan</w:t>
      </w:r>
      <w:r>
        <w:t>tie, maar dit is meer een voordeel dan een nadeel.</w:t>
      </w:r>
    </w:p>
    <w:p w14:paraId="2FE99E84" w14:textId="77777777" w:rsidR="00A74194" w:rsidRDefault="00A74194" w:rsidP="003858EA">
      <w:r>
        <w:br w:type="page"/>
      </w:r>
    </w:p>
    <w:p w14:paraId="3073035F" w14:textId="77777777" w:rsidR="00A74194" w:rsidRDefault="00A74194" w:rsidP="00A74194">
      <w:pPr>
        <w:pStyle w:val="Kop2"/>
        <w:ind w:left="0" w:firstLine="0"/>
      </w:pPr>
      <w:bookmarkStart w:id="1609" w:name="_Toc517034026"/>
      <w:r>
        <w:lastRenderedPageBreak/>
        <w:t>Dag 60 (1-5)</w:t>
      </w:r>
      <w:bookmarkEnd w:id="1609"/>
    </w:p>
    <w:p w14:paraId="4755300C" w14:textId="77777777" w:rsidR="00A74194" w:rsidRDefault="00A74194" w:rsidP="003858EA"/>
    <w:p w14:paraId="2A2122B7" w14:textId="77777777" w:rsidR="00A74194" w:rsidRDefault="00A74194" w:rsidP="003858EA">
      <w:pPr>
        <w:pStyle w:val="Style1"/>
      </w:pPr>
      <w:r>
        <w:t>Bijzonderheden</w:t>
      </w:r>
    </w:p>
    <w:p w14:paraId="543D7E9A" w14:textId="77777777" w:rsidR="00A74194" w:rsidRDefault="00A74194" w:rsidP="003858EA">
      <w:pPr>
        <w:pStyle w:val="Style1"/>
      </w:pPr>
    </w:p>
    <w:p w14:paraId="562EB5A8" w14:textId="77777777" w:rsidR="00A74194" w:rsidRDefault="00A74194" w:rsidP="003858EA">
      <w:pPr>
        <w:pStyle w:val="Style1"/>
      </w:pPr>
      <w:r>
        <w:t>Gesprekken</w:t>
      </w:r>
    </w:p>
    <w:p w14:paraId="58FBD475" w14:textId="77777777" w:rsidR="00A74194" w:rsidRDefault="00A74194" w:rsidP="003858EA">
      <w:r>
        <w:t xml:space="preserve">Mes-engineer. Denk aan backwards </w:t>
      </w:r>
      <w:r w:rsidRPr="008052BE">
        <w:t>compatibility</w:t>
      </w:r>
      <w:r>
        <w:t xml:space="preserve">. </w:t>
      </w:r>
    </w:p>
    <w:p w14:paraId="501271F5" w14:textId="77777777" w:rsidR="00A74194" w:rsidRDefault="00A74194" w:rsidP="003858EA">
      <w:r>
        <w:t xml:space="preserve">Hij had het veel over lange termijn zaken zoals backwards </w:t>
      </w:r>
      <w:r w:rsidRPr="008052BE">
        <w:t>compatibility</w:t>
      </w:r>
      <w:r>
        <w:t>. Met welke versie van de database zou de applicatie moeten werken. En andere zaken die meer op administratief niveau liggen dan op programmeer gebied. Het is wel iets om over na te denken en het is zeker iets dat opgenomen kan worden in de aanbevelingen van het proces verslag.</w:t>
      </w:r>
    </w:p>
    <w:p w14:paraId="6EAA9B98" w14:textId="77777777" w:rsidR="00A74194" w:rsidRDefault="00A74194" w:rsidP="003858EA"/>
    <w:p w14:paraId="221FFD06" w14:textId="77777777" w:rsidR="00A74194" w:rsidRDefault="00A74194" w:rsidP="003858EA">
      <w:r>
        <w:t>Verder was een gesprek met de MES-engineers en de stagebegeleider over de nieuwe taken die uitgevoerd zouden worden en om feedback te krijgen op het gemaakt werk.</w:t>
      </w:r>
    </w:p>
    <w:p w14:paraId="403A8ABF" w14:textId="77777777" w:rsidR="00A74194" w:rsidRDefault="00A74194" w:rsidP="003858EA">
      <w:r>
        <w:t>Het belangrijkste dat hieruit naar voren kwam was dat de stagebegeleider zij dat de huidige tool (die ik maak) een proof of concept is waarmee functionaliteit aangetoond kan worden, De code kwaliteit maakt niet uit.</w:t>
      </w:r>
    </w:p>
    <w:p w14:paraId="20E9AABD" w14:textId="77777777" w:rsidR="00A74194" w:rsidRDefault="00A74194" w:rsidP="003858EA"/>
    <w:p w14:paraId="3F47D6F9" w14:textId="77777777" w:rsidR="00A74194" w:rsidRDefault="00A74194" w:rsidP="003858EA">
      <w:r>
        <w:t>Bij de stagevoorbereidingslessen zij Jacques: “Een proof of concept betekent niet dat je geen nette code moet schrijven”. Oftewel het niveau waarmee deze stage verloopt gaat naar mijn mening omlaag.</w:t>
      </w:r>
    </w:p>
    <w:p w14:paraId="420EDEC8" w14:textId="77777777" w:rsidR="00A74194" w:rsidRDefault="00A74194" w:rsidP="003858EA">
      <w:pPr>
        <w:pStyle w:val="Style1"/>
      </w:pPr>
    </w:p>
    <w:p w14:paraId="4F856DB4" w14:textId="77777777" w:rsidR="00A74194" w:rsidRDefault="00A74194" w:rsidP="003858EA">
      <w:pPr>
        <w:pStyle w:val="Style1"/>
      </w:pPr>
      <w:r>
        <w:t>Uitdagingen</w:t>
      </w:r>
    </w:p>
    <w:p w14:paraId="4CCE846E" w14:textId="77777777" w:rsidR="00A74194" w:rsidRDefault="00A74194" w:rsidP="003858EA">
      <w:r>
        <w:t>Korte presentatie voorbereiden en uitvoeren.</w:t>
      </w:r>
    </w:p>
    <w:p w14:paraId="29BB5B56" w14:textId="77777777" w:rsidR="00A74194" w:rsidRDefault="00A74194" w:rsidP="003858EA">
      <w:pPr>
        <w:pStyle w:val="Style1"/>
      </w:pPr>
    </w:p>
    <w:p w14:paraId="13ABB0E3" w14:textId="77777777" w:rsidR="00A74194" w:rsidRDefault="00A74194" w:rsidP="003858EA">
      <w:pPr>
        <w:pStyle w:val="Style1"/>
      </w:pPr>
      <w:r>
        <w:t>Problemen</w:t>
      </w:r>
    </w:p>
    <w:p w14:paraId="3CADA23F" w14:textId="77777777" w:rsidR="00A74194" w:rsidRDefault="00A74194" w:rsidP="003858EA">
      <w:r>
        <w:t>Niet zozeer een probleem voor mij maar meer iets voor de stage in het algemeen. Ik weet dat school en het bedrijfsleven anders is en dat het erg kan verschillen op sommige plekken, maar veel van wat ik op school heb opgestoken wordt tegengesproken door het bedrijf.</w:t>
      </w:r>
    </w:p>
    <w:p w14:paraId="6C36240D" w14:textId="77777777" w:rsidR="00A74194" w:rsidRDefault="00A74194" w:rsidP="003858EA"/>
    <w:p w14:paraId="7411E667" w14:textId="77777777" w:rsidR="00A74194" w:rsidRDefault="00A74194" w:rsidP="003858EA">
      <w:r>
        <w:t>Slordige niet uitbreidbare code die bruikbaar is (korte termijn) heeft een voorkeur over nette uitbreidbare code waarvan functionaliteit op een paar punten ontbreekt (lange termijn).</w:t>
      </w:r>
    </w:p>
    <w:p w14:paraId="6DC0FBF8" w14:textId="77777777" w:rsidR="00A74194" w:rsidRDefault="00A74194" w:rsidP="003858EA"/>
    <w:p w14:paraId="1F8F515B" w14:textId="77777777" w:rsidR="00A74194" w:rsidRDefault="00A74194" w:rsidP="003858EA">
      <w:r>
        <w:t>Ze gaan de backend toch afbreken, dit is al gezegd door de begeleider. Ik wil hier wel weggaan met de veronderstelling dat ik iets bijgedragen heb aan de ontwikkeling van de tool.</w:t>
      </w:r>
    </w:p>
    <w:p w14:paraId="5830D810" w14:textId="77777777" w:rsidR="00A74194" w:rsidRDefault="00A74194" w:rsidP="003858EA">
      <w:pPr>
        <w:pStyle w:val="Style1"/>
      </w:pPr>
    </w:p>
    <w:p w14:paraId="64DDCD01" w14:textId="77777777" w:rsidR="00A74194" w:rsidRDefault="00A74194" w:rsidP="003858EA">
      <w:pPr>
        <w:pStyle w:val="Style1"/>
      </w:pPr>
      <w:r>
        <w:t>Oplossingen</w:t>
      </w:r>
    </w:p>
    <w:p w14:paraId="2C0E8E7C" w14:textId="77777777" w:rsidR="00A74194" w:rsidRDefault="00A74194" w:rsidP="003858EA">
      <w:r>
        <w:t>In het procesverslag en logboek duidelijk aangeven wat er is gebeurt en bij de aanbevelingen in het verslag hier een voorstel doen zodat deze fouten niet nog een keer gemaakt worden.</w:t>
      </w:r>
    </w:p>
    <w:p w14:paraId="457CECD5" w14:textId="77777777" w:rsidR="00A74194" w:rsidRPr="000D0465" w:rsidRDefault="00A74194" w:rsidP="003858EA"/>
    <w:p w14:paraId="649693A6" w14:textId="77777777" w:rsidR="00A74194" w:rsidRDefault="00A74194" w:rsidP="003858EA">
      <w:r>
        <w:br w:type="page"/>
      </w:r>
    </w:p>
    <w:p w14:paraId="7FAB3333" w14:textId="77777777" w:rsidR="00A74194" w:rsidRDefault="00A74194" w:rsidP="00A74194">
      <w:pPr>
        <w:pStyle w:val="Kop2"/>
        <w:ind w:left="0" w:firstLine="0"/>
      </w:pPr>
      <w:bookmarkStart w:id="1610" w:name="_Toc517034027"/>
      <w:r>
        <w:lastRenderedPageBreak/>
        <w:t>Dag 61 (2-5)</w:t>
      </w:r>
      <w:bookmarkEnd w:id="1610"/>
    </w:p>
    <w:p w14:paraId="65D81AF2" w14:textId="77777777" w:rsidR="00A74194" w:rsidRDefault="00A74194" w:rsidP="003858EA">
      <w:pPr>
        <w:pStyle w:val="Style1"/>
      </w:pPr>
    </w:p>
    <w:p w14:paraId="2E8E93A7" w14:textId="77777777" w:rsidR="00A74194" w:rsidRDefault="00A74194" w:rsidP="003858EA">
      <w:pPr>
        <w:pStyle w:val="Style1"/>
      </w:pPr>
      <w:r>
        <w:t>Uitdagingen</w:t>
      </w:r>
    </w:p>
    <w:p w14:paraId="2EC32A10" w14:textId="77777777" w:rsidR="00A74194" w:rsidRDefault="00A74194" w:rsidP="003858EA">
      <w:r>
        <w:t xml:space="preserve">Vooral veel kleine problemen opgelost in de code en wat uitbreidingen ervan. </w:t>
      </w:r>
    </w:p>
    <w:p w14:paraId="10316ABA" w14:textId="77777777" w:rsidR="00A74194" w:rsidRDefault="00A74194" w:rsidP="003858EA">
      <w:r>
        <w:t>Verder is er met een collega nagedacht over een GOED klasse model voor de opzet van een nieuwe applicatie.</w:t>
      </w:r>
    </w:p>
    <w:p w14:paraId="52D81CEA" w14:textId="77777777" w:rsidR="00A74194" w:rsidRDefault="00A74194" w:rsidP="003858EA">
      <w:pPr>
        <w:pStyle w:val="Style1"/>
      </w:pPr>
    </w:p>
    <w:p w14:paraId="47DA1174" w14:textId="77777777" w:rsidR="00A74194" w:rsidRDefault="00A74194" w:rsidP="003858EA">
      <w:pPr>
        <w:pStyle w:val="Style1"/>
      </w:pPr>
      <w:r>
        <w:t>Oplossingen</w:t>
      </w:r>
    </w:p>
    <w:p w14:paraId="13DC5DD1" w14:textId="77777777" w:rsidR="00A74194" w:rsidRDefault="00A74194" w:rsidP="003858EA">
      <w:r>
        <w:t>Oplossingsrichting bedacht voor het dichtklappede treeview probleem.</w:t>
      </w:r>
    </w:p>
    <w:p w14:paraId="0807EA21" w14:textId="77777777" w:rsidR="00A74194" w:rsidRPr="000D0465" w:rsidRDefault="00A74194" w:rsidP="003858EA"/>
    <w:p w14:paraId="32ADA73E" w14:textId="77777777" w:rsidR="00A74194" w:rsidRDefault="00A74194" w:rsidP="003858EA"/>
    <w:p w14:paraId="4AF5B24A" w14:textId="77777777" w:rsidR="00A74194" w:rsidRDefault="00A74194" w:rsidP="00A74194">
      <w:pPr>
        <w:pStyle w:val="Kop2"/>
        <w:ind w:left="0" w:firstLine="0"/>
      </w:pPr>
      <w:bookmarkStart w:id="1611" w:name="_Toc517034028"/>
      <w:r>
        <w:t>Dag 62 (3-5)</w:t>
      </w:r>
      <w:bookmarkEnd w:id="1611"/>
    </w:p>
    <w:p w14:paraId="4EC5A6A3" w14:textId="77777777" w:rsidR="00A74194" w:rsidRDefault="00A74194" w:rsidP="003858EA">
      <w:pPr>
        <w:pStyle w:val="Style1"/>
      </w:pPr>
    </w:p>
    <w:p w14:paraId="0F968852" w14:textId="77777777" w:rsidR="00A74194" w:rsidRDefault="00A74194" w:rsidP="003858EA">
      <w:pPr>
        <w:pStyle w:val="Style1"/>
      </w:pPr>
      <w:r>
        <w:t>Gesprekken</w:t>
      </w:r>
    </w:p>
    <w:p w14:paraId="1CF861BF" w14:textId="77777777" w:rsidR="00A74194" w:rsidRPr="005D3C18" w:rsidRDefault="00A74194" w:rsidP="003858EA">
      <w:pPr>
        <w:pStyle w:val="Style1"/>
        <w:rPr>
          <w:b w:val="0"/>
        </w:rPr>
      </w:pPr>
      <w:r w:rsidRPr="005D3C18">
        <w:rPr>
          <w:b w:val="0"/>
        </w:rPr>
        <w:t xml:space="preserve">Het doornemen van mijn refactor voorstel met een collega. Ik heb daarin aangegeven waarom de huidige code nogal zak is. </w:t>
      </w:r>
      <w:r>
        <w:rPr>
          <w:b w:val="0"/>
        </w:rPr>
        <w:t xml:space="preserve">Ik heb daarin mijn gelijk gekregen. We hebben ook een oplossing uitgedacht. </w:t>
      </w:r>
    </w:p>
    <w:p w14:paraId="7FCA9973" w14:textId="77777777" w:rsidR="00A74194" w:rsidRDefault="00A74194" w:rsidP="003858EA">
      <w:pPr>
        <w:pStyle w:val="Style1"/>
      </w:pPr>
    </w:p>
    <w:p w14:paraId="1A6DD268" w14:textId="77777777" w:rsidR="00A74194" w:rsidRDefault="00A74194" w:rsidP="003858EA">
      <w:pPr>
        <w:pStyle w:val="Style1"/>
      </w:pPr>
      <w:r>
        <w:t>Uitdagingen</w:t>
      </w:r>
    </w:p>
    <w:p w14:paraId="022D9C8D" w14:textId="77777777" w:rsidR="00A74194" w:rsidRDefault="00A74194" w:rsidP="003858EA">
      <w:r>
        <w:t>Een oplossingsalgoritme bedenken die het doet. Hij hoeft niet zozeer netjes te zijn als die het maar doet. Op het einde van de dag had ik een oplossing bedacht maar die moest wachten tot de volgende dag om getest te kunnen worden.</w:t>
      </w:r>
    </w:p>
    <w:p w14:paraId="2ADB8C9D" w14:textId="77777777" w:rsidR="00A74194" w:rsidRDefault="00A74194" w:rsidP="003858EA">
      <w:pPr>
        <w:pStyle w:val="Style1"/>
      </w:pPr>
    </w:p>
    <w:p w14:paraId="43AE3024" w14:textId="77777777" w:rsidR="00A74194" w:rsidRDefault="00A74194" w:rsidP="003858EA">
      <w:pPr>
        <w:pStyle w:val="Style1"/>
      </w:pPr>
      <w:r>
        <w:t>Problemen</w:t>
      </w:r>
    </w:p>
    <w:p w14:paraId="0C799C0A" w14:textId="77777777" w:rsidR="00A74194" w:rsidRDefault="00A74194" w:rsidP="003858EA">
      <w:r>
        <w:t>Code is ruk en dat maakt het knap lastig om aanpassingen te verrichten die netjes zijn.</w:t>
      </w:r>
    </w:p>
    <w:p w14:paraId="3063DFA2" w14:textId="77777777" w:rsidR="00A74194" w:rsidRDefault="00A74194" w:rsidP="003858EA">
      <w:pPr>
        <w:pStyle w:val="Style1"/>
      </w:pPr>
    </w:p>
    <w:p w14:paraId="028725F1" w14:textId="77777777" w:rsidR="00A74194" w:rsidRDefault="00A74194" w:rsidP="003858EA">
      <w:pPr>
        <w:pStyle w:val="Style1"/>
      </w:pPr>
      <w:r>
        <w:t>Oplossingen</w:t>
      </w:r>
    </w:p>
    <w:p w14:paraId="15C74B19" w14:textId="77777777" w:rsidR="00A74194" w:rsidRDefault="00A74194" w:rsidP="003858EA">
      <w:r>
        <w:t>Samen met de stagebegeleider en een andere WPF programmeur bedacht. Wat potentiele oplossingen kunnen zijn.</w:t>
      </w:r>
    </w:p>
    <w:p w14:paraId="1998A892" w14:textId="77777777" w:rsidR="00A74194" w:rsidRPr="000D0465" w:rsidRDefault="00A74194" w:rsidP="003858EA"/>
    <w:p w14:paraId="1087B325" w14:textId="77777777" w:rsidR="00A74194" w:rsidRDefault="00A74194" w:rsidP="003858EA">
      <w:r>
        <w:br w:type="page"/>
      </w:r>
    </w:p>
    <w:p w14:paraId="40F05E92" w14:textId="77777777" w:rsidR="00A74194" w:rsidRDefault="00A74194" w:rsidP="00A74194">
      <w:pPr>
        <w:pStyle w:val="Kop2"/>
        <w:ind w:left="0" w:firstLine="0"/>
      </w:pPr>
      <w:bookmarkStart w:id="1612" w:name="_Toc517034029"/>
      <w:r>
        <w:lastRenderedPageBreak/>
        <w:t>Dag 63 (4-5)</w:t>
      </w:r>
      <w:bookmarkEnd w:id="1612"/>
    </w:p>
    <w:p w14:paraId="6068CF7E" w14:textId="77777777" w:rsidR="00A74194" w:rsidRDefault="00A74194" w:rsidP="003858EA">
      <w:pPr>
        <w:pStyle w:val="Style1"/>
      </w:pPr>
    </w:p>
    <w:p w14:paraId="2FED076A" w14:textId="77777777" w:rsidR="00A74194" w:rsidRDefault="00A74194" w:rsidP="003858EA">
      <w:pPr>
        <w:pStyle w:val="Style1"/>
      </w:pPr>
      <w:r>
        <w:t>Uitdagingen</w:t>
      </w:r>
    </w:p>
    <w:p w14:paraId="334243E7" w14:textId="77777777" w:rsidR="00A74194" w:rsidRDefault="00A74194" w:rsidP="003858EA">
      <w:r>
        <w:t>Het bedachte algoritme van de vorige dag werkende krijgen. Dit was knap lastig omdat de boom meerdere keren de zelfde referentie naar een treeview item overschrijft waardoor referenties naar objecten niet meer werkten. Je moest daardoor eerst de treeviewitems vertalen naar “objecten” en die vergelijken met de door het systeem onthouden items die open geklapt waren.</w:t>
      </w:r>
    </w:p>
    <w:p w14:paraId="1033B8F5" w14:textId="77777777" w:rsidR="00A74194" w:rsidRDefault="00A74194" w:rsidP="003858EA">
      <w:pPr>
        <w:pStyle w:val="Style1"/>
      </w:pPr>
    </w:p>
    <w:p w14:paraId="2B4B3FC9" w14:textId="77777777" w:rsidR="00A74194" w:rsidRDefault="00A74194" w:rsidP="003858EA">
      <w:pPr>
        <w:pStyle w:val="Style1"/>
      </w:pPr>
      <w:r>
        <w:t>Problemen</w:t>
      </w:r>
    </w:p>
    <w:p w14:paraId="00DABF04" w14:textId="77777777" w:rsidR="00A74194" w:rsidRDefault="00A74194" w:rsidP="003858EA">
      <w:r>
        <w:t>Niet te veel problemen vandaag. Mijn procesverslag loopt wat achter omdat ik de laatste twee weken er geen feedback op kon krijgen.</w:t>
      </w:r>
    </w:p>
    <w:p w14:paraId="62DEAA62" w14:textId="77777777" w:rsidR="00A74194" w:rsidRDefault="00A74194" w:rsidP="003858EA">
      <w:pPr>
        <w:pStyle w:val="Style1"/>
      </w:pPr>
    </w:p>
    <w:p w14:paraId="133B58B5" w14:textId="77777777" w:rsidR="00A74194" w:rsidRDefault="00A74194" w:rsidP="003858EA">
      <w:pPr>
        <w:pStyle w:val="Style1"/>
      </w:pPr>
      <w:r>
        <w:t>Oplossingen</w:t>
      </w:r>
    </w:p>
    <w:p w14:paraId="66C6D44B" w14:textId="77777777" w:rsidR="00A74194" w:rsidRDefault="00A74194" w:rsidP="003858EA">
      <w:r>
        <w:t>Treeview klapt niet meer dicht.</w:t>
      </w:r>
    </w:p>
    <w:p w14:paraId="74CB3874" w14:textId="77777777" w:rsidR="00A74194" w:rsidRPr="000D0465" w:rsidRDefault="00A74194" w:rsidP="003858EA"/>
    <w:p w14:paraId="3341B9F8" w14:textId="77777777" w:rsidR="00A74194" w:rsidRDefault="00A74194" w:rsidP="003858EA"/>
    <w:p w14:paraId="7B88346F" w14:textId="77777777" w:rsidR="00A74194" w:rsidRDefault="00A74194" w:rsidP="003858EA">
      <w:r>
        <w:br w:type="page"/>
      </w:r>
    </w:p>
    <w:p w14:paraId="33508242" w14:textId="77777777" w:rsidR="00A74194" w:rsidRDefault="00A74194" w:rsidP="00A74194">
      <w:pPr>
        <w:pStyle w:val="Kop1"/>
        <w:ind w:left="0" w:firstLine="0"/>
      </w:pPr>
      <w:bookmarkStart w:id="1613" w:name="_Toc517034030"/>
      <w:r>
        <w:lastRenderedPageBreak/>
        <w:t>Week 14 (7-5-2018)</w:t>
      </w:r>
      <w:bookmarkEnd w:id="1613"/>
    </w:p>
    <w:p w14:paraId="32A1E23D" w14:textId="77777777" w:rsidR="00A74194" w:rsidRDefault="00A74194" w:rsidP="003858EA">
      <w:pPr>
        <w:rPr>
          <w:rFonts w:ascii="Cambria" w:eastAsiaTheme="minorHAnsi" w:hAnsi="Cambria" w:cstheme="minorBidi"/>
          <w:b/>
          <w:color w:val="365F91" w:themeColor="accent1" w:themeShade="BF"/>
          <w:sz w:val="24"/>
          <w:lang w:eastAsia="en-US"/>
        </w:rPr>
      </w:pPr>
    </w:p>
    <w:p w14:paraId="077103D9" w14:textId="77777777" w:rsidR="00A74194" w:rsidRDefault="00A74194" w:rsidP="00A74194">
      <w:pPr>
        <w:pStyle w:val="Kop2"/>
        <w:ind w:left="0" w:firstLine="0"/>
      </w:pPr>
      <w:bookmarkStart w:id="1614" w:name="_Toc517034031"/>
      <w:r>
        <w:t>Dag 64 (7-5)</w:t>
      </w:r>
      <w:bookmarkEnd w:id="1614"/>
    </w:p>
    <w:p w14:paraId="15AD4C77" w14:textId="77777777" w:rsidR="00A74194" w:rsidRDefault="00A74194" w:rsidP="003858EA"/>
    <w:p w14:paraId="345B2049" w14:textId="77777777" w:rsidR="00A74194" w:rsidRDefault="00A74194" w:rsidP="003858EA">
      <w:pPr>
        <w:pStyle w:val="Style1"/>
      </w:pPr>
      <w:r>
        <w:t>Bijzonderheden</w:t>
      </w:r>
    </w:p>
    <w:p w14:paraId="26F26D0F" w14:textId="77777777" w:rsidR="00A74194" w:rsidRDefault="00A74194" w:rsidP="003858EA">
      <w:r>
        <w:t>Korte week wegens hemelvaart</w:t>
      </w:r>
    </w:p>
    <w:p w14:paraId="3D4E9870" w14:textId="77777777" w:rsidR="00A74194" w:rsidRDefault="00A74194" w:rsidP="003858EA">
      <w:pPr>
        <w:pStyle w:val="Style1"/>
      </w:pPr>
    </w:p>
    <w:p w14:paraId="0B3ADF2D" w14:textId="77777777" w:rsidR="00A74194" w:rsidRDefault="00A74194" w:rsidP="003858EA">
      <w:pPr>
        <w:pStyle w:val="Style1"/>
      </w:pPr>
      <w:r>
        <w:t>Gesprekken</w:t>
      </w:r>
    </w:p>
    <w:p w14:paraId="6C9076B2" w14:textId="77777777" w:rsidR="00A74194" w:rsidRDefault="00A74194" w:rsidP="003858EA">
      <w:r>
        <w:t xml:space="preserve">Sprint planning. Ik heb aangegeven in de review dat mijn huidige sprint een 3 krijgt i.p.v. de daarvoor gegeven 2,5. Dit vanwege ik meer tijd heb kunnen besteden aan mijn proof of concept met daarin NIEUWE TECHNIEKEN.  De begeleider wil nu dat dit minstens een 4 wordt, voorheen zei hij nog dat dit minstens een 3,5 moest zijn. </w:t>
      </w:r>
    </w:p>
    <w:p w14:paraId="7D267116" w14:textId="77777777" w:rsidR="00A74194" w:rsidRDefault="00A74194" w:rsidP="003858EA">
      <w:pPr>
        <w:pStyle w:val="Style1"/>
      </w:pPr>
    </w:p>
    <w:p w14:paraId="46CD64E2" w14:textId="77777777" w:rsidR="00A74194" w:rsidRDefault="00A74194" w:rsidP="003858EA">
      <w:pPr>
        <w:pStyle w:val="Style1"/>
      </w:pPr>
      <w:r>
        <w:t>Uitdagingen</w:t>
      </w:r>
    </w:p>
    <w:p w14:paraId="50A410BC" w14:textId="77777777" w:rsidR="00A74194" w:rsidRDefault="00A74194" w:rsidP="003858EA">
      <w:r>
        <w:t>POC verder uitwerken met entity framework.</w:t>
      </w:r>
    </w:p>
    <w:p w14:paraId="4122E5F2" w14:textId="77777777" w:rsidR="00A74194" w:rsidRDefault="00A74194" w:rsidP="003858EA">
      <w:pPr>
        <w:pStyle w:val="Style1"/>
      </w:pPr>
    </w:p>
    <w:p w14:paraId="72DC5319" w14:textId="77777777" w:rsidR="00A74194" w:rsidRPr="007B000E" w:rsidRDefault="00A74194" w:rsidP="003858EA">
      <w:pPr>
        <w:rPr>
          <w:rFonts w:ascii="Cambria" w:eastAsiaTheme="minorHAnsi" w:hAnsi="Cambria" w:cstheme="minorBidi"/>
          <w:b/>
          <w:color w:val="365F91" w:themeColor="accent1" w:themeShade="BF"/>
          <w:sz w:val="24"/>
          <w:lang w:eastAsia="en-US"/>
        </w:rPr>
      </w:pPr>
      <w:r>
        <w:br w:type="page"/>
      </w:r>
    </w:p>
    <w:p w14:paraId="096CCC4A" w14:textId="77777777" w:rsidR="00A74194" w:rsidRDefault="00A74194" w:rsidP="00A74194">
      <w:pPr>
        <w:pStyle w:val="Kop2"/>
        <w:ind w:left="0" w:firstLine="0"/>
      </w:pPr>
      <w:bookmarkStart w:id="1615" w:name="_Toc517034032"/>
      <w:r>
        <w:lastRenderedPageBreak/>
        <w:t>Dag 65 (8-5)</w:t>
      </w:r>
      <w:bookmarkEnd w:id="1615"/>
    </w:p>
    <w:p w14:paraId="2DE5DD12" w14:textId="77777777" w:rsidR="00A74194" w:rsidRDefault="00A74194" w:rsidP="003858EA">
      <w:pPr>
        <w:pStyle w:val="Style1"/>
      </w:pPr>
    </w:p>
    <w:p w14:paraId="665EB921" w14:textId="77777777" w:rsidR="00A74194" w:rsidRDefault="00A74194" w:rsidP="003858EA">
      <w:pPr>
        <w:pStyle w:val="Style1"/>
        <w:rPr>
          <w:b w:val="0"/>
          <w:sz w:val="22"/>
        </w:rPr>
      </w:pPr>
      <w:r>
        <w:t>Gesprekken</w:t>
      </w:r>
      <w:r>
        <w:br/>
      </w:r>
      <w:r w:rsidRPr="007B000E">
        <w:rPr>
          <w:b w:val="0"/>
          <w:sz w:val="22"/>
        </w:rPr>
        <w:t>Presentatie over de laatste puntjes. We gaan nu nog een sprint door met de huidige applicatie zodat de laatste problemen eruit zijn. Daarna stoppen we er aan te werken</w:t>
      </w:r>
    </w:p>
    <w:p w14:paraId="5AF10CAA" w14:textId="77777777" w:rsidR="00A74194" w:rsidRDefault="00A74194" w:rsidP="003858EA">
      <w:pPr>
        <w:pStyle w:val="Style1"/>
      </w:pPr>
    </w:p>
    <w:p w14:paraId="6C7FC240" w14:textId="77777777" w:rsidR="00A74194" w:rsidRPr="007B000E" w:rsidRDefault="00A74194" w:rsidP="003858EA">
      <w:r>
        <w:t>Verder even met een collega in de pauze gepraat over entity framework en de toepassingen daarvan.</w:t>
      </w:r>
    </w:p>
    <w:p w14:paraId="7C4C120C" w14:textId="77777777" w:rsidR="00A74194" w:rsidRDefault="00A74194" w:rsidP="003858EA">
      <w:pPr>
        <w:pStyle w:val="Style1"/>
      </w:pPr>
    </w:p>
    <w:p w14:paraId="0D5D5FDB" w14:textId="77777777" w:rsidR="00A74194" w:rsidRDefault="00A74194" w:rsidP="003858EA">
      <w:pPr>
        <w:pStyle w:val="Style1"/>
      </w:pPr>
      <w:r>
        <w:t>Uitdagingen</w:t>
      </w:r>
    </w:p>
    <w:p w14:paraId="52331406" w14:textId="77777777" w:rsidR="00A74194" w:rsidRDefault="00A74194" w:rsidP="003858EA">
      <w:r>
        <w:t>Een paar problemen van de applicatie gefikst. Dit moest snel aangezien de mail waarin de problemen stonden pas in de ochtend (2 uur voor de presentatie) verstuurd was. Maar het ging redelijk vlot aangezien ik nu een stuk beter ben in fouten in de applicatie op te lossen.</w:t>
      </w:r>
    </w:p>
    <w:p w14:paraId="0C93FE41" w14:textId="77777777" w:rsidR="00A74194" w:rsidRDefault="00A74194" w:rsidP="003858EA">
      <w:pPr>
        <w:pStyle w:val="Style1"/>
      </w:pPr>
    </w:p>
    <w:p w14:paraId="248DAF73" w14:textId="77777777" w:rsidR="00A74194" w:rsidRDefault="00A74194" w:rsidP="003858EA">
      <w:pPr>
        <w:pStyle w:val="Style1"/>
      </w:pPr>
      <w:r>
        <w:t>Problemen</w:t>
      </w:r>
    </w:p>
    <w:p w14:paraId="6A908C37" w14:textId="77777777" w:rsidR="00A74194" w:rsidRDefault="00A74194" w:rsidP="003858EA">
      <w:r>
        <w:t>Hele dag eigenlijk bezig geweest om entity framework te begrijpen. Hier liep ik uiteindelijk op vast, omdat ik waarschijnlijk dingen wilde op een manier die niet kon.</w:t>
      </w:r>
    </w:p>
    <w:p w14:paraId="46601816" w14:textId="77777777" w:rsidR="00A74194" w:rsidRDefault="00A74194" w:rsidP="003858EA">
      <w:pPr>
        <w:pStyle w:val="Style1"/>
      </w:pPr>
    </w:p>
    <w:p w14:paraId="6F88D25D" w14:textId="77777777" w:rsidR="00A74194" w:rsidRDefault="00A74194" w:rsidP="003858EA"/>
    <w:p w14:paraId="6EFB39D6" w14:textId="77777777" w:rsidR="00A74194" w:rsidRDefault="00A74194" w:rsidP="00A74194">
      <w:pPr>
        <w:pStyle w:val="Kop2"/>
        <w:ind w:left="0" w:firstLine="0"/>
      </w:pPr>
      <w:bookmarkStart w:id="1616" w:name="_Toc517034033"/>
      <w:r>
        <w:t>Dag 66 (9-5)</w:t>
      </w:r>
      <w:bookmarkEnd w:id="1616"/>
    </w:p>
    <w:p w14:paraId="36E6B0EB" w14:textId="77777777" w:rsidR="00A74194" w:rsidRDefault="00A74194" w:rsidP="003858EA">
      <w:pPr>
        <w:pStyle w:val="Style1"/>
      </w:pPr>
    </w:p>
    <w:p w14:paraId="4B1DE9AF" w14:textId="77777777" w:rsidR="00A74194" w:rsidRDefault="00A74194" w:rsidP="003858EA">
      <w:pPr>
        <w:pStyle w:val="Style1"/>
      </w:pPr>
      <w:r>
        <w:t>Uitdagingen</w:t>
      </w:r>
    </w:p>
    <w:p w14:paraId="559AAEE5" w14:textId="77777777" w:rsidR="00A74194" w:rsidRDefault="00A74194" w:rsidP="003858EA">
      <w:r>
        <w:t>Documentatie bijhouden aangezien ik iets te veel lol had in het uitwerken van entity framework.</w:t>
      </w:r>
    </w:p>
    <w:p w14:paraId="2A347C9B" w14:textId="77777777" w:rsidR="00A74194" w:rsidRDefault="00A74194" w:rsidP="003858EA">
      <w:pPr>
        <w:pStyle w:val="Style1"/>
      </w:pPr>
    </w:p>
    <w:p w14:paraId="3A9D11FD" w14:textId="77777777" w:rsidR="00A74194" w:rsidRDefault="00A74194" w:rsidP="003858EA">
      <w:pPr>
        <w:pStyle w:val="Style1"/>
      </w:pPr>
      <w:r>
        <w:t>Problemen</w:t>
      </w:r>
    </w:p>
    <w:p w14:paraId="36C7DBEC" w14:textId="77777777" w:rsidR="00A74194" w:rsidRDefault="00A74194" w:rsidP="003858EA">
      <w:r w:rsidRPr="004E4B94">
        <w:t>Het entity framework project lag even stil om</w:t>
      </w:r>
      <w:r>
        <w:t>dat er bepaalde dingen niet werkte.</w:t>
      </w:r>
    </w:p>
    <w:p w14:paraId="2C4CAB60" w14:textId="77777777" w:rsidR="00A74194" w:rsidRDefault="00A74194" w:rsidP="003858EA"/>
    <w:p w14:paraId="14575606" w14:textId="77777777" w:rsidR="00A74194" w:rsidRPr="004E4B94" w:rsidRDefault="00A74194" w:rsidP="003858EA">
      <w:r>
        <w:t>Meer een opbleek van de opdracht, maar ik vermoed dat het doel van de opdracht nooit helder is geweest. Het doel is: “een bruikbare applicatie neer zetten”. Het begrip “bruikbare applicatie” is helaas niet vastgesteld.</w:t>
      </w:r>
    </w:p>
    <w:p w14:paraId="758BD6FA" w14:textId="77777777" w:rsidR="00A74194" w:rsidRPr="004E4B94" w:rsidRDefault="00A74194" w:rsidP="003858EA">
      <w:pPr>
        <w:pStyle w:val="Style1"/>
      </w:pPr>
    </w:p>
    <w:p w14:paraId="10C33ADF" w14:textId="77777777" w:rsidR="00A74194" w:rsidRDefault="00A74194" w:rsidP="003858EA">
      <w:pPr>
        <w:pStyle w:val="Style1"/>
      </w:pPr>
      <w:r>
        <w:t>Oplossingen</w:t>
      </w:r>
    </w:p>
    <w:p w14:paraId="2CB62ED7" w14:textId="77777777" w:rsidR="00A74194" w:rsidRDefault="00A74194" w:rsidP="003858EA">
      <w:r>
        <w:t>Even een oplossing gevraagd aan een collega en die heeft een snelle oplossing bedacht. Deze oplossing heb ik later weer netter gemaakt, maar het systeem werkt nu.</w:t>
      </w:r>
    </w:p>
    <w:p w14:paraId="642FBFED" w14:textId="77777777" w:rsidR="00A74194" w:rsidRDefault="00A74194" w:rsidP="003858EA">
      <w:pPr>
        <w:pStyle w:val="Style1"/>
      </w:pPr>
    </w:p>
    <w:p w14:paraId="16E2CE6D" w14:textId="77777777" w:rsidR="00A74194" w:rsidRDefault="00A74194" w:rsidP="003858EA">
      <w:pPr>
        <w:pStyle w:val="Style1"/>
      </w:pPr>
      <w:r>
        <w:t>Andere zaken</w:t>
      </w:r>
    </w:p>
    <w:p w14:paraId="1615F195" w14:textId="77777777" w:rsidR="00A74194" w:rsidRDefault="00A74194" w:rsidP="003858EA">
      <w:pPr>
        <w:pStyle w:val="Style1"/>
      </w:pPr>
    </w:p>
    <w:p w14:paraId="62E1ADA1" w14:textId="77777777" w:rsidR="00A74194" w:rsidRDefault="00A74194" w:rsidP="003858EA">
      <w:pPr>
        <w:pStyle w:val="Style1"/>
      </w:pPr>
    </w:p>
    <w:p w14:paraId="06CEE4CA" w14:textId="77777777" w:rsidR="00A74194" w:rsidRDefault="00A74194" w:rsidP="003858EA">
      <w:pPr>
        <w:rPr>
          <w:rFonts w:ascii="Cambria" w:eastAsiaTheme="minorHAnsi" w:hAnsi="Cambria" w:cstheme="minorBidi"/>
          <w:b/>
          <w:color w:val="365F91" w:themeColor="accent1" w:themeShade="BF"/>
          <w:sz w:val="24"/>
          <w:lang w:eastAsia="en-US"/>
        </w:rPr>
      </w:pPr>
      <w:r>
        <w:br w:type="page"/>
      </w:r>
    </w:p>
    <w:p w14:paraId="4A2BD10E" w14:textId="77777777" w:rsidR="00A74194" w:rsidRDefault="00A74194" w:rsidP="00A74194">
      <w:pPr>
        <w:pStyle w:val="Kop1"/>
        <w:ind w:left="0" w:firstLine="0"/>
      </w:pPr>
      <w:bookmarkStart w:id="1617" w:name="_Toc517034034"/>
      <w:r>
        <w:lastRenderedPageBreak/>
        <w:t>Week 15 (14-5-2018)</w:t>
      </w:r>
      <w:bookmarkEnd w:id="1617"/>
    </w:p>
    <w:p w14:paraId="0DFFDE5B" w14:textId="77777777" w:rsidR="00A74194" w:rsidRDefault="00A74194" w:rsidP="003858EA"/>
    <w:p w14:paraId="2C01FB7D" w14:textId="77777777" w:rsidR="00A74194" w:rsidRDefault="00A74194" w:rsidP="00A74194">
      <w:pPr>
        <w:pStyle w:val="Kop2"/>
        <w:ind w:left="0" w:firstLine="0"/>
      </w:pPr>
      <w:bookmarkStart w:id="1618" w:name="_Toc517034035"/>
      <w:r>
        <w:t>Dag 67 (14-5)</w:t>
      </w:r>
      <w:bookmarkEnd w:id="1618"/>
    </w:p>
    <w:p w14:paraId="6319A740" w14:textId="77777777" w:rsidR="00A74194" w:rsidRDefault="00A74194" w:rsidP="003858EA">
      <w:pPr>
        <w:pStyle w:val="Style1"/>
      </w:pPr>
    </w:p>
    <w:p w14:paraId="6A322EF8" w14:textId="77777777" w:rsidR="00A74194" w:rsidRDefault="00A74194" w:rsidP="003858EA">
      <w:pPr>
        <w:pStyle w:val="Style1"/>
      </w:pPr>
      <w:r>
        <w:t>Gesprekken</w:t>
      </w:r>
    </w:p>
    <w:p w14:paraId="2240CF70" w14:textId="77777777" w:rsidR="00A74194" w:rsidRDefault="00A74194" w:rsidP="003858EA">
      <w:r>
        <w:t>Sprintplanning van de ochtend</w:t>
      </w:r>
    </w:p>
    <w:p w14:paraId="2B62D262" w14:textId="77777777" w:rsidR="00A74194" w:rsidRDefault="00A74194" w:rsidP="003858EA">
      <w:pPr>
        <w:pStyle w:val="Style1"/>
      </w:pPr>
    </w:p>
    <w:p w14:paraId="092DB326" w14:textId="77777777" w:rsidR="00A74194" w:rsidRDefault="00A74194" w:rsidP="003858EA">
      <w:pPr>
        <w:pStyle w:val="Style1"/>
      </w:pPr>
      <w:r>
        <w:t>Uitdagingen</w:t>
      </w:r>
    </w:p>
    <w:p w14:paraId="393E7F76" w14:textId="77777777" w:rsidR="00A74194" w:rsidRDefault="00A74194" w:rsidP="003858EA">
      <w:r w:rsidRPr="00CD235D">
        <w:t>De applicatie probeer ik nu om te bouwen op een veel betere manier. Ik krijg hier nu tijd voor en dat is enorm fijn aangezien ik nu ook collega’s bij mijn werk kan betrekken.</w:t>
      </w:r>
      <w:r>
        <w:t xml:space="preserve"> Dat geprobeerd ik in alle opzichte te doen en ik probeer nog steeds nette code te schrijven</w:t>
      </w:r>
    </w:p>
    <w:p w14:paraId="2DACB6B9" w14:textId="77777777" w:rsidR="00A74194" w:rsidRDefault="00A74194" w:rsidP="003858EA"/>
    <w:p w14:paraId="55EA9D6A" w14:textId="77777777" w:rsidR="00A74194" w:rsidRPr="00CD235D" w:rsidRDefault="00A74194" w:rsidP="003858EA">
      <w:r>
        <w:t>Er is vandaag ook een stukje overdracht gedaan voor de MES tool. Dit ging dan vooral om de functionaliteit.</w:t>
      </w:r>
    </w:p>
    <w:p w14:paraId="24A5CCEB" w14:textId="77777777" w:rsidR="00A74194" w:rsidRPr="00CD235D" w:rsidRDefault="00A74194" w:rsidP="003858EA"/>
    <w:p w14:paraId="07B30BF2" w14:textId="77777777" w:rsidR="00A74194" w:rsidRDefault="00A74194" w:rsidP="00A74194">
      <w:pPr>
        <w:pStyle w:val="Kop2"/>
        <w:ind w:left="0" w:firstLine="0"/>
      </w:pPr>
      <w:bookmarkStart w:id="1619" w:name="_Toc517034036"/>
      <w:r>
        <w:t>Dag 68 (15-5)</w:t>
      </w:r>
      <w:bookmarkEnd w:id="1619"/>
    </w:p>
    <w:p w14:paraId="7ADDFBB5" w14:textId="77777777" w:rsidR="00A74194" w:rsidRDefault="00A74194" w:rsidP="003858EA">
      <w:pPr>
        <w:pStyle w:val="Style1"/>
      </w:pPr>
    </w:p>
    <w:p w14:paraId="310E42D2" w14:textId="77777777" w:rsidR="00A74194" w:rsidRDefault="00A74194" w:rsidP="003858EA">
      <w:pPr>
        <w:pStyle w:val="Style1"/>
      </w:pPr>
      <w:r>
        <w:t>Uitdagingen</w:t>
      </w:r>
    </w:p>
    <w:p w14:paraId="0B2633B4" w14:textId="77777777" w:rsidR="00A74194" w:rsidRDefault="00A74194" w:rsidP="003858EA">
      <w:r>
        <w:t>Hetzelfde als gisteren</w:t>
      </w:r>
    </w:p>
    <w:p w14:paraId="539A49D2" w14:textId="77777777" w:rsidR="00A74194" w:rsidRDefault="00A74194" w:rsidP="003858EA">
      <w:pPr>
        <w:pStyle w:val="Style1"/>
      </w:pPr>
    </w:p>
    <w:p w14:paraId="610ED76D" w14:textId="77777777" w:rsidR="00A74194" w:rsidRDefault="00A74194" w:rsidP="003858EA">
      <w:pPr>
        <w:pStyle w:val="Style1"/>
      </w:pPr>
      <w:r>
        <w:t>Problemen</w:t>
      </w:r>
    </w:p>
    <w:p w14:paraId="116B5E25" w14:textId="77777777" w:rsidR="00A74194" w:rsidRDefault="00A74194" w:rsidP="003858EA">
      <w:r>
        <w:t xml:space="preserve">De applicatie werd in een keer heel sloom en ik dacht dat dit kwam door een enorm SQL statement dat het systeem probeerde uit te voeren. Ik heb daarom hulp gevraagd aan de persoon waarvan ik dacht dat die er het meest vanaf wist. Ik heb ook een tweede persoon gevraagd. Ik heb aan twee antwoorden meer aan een en ik wilde weten in hoeverre ze overeen kwamen. </w:t>
      </w:r>
    </w:p>
    <w:p w14:paraId="5F077A58" w14:textId="77777777" w:rsidR="00A74194" w:rsidRDefault="00A74194" w:rsidP="003858EA">
      <w:pPr>
        <w:pStyle w:val="Style1"/>
      </w:pPr>
    </w:p>
    <w:p w14:paraId="3CED780E" w14:textId="77777777" w:rsidR="00A74194" w:rsidRDefault="00A74194" w:rsidP="003858EA">
      <w:pPr>
        <w:pStyle w:val="Style1"/>
      </w:pPr>
      <w:r>
        <w:t>Oplossingen</w:t>
      </w:r>
    </w:p>
    <w:p w14:paraId="7D23951D" w14:textId="77777777" w:rsidR="00A74194" w:rsidRDefault="00A74194" w:rsidP="003858EA">
      <w:r>
        <w:t>Meerdere mensen vragen na een oplossing voor je probleem als je het zelf ook niet helemaal weet. Ik wil eerst graag weten waarom iets handig is voordat ik het uitvoer.</w:t>
      </w:r>
    </w:p>
    <w:p w14:paraId="591C662E" w14:textId="77777777" w:rsidR="00A74194" w:rsidRDefault="00A74194" w:rsidP="003858EA">
      <w:pPr>
        <w:pStyle w:val="Style1"/>
      </w:pPr>
    </w:p>
    <w:p w14:paraId="3188DB3D" w14:textId="77777777" w:rsidR="00A74194" w:rsidRDefault="00A74194" w:rsidP="003858EA">
      <w:pPr>
        <w:pStyle w:val="Style1"/>
      </w:pPr>
      <w:r>
        <w:t>Andere zaken</w:t>
      </w:r>
    </w:p>
    <w:p w14:paraId="6A4F758B" w14:textId="77777777" w:rsidR="00A74194" w:rsidRDefault="00A74194">
      <w:r>
        <w:br w:type="page"/>
      </w:r>
    </w:p>
    <w:p w14:paraId="055D5328" w14:textId="77777777" w:rsidR="00A74194" w:rsidRPr="00CD235D" w:rsidRDefault="00A74194" w:rsidP="003858EA"/>
    <w:p w14:paraId="684BCA18" w14:textId="77777777" w:rsidR="00A74194" w:rsidRDefault="00A74194" w:rsidP="00A74194">
      <w:pPr>
        <w:pStyle w:val="Kop2"/>
        <w:ind w:left="0" w:firstLine="0"/>
      </w:pPr>
      <w:bookmarkStart w:id="1620" w:name="_Toc517034037"/>
      <w:r>
        <w:t>Dag 69 (16-5)</w:t>
      </w:r>
      <w:bookmarkEnd w:id="1620"/>
    </w:p>
    <w:p w14:paraId="3E94ED22" w14:textId="77777777" w:rsidR="00A74194" w:rsidRDefault="00A74194" w:rsidP="003858EA">
      <w:pPr>
        <w:pStyle w:val="Style1"/>
      </w:pPr>
    </w:p>
    <w:p w14:paraId="725A1933" w14:textId="77777777" w:rsidR="00A74194" w:rsidRDefault="00A74194" w:rsidP="003858EA">
      <w:pPr>
        <w:pStyle w:val="Style1"/>
      </w:pPr>
      <w:r>
        <w:t>Uitdagingen</w:t>
      </w:r>
    </w:p>
    <w:p w14:paraId="0585B04B" w14:textId="77777777" w:rsidR="00A74194" w:rsidRDefault="00A74194" w:rsidP="003858EA">
      <w:r>
        <w:t>Een paar kleine fouten van de originele MES tool oplossen. Dit is lastig omdat de meeste dingen niet terug te vinden zijn.</w:t>
      </w:r>
    </w:p>
    <w:p w14:paraId="74C8DCF9" w14:textId="77777777" w:rsidR="00A74194" w:rsidRDefault="00A74194" w:rsidP="003858EA">
      <w:pPr>
        <w:pStyle w:val="Style1"/>
      </w:pPr>
    </w:p>
    <w:p w14:paraId="58D23158" w14:textId="77777777" w:rsidR="00A74194" w:rsidRDefault="00A74194" w:rsidP="003858EA">
      <w:pPr>
        <w:pStyle w:val="Style1"/>
      </w:pPr>
      <w:r>
        <w:t>Problemen</w:t>
      </w:r>
    </w:p>
    <w:p w14:paraId="12BBE499" w14:textId="77777777" w:rsidR="00A74194" w:rsidRDefault="00A74194" w:rsidP="003858EA">
      <w:r>
        <w:t>Omdat de code slecht is kon ik een ding niet terug vinden omdat de Gui helemaal vanuit code is opgebouwd. Ik heb daarom even dat links te laten liggen en verder te gaan met mijn POC.</w:t>
      </w:r>
    </w:p>
    <w:p w14:paraId="4D3D7D13" w14:textId="77777777" w:rsidR="00A74194" w:rsidRDefault="00A74194" w:rsidP="003858EA">
      <w:pPr>
        <w:pStyle w:val="Style1"/>
      </w:pPr>
    </w:p>
    <w:p w14:paraId="4AF42448" w14:textId="77777777" w:rsidR="00A74194" w:rsidRPr="00CD235D" w:rsidRDefault="00A74194" w:rsidP="003858EA"/>
    <w:p w14:paraId="1320CAF5" w14:textId="77777777" w:rsidR="00A74194" w:rsidRDefault="00A74194" w:rsidP="00A74194">
      <w:pPr>
        <w:pStyle w:val="Kop2"/>
        <w:ind w:left="0" w:firstLine="0"/>
      </w:pPr>
      <w:bookmarkStart w:id="1621" w:name="_Toc517034038"/>
      <w:r>
        <w:t>Dag 70 (17-5)</w:t>
      </w:r>
      <w:bookmarkEnd w:id="1621"/>
    </w:p>
    <w:p w14:paraId="6C16C296" w14:textId="77777777" w:rsidR="00A74194" w:rsidRDefault="00A74194" w:rsidP="003858EA">
      <w:pPr>
        <w:pStyle w:val="Style1"/>
      </w:pPr>
    </w:p>
    <w:p w14:paraId="4033ED6D" w14:textId="77777777" w:rsidR="00A74194" w:rsidRDefault="00A74194" w:rsidP="003858EA">
      <w:pPr>
        <w:pStyle w:val="Style1"/>
      </w:pPr>
      <w:r>
        <w:t>Uitdagingen</w:t>
      </w:r>
    </w:p>
    <w:p w14:paraId="23284F08" w14:textId="77777777" w:rsidR="00A74194" w:rsidRDefault="00A74194" w:rsidP="003858EA">
      <w:r>
        <w:t>Doorgewerkt aan eigen model van het POC.</w:t>
      </w:r>
    </w:p>
    <w:p w14:paraId="5C6CB6FA" w14:textId="77777777" w:rsidR="00A74194" w:rsidRPr="00CD235D" w:rsidRDefault="00A74194" w:rsidP="003858EA"/>
    <w:p w14:paraId="51B48330" w14:textId="77777777" w:rsidR="00A74194" w:rsidRDefault="00A74194" w:rsidP="00A74194">
      <w:pPr>
        <w:pStyle w:val="Kop2"/>
        <w:ind w:left="0" w:firstLine="0"/>
      </w:pPr>
      <w:bookmarkStart w:id="1622" w:name="_Toc517034039"/>
      <w:r>
        <w:t>Dag 71 (18-5)</w:t>
      </w:r>
      <w:bookmarkEnd w:id="1622"/>
    </w:p>
    <w:p w14:paraId="1519B7A2" w14:textId="77777777" w:rsidR="00A74194" w:rsidRDefault="00A74194" w:rsidP="003858EA"/>
    <w:p w14:paraId="16A68A9C" w14:textId="77777777" w:rsidR="00A74194" w:rsidRDefault="00A74194" w:rsidP="003858EA">
      <w:pPr>
        <w:pStyle w:val="Style1"/>
      </w:pPr>
      <w:r>
        <w:t>Bijzonderheden</w:t>
      </w:r>
    </w:p>
    <w:p w14:paraId="0E204476" w14:textId="77777777" w:rsidR="00A74194" w:rsidRDefault="00A74194" w:rsidP="003858EA">
      <w:r>
        <w:t>Geen demo gehouden vandaag aangezien er geen extra functionaliteiten zijn bij gekomen.</w:t>
      </w:r>
    </w:p>
    <w:p w14:paraId="06EF28C7" w14:textId="77777777" w:rsidR="00A74194" w:rsidRDefault="00A74194" w:rsidP="003858EA">
      <w:pPr>
        <w:pStyle w:val="Style1"/>
      </w:pPr>
    </w:p>
    <w:p w14:paraId="1FFC1FD4" w14:textId="77777777" w:rsidR="00A74194" w:rsidRDefault="00A74194" w:rsidP="003858EA">
      <w:pPr>
        <w:pStyle w:val="Style1"/>
      </w:pPr>
      <w:r>
        <w:t>Uitdagingen</w:t>
      </w:r>
    </w:p>
    <w:p w14:paraId="265DD113" w14:textId="77777777" w:rsidR="00A74194" w:rsidRDefault="00A74194" w:rsidP="003858EA">
      <w:r>
        <w:t>Vooral bezig geweest met het procesverslag. Veel vragen gesteld aan de docent begeleider om zo tot een beter verslag te kunnen komen.</w:t>
      </w:r>
    </w:p>
    <w:p w14:paraId="782A7D32" w14:textId="77777777" w:rsidR="00A74194" w:rsidRPr="00CD235D" w:rsidRDefault="00A74194" w:rsidP="003858EA"/>
    <w:p w14:paraId="1111E951" w14:textId="77777777" w:rsidR="00A74194" w:rsidRPr="00405EC7" w:rsidRDefault="00A74194" w:rsidP="003858EA"/>
    <w:p w14:paraId="77308F88" w14:textId="77777777" w:rsidR="00A74194" w:rsidRPr="00405EC7" w:rsidRDefault="00A74194" w:rsidP="003858EA"/>
    <w:p w14:paraId="1CFF3CB5" w14:textId="77777777" w:rsidR="00A74194" w:rsidRPr="007B000E" w:rsidRDefault="00A74194" w:rsidP="003858EA"/>
    <w:p w14:paraId="06C8BF9A" w14:textId="77777777" w:rsidR="00A74194" w:rsidRDefault="00A74194" w:rsidP="003858EA"/>
    <w:p w14:paraId="5E6B343C" w14:textId="77777777" w:rsidR="00A74194" w:rsidRDefault="00A74194">
      <w:r>
        <w:br w:type="page"/>
      </w:r>
    </w:p>
    <w:p w14:paraId="51BFD1F7" w14:textId="77777777" w:rsidR="00A74194" w:rsidRDefault="00A74194" w:rsidP="00A74194">
      <w:pPr>
        <w:pStyle w:val="Kop1"/>
        <w:ind w:left="0" w:firstLine="0"/>
      </w:pPr>
      <w:bookmarkStart w:id="1623" w:name="_Toc517034040"/>
      <w:r>
        <w:lastRenderedPageBreak/>
        <w:t>Week 16 (21-5-2018)</w:t>
      </w:r>
      <w:bookmarkEnd w:id="1623"/>
    </w:p>
    <w:p w14:paraId="46E6C759" w14:textId="77777777" w:rsidR="00A74194" w:rsidRPr="00BA0349" w:rsidRDefault="00A74194" w:rsidP="003858EA"/>
    <w:p w14:paraId="1E7A7A46" w14:textId="77777777" w:rsidR="00A74194" w:rsidRDefault="00A74194" w:rsidP="00A74194">
      <w:pPr>
        <w:pStyle w:val="Kop2"/>
        <w:ind w:left="0" w:firstLine="0"/>
      </w:pPr>
      <w:bookmarkStart w:id="1624" w:name="_Toc517034041"/>
      <w:r>
        <w:t>Dag 72 (22-5)</w:t>
      </w:r>
      <w:bookmarkEnd w:id="1624"/>
    </w:p>
    <w:p w14:paraId="5BB19A35" w14:textId="77777777" w:rsidR="00A74194" w:rsidRDefault="00A74194" w:rsidP="003858EA">
      <w:pPr>
        <w:pStyle w:val="Style1"/>
      </w:pPr>
    </w:p>
    <w:p w14:paraId="4775C7BC" w14:textId="77777777" w:rsidR="00A74194" w:rsidRDefault="00A74194" w:rsidP="003858EA">
      <w:pPr>
        <w:pStyle w:val="Style1"/>
      </w:pPr>
      <w:r>
        <w:t>Uitdagingen</w:t>
      </w:r>
    </w:p>
    <w:p w14:paraId="0C7C4108" w14:textId="77777777" w:rsidR="00A74194" w:rsidRDefault="00A74194" w:rsidP="003858EA">
      <w:r>
        <w:t>Vooral veel punten van de MES engineers af proberen te werken. Sommigen gingen vlot en andere die duurde wat langer. Ik heb zelfs problemen van een week terug kunnen fixen omdat ik naar andere oorzaken aan het kijken was.</w:t>
      </w:r>
    </w:p>
    <w:p w14:paraId="15D77932" w14:textId="77777777" w:rsidR="00A74194" w:rsidRDefault="00A74194" w:rsidP="003858EA"/>
    <w:p w14:paraId="065129DE" w14:textId="77777777" w:rsidR="00A74194" w:rsidRDefault="00A74194" w:rsidP="00A74194">
      <w:pPr>
        <w:pStyle w:val="Kop2"/>
        <w:ind w:left="0" w:firstLine="0"/>
      </w:pPr>
      <w:bookmarkStart w:id="1625" w:name="_Toc517034042"/>
      <w:r>
        <w:t>Dag 73 (23-5)</w:t>
      </w:r>
      <w:bookmarkEnd w:id="1625"/>
    </w:p>
    <w:p w14:paraId="72BFCDB0" w14:textId="77777777" w:rsidR="00A74194" w:rsidRDefault="00A74194" w:rsidP="003858EA">
      <w:pPr>
        <w:pStyle w:val="Style1"/>
      </w:pPr>
    </w:p>
    <w:p w14:paraId="4342C0F0" w14:textId="77777777" w:rsidR="00A74194" w:rsidRDefault="00A74194" w:rsidP="003858EA">
      <w:pPr>
        <w:pStyle w:val="Style1"/>
      </w:pPr>
      <w:r>
        <w:t>Uitdagingen</w:t>
      </w:r>
    </w:p>
    <w:p w14:paraId="72F09585" w14:textId="77777777" w:rsidR="00A74194" w:rsidRDefault="00A74194" w:rsidP="003858EA">
      <w:r>
        <w:t>Procesverslag aanpassen aan de hand van het commentaar. Ik heb om dit goed te kunnen doen veel contact moeten opnemen met de docent-begeleider om er voor te zorgen dat ik er niet te veel een dwaal verhaal van zou maken.</w:t>
      </w:r>
    </w:p>
    <w:p w14:paraId="12A50375" w14:textId="77777777" w:rsidR="00A74194" w:rsidRDefault="00A74194" w:rsidP="003858EA">
      <w:pPr>
        <w:pStyle w:val="Style1"/>
      </w:pPr>
    </w:p>
    <w:p w14:paraId="5F8267F5" w14:textId="77777777" w:rsidR="00A74194" w:rsidRDefault="00A74194" w:rsidP="003858EA">
      <w:pPr>
        <w:pStyle w:val="Style1"/>
      </w:pPr>
      <w:r>
        <w:t>Problemen</w:t>
      </w:r>
    </w:p>
    <w:p w14:paraId="28DB14A5" w14:textId="77777777" w:rsidR="00A74194" w:rsidRPr="00D07907" w:rsidRDefault="00A74194" w:rsidP="003858EA">
      <w:r>
        <w:t>Het was vooral lastig om vandaag aan mijn eigen werkt te houden wanneer ik eigenlijk er voor wilde zorgen dat mijn procesverslag wat vooruitgang boekte.</w:t>
      </w:r>
    </w:p>
    <w:p w14:paraId="77B3D455" w14:textId="77777777" w:rsidR="00A74194" w:rsidRDefault="00A74194" w:rsidP="003858EA"/>
    <w:p w14:paraId="48E5AB47" w14:textId="77777777" w:rsidR="00A74194" w:rsidRDefault="00A74194" w:rsidP="00A74194">
      <w:pPr>
        <w:pStyle w:val="Kop2"/>
        <w:ind w:left="0" w:firstLine="0"/>
      </w:pPr>
      <w:bookmarkStart w:id="1626" w:name="_Toc517034043"/>
      <w:r>
        <w:t>Dag 74 (24-5)</w:t>
      </w:r>
      <w:bookmarkEnd w:id="1626"/>
    </w:p>
    <w:p w14:paraId="2DE899F0" w14:textId="77777777" w:rsidR="00A74194" w:rsidRDefault="00A74194" w:rsidP="003858EA">
      <w:pPr>
        <w:pStyle w:val="Style1"/>
      </w:pPr>
    </w:p>
    <w:p w14:paraId="4F66492E" w14:textId="77777777" w:rsidR="00A74194" w:rsidRDefault="00A74194" w:rsidP="003858EA">
      <w:pPr>
        <w:pStyle w:val="Style1"/>
      </w:pPr>
      <w:r>
        <w:t>Uitdagingen</w:t>
      </w:r>
    </w:p>
    <w:p w14:paraId="22123E02" w14:textId="77777777" w:rsidR="00A74194" w:rsidRDefault="00A74194" w:rsidP="003858EA">
      <w:r>
        <w:t>Het testplan updaten aangezien er veel werk was verricht sinds de laatste keer. Uit het testplan is gebleken dat er minder fouten zitten in de applicatie. Er zitten er nog wel een paar in maar deze zouden er redelijk gemakkelijk uit te halen moeten zijn.</w:t>
      </w:r>
    </w:p>
    <w:p w14:paraId="30E19377" w14:textId="77777777" w:rsidR="00A74194" w:rsidRDefault="00A74194" w:rsidP="003858EA"/>
    <w:p w14:paraId="58E313AC" w14:textId="77777777" w:rsidR="00A74194" w:rsidRDefault="00A74194" w:rsidP="003858EA">
      <w:r>
        <w:t>Verder heb ik weer het POC uitgebreid met een stukje functionaliteit. Het ging hier vooral om het aantonen van het toevoegen van een bin aan een subroute in het systeem.</w:t>
      </w:r>
    </w:p>
    <w:p w14:paraId="1A76865A" w14:textId="77777777" w:rsidR="00A74194" w:rsidRPr="00090874" w:rsidRDefault="00A74194" w:rsidP="003858EA"/>
    <w:p w14:paraId="500CEE81" w14:textId="77777777" w:rsidR="00A74194" w:rsidRDefault="00A74194" w:rsidP="003858EA">
      <w:r>
        <w:br w:type="page"/>
      </w:r>
    </w:p>
    <w:p w14:paraId="1B26B377" w14:textId="77777777" w:rsidR="00A74194" w:rsidRDefault="00A74194" w:rsidP="00A74194">
      <w:pPr>
        <w:pStyle w:val="Kop2"/>
        <w:ind w:left="0" w:firstLine="0"/>
      </w:pPr>
      <w:bookmarkStart w:id="1627" w:name="_Toc517034044"/>
      <w:r>
        <w:lastRenderedPageBreak/>
        <w:t>Dag 75 (25-5)</w:t>
      </w:r>
      <w:bookmarkEnd w:id="1627"/>
    </w:p>
    <w:p w14:paraId="36BFA596" w14:textId="77777777" w:rsidR="00A74194" w:rsidRDefault="00A74194" w:rsidP="003858EA"/>
    <w:p w14:paraId="71403EA9" w14:textId="77777777" w:rsidR="00A74194" w:rsidRDefault="00A74194" w:rsidP="003858EA">
      <w:pPr>
        <w:pStyle w:val="Style1"/>
      </w:pPr>
      <w:r>
        <w:t>Bijzonderheden</w:t>
      </w:r>
    </w:p>
    <w:p w14:paraId="48B0CB10" w14:textId="77777777" w:rsidR="00A74194" w:rsidRDefault="00A74194" w:rsidP="003858EA">
      <w:pPr>
        <w:pStyle w:val="Style1"/>
      </w:pPr>
    </w:p>
    <w:p w14:paraId="416AED6B" w14:textId="77777777" w:rsidR="00A74194" w:rsidRDefault="00A74194" w:rsidP="003858EA">
      <w:pPr>
        <w:pStyle w:val="Style1"/>
      </w:pPr>
      <w:r>
        <w:t>Gesprekken</w:t>
      </w:r>
    </w:p>
    <w:p w14:paraId="3E22FC16" w14:textId="77777777" w:rsidR="00A74194" w:rsidRDefault="00A74194" w:rsidP="003858EA">
      <w:r>
        <w:t>Ik heb een overleg aangevraagd met de MES engineers om mijn laatste aanpassingen te laten zien. Er kwamen uit dit gesprek nog zeer veel punten naar voren die opgepakt of veranderd zouden moeten worden.</w:t>
      </w:r>
    </w:p>
    <w:p w14:paraId="5F2DA624" w14:textId="77777777" w:rsidR="00A74194" w:rsidRDefault="00A74194" w:rsidP="003858EA"/>
    <w:p w14:paraId="754B9E39" w14:textId="77777777" w:rsidR="00A74194" w:rsidRDefault="00A74194" w:rsidP="003858EA">
      <w:r>
        <w:t>Ik heb uitdrukkelijk aan gegeven dat deze punten niet meer opgepakt zouden gaan worden. Anders zou het project weer doorgaan zonder dat er vee goed werd aangepast.  Aangezien mensen constant iets anders. willen.</w:t>
      </w:r>
    </w:p>
    <w:p w14:paraId="7101E72A" w14:textId="77777777" w:rsidR="00A74194" w:rsidRDefault="00A74194" w:rsidP="003858EA">
      <w:pPr>
        <w:pStyle w:val="Style1"/>
      </w:pPr>
    </w:p>
    <w:p w14:paraId="710E3D33" w14:textId="77777777" w:rsidR="00A74194" w:rsidRDefault="00A74194" w:rsidP="003858EA">
      <w:pPr>
        <w:pStyle w:val="Style1"/>
      </w:pPr>
      <w:r>
        <w:t>Uitdagingen</w:t>
      </w:r>
    </w:p>
    <w:p w14:paraId="4A4ED2F9" w14:textId="77777777" w:rsidR="00A74194" w:rsidRDefault="00A74194" w:rsidP="003858EA">
      <w:r>
        <w:t>Het is vooral een uitdaging op de laatste fouten op te lossen. Sommige fouten zijn in het huidige systeem nauwelijks op te lossen aangezien bijna niemand weet hoe het systeem werkt. Omdat ik het ook net weet, aangezien ik er naar vroeg, worden deze fouten niet meer opgelost.</w:t>
      </w:r>
    </w:p>
    <w:p w14:paraId="4D0087A1" w14:textId="77777777" w:rsidR="00A74194" w:rsidRDefault="00A74194" w:rsidP="003858EA">
      <w:pPr>
        <w:pStyle w:val="Style1"/>
      </w:pPr>
    </w:p>
    <w:p w14:paraId="285FF7EB" w14:textId="77777777" w:rsidR="00A74194" w:rsidRDefault="00A74194" w:rsidP="003858EA">
      <w:pPr>
        <w:pStyle w:val="Style1"/>
      </w:pPr>
      <w:r>
        <w:t>Oplossingen</w:t>
      </w:r>
    </w:p>
    <w:p w14:paraId="04B6B057" w14:textId="77777777" w:rsidR="00A74194" w:rsidRDefault="00A74194" w:rsidP="003858EA">
      <w:r>
        <w:t>Om ervoor te zorgen dat het project van de huidige configuratie tool niet constant meegesleept werd hebben we besloten er een eind aan te maken. De meeste tijd kan daarom gestoken worden ion een goede basis te leggen voor de volgende programmeur.</w:t>
      </w:r>
    </w:p>
    <w:p w14:paraId="6F97B565" w14:textId="77777777" w:rsidR="00A74194" w:rsidRPr="00BA0349" w:rsidRDefault="00A74194" w:rsidP="003858EA"/>
    <w:p w14:paraId="2A16E1F2" w14:textId="77777777" w:rsidR="00A74194" w:rsidRDefault="00A74194">
      <w:pPr>
        <w:rPr>
          <w:rFonts w:ascii="Cambria" w:eastAsiaTheme="minorHAnsi" w:hAnsi="Cambria" w:cstheme="minorBidi"/>
          <w:b/>
          <w:color w:val="365F91" w:themeColor="accent1" w:themeShade="BF"/>
          <w:sz w:val="24"/>
          <w:lang w:eastAsia="en-US"/>
        </w:rPr>
      </w:pPr>
      <w:r>
        <w:rPr>
          <w:rFonts w:ascii="Cambria" w:eastAsiaTheme="minorHAnsi" w:hAnsi="Cambria" w:cstheme="minorBidi"/>
          <w:b/>
          <w:color w:val="365F91" w:themeColor="accent1" w:themeShade="BF"/>
          <w:sz w:val="24"/>
          <w:lang w:eastAsia="en-US"/>
        </w:rPr>
        <w:br w:type="page"/>
      </w:r>
    </w:p>
    <w:p w14:paraId="4AE6DD4D" w14:textId="77777777" w:rsidR="00A74194" w:rsidRDefault="00A74194" w:rsidP="00A74194">
      <w:pPr>
        <w:pStyle w:val="Kop1"/>
        <w:ind w:left="0" w:firstLine="0"/>
      </w:pPr>
      <w:bookmarkStart w:id="1628" w:name="_Toc517034045"/>
      <w:r>
        <w:lastRenderedPageBreak/>
        <w:t>Week 17 (28-5-2018)</w:t>
      </w:r>
      <w:bookmarkEnd w:id="1628"/>
    </w:p>
    <w:p w14:paraId="15C4AB64" w14:textId="77777777" w:rsidR="00A74194" w:rsidRDefault="00A74194" w:rsidP="003858EA">
      <w:pPr>
        <w:rPr>
          <w:rFonts w:ascii="Cambria" w:eastAsiaTheme="minorHAnsi" w:hAnsi="Cambria" w:cstheme="minorBidi"/>
          <w:b/>
          <w:color w:val="365F91" w:themeColor="accent1" w:themeShade="BF"/>
          <w:sz w:val="24"/>
          <w:lang w:eastAsia="en-US"/>
        </w:rPr>
      </w:pPr>
    </w:p>
    <w:p w14:paraId="34EFDBB1" w14:textId="77777777" w:rsidR="00A74194" w:rsidRDefault="00A74194" w:rsidP="00A74194">
      <w:pPr>
        <w:pStyle w:val="Kop2"/>
        <w:ind w:left="0" w:firstLine="0"/>
      </w:pPr>
      <w:bookmarkStart w:id="1629" w:name="_Toc517034046"/>
      <w:r>
        <w:t>Dag 76 (28-5)</w:t>
      </w:r>
      <w:bookmarkEnd w:id="1629"/>
    </w:p>
    <w:p w14:paraId="70CBF043" w14:textId="77777777" w:rsidR="00A74194" w:rsidRDefault="00A74194" w:rsidP="003858EA">
      <w:pPr>
        <w:pStyle w:val="Style1"/>
      </w:pPr>
    </w:p>
    <w:p w14:paraId="5ACD27CF" w14:textId="77777777" w:rsidR="00A74194" w:rsidRDefault="00A74194" w:rsidP="003858EA">
      <w:pPr>
        <w:pStyle w:val="Style1"/>
      </w:pPr>
      <w:r>
        <w:t>Uitdagingen</w:t>
      </w:r>
    </w:p>
    <w:p w14:paraId="0B7D1894" w14:textId="77777777" w:rsidR="00A74194" w:rsidRDefault="00A74194" w:rsidP="003858EA">
      <w:r>
        <w:t xml:space="preserve">Een uitdaging voor vandaag was om een kleine functionaliteit werkende te krijgen. Daarvoor moest er contact gemaakt worden met de database en een statement in entity framework uitgevoerd worden. </w:t>
      </w:r>
    </w:p>
    <w:p w14:paraId="59249A37" w14:textId="77777777" w:rsidR="00A74194" w:rsidRDefault="00A74194" w:rsidP="003858EA">
      <w:pPr>
        <w:pStyle w:val="Style1"/>
      </w:pPr>
    </w:p>
    <w:p w14:paraId="6C3D0F83" w14:textId="77777777" w:rsidR="00A74194" w:rsidRDefault="00A74194" w:rsidP="003858EA">
      <w:pPr>
        <w:pStyle w:val="Style1"/>
      </w:pPr>
      <w:r>
        <w:t>Problemen</w:t>
      </w:r>
    </w:p>
    <w:p w14:paraId="7D890521" w14:textId="77777777" w:rsidR="00A74194" w:rsidRDefault="00A74194" w:rsidP="003858EA">
      <w:r>
        <w:t>Er ontstond een probleem dat de singleton waar ik alle objecten in op sla extra objecten toevoegt door een fout in het systeem. Bij deze singleton kwamen extra objecten te tsaan die er niet in hoorde. Ik heb het probleem proberen te debuggen stukje voor stukje. Ik weet waar het probleem zichzelf door voor deed maar ik kwam niet bij een antwoord omdat er geen code was om de objecten in toe te voegen, maar toch werden ze toegevoegd.</w:t>
      </w:r>
    </w:p>
    <w:p w14:paraId="0C96BC9A" w14:textId="77777777" w:rsidR="00A74194" w:rsidRDefault="00A74194" w:rsidP="003858EA">
      <w:pPr>
        <w:pStyle w:val="Style1"/>
      </w:pPr>
    </w:p>
    <w:p w14:paraId="0DCE0BEE" w14:textId="77777777" w:rsidR="00A74194" w:rsidRDefault="00A74194" w:rsidP="003858EA">
      <w:pPr>
        <w:pStyle w:val="Style1"/>
      </w:pPr>
      <w:r>
        <w:t>Oplossingen</w:t>
      </w:r>
    </w:p>
    <w:p w14:paraId="34AC74D7" w14:textId="77777777" w:rsidR="00A74194" w:rsidRPr="00B831B6" w:rsidRDefault="00A74194" w:rsidP="003858EA">
      <w:r>
        <w:rPr>
          <w:rFonts w:eastAsiaTheme="minorHAnsi"/>
          <w:lang w:eastAsia="en-US"/>
        </w:rPr>
        <w:t>Ik heb even een snelle fix bedacht. Hierdoor werkt het systeem prima en is zelf snel. Het probleem is alleen dat er waarschijnlijk een veel makkelijkere oplossing is en de code is nogal moeilijk leesbaar.</w:t>
      </w:r>
    </w:p>
    <w:p w14:paraId="570B2B9A" w14:textId="77777777" w:rsidR="00A74194" w:rsidRDefault="00A74194" w:rsidP="003858EA"/>
    <w:p w14:paraId="6294A86E" w14:textId="77777777" w:rsidR="00A74194" w:rsidRDefault="00A74194" w:rsidP="00A74194">
      <w:pPr>
        <w:pStyle w:val="Kop2"/>
        <w:ind w:left="0" w:firstLine="0"/>
      </w:pPr>
      <w:bookmarkStart w:id="1630" w:name="_Toc517034047"/>
      <w:r>
        <w:t>Dag 77 (29-5)</w:t>
      </w:r>
      <w:bookmarkEnd w:id="1630"/>
    </w:p>
    <w:p w14:paraId="7C0E7CF7" w14:textId="77777777" w:rsidR="00A74194" w:rsidRDefault="00A74194" w:rsidP="003858EA">
      <w:pPr>
        <w:pStyle w:val="Style1"/>
      </w:pPr>
    </w:p>
    <w:p w14:paraId="52DD1D58" w14:textId="77777777" w:rsidR="00A74194" w:rsidRDefault="00A74194" w:rsidP="003858EA">
      <w:pPr>
        <w:pStyle w:val="Style1"/>
      </w:pPr>
      <w:r>
        <w:t>Uitdagingen</w:t>
      </w:r>
    </w:p>
    <w:p w14:paraId="07BB9E80" w14:textId="77777777" w:rsidR="00A74194" w:rsidRDefault="00A74194" w:rsidP="003858EA">
      <w:r>
        <w:t>Het was vandaag vooral een uitdaging om alle objecten in mijn applicatie maar een keer op te halen. Voor de rest zijn er een paar bugs gefixt. De problemen kwamen al een paar keer eerder voor. Deze problemen zijn aan de hand van een paar checks gemakkelijk op te lossen waardoor ik weer verder kon. Verder heb ik een methode gevonden om alles in dezelfde database context op te halen. Deze methode heb ik laten controleren door een collega die veel met entity framework werkt om te controleren of mijn methode valide is.</w:t>
      </w:r>
    </w:p>
    <w:p w14:paraId="43BC4CB2" w14:textId="77777777" w:rsidR="00A74194" w:rsidRDefault="00A74194" w:rsidP="003858EA">
      <w:pPr>
        <w:pStyle w:val="Style1"/>
      </w:pPr>
    </w:p>
    <w:p w14:paraId="29D72B59" w14:textId="77777777" w:rsidR="00A74194" w:rsidRDefault="00A74194" w:rsidP="003858EA">
      <w:pPr>
        <w:pStyle w:val="Style1"/>
      </w:pPr>
      <w:r>
        <w:t>Oplossingen</w:t>
      </w:r>
    </w:p>
    <w:p w14:paraId="3EA6B146" w14:textId="77777777" w:rsidR="00A74194" w:rsidRDefault="00A74194" w:rsidP="003858EA">
      <w:r>
        <w:t>Nieuwe toepassing entity framework ontdekt.</w:t>
      </w:r>
    </w:p>
    <w:p w14:paraId="1BEBB042" w14:textId="77777777" w:rsidR="00A74194" w:rsidRPr="00CE0611" w:rsidRDefault="00A74194" w:rsidP="003858EA">
      <w:pPr>
        <w:rPr>
          <w:rFonts w:eastAsiaTheme="minorHAnsi" w:cstheme="minorBidi"/>
          <w:b/>
          <w:sz w:val="24"/>
          <w:lang w:eastAsia="en-US"/>
        </w:rPr>
      </w:pPr>
      <w:r>
        <w:rPr>
          <w:rFonts w:eastAsiaTheme="minorHAnsi" w:cstheme="minorBidi"/>
          <w:b/>
          <w:sz w:val="24"/>
          <w:lang w:eastAsia="en-US"/>
        </w:rPr>
        <w:br w:type="page"/>
      </w:r>
    </w:p>
    <w:p w14:paraId="3BD5A80C" w14:textId="77777777" w:rsidR="00A74194" w:rsidRDefault="00A74194" w:rsidP="00A74194">
      <w:pPr>
        <w:pStyle w:val="Kop2"/>
        <w:ind w:left="0" w:firstLine="0"/>
      </w:pPr>
      <w:bookmarkStart w:id="1631" w:name="_Toc517034048"/>
      <w:r>
        <w:lastRenderedPageBreak/>
        <w:t>Dag 78 (30-5)</w:t>
      </w:r>
      <w:bookmarkEnd w:id="1631"/>
    </w:p>
    <w:p w14:paraId="0E9CA68F" w14:textId="77777777" w:rsidR="00A74194" w:rsidRDefault="00A74194" w:rsidP="003858EA">
      <w:pPr>
        <w:pStyle w:val="Style1"/>
      </w:pPr>
    </w:p>
    <w:p w14:paraId="2AAE7964" w14:textId="77777777" w:rsidR="00A74194" w:rsidRDefault="00A74194" w:rsidP="003858EA">
      <w:pPr>
        <w:pStyle w:val="Style1"/>
      </w:pPr>
      <w:r>
        <w:t>Uitdagingen</w:t>
      </w:r>
    </w:p>
    <w:p w14:paraId="0273C913" w14:textId="77777777" w:rsidR="00A74194" w:rsidRPr="00B831B6" w:rsidRDefault="00A74194" w:rsidP="003858EA">
      <w:r>
        <w:t>Verder werken nieuwe functies configuratie tool 2.0</w:t>
      </w:r>
    </w:p>
    <w:p w14:paraId="2EF585EA" w14:textId="77777777" w:rsidR="00A74194" w:rsidRDefault="00A74194" w:rsidP="003858EA"/>
    <w:p w14:paraId="1C1F3BB4" w14:textId="77777777" w:rsidR="00A74194" w:rsidRDefault="00A74194" w:rsidP="00A74194">
      <w:pPr>
        <w:pStyle w:val="Kop2"/>
        <w:ind w:left="0" w:firstLine="0"/>
      </w:pPr>
      <w:bookmarkStart w:id="1632" w:name="_Toc517034049"/>
      <w:r>
        <w:t>Dag 79 (31-5)</w:t>
      </w:r>
      <w:bookmarkEnd w:id="1632"/>
    </w:p>
    <w:p w14:paraId="75421CC3" w14:textId="77777777" w:rsidR="00A74194" w:rsidRDefault="00A74194" w:rsidP="003858EA">
      <w:pPr>
        <w:pStyle w:val="Style1"/>
      </w:pPr>
    </w:p>
    <w:p w14:paraId="045663C6" w14:textId="77777777" w:rsidR="00A74194" w:rsidRDefault="00A74194" w:rsidP="003858EA">
      <w:pPr>
        <w:pStyle w:val="Style1"/>
      </w:pPr>
      <w:r>
        <w:t>Uitdagingen</w:t>
      </w:r>
    </w:p>
    <w:p w14:paraId="013E4B05" w14:textId="77777777" w:rsidR="00A74194" w:rsidRDefault="00A74194" w:rsidP="003858EA">
      <w:r>
        <w:t>Verder werken aan het automatisch invoeren van parameters aan objecten en een kleine validatie.</w:t>
      </w:r>
    </w:p>
    <w:p w14:paraId="4DD0B91C" w14:textId="77777777" w:rsidR="00A74194" w:rsidRDefault="00A74194" w:rsidP="003858EA">
      <w:pPr>
        <w:pStyle w:val="Style1"/>
      </w:pPr>
    </w:p>
    <w:p w14:paraId="5B5A4D26" w14:textId="77777777" w:rsidR="00A74194" w:rsidRDefault="00A74194" w:rsidP="003858EA">
      <w:pPr>
        <w:pStyle w:val="Style1"/>
      </w:pPr>
      <w:r>
        <w:t>Problemen</w:t>
      </w:r>
    </w:p>
    <w:p w14:paraId="324E9847" w14:textId="77777777" w:rsidR="00A74194" w:rsidRPr="00CE0611" w:rsidRDefault="00A74194" w:rsidP="003858EA">
      <w:r w:rsidRPr="00CE0611">
        <w:t xml:space="preserve">Ik ben er op het eind van de dag achter gekomen dat de applicatie moet werken op een nieuwe database versie. Ik kon het probleem vandaag ook niet meer oplossen, maar zo snel ik kon zien kost het best een hoop tijd (1 week) om de applicatie weer te laten werken en die tijd heb ik niet. </w:t>
      </w:r>
    </w:p>
    <w:p w14:paraId="0C349DBC" w14:textId="77777777" w:rsidR="00A74194" w:rsidRPr="00B831B6" w:rsidRDefault="00A74194" w:rsidP="003858EA"/>
    <w:p w14:paraId="5993E2C7" w14:textId="77777777" w:rsidR="00A74194" w:rsidRDefault="00A74194" w:rsidP="003858EA"/>
    <w:p w14:paraId="196FCFF3" w14:textId="77777777" w:rsidR="00A74194" w:rsidRDefault="00A74194" w:rsidP="00A74194">
      <w:pPr>
        <w:pStyle w:val="Kop2"/>
        <w:ind w:left="0" w:firstLine="0"/>
      </w:pPr>
      <w:bookmarkStart w:id="1633" w:name="_Toc517034050"/>
      <w:r>
        <w:t>Dag 80 (1-6)</w:t>
      </w:r>
      <w:bookmarkEnd w:id="1633"/>
    </w:p>
    <w:p w14:paraId="71896714" w14:textId="77777777" w:rsidR="00A74194" w:rsidRDefault="00A74194" w:rsidP="003858EA">
      <w:pPr>
        <w:pStyle w:val="Style1"/>
      </w:pPr>
    </w:p>
    <w:p w14:paraId="3F44673F" w14:textId="77777777" w:rsidR="00A74194" w:rsidRDefault="00A74194" w:rsidP="003858EA">
      <w:pPr>
        <w:pStyle w:val="Style1"/>
      </w:pPr>
      <w:r>
        <w:t>Gesprekken</w:t>
      </w:r>
    </w:p>
    <w:p w14:paraId="3E39B4D4" w14:textId="77777777" w:rsidR="00A74194" w:rsidRDefault="00A74194" w:rsidP="003858EA">
      <w:r>
        <w:t>Een ontwikkeling vergadering bijgewoond. Meer voor ervaring dan iets voor de opdracht.</w:t>
      </w:r>
    </w:p>
    <w:p w14:paraId="46DAF3CB" w14:textId="77777777" w:rsidR="00A74194" w:rsidRDefault="00A74194" w:rsidP="003858EA">
      <w:pPr>
        <w:pStyle w:val="Style1"/>
      </w:pPr>
    </w:p>
    <w:p w14:paraId="58C79739" w14:textId="77777777" w:rsidR="00A74194" w:rsidRDefault="00A74194" w:rsidP="003858EA">
      <w:pPr>
        <w:pStyle w:val="Style1"/>
      </w:pPr>
      <w:r>
        <w:t>Uitdagingen</w:t>
      </w:r>
    </w:p>
    <w:p w14:paraId="7C0155CC" w14:textId="77777777" w:rsidR="00A74194" w:rsidRPr="00A96AE2" w:rsidRDefault="00A74194" w:rsidP="003858EA">
      <w:r w:rsidRPr="00A96AE2">
        <w:t>Het proberen op te lossen van de database problemen.</w:t>
      </w:r>
      <w:r>
        <w:t xml:space="preserve"> Dit kan het beste gedaan worden door het vergelijken van de database veranderingen en ze daarna aan te passen in de applicatie. Het probleem hierbij is dat de oude configuratietool letterlijke SQL statements gebruikt in de code. Oftewel dit is een heel gezoek.</w:t>
      </w:r>
    </w:p>
    <w:p w14:paraId="5A45691F" w14:textId="77777777" w:rsidR="00A74194" w:rsidRPr="00A20634" w:rsidRDefault="00A74194" w:rsidP="003858EA">
      <w:pPr>
        <w:rPr>
          <w:rFonts w:eastAsiaTheme="minorHAnsi" w:cstheme="minorBidi"/>
          <w:b/>
          <w:sz w:val="24"/>
          <w:lang w:eastAsia="en-US"/>
        </w:rPr>
      </w:pPr>
      <w:r>
        <w:br w:type="page"/>
      </w:r>
    </w:p>
    <w:p w14:paraId="33DEA766" w14:textId="77777777" w:rsidR="00A74194" w:rsidRDefault="00A74194" w:rsidP="00A74194">
      <w:pPr>
        <w:pStyle w:val="Kop1"/>
        <w:ind w:left="0" w:firstLine="0"/>
      </w:pPr>
      <w:bookmarkStart w:id="1634" w:name="_Toc517034051"/>
      <w:r>
        <w:lastRenderedPageBreak/>
        <w:t>Week 18 (4-6-2018)</w:t>
      </w:r>
      <w:bookmarkEnd w:id="1634"/>
    </w:p>
    <w:p w14:paraId="7FC8C56C" w14:textId="77777777" w:rsidR="00A74194" w:rsidRDefault="00A74194" w:rsidP="003858EA">
      <w:pPr>
        <w:rPr>
          <w:rFonts w:ascii="Cambria" w:eastAsiaTheme="minorHAnsi" w:hAnsi="Cambria" w:cstheme="minorBidi"/>
          <w:b/>
          <w:color w:val="365F91" w:themeColor="accent1" w:themeShade="BF"/>
          <w:sz w:val="24"/>
          <w:lang w:eastAsia="en-US"/>
        </w:rPr>
      </w:pPr>
    </w:p>
    <w:p w14:paraId="544ACA7A" w14:textId="77777777" w:rsidR="00A74194" w:rsidRDefault="00A74194" w:rsidP="00A74194">
      <w:pPr>
        <w:pStyle w:val="Kop2"/>
        <w:ind w:left="0" w:firstLine="0"/>
      </w:pPr>
      <w:bookmarkStart w:id="1635" w:name="_Toc517034052"/>
      <w:r>
        <w:t>Dag 81 (4-6)</w:t>
      </w:r>
      <w:bookmarkEnd w:id="1635"/>
    </w:p>
    <w:p w14:paraId="5446891B" w14:textId="77777777" w:rsidR="00A74194" w:rsidRDefault="00A74194" w:rsidP="003858EA"/>
    <w:p w14:paraId="3106A208" w14:textId="77777777" w:rsidR="00A74194" w:rsidRDefault="00A74194" w:rsidP="003858EA">
      <w:pPr>
        <w:pStyle w:val="Style1"/>
      </w:pPr>
      <w:r>
        <w:t>Bijzonderheden</w:t>
      </w:r>
    </w:p>
    <w:p w14:paraId="6682E2D9" w14:textId="77777777" w:rsidR="00A74194" w:rsidRPr="0038538B" w:rsidRDefault="00A74194" w:rsidP="003858EA">
      <w:r>
        <w:t>Tweede stage bezoek</w:t>
      </w:r>
    </w:p>
    <w:p w14:paraId="464585C9" w14:textId="77777777" w:rsidR="00A74194" w:rsidRDefault="00A74194" w:rsidP="003858EA"/>
    <w:p w14:paraId="742A3985" w14:textId="77777777" w:rsidR="00A74194" w:rsidRDefault="00A74194" w:rsidP="003858EA">
      <w:pPr>
        <w:pStyle w:val="Style1"/>
      </w:pPr>
      <w:r>
        <w:t>Gesprekken</w:t>
      </w:r>
    </w:p>
    <w:p w14:paraId="12EDAACA" w14:textId="77777777" w:rsidR="00A74194" w:rsidRDefault="00A74194" w:rsidP="003858EA">
      <w:r>
        <w:t>Ik heb mijn presentatie gehouden en feedback gekregen tijdens het bezoek. Het commentaar was over het algemeen heel positief. Er waren natuurlijk wel verbeter punten dit lag in zowel mijn werk als de presentatie. Die moest er vooral minder grof uitkomen te zien met meer afbeeldingen.</w:t>
      </w:r>
    </w:p>
    <w:p w14:paraId="42BDCA72" w14:textId="77777777" w:rsidR="00A74194" w:rsidRDefault="00A74194" w:rsidP="003858EA">
      <w:pPr>
        <w:pStyle w:val="Style1"/>
      </w:pPr>
    </w:p>
    <w:p w14:paraId="060C40B3" w14:textId="77777777" w:rsidR="00A74194" w:rsidRDefault="00A74194" w:rsidP="003858EA">
      <w:pPr>
        <w:pStyle w:val="Style1"/>
      </w:pPr>
      <w:r>
        <w:t>Uitdagingen</w:t>
      </w:r>
    </w:p>
    <w:p w14:paraId="1F1AB8DE" w14:textId="77777777" w:rsidR="00A74194" w:rsidRDefault="00A74194" w:rsidP="003858EA">
      <w:r>
        <w:t>Een uitdaging voor de rest van de stage was vooral om nog een eindpresentatie te doen van mijn applicatie en het gemaakte proof of concept. Dit moest ook nog geplant worden en dat was allemaal wat lastiger.</w:t>
      </w:r>
    </w:p>
    <w:p w14:paraId="5F32EC12" w14:textId="77777777" w:rsidR="00A74194" w:rsidRDefault="00A74194" w:rsidP="003858EA">
      <w:pPr>
        <w:pStyle w:val="Style1"/>
      </w:pPr>
    </w:p>
    <w:p w14:paraId="3F975D0F" w14:textId="77777777" w:rsidR="00A74194" w:rsidRDefault="00A74194" w:rsidP="003858EA">
      <w:pPr>
        <w:pStyle w:val="Style1"/>
      </w:pPr>
      <w:r>
        <w:t>Oplossingen</w:t>
      </w:r>
    </w:p>
    <w:p w14:paraId="2CD9DF38" w14:textId="77777777" w:rsidR="00A74194" w:rsidRDefault="00A74194" w:rsidP="003858EA">
      <w:r>
        <w:t>Een stuk duidelijker gekregen wat goed is aan een presentatie en wat niet. Ik heb gelukkig nog meer dan 3 weken om de presentatie goed aan te passen.</w:t>
      </w:r>
    </w:p>
    <w:p w14:paraId="3D5527DC" w14:textId="77777777" w:rsidR="00A74194" w:rsidRDefault="00A74194" w:rsidP="003858EA">
      <w:pPr>
        <w:pStyle w:val="Style1"/>
      </w:pPr>
    </w:p>
    <w:p w14:paraId="06E6E576" w14:textId="77777777" w:rsidR="00A74194" w:rsidRPr="00A20634" w:rsidRDefault="00A74194" w:rsidP="003858EA"/>
    <w:p w14:paraId="62FD9EBB" w14:textId="77777777" w:rsidR="00A74194" w:rsidRDefault="00A74194" w:rsidP="00A74194">
      <w:pPr>
        <w:pStyle w:val="Kop2"/>
        <w:ind w:left="0" w:firstLine="0"/>
      </w:pPr>
      <w:bookmarkStart w:id="1636" w:name="_Toc517034053"/>
      <w:r>
        <w:t>Dag 82 (5-6)</w:t>
      </w:r>
      <w:bookmarkEnd w:id="1636"/>
    </w:p>
    <w:p w14:paraId="36BF54FC" w14:textId="77777777" w:rsidR="00A74194" w:rsidRDefault="00A74194" w:rsidP="003858EA">
      <w:pPr>
        <w:pStyle w:val="Style1"/>
      </w:pPr>
    </w:p>
    <w:p w14:paraId="652C1459" w14:textId="77777777" w:rsidR="00A74194" w:rsidRDefault="00A74194" w:rsidP="003858EA">
      <w:pPr>
        <w:pStyle w:val="Style1"/>
      </w:pPr>
      <w:r>
        <w:t>Uitdagingen</w:t>
      </w:r>
    </w:p>
    <w:p w14:paraId="67157B23" w14:textId="77777777" w:rsidR="00A74194" w:rsidRDefault="00A74194" w:rsidP="003858EA">
      <w:r>
        <w:t>Verder aan de POC gewerkt.</w:t>
      </w:r>
    </w:p>
    <w:p w14:paraId="3E21E1A1" w14:textId="77777777" w:rsidR="00A74194" w:rsidRDefault="00A74194" w:rsidP="003858EA">
      <w:pPr>
        <w:pStyle w:val="Style1"/>
      </w:pPr>
    </w:p>
    <w:p w14:paraId="34D9B741" w14:textId="77777777" w:rsidR="00A74194" w:rsidRPr="00AB767E" w:rsidRDefault="00A74194" w:rsidP="003858EA">
      <w:pPr>
        <w:rPr>
          <w:rFonts w:ascii="Cambria" w:eastAsiaTheme="minorHAnsi" w:hAnsi="Cambria" w:cstheme="minorBidi"/>
          <w:b/>
          <w:color w:val="365F91" w:themeColor="accent1" w:themeShade="BF"/>
          <w:sz w:val="24"/>
          <w:lang w:eastAsia="en-US"/>
        </w:rPr>
      </w:pPr>
      <w:r>
        <w:br w:type="page"/>
      </w:r>
    </w:p>
    <w:p w14:paraId="1F580352" w14:textId="77777777" w:rsidR="00A74194" w:rsidRDefault="00A74194" w:rsidP="00A74194">
      <w:pPr>
        <w:pStyle w:val="Kop2"/>
        <w:ind w:left="0" w:firstLine="0"/>
      </w:pPr>
      <w:bookmarkStart w:id="1637" w:name="_Toc517034054"/>
      <w:r>
        <w:lastRenderedPageBreak/>
        <w:t>Dag 83 (6-6)</w:t>
      </w:r>
      <w:bookmarkEnd w:id="1637"/>
    </w:p>
    <w:p w14:paraId="0E8417F1" w14:textId="77777777" w:rsidR="00A74194" w:rsidRDefault="00A74194" w:rsidP="003858EA">
      <w:pPr>
        <w:pStyle w:val="Style1"/>
      </w:pPr>
    </w:p>
    <w:p w14:paraId="7C972009" w14:textId="77777777" w:rsidR="00A74194" w:rsidRDefault="00A74194" w:rsidP="003858EA">
      <w:pPr>
        <w:pStyle w:val="Style1"/>
      </w:pPr>
      <w:r>
        <w:t>Uitdagingen</w:t>
      </w:r>
    </w:p>
    <w:p w14:paraId="4CB4EEE8" w14:textId="77777777" w:rsidR="00A74194" w:rsidRDefault="00A74194" w:rsidP="003858EA">
      <w:r>
        <w:t>Hele dag besteed aan het afmaken van de documentatie van het proof of concept. De documentatie is niet super uitgebreid gemaakt. De documentatie bied een goed structureel inzicht van hoe de applicatie in elkaar zit, maar gaat niet elke methode behandelen. De documentatie legt vooral de implementatie technieken uit die ik nog niet kende toen ik hier kwam. Het team die waaraan de applicatie wordt overgedragen kent het grootste deel van de technieken ook niet.</w:t>
      </w:r>
    </w:p>
    <w:p w14:paraId="543E1B03" w14:textId="77777777" w:rsidR="00A74194" w:rsidRDefault="00A74194" w:rsidP="003858EA">
      <w:pPr>
        <w:pStyle w:val="Style1"/>
      </w:pPr>
    </w:p>
    <w:p w14:paraId="6D9F2F08" w14:textId="77777777" w:rsidR="00A74194" w:rsidRDefault="00A74194" w:rsidP="003858EA">
      <w:pPr>
        <w:pStyle w:val="Style1"/>
      </w:pPr>
      <w:r>
        <w:t>Problemen</w:t>
      </w:r>
    </w:p>
    <w:p w14:paraId="0EDC4A28" w14:textId="77777777" w:rsidR="00A74194" w:rsidRDefault="00A74194" w:rsidP="003858EA">
      <w:r>
        <w:t>Het probleem een beetje op het moment is dat ik niet weet wanneer ik een demo kan houden van het eindproduct aangezien iedereen alles al vol heeft gepland.</w:t>
      </w:r>
    </w:p>
    <w:p w14:paraId="3415AAF0" w14:textId="77777777" w:rsidR="00A74194" w:rsidRPr="00AB767E" w:rsidRDefault="00A74194" w:rsidP="003858EA"/>
    <w:p w14:paraId="3E4B7AD3" w14:textId="77777777" w:rsidR="00A74194" w:rsidRDefault="00A74194" w:rsidP="00A74194">
      <w:pPr>
        <w:pStyle w:val="Kop2"/>
        <w:ind w:left="0" w:firstLine="0"/>
      </w:pPr>
      <w:bookmarkStart w:id="1638" w:name="_Toc517034055"/>
      <w:r>
        <w:t>Dag 84 (7-6)</w:t>
      </w:r>
      <w:bookmarkEnd w:id="1638"/>
    </w:p>
    <w:p w14:paraId="1D1E65A2" w14:textId="07F88B0E" w:rsidR="00A74194" w:rsidRDefault="00A74194" w:rsidP="003858EA">
      <w:r>
        <w:t>Niks speciaals</w:t>
      </w:r>
    </w:p>
    <w:p w14:paraId="322DA675" w14:textId="77777777" w:rsidR="00A74194" w:rsidRPr="00957191" w:rsidRDefault="00A74194" w:rsidP="003858EA"/>
    <w:p w14:paraId="1C57AF99" w14:textId="77777777" w:rsidR="00A74194" w:rsidRDefault="00A74194" w:rsidP="00A74194">
      <w:pPr>
        <w:pStyle w:val="Kop2"/>
        <w:ind w:left="0" w:firstLine="0"/>
      </w:pPr>
      <w:bookmarkStart w:id="1639" w:name="_Toc517034056"/>
      <w:r>
        <w:t>Dag 85 (8-6)</w:t>
      </w:r>
      <w:bookmarkEnd w:id="1639"/>
    </w:p>
    <w:p w14:paraId="6AF832EE" w14:textId="77777777" w:rsidR="00A74194" w:rsidRDefault="00A74194" w:rsidP="003858EA"/>
    <w:p w14:paraId="4EC6D70F" w14:textId="77777777" w:rsidR="00A74194" w:rsidRDefault="00A74194" w:rsidP="003858EA">
      <w:pPr>
        <w:pStyle w:val="Style1"/>
      </w:pPr>
      <w:r>
        <w:t>Bijzonderheden</w:t>
      </w:r>
    </w:p>
    <w:p w14:paraId="3D354B5E" w14:textId="77777777" w:rsidR="00A74194" w:rsidRDefault="00A74194" w:rsidP="003858EA">
      <w:r>
        <w:t>Zomerwerk aangeboden gekregen</w:t>
      </w:r>
    </w:p>
    <w:p w14:paraId="409924B9" w14:textId="77777777" w:rsidR="00A74194" w:rsidRDefault="00A74194" w:rsidP="003858EA">
      <w:pPr>
        <w:pStyle w:val="Style1"/>
      </w:pPr>
    </w:p>
    <w:p w14:paraId="4E22A34D" w14:textId="77777777" w:rsidR="00A74194" w:rsidRPr="00307750" w:rsidRDefault="00A74194" w:rsidP="003858EA"/>
    <w:p w14:paraId="21DF8F80" w14:textId="77777777" w:rsidR="00A74194" w:rsidRDefault="00A74194" w:rsidP="003858EA"/>
    <w:p w14:paraId="1890E2C4" w14:textId="77777777" w:rsidR="00A74194" w:rsidRDefault="00A74194" w:rsidP="003858EA">
      <w:r>
        <w:br w:type="page"/>
      </w:r>
    </w:p>
    <w:p w14:paraId="095834B3" w14:textId="77777777" w:rsidR="00A74194" w:rsidRDefault="00A74194" w:rsidP="00A74194">
      <w:pPr>
        <w:pStyle w:val="Kop1"/>
        <w:ind w:left="0" w:firstLine="0"/>
      </w:pPr>
      <w:bookmarkStart w:id="1640" w:name="_Toc517034057"/>
      <w:r>
        <w:lastRenderedPageBreak/>
        <w:t>Week 19 (11-6-2018)</w:t>
      </w:r>
      <w:bookmarkEnd w:id="1640"/>
    </w:p>
    <w:p w14:paraId="17EA730C" w14:textId="77777777" w:rsidR="00A74194" w:rsidRDefault="00A74194" w:rsidP="003858EA">
      <w:pPr>
        <w:rPr>
          <w:rFonts w:ascii="Cambria" w:eastAsiaTheme="minorHAnsi" w:hAnsi="Cambria" w:cstheme="minorBidi"/>
          <w:b/>
          <w:color w:val="365F91" w:themeColor="accent1" w:themeShade="BF"/>
          <w:sz w:val="24"/>
          <w:lang w:eastAsia="en-US"/>
        </w:rPr>
      </w:pPr>
    </w:p>
    <w:p w14:paraId="184C59CB" w14:textId="77777777" w:rsidR="00A74194" w:rsidRDefault="00A74194" w:rsidP="00A74194">
      <w:pPr>
        <w:pStyle w:val="Kop2"/>
        <w:ind w:left="0" w:firstLine="0"/>
      </w:pPr>
      <w:bookmarkStart w:id="1641" w:name="_Toc517034058"/>
      <w:r>
        <w:t>Dag 86 (11-6)</w:t>
      </w:r>
      <w:bookmarkEnd w:id="1641"/>
    </w:p>
    <w:p w14:paraId="441D90B2" w14:textId="77777777" w:rsidR="00A74194" w:rsidRDefault="00A74194" w:rsidP="003858EA"/>
    <w:p w14:paraId="3D44CF3C" w14:textId="77777777" w:rsidR="00A74194" w:rsidRDefault="00A74194" w:rsidP="003858EA">
      <w:pPr>
        <w:pStyle w:val="Style1"/>
      </w:pPr>
      <w:r>
        <w:t>Bijzonderheden</w:t>
      </w:r>
    </w:p>
    <w:p w14:paraId="13CF1115" w14:textId="77777777" w:rsidR="00A74194" w:rsidRDefault="00A74194" w:rsidP="003858EA">
      <w:r>
        <w:t>Zomer werk geaccepteerd</w:t>
      </w:r>
    </w:p>
    <w:p w14:paraId="09CF15C5" w14:textId="77777777" w:rsidR="00A74194" w:rsidRDefault="00A74194" w:rsidP="003858EA">
      <w:pPr>
        <w:pStyle w:val="Style1"/>
      </w:pPr>
    </w:p>
    <w:p w14:paraId="6882D073" w14:textId="77777777" w:rsidR="00A74194" w:rsidRDefault="00A74194" w:rsidP="003858EA">
      <w:pPr>
        <w:pStyle w:val="Style1"/>
      </w:pPr>
      <w:r>
        <w:t>Uitdagingen</w:t>
      </w:r>
    </w:p>
    <w:p w14:paraId="7D83BA38" w14:textId="77777777" w:rsidR="00A74194" w:rsidRDefault="00A74194" w:rsidP="003858EA">
      <w:r>
        <w:t>Fout in de code doormiddel van entity framework. Als de unhappy flow wordt aangesproken dan functioneert de applicatie niet goed meer.</w:t>
      </w:r>
    </w:p>
    <w:p w14:paraId="418BEC82" w14:textId="77777777" w:rsidR="00A74194" w:rsidRPr="00307750" w:rsidRDefault="00A74194" w:rsidP="003858EA"/>
    <w:p w14:paraId="2FFCFBF0" w14:textId="77777777" w:rsidR="00A74194" w:rsidRDefault="00A74194" w:rsidP="00A74194">
      <w:pPr>
        <w:pStyle w:val="Kop2"/>
        <w:ind w:left="0" w:firstLine="0"/>
      </w:pPr>
      <w:bookmarkStart w:id="1642" w:name="_Toc517034059"/>
      <w:r>
        <w:t>Dag 87 (12-6)</w:t>
      </w:r>
      <w:bookmarkEnd w:id="1642"/>
    </w:p>
    <w:p w14:paraId="296A1980" w14:textId="77777777" w:rsidR="00A74194" w:rsidRDefault="00A74194" w:rsidP="00A74194">
      <w:r>
        <w:t>Niks speciaals</w:t>
      </w:r>
    </w:p>
    <w:p w14:paraId="3A4CA531" w14:textId="77777777" w:rsidR="00A74194" w:rsidRPr="00A74194" w:rsidRDefault="00A74194" w:rsidP="00A74194"/>
    <w:p w14:paraId="1759EF52" w14:textId="77777777" w:rsidR="00A74194" w:rsidRDefault="00A74194" w:rsidP="00A74194">
      <w:pPr>
        <w:pStyle w:val="Kop2"/>
        <w:ind w:left="0" w:firstLine="0"/>
      </w:pPr>
      <w:bookmarkStart w:id="1643" w:name="_Toc517034060"/>
      <w:r>
        <w:t>Dag 88 (13-6)</w:t>
      </w:r>
      <w:bookmarkEnd w:id="1643"/>
    </w:p>
    <w:p w14:paraId="19931300" w14:textId="77777777" w:rsidR="00A74194" w:rsidRDefault="00A74194" w:rsidP="00A74194">
      <w:r>
        <w:t>Niks speciaals</w:t>
      </w:r>
    </w:p>
    <w:p w14:paraId="473D6687" w14:textId="77777777" w:rsidR="00A74194" w:rsidRPr="00A74194" w:rsidRDefault="00A74194" w:rsidP="00A74194"/>
    <w:p w14:paraId="703EDB0D" w14:textId="77777777" w:rsidR="00A74194" w:rsidRDefault="00A74194" w:rsidP="00A74194">
      <w:pPr>
        <w:pStyle w:val="Kop2"/>
        <w:ind w:left="0" w:firstLine="0"/>
      </w:pPr>
      <w:bookmarkStart w:id="1644" w:name="_Toc517034061"/>
      <w:r>
        <w:t>Dag 89 (14-6)</w:t>
      </w:r>
      <w:bookmarkEnd w:id="1644"/>
    </w:p>
    <w:p w14:paraId="7E66C26A" w14:textId="77777777" w:rsidR="00A74194" w:rsidRDefault="00A74194" w:rsidP="00A74194">
      <w:r>
        <w:t>Niks speciaals</w:t>
      </w:r>
    </w:p>
    <w:p w14:paraId="103939B0" w14:textId="77777777" w:rsidR="00A74194" w:rsidRPr="00A74194" w:rsidRDefault="00A74194" w:rsidP="00A74194"/>
    <w:p w14:paraId="36667FC1" w14:textId="77777777" w:rsidR="00A74194" w:rsidRDefault="00A74194" w:rsidP="00A74194">
      <w:pPr>
        <w:pStyle w:val="Kop2"/>
        <w:ind w:left="0" w:firstLine="0"/>
      </w:pPr>
      <w:bookmarkStart w:id="1645" w:name="_Toc517034062"/>
      <w:r>
        <w:t>Dag 90 (15-6)</w:t>
      </w:r>
      <w:bookmarkEnd w:id="1645"/>
    </w:p>
    <w:p w14:paraId="153FD6AC" w14:textId="77777777" w:rsidR="00A74194" w:rsidRDefault="00A74194" w:rsidP="003858EA"/>
    <w:p w14:paraId="4D1B49DE" w14:textId="77777777" w:rsidR="00A74194" w:rsidRDefault="00A74194" w:rsidP="003858EA">
      <w:pPr>
        <w:pStyle w:val="Style1"/>
      </w:pPr>
      <w:r>
        <w:t>Bijzonderheden</w:t>
      </w:r>
    </w:p>
    <w:p w14:paraId="2AEDAB22" w14:textId="77777777" w:rsidR="00A74194" w:rsidRDefault="00A74194" w:rsidP="003858EA">
      <w:r>
        <w:t>Laatste stage dag</w:t>
      </w:r>
    </w:p>
    <w:p w14:paraId="7ACAF6E3" w14:textId="77777777" w:rsidR="00A74194" w:rsidRDefault="00A74194" w:rsidP="003858EA">
      <w:pPr>
        <w:pStyle w:val="Style1"/>
      </w:pPr>
    </w:p>
    <w:p w14:paraId="104CB794" w14:textId="77777777" w:rsidR="00A74194" w:rsidRPr="005D6010" w:rsidRDefault="00A74194" w:rsidP="003858EA"/>
    <w:p w14:paraId="6A2B708B" w14:textId="690C57EE" w:rsidR="00DB6C1E" w:rsidRDefault="00DB6C1E"/>
    <w:p w14:paraId="5EA7DE69" w14:textId="77777777" w:rsidR="00A74194" w:rsidRPr="00AA29AA" w:rsidRDefault="00A74194" w:rsidP="003858EA"/>
    <w:p w14:paraId="1F898526" w14:textId="77777777" w:rsidR="00A74194" w:rsidRPr="00AA29AA" w:rsidRDefault="00A74194" w:rsidP="003858EA"/>
    <w:p w14:paraId="79C5D7EC" w14:textId="77777777" w:rsidR="00A74194" w:rsidRPr="007606C2" w:rsidRDefault="00A74194" w:rsidP="003858EA">
      <w:pPr>
        <w:rPr>
          <w:rFonts w:ascii="Cambria" w:eastAsiaTheme="minorHAnsi" w:hAnsi="Cambria" w:cstheme="minorBidi"/>
          <w:b/>
          <w:color w:val="365F91" w:themeColor="accent1" w:themeShade="BF"/>
          <w:sz w:val="24"/>
          <w:lang w:eastAsia="en-US"/>
        </w:rPr>
      </w:pPr>
    </w:p>
    <w:p w14:paraId="5DB795FE" w14:textId="77777777" w:rsidR="008D4A37" w:rsidRPr="00484D1D" w:rsidRDefault="008D4A37" w:rsidP="00412945">
      <w:pPr>
        <w:rPr>
          <w:rFonts w:ascii="Arial Black" w:hAnsi="Arial Black"/>
          <w:b/>
          <w:sz w:val="40"/>
        </w:rPr>
      </w:pPr>
    </w:p>
    <w:sectPr w:rsidR="008D4A37" w:rsidRPr="00484D1D" w:rsidSect="00B2621B">
      <w:headerReference w:type="default" r:id="rId157"/>
      <w:footerReference w:type="default" r:id="rId158"/>
      <w:pgSz w:w="11907" w:h="16840" w:code="9"/>
      <w:pgMar w:top="578" w:right="862" w:bottom="578" w:left="862" w:header="561" w:footer="28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86" w:author="Auteur" w:initials="A">
    <w:p w14:paraId="66A1F1F1" w14:textId="77777777" w:rsidR="003858EA" w:rsidRDefault="003858EA">
      <w:pPr>
        <w:pStyle w:val="Tekstopmerking"/>
      </w:pPr>
      <w:r>
        <w:rPr>
          <w:rStyle w:val="Verwijzingopmerking"/>
        </w:rPr>
        <w:annotationRef/>
      </w:r>
      <w:r>
        <w:t>Waar is anderzijds</w:t>
      </w:r>
    </w:p>
  </w:comment>
  <w:comment w:id="192" w:author="Auteur" w:initials="A">
    <w:p w14:paraId="6DCB910D" w14:textId="77777777" w:rsidR="003858EA" w:rsidRDefault="003858EA">
      <w:pPr>
        <w:pStyle w:val="Tekstopmerking"/>
      </w:pPr>
      <w:r>
        <w:rPr>
          <w:rStyle w:val="Verwijzingopmerking"/>
        </w:rPr>
        <w:annotationRef/>
      </w:r>
      <w:r>
        <w:t>?</w:t>
      </w:r>
    </w:p>
  </w:comment>
  <w:comment w:id="195" w:author="Auteur" w:initials="A">
    <w:p w14:paraId="35888C25" w14:textId="77777777" w:rsidR="003858EA" w:rsidRDefault="003858EA">
      <w:pPr>
        <w:pStyle w:val="Tekstopmerking"/>
      </w:pPr>
      <w:r>
        <w:rPr>
          <w:rStyle w:val="Verwijzingopmerking"/>
        </w:rPr>
        <w:annotationRef/>
      </w:r>
      <w:r>
        <w:t>Wat staat hier?</w:t>
      </w:r>
    </w:p>
  </w:comment>
  <w:comment w:id="201" w:author="Auteur" w:initials="A">
    <w:p w14:paraId="52753AFC" w14:textId="77777777" w:rsidR="003858EA" w:rsidRDefault="003858EA">
      <w:pPr>
        <w:pStyle w:val="Tekstopmerking"/>
      </w:pPr>
      <w:r>
        <w:rPr>
          <w:rStyle w:val="Verwijzingopmerking"/>
        </w:rPr>
        <w:annotationRef/>
      </w:r>
      <w:r>
        <w:t>Welke?</w:t>
      </w:r>
    </w:p>
  </w:comment>
  <w:comment w:id="199" w:author="Auteur" w:initials="A">
    <w:p w14:paraId="7664C3B0" w14:textId="77777777" w:rsidR="003858EA" w:rsidRDefault="003858EA">
      <w:pPr>
        <w:pStyle w:val="Tekstopmerking"/>
      </w:pPr>
      <w:r>
        <w:rPr>
          <w:rStyle w:val="Verwijzingopmerking"/>
        </w:rPr>
        <w:annotationRef/>
      </w:r>
      <w:r>
        <w:t>. Een pilotversie van de configuratietool werkend….</w:t>
      </w:r>
    </w:p>
  </w:comment>
  <w:comment w:id="204" w:author="Auteur" w:initials="A">
    <w:p w14:paraId="12B43798" w14:textId="77777777" w:rsidR="003858EA" w:rsidRDefault="003858EA">
      <w:pPr>
        <w:pStyle w:val="Tekstopmerking"/>
      </w:pPr>
      <w:r>
        <w:rPr>
          <w:rStyle w:val="Verwijzingopmerking"/>
        </w:rPr>
        <w:annotationRef/>
      </w:r>
      <w:r>
        <w:t>. Ook kunnen er……</w:t>
      </w:r>
    </w:p>
  </w:comment>
  <w:comment w:id="221" w:author="Auteur" w:initials="A">
    <w:p w14:paraId="26C5710D" w14:textId="77777777" w:rsidR="003858EA" w:rsidRDefault="003858EA">
      <w:pPr>
        <w:pStyle w:val="Tekstopmerking"/>
      </w:pPr>
      <w:r>
        <w:rPr>
          <w:rStyle w:val="Verwijzingopmerking"/>
        </w:rPr>
        <w:annotationRef/>
      </w:r>
      <w:r>
        <w:t>Staat dat hiervoor niet ook al?</w:t>
      </w:r>
    </w:p>
    <w:p w14:paraId="7F8EC75A" w14:textId="77777777" w:rsidR="003858EA" w:rsidRDefault="003858EA">
      <w:pPr>
        <w:pStyle w:val="Tekstopmerking"/>
      </w:pPr>
    </w:p>
    <w:p w14:paraId="2382BA6A" w14:textId="77777777" w:rsidR="003858EA" w:rsidRDefault="003858EA">
      <w:pPr>
        <w:pStyle w:val="Tekstopmerking"/>
      </w:pPr>
      <w:r>
        <w:t>Misschien hier de probleemstelling in een zin samenvatten?</w:t>
      </w:r>
    </w:p>
  </w:comment>
  <w:comment w:id="227" w:author="Auteur" w:initials="A">
    <w:p w14:paraId="69362B94" w14:textId="77777777" w:rsidR="003858EA" w:rsidRDefault="003858EA">
      <w:pPr>
        <w:pStyle w:val="Tekstopmerking"/>
      </w:pPr>
      <w:r>
        <w:rPr>
          <w:rStyle w:val="Verwijzingopmerking"/>
        </w:rPr>
        <w:annotationRef/>
      </w:r>
      <w:r>
        <w:t>Ik ben wel benieuwd hoe en ook in welke mate het dan bruikbaar is.</w:t>
      </w:r>
    </w:p>
  </w:comment>
  <w:comment w:id="228" w:author="Auteur" w:initials="A">
    <w:p w14:paraId="5E32BA02" w14:textId="77777777" w:rsidR="003858EA" w:rsidRDefault="003858EA">
      <w:pPr>
        <w:pStyle w:val="Tekstopmerking"/>
      </w:pPr>
      <w:r>
        <w:rPr>
          <w:rStyle w:val="Verwijzingopmerking"/>
        </w:rPr>
        <w:annotationRef/>
      </w:r>
      <w:r>
        <w:t>Hoort dit voor jou niet gewoon tot de probleemstelling?</w:t>
      </w:r>
    </w:p>
    <w:p w14:paraId="5B16D87C" w14:textId="77777777" w:rsidR="003858EA" w:rsidRDefault="003858EA">
      <w:pPr>
        <w:pStyle w:val="Tekstopmerking"/>
      </w:pPr>
    </w:p>
    <w:p w14:paraId="167BED42" w14:textId="77777777" w:rsidR="003858EA" w:rsidRDefault="003858EA">
      <w:pPr>
        <w:pStyle w:val="Tekstopmerking"/>
      </w:pPr>
      <w:r>
        <w:t xml:space="preserve">Het lijkt me wel relevant om duidelijker te maken wat er al wel is en wat nog niet en ook om aan te geven wat de waarde en beperkingen van het gerealiseerde prototype zijn. </w:t>
      </w:r>
    </w:p>
  </w:comment>
  <w:comment w:id="254" w:author="Auteur" w:initials="A">
    <w:p w14:paraId="2B49B925" w14:textId="77777777" w:rsidR="003858EA" w:rsidRDefault="003858EA">
      <w:pPr>
        <w:pStyle w:val="Tekstopmerking"/>
      </w:pPr>
      <w:r>
        <w:rPr>
          <w:rStyle w:val="Verwijzingopmerking"/>
        </w:rPr>
        <w:annotationRef/>
      </w:r>
      <w:r>
        <w:t>Van welke soort?</w:t>
      </w:r>
    </w:p>
    <w:p w14:paraId="465094D0" w14:textId="77777777" w:rsidR="003858EA" w:rsidRDefault="003858EA">
      <w:pPr>
        <w:pStyle w:val="Tekstopmerking"/>
      </w:pPr>
    </w:p>
    <w:p w14:paraId="1C69B745" w14:textId="77777777" w:rsidR="003858EA" w:rsidRDefault="003858EA">
      <w:pPr>
        <w:pStyle w:val="Tekstopmerking"/>
      </w:pPr>
      <w:r>
        <w:t>Volgens mij is het doel van het document dat de 3 partijen gedeelde duidelijkheid krijgen over een aantal dingen. Die zou ik opnoemen.</w:t>
      </w:r>
    </w:p>
    <w:p w14:paraId="1EA8A564" w14:textId="77777777" w:rsidR="003858EA" w:rsidRDefault="003858EA">
      <w:pPr>
        <w:pStyle w:val="Tekstopmerking"/>
      </w:pPr>
      <w:r>
        <w:t xml:space="preserve">Bijvoorbeeld de planning is toch niet alleen voor de stagiair relevant. </w:t>
      </w:r>
    </w:p>
  </w:comment>
  <w:comment w:id="255" w:author="Auteur" w:initials="A">
    <w:p w14:paraId="46DDA034" w14:textId="77777777" w:rsidR="003858EA" w:rsidRDefault="003858EA">
      <w:pPr>
        <w:pStyle w:val="Tekstopmerking"/>
      </w:pPr>
      <w:r>
        <w:rPr>
          <w:rStyle w:val="Verwijzingopmerking"/>
        </w:rPr>
        <w:annotationRef/>
      </w:r>
      <w:r>
        <w:t xml:space="preserve">Volgens mij is het altijd "hoogte". </w:t>
      </w:r>
    </w:p>
  </w:comment>
  <w:comment w:id="257" w:author="Auteur" w:initials="A">
    <w:p w14:paraId="3F57D18B" w14:textId="77777777" w:rsidR="003858EA" w:rsidRDefault="003858EA">
      <w:pPr>
        <w:pStyle w:val="Tekstopmerking"/>
      </w:pPr>
      <w:r>
        <w:rPr>
          <w:rStyle w:val="Verwijzingopmerking"/>
        </w:rPr>
        <w:annotationRef/>
      </w:r>
      <w:r>
        <w:t>Dit is geen zin. Fonts komt zonder lidwoord.</w:t>
      </w:r>
    </w:p>
  </w:comment>
  <w:comment w:id="261" w:author="Auteur" w:initials="A">
    <w:p w14:paraId="270E957E" w14:textId="77777777" w:rsidR="003858EA" w:rsidRDefault="003858EA">
      <w:pPr>
        <w:pStyle w:val="Tekstopmerking"/>
      </w:pPr>
      <w:r>
        <w:rPr>
          <w:rStyle w:val="Verwijzingopmerking"/>
        </w:rPr>
        <w:annotationRef/>
      </w:r>
      <w:r>
        <w:t>Het is onduidelijk wat voor fouten je bedoeld.</w:t>
      </w:r>
    </w:p>
  </w:comment>
  <w:comment w:id="276" w:author="Auteur" w:initials="A">
    <w:p w14:paraId="7589CE00" w14:textId="77777777" w:rsidR="003858EA" w:rsidRDefault="003858EA">
      <w:pPr>
        <w:pStyle w:val="Tekstopmerking"/>
      </w:pPr>
      <w:r>
        <w:rPr>
          <w:rStyle w:val="Verwijzingopmerking"/>
        </w:rPr>
        <w:annotationRef/>
      </w:r>
      <w:r>
        <w:t>Wat bedoel je hiermee? Functionaliteit van het te ontwikkelen systeem?</w:t>
      </w:r>
    </w:p>
  </w:comment>
  <w:comment w:id="291" w:author="Auteur" w:initials="A">
    <w:p w14:paraId="42B0BDED" w14:textId="77777777" w:rsidR="003858EA" w:rsidRDefault="003858EA">
      <w:pPr>
        <w:pStyle w:val="Tekstopmerking"/>
      </w:pPr>
      <w:r>
        <w:rPr>
          <w:rStyle w:val="Verwijzingopmerking"/>
        </w:rPr>
        <w:annotationRef/>
      </w:r>
      <w:r>
        <w:t>Kan dat specifieker?</w:t>
      </w:r>
    </w:p>
  </w:comment>
  <w:comment w:id="369" w:author="Auteur" w:initials="A">
    <w:p w14:paraId="1173048B" w14:textId="77777777" w:rsidR="003858EA" w:rsidRDefault="003858EA">
      <w:pPr>
        <w:pStyle w:val="Tekstopmerking"/>
      </w:pPr>
      <w:r>
        <w:rPr>
          <w:rStyle w:val="Verwijzingopmerking"/>
        </w:rPr>
        <w:annotationRef/>
      </w:r>
      <w:r>
        <w:t>Voorheen gebruikte we RUP. Sinds een paar jaar zijn we overgestapt naar SCRUM, maar we hebben de basisprincipes van de projectfasering van RUP Ineptie-Elaboratie-Constructie-Transitie intact gelaten. Door in de inceptiefase de mogelijk risico’s in kaart te brengen en deze gedurende de elaboratiefase tot een acceptabel niveau terug te brengen verlagen we de overall risico’s van grotere projecten. De RUP-iteraties zijn omgevormd naar sprints en worden gestuurd vanuit een duidelijke back log.</w:t>
      </w:r>
    </w:p>
  </w:comment>
  <w:comment w:id="372" w:author="Auteur" w:initials="A">
    <w:p w14:paraId="0481FB00" w14:textId="77777777" w:rsidR="003858EA" w:rsidRDefault="003858EA">
      <w:pPr>
        <w:pStyle w:val="Tekstopmerking"/>
      </w:pPr>
      <w:r>
        <w:rPr>
          <w:rStyle w:val="Verwijzingopmerking"/>
        </w:rPr>
        <w:annotationRef/>
      </w:r>
      <w:r>
        <w:t>Dat moet dan weer achteraan in het document</w:t>
      </w:r>
    </w:p>
  </w:comment>
  <w:comment w:id="394" w:author="Auteur" w:initials="A">
    <w:p w14:paraId="0986F2D0" w14:textId="77777777" w:rsidR="003858EA" w:rsidRDefault="003858EA">
      <w:pPr>
        <w:pStyle w:val="Tekstopmerking"/>
      </w:pPr>
      <w:r>
        <w:rPr>
          <w:rStyle w:val="Verwijzingopmerking"/>
        </w:rPr>
        <w:annotationRef/>
      </w:r>
      <w:r>
        <w:t>Waar kunnen de configuratie gegevens voor de configuratietool het beste opgeslagen worden, in de database, in een Xml-bestand of in een combinatie hiervan.</w:t>
      </w:r>
    </w:p>
  </w:comment>
  <w:comment w:id="401" w:author="Auteur" w:initials="A">
    <w:p w14:paraId="191DD7CD" w14:textId="77777777" w:rsidR="003858EA" w:rsidRDefault="003858EA">
      <w:pPr>
        <w:pStyle w:val="Tekstopmerking"/>
      </w:pPr>
      <w:r>
        <w:rPr>
          <w:rStyle w:val="Verwijzingopmerking"/>
        </w:rPr>
        <w:annotationRef/>
      </w:r>
      <w:r>
        <w:t>Hieronder staan strategieën en nog geen methoden.</w:t>
      </w:r>
    </w:p>
  </w:comment>
  <w:comment w:id="402" w:author="Auteur" w:initials="A">
    <w:p w14:paraId="28EC9CD4" w14:textId="77777777" w:rsidR="003858EA" w:rsidRDefault="003858EA">
      <w:pPr>
        <w:pStyle w:val="Tekstopmerking"/>
      </w:pPr>
      <w:r>
        <w:rPr>
          <w:rStyle w:val="Verwijzingopmerking"/>
        </w:rPr>
        <w:annotationRef/>
      </w:r>
      <w:r>
        <w:t>Ik bedoelde strategieën</w:t>
      </w:r>
    </w:p>
  </w:comment>
  <w:comment w:id="526" w:author="Auteur" w:initials="A">
    <w:p w14:paraId="18494430" w14:textId="77777777" w:rsidR="003858EA" w:rsidRDefault="003858EA">
      <w:pPr>
        <w:pStyle w:val="Tekstopmerking"/>
      </w:pPr>
      <w:r>
        <w:rPr>
          <w:rStyle w:val="Verwijzingopmerking"/>
        </w:rPr>
        <w:annotationRef/>
      </w:r>
      <w:r>
        <w:t xml:space="preserve">Dit geeft mij weinig informatie over de context waarin jij werkt. Voor mij zou het informatief zijn om een beetje in te zomen op het onderste stukje van dit schema. </w:t>
      </w:r>
    </w:p>
    <w:p w14:paraId="4DC9B0BD" w14:textId="77777777" w:rsidR="003858EA" w:rsidRDefault="003858EA">
      <w:pPr>
        <w:pStyle w:val="Tekstopmerking"/>
      </w:pPr>
      <w:r>
        <w:t>Werk je in een team en zo ja hoeveel en wat voor soort mensen zijn dat?</w:t>
      </w:r>
    </w:p>
  </w:comment>
  <w:comment w:id="627" w:author="Auteur" w:initials="A">
    <w:p w14:paraId="4D8E318E" w14:textId="77777777" w:rsidR="003858EA" w:rsidRDefault="003858EA">
      <w:pPr>
        <w:pStyle w:val="Tekstopmerking"/>
      </w:pPr>
      <w:r>
        <w:rPr>
          <w:rStyle w:val="Verwijzingopmerking"/>
        </w:rPr>
        <w:annotationRef/>
      </w:r>
      <w:r>
        <w:t>Stef wordt de technische begeleider.</w:t>
      </w:r>
    </w:p>
  </w:comment>
  <w:comment w:id="734" w:author="Auteur" w:initials="A">
    <w:p w14:paraId="630FE7D4" w14:textId="77777777" w:rsidR="003858EA" w:rsidRDefault="003858EA">
      <w:pPr>
        <w:pStyle w:val="Tekstopmerking"/>
      </w:pPr>
      <w:r>
        <w:rPr>
          <w:rStyle w:val="Verwijzingopmerking"/>
        </w:rPr>
        <w:annotationRef/>
      </w:r>
      <w:r>
        <w:t>Even naar zinsopbouw kijken.</w:t>
      </w:r>
    </w:p>
  </w:comment>
  <w:comment w:id="748" w:author="Auteur" w:initials="A">
    <w:p w14:paraId="743DA8A6" w14:textId="77777777" w:rsidR="003858EA" w:rsidRDefault="003858EA">
      <w:pPr>
        <w:pStyle w:val="Tekstopmerking"/>
      </w:pPr>
      <w:r>
        <w:rPr>
          <w:rStyle w:val="Verwijzingopmerking"/>
        </w:rPr>
        <w:annotationRef/>
      </w:r>
      <w:r>
        <w:t>0497-383818</w:t>
      </w:r>
    </w:p>
  </w:comment>
  <w:comment w:id="782" w:author="Auteur" w:initials="A">
    <w:p w14:paraId="7C7BD313" w14:textId="77777777" w:rsidR="003858EA" w:rsidRDefault="003858EA">
      <w:pPr>
        <w:pStyle w:val="Tekstopmerking"/>
      </w:pPr>
      <w:r>
        <w:rPr>
          <w:rStyle w:val="Verwijzingopmerking"/>
        </w:rPr>
        <w:annotationRef/>
      </w:r>
      <w:r>
        <w:t>Ik zou in deze beschrijving dezelfde terminologie gebruiken als in de tabellen hieronder.</w:t>
      </w:r>
    </w:p>
  </w:comment>
  <w:comment w:id="784" w:author="Auteur" w:initials="A">
    <w:p w14:paraId="355D79F6" w14:textId="77777777" w:rsidR="003858EA" w:rsidRDefault="003858EA">
      <w:pPr>
        <w:pStyle w:val="Tekstopmerking"/>
      </w:pPr>
      <w:r>
        <w:rPr>
          <w:rStyle w:val="Verwijzingopmerking"/>
        </w:rPr>
        <w:annotationRef/>
      </w:r>
      <w:r>
        <w:t>Wanner en door wie wordt bepaald wat er gerealiseerd wordt?</w:t>
      </w:r>
    </w:p>
  </w:comment>
  <w:comment w:id="788" w:author="Auteur" w:initials="A">
    <w:p w14:paraId="5E1CA829" w14:textId="77777777" w:rsidR="003858EA" w:rsidRDefault="003858EA">
      <w:pPr>
        <w:pStyle w:val="Tekstopmerking"/>
      </w:pPr>
      <w:r>
        <w:rPr>
          <w:rStyle w:val="Verwijzingopmerking"/>
        </w:rPr>
        <w:annotationRef/>
      </w:r>
      <w:r>
        <w:t>Wat betekent dat? Wordt er een werkend deelproduct gerealiseerd?</w:t>
      </w:r>
    </w:p>
  </w:comment>
  <w:comment w:id="789" w:author="Auteur" w:initials="A">
    <w:p w14:paraId="0C6C05EA" w14:textId="77777777" w:rsidR="003858EA" w:rsidRDefault="003858EA">
      <w:pPr>
        <w:pStyle w:val="Tekstopmerking"/>
      </w:pPr>
      <w:r>
        <w:rPr>
          <w:rStyle w:val="Verwijzingopmerking"/>
        </w:rPr>
        <w:annotationRef/>
      </w:r>
      <w:r>
        <w:t>Ah, een sprint duurt dus twee weken?</w:t>
      </w:r>
    </w:p>
  </w:comment>
  <w:comment w:id="861" w:author="Auteur" w:initials="A">
    <w:p w14:paraId="272B8D65" w14:textId="77777777" w:rsidR="003858EA" w:rsidRDefault="003858EA">
      <w:pPr>
        <w:pStyle w:val="Tekstopmerking"/>
      </w:pPr>
      <w:r>
        <w:rPr>
          <w:rStyle w:val="Verwijzingopmerking"/>
        </w:rPr>
        <w:annotationRef/>
      </w:r>
      <w:r>
        <w:t>Wie zijn dat in jouw geval?</w:t>
      </w:r>
    </w:p>
  </w:comment>
  <w:comment w:id="993" w:author="Auteur" w:initials="A">
    <w:p w14:paraId="4CDC15AF" w14:textId="77777777" w:rsidR="003858EA" w:rsidRDefault="003858EA">
      <w:pPr>
        <w:pStyle w:val="Tekstopmerking"/>
      </w:pPr>
      <w:r>
        <w:rPr>
          <w:rStyle w:val="Verwijzingopmerking"/>
        </w:rPr>
        <w:annotationRef/>
      </w:r>
      <w:r>
        <w:t>????</w:t>
      </w:r>
    </w:p>
  </w:comment>
  <w:comment w:id="1080" w:author="Auteur" w:initials="A">
    <w:p w14:paraId="3238CB0B" w14:textId="77777777" w:rsidR="003858EA" w:rsidRDefault="003858EA">
      <w:pPr>
        <w:pStyle w:val="Tekstopmerking"/>
      </w:pPr>
      <w:r>
        <w:rPr>
          <w:rStyle w:val="Verwijzingopmerking"/>
        </w:rPr>
        <w:annotationRef/>
      </w:r>
      <w:r>
        <w:t>Ik denk dat je je moet afvragen wat je nu al kunt plannen en hoe je omgaat met dingen die je nog niet kunt plannen.</w:t>
      </w:r>
    </w:p>
  </w:comment>
  <w:comment w:id="1205" w:author="Auteur" w:initials="A">
    <w:p w14:paraId="47D23120" w14:textId="77777777" w:rsidR="003858EA" w:rsidRDefault="003858EA">
      <w:pPr>
        <w:pStyle w:val="Tekstopmerking"/>
      </w:pPr>
      <w:r>
        <w:rPr>
          <w:rStyle w:val="Verwijzingopmerking"/>
        </w:rPr>
        <w:annotationRef/>
      </w:r>
      <w:r>
        <w:t>Andere datums.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A1F1F1" w15:done="0"/>
  <w15:commentEx w15:paraId="6DCB910D" w15:done="0"/>
  <w15:commentEx w15:paraId="35888C25" w15:done="0"/>
  <w15:commentEx w15:paraId="52753AFC" w15:done="0"/>
  <w15:commentEx w15:paraId="7664C3B0" w15:done="0"/>
  <w15:commentEx w15:paraId="12B43798" w15:done="0"/>
  <w15:commentEx w15:paraId="2382BA6A" w15:done="0"/>
  <w15:commentEx w15:paraId="69362B94" w15:done="0"/>
  <w15:commentEx w15:paraId="167BED42" w15:done="0"/>
  <w15:commentEx w15:paraId="1EA8A564" w15:done="0"/>
  <w15:commentEx w15:paraId="46DDA034" w15:done="0"/>
  <w15:commentEx w15:paraId="3F57D18B" w15:done="0"/>
  <w15:commentEx w15:paraId="270E957E" w15:done="0"/>
  <w15:commentEx w15:paraId="7589CE00" w15:done="0"/>
  <w15:commentEx w15:paraId="42B0BDED" w15:done="0"/>
  <w15:commentEx w15:paraId="1173048B" w15:done="0"/>
  <w15:commentEx w15:paraId="0481FB00" w15:done="0"/>
  <w15:commentEx w15:paraId="0986F2D0" w15:done="0"/>
  <w15:commentEx w15:paraId="191DD7CD" w15:done="0"/>
  <w15:commentEx w15:paraId="28EC9CD4" w15:paraIdParent="191DD7CD" w15:done="0"/>
  <w15:commentEx w15:paraId="4DC9B0BD" w15:done="0"/>
  <w15:commentEx w15:paraId="4D8E318E" w15:done="0"/>
  <w15:commentEx w15:paraId="630FE7D4" w15:done="0"/>
  <w15:commentEx w15:paraId="743DA8A6" w15:done="0"/>
  <w15:commentEx w15:paraId="7C7BD313" w15:done="0"/>
  <w15:commentEx w15:paraId="355D79F6" w15:done="0"/>
  <w15:commentEx w15:paraId="5E1CA829" w15:done="0"/>
  <w15:commentEx w15:paraId="0C6C05EA" w15:done="0"/>
  <w15:commentEx w15:paraId="272B8D65" w15:done="0"/>
  <w15:commentEx w15:paraId="4CDC15AF" w15:done="0"/>
  <w15:commentEx w15:paraId="3238CB0B" w15:done="0"/>
  <w15:commentEx w15:paraId="47D2312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4F10DC" w14:textId="77777777" w:rsidR="00065894" w:rsidRDefault="00065894" w:rsidP="007A1320">
      <w:r>
        <w:separator/>
      </w:r>
    </w:p>
  </w:endnote>
  <w:endnote w:type="continuationSeparator" w:id="0">
    <w:p w14:paraId="4960198F" w14:textId="77777777" w:rsidR="00065894" w:rsidRDefault="00065894" w:rsidP="007A13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embedRegular r:id="rId1" w:fontKey="{835E0023-0181-486D-ACAF-C60E2F04996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2" w:fontKey="{B129EAEA-5D99-415D-B8B4-5C916BB77418}"/>
    <w:embedBold r:id="rId3" w:fontKey="{51132340-D3EB-4F74-BC86-A6BCE4824D8F}"/>
    <w:embedItalic r:id="rId4" w:fontKey="{CCE506E3-AC2C-41C2-B3BB-38812411E64C}"/>
    <w:embedBoldItalic r:id="rId5" w:fontKey="{A6F8FA5F-A23D-4BB6-91E1-E5C35C8A6E2B}"/>
  </w:font>
  <w:font w:name="Arial">
    <w:panose1 w:val="020B0604020202020204"/>
    <w:charset w:val="00"/>
    <w:family w:val="swiss"/>
    <w:pitch w:val="variable"/>
    <w:sig w:usb0="E0002EFF" w:usb1="C000785B" w:usb2="00000009" w:usb3="00000000" w:csb0="000001FF" w:csb1="00000000"/>
    <w:embedRegular r:id="rId6" w:fontKey="{F50F15E4-7DD1-44E8-8D87-B699AF2A0778}"/>
    <w:embedBold r:id="rId7" w:fontKey="{81715E38-6541-46D8-A364-8CD1319EEA8E}"/>
    <w:embedItalic r:id="rId8" w:fontKey="{5B27AFBA-6C42-451B-AE2B-6F21CB440EEF}"/>
    <w:embedBoldItalic r:id="rId9" w:fontKey="{970A1367-9AB4-4D9A-8EFD-46FAE7AC7C14}"/>
  </w:font>
  <w:font w:name="Myriad Web Pro">
    <w:charset w:val="00"/>
    <w:family w:val="swiss"/>
    <w:pitch w:val="variable"/>
    <w:sig w:usb0="8000002F" w:usb1="5000204A" w:usb2="00000000" w:usb3="00000000" w:csb0="00000093" w:csb1="00000000"/>
    <w:embedRegular r:id="rId10" w:fontKey="{E154FC1C-4B5F-40D6-8E8B-74CFE891E820}"/>
    <w:embedBold r:id="rId11" w:fontKey="{C0B86D04-6349-4961-A1C2-A1A420730BB3}"/>
  </w:font>
  <w:font w:name="Cambria">
    <w:panose1 w:val="02040503050406030204"/>
    <w:charset w:val="00"/>
    <w:family w:val="roman"/>
    <w:pitch w:val="variable"/>
    <w:sig w:usb0="E00006FF" w:usb1="420024FF" w:usb2="02000000" w:usb3="00000000" w:csb0="0000019F" w:csb1="00000000"/>
    <w:embedRegular r:id="rId12" w:fontKey="{0A708F4C-D58C-44C5-BB62-9BADE15BCE33}"/>
    <w:embedBold r:id="rId13" w:fontKey="{8AE78FF3-E2FD-465A-8DDD-F6D4F250886B}"/>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Arial Bold">
    <w:altName w:val="Times New Roman"/>
    <w:panose1 w:val="00000000000000000000"/>
    <w:charset w:val="00"/>
    <w:family w:val="roman"/>
    <w:notTrueType/>
    <w:pitch w:val="default"/>
  </w:font>
  <w:font w:name="MS Mincho">
    <w:altName w:val="MS Gothic"/>
    <w:panose1 w:val="02020609040205080304"/>
    <w:charset w:val="80"/>
    <w:family w:val="roman"/>
    <w:notTrueType/>
    <w:pitch w:val="fixed"/>
    <w:sig w:usb0="00000000" w:usb1="08070000" w:usb2="00000010" w:usb3="00000000" w:csb0="00020000" w:csb1="00000000"/>
  </w:font>
  <w:font w:name="Arial Black">
    <w:panose1 w:val="020B0A04020102020204"/>
    <w:charset w:val="00"/>
    <w:family w:val="swiss"/>
    <w:pitch w:val="variable"/>
    <w:sig w:usb0="A00002AF" w:usb1="400078FB" w:usb2="00000000" w:usb3="00000000" w:csb0="0000009F" w:csb1="00000000"/>
    <w:embedBold r:id="rId14" w:fontKey="{0E98C8FC-5730-4DD5-8E21-FDD7FB80242F}"/>
  </w:font>
  <w:font w:name="Helvetica">
    <w:panose1 w:val="020B0604020202020204"/>
    <w:charset w:val="00"/>
    <w:family w:val="swiss"/>
    <w:pitch w:val="variable"/>
    <w:sig w:usb0="E0002EFF" w:usb1="C000785B" w:usb2="00000009" w:usb3="00000000" w:csb0="000001FF" w:csb1="00000000"/>
    <w:embedRegular r:id="rId15" w:subsetted="1" w:fontKey="{D687FC1B-0C7B-46A9-8EF5-F3B3AB2F0970}"/>
  </w:font>
  <w:font w:name="Segoe UI Semilight">
    <w:panose1 w:val="020B04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2136554"/>
      <w:docPartObj>
        <w:docPartGallery w:val="Page Numbers (Bottom of Page)"/>
        <w:docPartUnique/>
      </w:docPartObj>
    </w:sdtPr>
    <w:sdtContent>
      <w:p w14:paraId="4368AF1F" w14:textId="5273638E" w:rsidR="00E33B8C" w:rsidRDefault="00E33B8C">
        <w:pPr>
          <w:pStyle w:val="Voettekst"/>
          <w:jc w:val="right"/>
        </w:pPr>
        <w:r>
          <w:fldChar w:fldCharType="begin"/>
        </w:r>
        <w:r>
          <w:instrText>PAGE   \* MERGEFORMAT</w:instrText>
        </w:r>
        <w:r>
          <w:fldChar w:fldCharType="separate"/>
        </w:r>
        <w:r w:rsidR="008C602A">
          <w:rPr>
            <w:noProof/>
          </w:rPr>
          <w:t>4</w:t>
        </w:r>
        <w:r>
          <w:fldChar w:fldCharType="end"/>
        </w:r>
      </w:p>
    </w:sdtContent>
  </w:sdt>
  <w:p w14:paraId="0270DD30" w14:textId="03328017" w:rsidR="003858EA" w:rsidRPr="00AA423A" w:rsidRDefault="003858EA" w:rsidP="00484D1D">
    <w:pPr>
      <w:pStyle w:val="Voettekst"/>
      <w:tabs>
        <w:tab w:val="clear" w:pos="4536"/>
        <w:tab w:val="center" w:pos="2835"/>
        <w:tab w:val="left" w:pos="8789"/>
        <w:tab w:val="right" w:pos="9231"/>
      </w:tabs>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D34B24" w14:textId="77777777" w:rsidR="003858EA" w:rsidRDefault="003858EA" w:rsidP="00484D1D">
    <w:pPr>
      <w:pStyle w:val="Voettekst"/>
    </w:pPr>
    <w:r>
      <w:rPr>
        <w:noProof/>
      </w:rPr>
      <w:drawing>
        <wp:anchor distT="0" distB="0" distL="114300" distR="114300" simplePos="0" relativeHeight="251663360" behindDoc="1" locked="0" layoutInCell="1" allowOverlap="1" wp14:anchorId="412B1C21" wp14:editId="2DE2E6F8">
          <wp:simplePos x="0" y="0"/>
          <wp:positionH relativeFrom="page">
            <wp:posOffset>746760</wp:posOffset>
          </wp:positionH>
          <wp:positionV relativeFrom="page">
            <wp:posOffset>9676130</wp:posOffset>
          </wp:positionV>
          <wp:extent cx="713105" cy="722630"/>
          <wp:effectExtent l="0" t="0" r="0" b="1270"/>
          <wp:wrapNone/>
          <wp:docPr id="299" name="Picture 8" descr="Description: 3-men 2x2 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3-men 2x2 c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3105" cy="72263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4384" behindDoc="0" locked="0" layoutInCell="1" allowOverlap="1" wp14:anchorId="74C38EC8" wp14:editId="0D4994EE">
              <wp:simplePos x="0" y="0"/>
              <wp:positionH relativeFrom="page">
                <wp:posOffset>1738639</wp:posOffset>
              </wp:positionH>
              <wp:positionV relativeFrom="page">
                <wp:posOffset>9932487</wp:posOffset>
              </wp:positionV>
              <wp:extent cx="2583815" cy="381000"/>
              <wp:effectExtent l="0" t="0" r="2540" b="0"/>
              <wp:wrapNone/>
              <wp:docPr id="45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81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1C740" w14:textId="77777777" w:rsidR="003858EA" w:rsidRPr="00AA423A" w:rsidRDefault="003858EA" w:rsidP="00484D1D">
                          <w:pPr>
                            <w:spacing w:line="200" w:lineRule="exact"/>
                            <w:rPr>
                              <w:sz w:val="16"/>
                              <w:szCs w:val="16"/>
                              <w:lang w:val="en-US"/>
                            </w:rPr>
                          </w:pPr>
                          <w:r w:rsidRPr="00AA423A">
                            <w:rPr>
                              <w:b/>
                              <w:sz w:val="16"/>
                              <w:szCs w:val="16"/>
                              <w:lang w:val="en-US"/>
                            </w:rPr>
                            <w:t>KSE</w:t>
                          </w:r>
                          <w:r w:rsidRPr="00AA423A">
                            <w:rPr>
                              <w:sz w:val="16"/>
                              <w:szCs w:val="16"/>
                              <w:lang w:val="en-US"/>
                            </w:rPr>
                            <w:t xml:space="preserve"> Proven Process Technology</w:t>
                          </w:r>
                        </w:p>
                        <w:p w14:paraId="19D5D2F2" w14:textId="77777777" w:rsidR="003858EA" w:rsidRPr="00AA423A" w:rsidRDefault="003858EA" w:rsidP="00484D1D">
                          <w:pPr>
                            <w:spacing w:line="200" w:lineRule="exact"/>
                            <w:rPr>
                              <w:sz w:val="16"/>
                              <w:szCs w:val="16"/>
                              <w:lang w:val="en-US"/>
                            </w:rPr>
                          </w:pPr>
                          <w:r w:rsidRPr="00AA423A">
                            <w:rPr>
                              <w:b/>
                              <w:sz w:val="16"/>
                              <w:szCs w:val="16"/>
                              <w:lang w:val="en-US"/>
                            </w:rPr>
                            <w:t>ALFRA</w:t>
                          </w:r>
                          <w:r w:rsidRPr="00AA423A">
                            <w:rPr>
                              <w:sz w:val="16"/>
                              <w:szCs w:val="16"/>
                              <w:lang w:val="en-US"/>
                            </w:rPr>
                            <w:t xml:space="preserve"> Dosing &amp; Weighing Technology</w:t>
                          </w:r>
                        </w:p>
                        <w:p w14:paraId="3B0A4895" w14:textId="77777777" w:rsidR="003858EA" w:rsidRPr="00AA423A" w:rsidRDefault="003858EA" w:rsidP="00484D1D">
                          <w:pPr>
                            <w:spacing w:line="200" w:lineRule="exact"/>
                            <w:rPr>
                              <w:sz w:val="16"/>
                              <w:szCs w:val="16"/>
                              <w:lang w:val="en-US"/>
                            </w:rPr>
                          </w:pPr>
                          <w:r w:rsidRPr="00AA423A">
                            <w:rPr>
                              <w:b/>
                              <w:sz w:val="16"/>
                              <w:szCs w:val="16"/>
                              <w:lang w:val="en-US"/>
                            </w:rPr>
                            <w:t>PROMAS</w:t>
                          </w:r>
                          <w:r w:rsidRPr="00AA423A">
                            <w:rPr>
                              <w:sz w:val="16"/>
                              <w:szCs w:val="16"/>
                              <w:lang w:val="en-US"/>
                            </w:rPr>
                            <w:t xml:space="preserve"> Future Proof Automation</w:t>
                          </w:r>
                        </w:p>
                      </w:txbxContent>
                    </wps:txbx>
                    <wps:bodyPr rot="0" vert="horz" wrap="square" lIns="0" tIns="0" rIns="0" bIns="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74C38EC8" id="_x0000_t202" coordsize="21600,21600" o:spt="202" path="m,l,21600r21600,l21600,xe">
              <v:stroke joinstyle="miter"/>
              <v:path gradientshapeok="t" o:connecttype="rect"/>
            </v:shapetype>
            <v:shape id="Text Box 12" o:spid="_x0000_s1078" type="#_x0000_t202" style="position:absolute;margin-left:136.9pt;margin-top:782.1pt;width:203.45pt;height:30pt;z-index:251664384;visibility:visible;mso-wrap-style:square;mso-width-percent:400;mso-height-percent:200;mso-wrap-distance-left:9pt;mso-wrap-distance-top:0;mso-wrap-distance-right:9pt;mso-wrap-distance-bottom:0;mso-position-horizontal:absolute;mso-position-horizontal-relative:page;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" filled="f" stroked="f">
              <v:textbox style="mso-fit-shape-to-text:t" inset="0,0,0,0">
                <w:txbxContent>
                  <w:p w14:paraId="5BD1C740" w14:textId="77777777" w:rsidR="003858EA" w:rsidRPr="00AA423A" w:rsidRDefault="003858EA" w:rsidP="00484D1D">
                    <w:pPr>
                      <w:spacing w:line="200" w:lineRule="exact"/>
                      <w:rPr>
                        <w:sz w:val="16"/>
                        <w:szCs w:val="16"/>
                        <w:lang w:val="en-US"/>
                      </w:rPr>
                    </w:pPr>
                    <w:r w:rsidRPr="00AA423A">
                      <w:rPr>
                        <w:b/>
                        <w:sz w:val="16"/>
                        <w:szCs w:val="16"/>
                        <w:lang w:val="en-US"/>
                      </w:rPr>
                      <w:t>KSE</w:t>
                    </w:r>
                    <w:r w:rsidRPr="00AA423A">
                      <w:rPr>
                        <w:sz w:val="16"/>
                        <w:szCs w:val="16"/>
                        <w:lang w:val="en-US"/>
                      </w:rPr>
                      <w:t xml:space="preserve"> Proven Process Technology</w:t>
                    </w:r>
                  </w:p>
                  <w:p w14:paraId="19D5D2F2" w14:textId="77777777" w:rsidR="003858EA" w:rsidRPr="00AA423A" w:rsidRDefault="003858EA" w:rsidP="00484D1D">
                    <w:pPr>
                      <w:spacing w:line="200" w:lineRule="exact"/>
                      <w:rPr>
                        <w:sz w:val="16"/>
                        <w:szCs w:val="16"/>
                        <w:lang w:val="en-US"/>
                      </w:rPr>
                    </w:pPr>
                    <w:r w:rsidRPr="00AA423A">
                      <w:rPr>
                        <w:b/>
                        <w:sz w:val="16"/>
                        <w:szCs w:val="16"/>
                        <w:lang w:val="en-US"/>
                      </w:rPr>
                      <w:t>ALFRA</w:t>
                    </w:r>
                    <w:r w:rsidRPr="00AA423A">
                      <w:rPr>
                        <w:sz w:val="16"/>
                        <w:szCs w:val="16"/>
                        <w:lang w:val="en-US"/>
                      </w:rPr>
                      <w:t xml:space="preserve"> Dosing &amp; Weighing Technology</w:t>
                    </w:r>
                  </w:p>
                  <w:p w14:paraId="3B0A4895" w14:textId="77777777" w:rsidR="003858EA" w:rsidRPr="00AA423A" w:rsidRDefault="003858EA" w:rsidP="00484D1D">
                    <w:pPr>
                      <w:spacing w:line="200" w:lineRule="exact"/>
                      <w:rPr>
                        <w:sz w:val="16"/>
                        <w:szCs w:val="16"/>
                        <w:lang w:val="en-US"/>
                      </w:rPr>
                    </w:pPr>
                    <w:r w:rsidRPr="00AA423A">
                      <w:rPr>
                        <w:b/>
                        <w:sz w:val="16"/>
                        <w:szCs w:val="16"/>
                        <w:lang w:val="en-US"/>
                      </w:rPr>
                      <w:t>PROMAS</w:t>
                    </w:r>
                    <w:r w:rsidRPr="00AA423A">
                      <w:rPr>
                        <w:sz w:val="16"/>
                        <w:szCs w:val="16"/>
                        <w:lang w:val="en-US"/>
                      </w:rPr>
                      <w:t xml:space="preserve"> Future Proof Automation</w:t>
                    </w:r>
                  </w:p>
                </w:txbxContent>
              </v:textbox>
              <w10:wrap anchorx="page" anchory="page"/>
            </v:shape>
          </w:pict>
        </mc:Fallback>
      </mc:AlternateContent>
    </w:r>
    <w:r>
      <w:rPr>
        <w:noProof/>
      </w:rPr>
      <w:drawing>
        <wp:anchor distT="0" distB="0" distL="114300" distR="114300" simplePos="0" relativeHeight="251662336" behindDoc="1" locked="0" layoutInCell="1" allowOverlap="1" wp14:anchorId="5AE3351E" wp14:editId="5979A4C0">
          <wp:simplePos x="0" y="0"/>
          <wp:positionH relativeFrom="page">
            <wp:posOffset>6344285</wp:posOffset>
          </wp:positionH>
          <wp:positionV relativeFrom="page">
            <wp:posOffset>9901555</wp:posOffset>
          </wp:positionV>
          <wp:extent cx="855980" cy="431165"/>
          <wp:effectExtent l="0" t="0" r="1270" b="6985"/>
          <wp:wrapNone/>
          <wp:docPr id="300" name="Picture 6" descr="Description: PROMAS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PROMAS log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55980" cy="4311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2AB24653" wp14:editId="14409933">
          <wp:simplePos x="0" y="0"/>
          <wp:positionH relativeFrom="page">
            <wp:posOffset>5400675</wp:posOffset>
          </wp:positionH>
          <wp:positionV relativeFrom="page">
            <wp:posOffset>9901555</wp:posOffset>
          </wp:positionV>
          <wp:extent cx="754380" cy="431165"/>
          <wp:effectExtent l="0" t="0" r="7620" b="6985"/>
          <wp:wrapNone/>
          <wp:docPr id="301" name="Picture 5" descr="Description: ALFRA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ALFRA logo.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54380" cy="431165"/>
                  </a:xfrm>
                  <a:prstGeom prst="rect">
                    <a:avLst/>
                  </a:prstGeom>
                  <a:noFill/>
                </pic:spPr>
              </pic:pic>
            </a:graphicData>
          </a:graphic>
          <wp14:sizeRelH relativeFrom="page">
            <wp14:pctWidth>0</wp14:pctWidth>
          </wp14:sizeRelH>
          <wp14:sizeRelV relativeFrom="page">
            <wp14:pctHeight>0</wp14:pctHeight>
          </wp14:sizeRelV>
        </wp:anchor>
      </w:drawing>
    </w:r>
  </w:p>
  <w:p w14:paraId="05F676BA" w14:textId="77777777" w:rsidR="003858EA" w:rsidRPr="00AA423A" w:rsidRDefault="003858EA" w:rsidP="00484D1D">
    <w:pPr>
      <w:pStyle w:val="Voetteks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810BEC" w14:textId="77777777" w:rsidR="003858EA" w:rsidRPr="00AA423A" w:rsidRDefault="003858EA" w:rsidP="00110E1A">
    <w:pPr>
      <w:pStyle w:val="Voettekst"/>
      <w:tabs>
        <w:tab w:val="clear" w:pos="4536"/>
        <w:tab w:val="center" w:pos="2835"/>
        <w:tab w:val="left" w:pos="8789"/>
        <w:tab w:val="right" w:pos="9231"/>
      </w:tabs>
      <w:rPr>
        <w:sz w:val="16"/>
        <w:szCs w:val="16"/>
      </w:rPr>
    </w:pPr>
    <w:r w:rsidRPr="007D45B6">
      <w:rPr>
        <w:sz w:val="16"/>
        <w:szCs w:val="16"/>
      </w:rPr>
      <w:fldChar w:fldCharType="begin"/>
    </w:r>
    <w:r w:rsidRPr="007D45B6">
      <w:rPr>
        <w:sz w:val="16"/>
        <w:szCs w:val="16"/>
      </w:rPr>
      <w:instrText xml:space="preserve"> FILENAME </w:instrText>
    </w:r>
    <w:r w:rsidR="007A7310">
      <w:rPr>
        <w:sz w:val="16"/>
        <w:szCs w:val="16"/>
      </w:rPr>
      <w:fldChar w:fldCharType="separate"/>
    </w:r>
    <w:r w:rsidR="00897F97">
      <w:rPr>
        <w:noProof/>
        <w:sz w:val="16"/>
        <w:szCs w:val="16"/>
      </w:rPr>
      <w:t>Procesverslag-V2.0.docx</w:t>
    </w:r>
    <w:r w:rsidRPr="007D45B6">
      <w:rPr>
        <w:sz w:val="16"/>
        <w:szCs w:val="16"/>
      </w:rPr>
      <w:fldChar w:fldCharType="end"/>
    </w:r>
    <w:r>
      <w:rPr>
        <w:sz w:val="16"/>
        <w:szCs w:val="16"/>
      </w:rPr>
      <w:tab/>
      <w:t xml:space="preserve">                                                                                            </w:t>
    </w:r>
    <w:r w:rsidRPr="00960A50">
      <w:sym w:font="Symbol" w:char="F0D3"/>
    </w:r>
    <w:r>
      <w:fldChar w:fldCharType="begin"/>
    </w:r>
    <w:r>
      <w:instrText xml:space="preserve"> DOCPROPERTY  Company  \* MERGEFORMAT </w:instrText>
    </w:r>
    <w:r>
      <w:fldChar w:fldCharType="end"/>
    </w:r>
    <w:r w:rsidRPr="00960A50">
      <w:t xml:space="preserve">, </w:t>
    </w:r>
    <w:r>
      <w:t xml:space="preserve">2018                                      </w:t>
    </w:r>
    <w:r w:rsidRPr="00823F03">
      <w:rPr>
        <w:sz w:val="32"/>
      </w:rPr>
      <w:t xml:space="preserve"> </w:t>
    </w:r>
    <w:r>
      <w:rPr>
        <w:sz w:val="16"/>
        <w:szCs w:val="16"/>
      </w:rPr>
      <w:tab/>
    </w:r>
    <w:r w:rsidRPr="00B13205">
      <w:fldChar w:fldCharType="begin"/>
    </w:r>
    <w:r w:rsidRPr="00B13205">
      <w:instrText xml:space="preserve"> PAGE </w:instrText>
    </w:r>
    <w:r w:rsidRPr="00B13205">
      <w:fldChar w:fldCharType="separate"/>
    </w:r>
    <w:r w:rsidR="00725053">
      <w:rPr>
        <w:noProof/>
      </w:rPr>
      <w:t>73</w:t>
    </w:r>
    <w:r w:rsidRPr="00B13205">
      <w:fldChar w:fldCharType="end"/>
    </w:r>
    <w:r w:rsidRPr="00B13205">
      <w:t xml:space="preserve"> / </w:t>
    </w:r>
    <w:r>
      <w:fldChar w:fldCharType="begin"/>
    </w:r>
    <w:r>
      <w:instrText xml:space="preserve"> NUMPAGES </w:instrText>
    </w:r>
    <w:r>
      <w:fldChar w:fldCharType="separate"/>
    </w:r>
    <w:r w:rsidR="00725053">
      <w:rPr>
        <w:noProof/>
      </w:rPr>
      <w:t>236</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FF5EA" w14:textId="77777777" w:rsidR="003858EA" w:rsidRDefault="003858EA" w:rsidP="00110E1A">
    <w:pPr>
      <w:pStyle w:val="Voettekst"/>
    </w:pPr>
    <w:r>
      <w:rPr>
        <w:noProof/>
      </w:rPr>
      <w:drawing>
        <wp:anchor distT="0" distB="0" distL="114300" distR="114300" simplePos="0" relativeHeight="251671552" behindDoc="1" locked="0" layoutInCell="1" allowOverlap="1" wp14:anchorId="135F7EF6" wp14:editId="51965797">
          <wp:simplePos x="0" y="0"/>
          <wp:positionH relativeFrom="page">
            <wp:posOffset>746760</wp:posOffset>
          </wp:positionH>
          <wp:positionV relativeFrom="page">
            <wp:posOffset>9676130</wp:posOffset>
          </wp:positionV>
          <wp:extent cx="713105" cy="722630"/>
          <wp:effectExtent l="0" t="0" r="0" b="1270"/>
          <wp:wrapNone/>
          <wp:docPr id="204" name="Picture 8" descr="Description: 3-men 2x2 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3-men 2x2 c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3105" cy="72263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0FAB2CDA" wp14:editId="34E45760">
              <wp:simplePos x="0" y="0"/>
              <wp:positionH relativeFrom="page">
                <wp:posOffset>1738639</wp:posOffset>
              </wp:positionH>
              <wp:positionV relativeFrom="page">
                <wp:posOffset>9932487</wp:posOffset>
              </wp:positionV>
              <wp:extent cx="2583815" cy="381000"/>
              <wp:effectExtent l="0" t="0" r="2540" b="0"/>
              <wp:wrapNone/>
              <wp:docPr id="19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81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FFD50" w14:textId="77777777" w:rsidR="003858EA" w:rsidRPr="00AA423A" w:rsidRDefault="003858EA" w:rsidP="00110E1A">
                          <w:pPr>
                            <w:spacing w:line="200" w:lineRule="exact"/>
                            <w:rPr>
                              <w:sz w:val="16"/>
                              <w:szCs w:val="16"/>
                              <w:lang w:val="en-US"/>
                            </w:rPr>
                          </w:pPr>
                          <w:r w:rsidRPr="00AA423A">
                            <w:rPr>
                              <w:b/>
                              <w:sz w:val="16"/>
                              <w:szCs w:val="16"/>
                              <w:lang w:val="en-US"/>
                            </w:rPr>
                            <w:t>KSE</w:t>
                          </w:r>
                          <w:r w:rsidRPr="00AA423A">
                            <w:rPr>
                              <w:sz w:val="16"/>
                              <w:szCs w:val="16"/>
                              <w:lang w:val="en-US"/>
                            </w:rPr>
                            <w:t xml:space="preserve"> Proven Process Technology</w:t>
                          </w:r>
                        </w:p>
                        <w:p w14:paraId="6665CDD6" w14:textId="77777777" w:rsidR="003858EA" w:rsidRPr="00AA423A" w:rsidRDefault="003858EA" w:rsidP="00110E1A">
                          <w:pPr>
                            <w:spacing w:line="200" w:lineRule="exact"/>
                            <w:rPr>
                              <w:sz w:val="16"/>
                              <w:szCs w:val="16"/>
                              <w:lang w:val="en-US"/>
                            </w:rPr>
                          </w:pPr>
                          <w:r w:rsidRPr="00AA423A">
                            <w:rPr>
                              <w:b/>
                              <w:sz w:val="16"/>
                              <w:szCs w:val="16"/>
                              <w:lang w:val="en-US"/>
                            </w:rPr>
                            <w:t>ALFRA</w:t>
                          </w:r>
                          <w:r w:rsidRPr="00AA423A">
                            <w:rPr>
                              <w:sz w:val="16"/>
                              <w:szCs w:val="16"/>
                              <w:lang w:val="en-US"/>
                            </w:rPr>
                            <w:t xml:space="preserve"> Dosing &amp; Weighing Technology</w:t>
                          </w:r>
                        </w:p>
                        <w:p w14:paraId="6A967A88" w14:textId="77777777" w:rsidR="003858EA" w:rsidRPr="00AA423A" w:rsidRDefault="003858EA" w:rsidP="00110E1A">
                          <w:pPr>
                            <w:spacing w:line="200" w:lineRule="exact"/>
                            <w:rPr>
                              <w:sz w:val="16"/>
                              <w:szCs w:val="16"/>
                              <w:lang w:val="en-US"/>
                            </w:rPr>
                          </w:pPr>
                          <w:r w:rsidRPr="00AA423A">
                            <w:rPr>
                              <w:b/>
                              <w:sz w:val="16"/>
                              <w:szCs w:val="16"/>
                              <w:lang w:val="en-US"/>
                            </w:rPr>
                            <w:t>PROMAS</w:t>
                          </w:r>
                          <w:r w:rsidRPr="00AA423A">
                            <w:rPr>
                              <w:sz w:val="16"/>
                              <w:szCs w:val="16"/>
                              <w:lang w:val="en-US"/>
                            </w:rPr>
                            <w:t xml:space="preserve"> Future Proof Automation</w:t>
                          </w:r>
                        </w:p>
                      </w:txbxContent>
                    </wps:txbx>
                    <wps:bodyPr rot="0" vert="horz" wrap="square" lIns="0" tIns="0" rIns="0" bIns="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0FAB2CDA" id="_x0000_t202" coordsize="21600,21600" o:spt="202" path="m,l,21600r21600,l21600,xe">
              <v:stroke joinstyle="miter"/>
              <v:path gradientshapeok="t" o:connecttype="rect"/>
            </v:shapetype>
            <v:shape id="_x0000_s1079" type="#_x0000_t202" style="position:absolute;margin-left:136.9pt;margin-top:782.1pt;width:203.45pt;height:30pt;z-index:251672576;visibility:visible;mso-wrap-style:square;mso-width-percent:400;mso-height-percent:200;mso-wrap-distance-left:9pt;mso-wrap-distance-top:0;mso-wrap-distance-right:9pt;mso-wrap-distance-bottom:0;mso-position-horizontal:absolute;mso-position-horizontal-relative:page;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" filled="f" stroked="f">
              <v:textbox style="mso-fit-shape-to-text:t" inset="0,0,0,0">
                <w:txbxContent>
                  <w:p w14:paraId="3EBFFD50" w14:textId="77777777" w:rsidR="003858EA" w:rsidRPr="00AA423A" w:rsidRDefault="003858EA" w:rsidP="00110E1A">
                    <w:pPr>
                      <w:spacing w:line="200" w:lineRule="exact"/>
                      <w:rPr>
                        <w:sz w:val="16"/>
                        <w:szCs w:val="16"/>
                        <w:lang w:val="en-US"/>
                      </w:rPr>
                    </w:pPr>
                    <w:r w:rsidRPr="00AA423A">
                      <w:rPr>
                        <w:b/>
                        <w:sz w:val="16"/>
                        <w:szCs w:val="16"/>
                        <w:lang w:val="en-US"/>
                      </w:rPr>
                      <w:t>KSE</w:t>
                    </w:r>
                    <w:r w:rsidRPr="00AA423A">
                      <w:rPr>
                        <w:sz w:val="16"/>
                        <w:szCs w:val="16"/>
                        <w:lang w:val="en-US"/>
                      </w:rPr>
                      <w:t xml:space="preserve"> Proven Process Technology</w:t>
                    </w:r>
                  </w:p>
                  <w:p w14:paraId="6665CDD6" w14:textId="77777777" w:rsidR="003858EA" w:rsidRPr="00AA423A" w:rsidRDefault="003858EA" w:rsidP="00110E1A">
                    <w:pPr>
                      <w:spacing w:line="200" w:lineRule="exact"/>
                      <w:rPr>
                        <w:sz w:val="16"/>
                        <w:szCs w:val="16"/>
                        <w:lang w:val="en-US"/>
                      </w:rPr>
                    </w:pPr>
                    <w:r w:rsidRPr="00AA423A">
                      <w:rPr>
                        <w:b/>
                        <w:sz w:val="16"/>
                        <w:szCs w:val="16"/>
                        <w:lang w:val="en-US"/>
                      </w:rPr>
                      <w:t>ALFRA</w:t>
                    </w:r>
                    <w:r w:rsidRPr="00AA423A">
                      <w:rPr>
                        <w:sz w:val="16"/>
                        <w:szCs w:val="16"/>
                        <w:lang w:val="en-US"/>
                      </w:rPr>
                      <w:t xml:space="preserve"> Dosing &amp; Weighing Technology</w:t>
                    </w:r>
                  </w:p>
                  <w:p w14:paraId="6A967A88" w14:textId="77777777" w:rsidR="003858EA" w:rsidRPr="00AA423A" w:rsidRDefault="003858EA" w:rsidP="00110E1A">
                    <w:pPr>
                      <w:spacing w:line="200" w:lineRule="exact"/>
                      <w:rPr>
                        <w:sz w:val="16"/>
                        <w:szCs w:val="16"/>
                        <w:lang w:val="en-US"/>
                      </w:rPr>
                    </w:pPr>
                    <w:r w:rsidRPr="00AA423A">
                      <w:rPr>
                        <w:b/>
                        <w:sz w:val="16"/>
                        <w:szCs w:val="16"/>
                        <w:lang w:val="en-US"/>
                      </w:rPr>
                      <w:t>PROMAS</w:t>
                    </w:r>
                    <w:r w:rsidRPr="00AA423A">
                      <w:rPr>
                        <w:sz w:val="16"/>
                        <w:szCs w:val="16"/>
                        <w:lang w:val="en-US"/>
                      </w:rPr>
                      <w:t xml:space="preserve"> Future Proof Automation</w:t>
                    </w:r>
                  </w:p>
                </w:txbxContent>
              </v:textbox>
              <w10:wrap anchorx="page" anchory="page"/>
            </v:shape>
          </w:pict>
        </mc:Fallback>
      </mc:AlternateContent>
    </w:r>
    <w:r>
      <w:rPr>
        <w:noProof/>
      </w:rPr>
      <w:drawing>
        <wp:anchor distT="0" distB="0" distL="114300" distR="114300" simplePos="0" relativeHeight="251670528" behindDoc="1" locked="0" layoutInCell="1" allowOverlap="1" wp14:anchorId="36F8CFD9" wp14:editId="024A86BC">
          <wp:simplePos x="0" y="0"/>
          <wp:positionH relativeFrom="page">
            <wp:posOffset>6344285</wp:posOffset>
          </wp:positionH>
          <wp:positionV relativeFrom="page">
            <wp:posOffset>9901555</wp:posOffset>
          </wp:positionV>
          <wp:extent cx="855980" cy="431165"/>
          <wp:effectExtent l="0" t="0" r="1270" b="6985"/>
          <wp:wrapNone/>
          <wp:docPr id="205" name="Picture 6" descr="Description: PROMAS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PROMAS log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55980" cy="4311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001F980B" wp14:editId="571884E3">
          <wp:simplePos x="0" y="0"/>
          <wp:positionH relativeFrom="page">
            <wp:posOffset>5400675</wp:posOffset>
          </wp:positionH>
          <wp:positionV relativeFrom="page">
            <wp:posOffset>9901555</wp:posOffset>
          </wp:positionV>
          <wp:extent cx="754380" cy="431165"/>
          <wp:effectExtent l="0" t="0" r="7620" b="6985"/>
          <wp:wrapNone/>
          <wp:docPr id="206" name="Picture 293" descr="Description: ALFRA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ALFRA logo.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54380" cy="431165"/>
                  </a:xfrm>
                  <a:prstGeom prst="rect">
                    <a:avLst/>
                  </a:prstGeom>
                  <a:noFill/>
                </pic:spPr>
              </pic:pic>
            </a:graphicData>
          </a:graphic>
          <wp14:sizeRelH relativeFrom="page">
            <wp14:pctWidth>0</wp14:pctWidth>
          </wp14:sizeRelH>
          <wp14:sizeRelV relativeFrom="page">
            <wp14:pctHeight>0</wp14:pctHeight>
          </wp14:sizeRelV>
        </wp:anchor>
      </w:drawing>
    </w:r>
  </w:p>
  <w:p w14:paraId="634A0578" w14:textId="77777777" w:rsidR="003858EA" w:rsidRPr="00AA423A" w:rsidRDefault="003858EA" w:rsidP="00110E1A">
    <w:pPr>
      <w:pStyle w:val="Voetteks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7ACFC" w14:textId="42F25B81" w:rsidR="003858EA" w:rsidRPr="00AA423A" w:rsidRDefault="003858EA" w:rsidP="003858EA">
    <w:pPr>
      <w:pStyle w:val="Voettekst"/>
      <w:tabs>
        <w:tab w:val="clear" w:pos="4536"/>
        <w:tab w:val="center" w:pos="2835"/>
        <w:tab w:val="left" w:pos="8789"/>
        <w:tab w:val="right" w:pos="9231"/>
      </w:tabs>
      <w:rPr>
        <w:sz w:val="16"/>
        <w:szCs w:val="16"/>
      </w:rPr>
    </w:pPr>
    <w:r w:rsidRPr="0018762A">
      <w:rPr>
        <w:sz w:val="16"/>
        <w:szCs w:val="16"/>
      </w:rPr>
      <w:t xml:space="preserve">                                            </w:t>
    </w:r>
    <w:r w:rsidRPr="0018762A">
      <w:rPr>
        <w:sz w:val="16"/>
        <w:szCs w:val="16"/>
      </w:rPr>
      <w:tab/>
    </w:r>
    <w:r>
      <w:rPr>
        <w:sz w:val="16"/>
        <w:szCs w:val="16"/>
      </w:rPr>
      <w:t xml:space="preserve">                                    </w:t>
    </w:r>
    <w:r>
      <w:rPr>
        <w:sz w:val="16"/>
        <w:szCs w:val="16"/>
      </w:rPr>
      <w:tab/>
    </w:r>
    <w:r w:rsidRPr="0018762A">
      <w:rPr>
        <w:sz w:val="20"/>
      </w:rPr>
      <w:fldChar w:fldCharType="begin"/>
    </w:r>
    <w:r w:rsidRPr="0018762A">
      <w:rPr>
        <w:sz w:val="20"/>
      </w:rPr>
      <w:instrText xml:space="preserve"> PAGE </w:instrText>
    </w:r>
    <w:r w:rsidRPr="0018762A">
      <w:rPr>
        <w:sz w:val="20"/>
      </w:rPr>
      <w:fldChar w:fldCharType="separate"/>
    </w:r>
    <w:r w:rsidR="00725053">
      <w:rPr>
        <w:noProof/>
        <w:sz w:val="20"/>
      </w:rPr>
      <w:t>121</w:t>
    </w:r>
    <w:r w:rsidRPr="0018762A">
      <w:rPr>
        <w:sz w:val="20"/>
      </w:rPr>
      <w:fldChar w:fldCharType="end"/>
    </w:r>
    <w:r w:rsidRPr="0018762A">
      <w:rPr>
        <w:sz w:val="20"/>
      </w:rPr>
      <w:t xml:space="preserve"> / </w:t>
    </w:r>
    <w:r w:rsidRPr="0018762A">
      <w:rPr>
        <w:sz w:val="20"/>
      </w:rPr>
      <w:fldChar w:fldCharType="begin"/>
    </w:r>
    <w:r w:rsidRPr="0018762A">
      <w:rPr>
        <w:sz w:val="20"/>
      </w:rPr>
      <w:instrText xml:space="preserve"> NUMPAGES </w:instrText>
    </w:r>
    <w:r w:rsidRPr="0018762A">
      <w:rPr>
        <w:sz w:val="20"/>
      </w:rPr>
      <w:fldChar w:fldCharType="separate"/>
    </w:r>
    <w:r w:rsidR="00725053">
      <w:rPr>
        <w:noProof/>
        <w:sz w:val="20"/>
      </w:rPr>
      <w:t>236</w:t>
    </w:r>
    <w:r w:rsidRPr="0018762A">
      <w:rPr>
        <w:noProof/>
        <w:sz w:val="2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11E6FB" w14:textId="77777777" w:rsidR="003858EA" w:rsidRDefault="003858EA" w:rsidP="003858EA">
    <w:pPr>
      <w:pStyle w:val="Voettekst"/>
    </w:pPr>
    <w:r>
      <w:rPr>
        <w:noProof/>
      </w:rPr>
      <w:drawing>
        <wp:anchor distT="0" distB="0" distL="114300" distR="114300" simplePos="0" relativeHeight="251679744" behindDoc="1" locked="0" layoutInCell="1" allowOverlap="1" wp14:anchorId="69C3881F" wp14:editId="0D4A0527">
          <wp:simplePos x="0" y="0"/>
          <wp:positionH relativeFrom="page">
            <wp:posOffset>746760</wp:posOffset>
          </wp:positionH>
          <wp:positionV relativeFrom="page">
            <wp:posOffset>9676130</wp:posOffset>
          </wp:positionV>
          <wp:extent cx="713105" cy="722630"/>
          <wp:effectExtent l="0" t="0" r="0" b="1270"/>
          <wp:wrapNone/>
          <wp:docPr id="836" name="Picture 8" descr="Description: 3-men 2x2 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3-men 2x2 c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3105" cy="72263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6BB44E41" wp14:editId="7F2B1071">
              <wp:simplePos x="0" y="0"/>
              <wp:positionH relativeFrom="page">
                <wp:posOffset>1738639</wp:posOffset>
              </wp:positionH>
              <wp:positionV relativeFrom="page">
                <wp:posOffset>9932487</wp:posOffset>
              </wp:positionV>
              <wp:extent cx="2583815" cy="381000"/>
              <wp:effectExtent l="0" t="0" r="2540" b="0"/>
              <wp:wrapNone/>
              <wp:docPr id="75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81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5BD9E" w14:textId="77777777" w:rsidR="003858EA" w:rsidRPr="00AA423A" w:rsidRDefault="003858EA" w:rsidP="003858EA">
                          <w:pPr>
                            <w:spacing w:line="200" w:lineRule="exact"/>
                            <w:rPr>
                              <w:sz w:val="16"/>
                              <w:szCs w:val="16"/>
                              <w:lang w:val="en-US"/>
                            </w:rPr>
                          </w:pPr>
                          <w:r w:rsidRPr="00AA423A">
                            <w:rPr>
                              <w:b/>
                              <w:sz w:val="16"/>
                              <w:szCs w:val="16"/>
                              <w:lang w:val="en-US"/>
                            </w:rPr>
                            <w:t>KSE</w:t>
                          </w:r>
                          <w:r w:rsidRPr="00AA423A">
                            <w:rPr>
                              <w:sz w:val="16"/>
                              <w:szCs w:val="16"/>
                              <w:lang w:val="en-US"/>
                            </w:rPr>
                            <w:t xml:space="preserve"> Proven Process Technology</w:t>
                          </w:r>
                        </w:p>
                        <w:p w14:paraId="725823F2" w14:textId="77777777" w:rsidR="003858EA" w:rsidRPr="00AA423A" w:rsidRDefault="003858EA" w:rsidP="003858EA">
                          <w:pPr>
                            <w:spacing w:line="200" w:lineRule="exact"/>
                            <w:rPr>
                              <w:sz w:val="16"/>
                              <w:szCs w:val="16"/>
                              <w:lang w:val="en-US"/>
                            </w:rPr>
                          </w:pPr>
                          <w:r w:rsidRPr="00AA423A">
                            <w:rPr>
                              <w:b/>
                              <w:sz w:val="16"/>
                              <w:szCs w:val="16"/>
                              <w:lang w:val="en-US"/>
                            </w:rPr>
                            <w:t>ALFRA</w:t>
                          </w:r>
                          <w:r w:rsidRPr="00AA423A">
                            <w:rPr>
                              <w:sz w:val="16"/>
                              <w:szCs w:val="16"/>
                              <w:lang w:val="en-US"/>
                            </w:rPr>
                            <w:t xml:space="preserve"> Dosing &amp; Weighing Technology</w:t>
                          </w:r>
                        </w:p>
                        <w:p w14:paraId="3A67FB0B" w14:textId="77777777" w:rsidR="003858EA" w:rsidRPr="00AA423A" w:rsidRDefault="003858EA" w:rsidP="003858EA">
                          <w:pPr>
                            <w:spacing w:line="200" w:lineRule="exact"/>
                            <w:rPr>
                              <w:sz w:val="16"/>
                              <w:szCs w:val="16"/>
                              <w:lang w:val="en-US"/>
                            </w:rPr>
                          </w:pPr>
                          <w:r w:rsidRPr="00AA423A">
                            <w:rPr>
                              <w:b/>
                              <w:sz w:val="16"/>
                              <w:szCs w:val="16"/>
                              <w:lang w:val="en-US"/>
                            </w:rPr>
                            <w:t>PROMAS</w:t>
                          </w:r>
                          <w:r w:rsidRPr="00AA423A">
                            <w:rPr>
                              <w:sz w:val="16"/>
                              <w:szCs w:val="16"/>
                              <w:lang w:val="en-US"/>
                            </w:rPr>
                            <w:t xml:space="preserve"> Future Proof Automation</w:t>
                          </w:r>
                        </w:p>
                      </w:txbxContent>
                    </wps:txbx>
                    <wps:bodyPr rot="0" vert="horz" wrap="square" lIns="0" tIns="0" rIns="0" bIns="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6BB44E41" id="_x0000_t202" coordsize="21600,21600" o:spt="202" path="m,l,21600r21600,l21600,xe">
              <v:stroke joinstyle="miter"/>
              <v:path gradientshapeok="t" o:connecttype="rect"/>
            </v:shapetype>
            <v:shape id="_x0000_s1080" type="#_x0000_t202" style="position:absolute;margin-left:136.9pt;margin-top:782.1pt;width:203.45pt;height:30pt;z-index:251680768;visibility:visible;mso-wrap-style:square;mso-width-percent:400;mso-height-percent:200;mso-wrap-distance-left:9pt;mso-wrap-distance-top:0;mso-wrap-distance-right:9pt;mso-wrap-distance-bottom:0;mso-position-horizontal:absolute;mso-position-horizontal-relative:page;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" filled="f" stroked="f">
              <v:textbox style="mso-fit-shape-to-text:t" inset="0,0,0,0">
                <w:txbxContent>
                  <w:p w14:paraId="1655BD9E" w14:textId="77777777" w:rsidR="003858EA" w:rsidRPr="00AA423A" w:rsidRDefault="003858EA" w:rsidP="003858EA">
                    <w:pPr>
                      <w:spacing w:line="200" w:lineRule="exact"/>
                      <w:rPr>
                        <w:sz w:val="16"/>
                        <w:szCs w:val="16"/>
                        <w:lang w:val="en-US"/>
                      </w:rPr>
                    </w:pPr>
                    <w:r w:rsidRPr="00AA423A">
                      <w:rPr>
                        <w:b/>
                        <w:sz w:val="16"/>
                        <w:szCs w:val="16"/>
                        <w:lang w:val="en-US"/>
                      </w:rPr>
                      <w:t>KSE</w:t>
                    </w:r>
                    <w:r w:rsidRPr="00AA423A">
                      <w:rPr>
                        <w:sz w:val="16"/>
                        <w:szCs w:val="16"/>
                        <w:lang w:val="en-US"/>
                      </w:rPr>
                      <w:t xml:space="preserve"> Proven Process Technology</w:t>
                    </w:r>
                  </w:p>
                  <w:p w14:paraId="725823F2" w14:textId="77777777" w:rsidR="003858EA" w:rsidRPr="00AA423A" w:rsidRDefault="003858EA" w:rsidP="003858EA">
                    <w:pPr>
                      <w:spacing w:line="200" w:lineRule="exact"/>
                      <w:rPr>
                        <w:sz w:val="16"/>
                        <w:szCs w:val="16"/>
                        <w:lang w:val="en-US"/>
                      </w:rPr>
                    </w:pPr>
                    <w:r w:rsidRPr="00AA423A">
                      <w:rPr>
                        <w:b/>
                        <w:sz w:val="16"/>
                        <w:szCs w:val="16"/>
                        <w:lang w:val="en-US"/>
                      </w:rPr>
                      <w:t>ALFRA</w:t>
                    </w:r>
                    <w:r w:rsidRPr="00AA423A">
                      <w:rPr>
                        <w:sz w:val="16"/>
                        <w:szCs w:val="16"/>
                        <w:lang w:val="en-US"/>
                      </w:rPr>
                      <w:t xml:space="preserve"> Dosing &amp; Weighing Technology</w:t>
                    </w:r>
                  </w:p>
                  <w:p w14:paraId="3A67FB0B" w14:textId="77777777" w:rsidR="003858EA" w:rsidRPr="00AA423A" w:rsidRDefault="003858EA" w:rsidP="003858EA">
                    <w:pPr>
                      <w:spacing w:line="200" w:lineRule="exact"/>
                      <w:rPr>
                        <w:sz w:val="16"/>
                        <w:szCs w:val="16"/>
                        <w:lang w:val="en-US"/>
                      </w:rPr>
                    </w:pPr>
                    <w:r w:rsidRPr="00AA423A">
                      <w:rPr>
                        <w:b/>
                        <w:sz w:val="16"/>
                        <w:szCs w:val="16"/>
                        <w:lang w:val="en-US"/>
                      </w:rPr>
                      <w:t>PROMAS</w:t>
                    </w:r>
                    <w:r w:rsidRPr="00AA423A">
                      <w:rPr>
                        <w:sz w:val="16"/>
                        <w:szCs w:val="16"/>
                        <w:lang w:val="en-US"/>
                      </w:rPr>
                      <w:t xml:space="preserve"> Future Proof Automation</w:t>
                    </w:r>
                  </w:p>
                </w:txbxContent>
              </v:textbox>
              <w10:wrap anchorx="page" anchory="page"/>
            </v:shape>
          </w:pict>
        </mc:Fallback>
      </mc:AlternateContent>
    </w:r>
    <w:r>
      <w:rPr>
        <w:noProof/>
      </w:rPr>
      <w:drawing>
        <wp:anchor distT="0" distB="0" distL="114300" distR="114300" simplePos="0" relativeHeight="251678720" behindDoc="1" locked="0" layoutInCell="1" allowOverlap="1" wp14:anchorId="3222B091" wp14:editId="77DC8BB4">
          <wp:simplePos x="0" y="0"/>
          <wp:positionH relativeFrom="page">
            <wp:posOffset>6344285</wp:posOffset>
          </wp:positionH>
          <wp:positionV relativeFrom="page">
            <wp:posOffset>9901555</wp:posOffset>
          </wp:positionV>
          <wp:extent cx="855980" cy="431165"/>
          <wp:effectExtent l="0" t="0" r="1270" b="6985"/>
          <wp:wrapNone/>
          <wp:docPr id="837" name="Picture 6" descr="Description: PROMAS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PROMAS log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55980" cy="4311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1" locked="0" layoutInCell="1" allowOverlap="1" wp14:anchorId="62E88135" wp14:editId="0CB1C22C">
          <wp:simplePos x="0" y="0"/>
          <wp:positionH relativeFrom="page">
            <wp:posOffset>5400675</wp:posOffset>
          </wp:positionH>
          <wp:positionV relativeFrom="page">
            <wp:posOffset>9901555</wp:posOffset>
          </wp:positionV>
          <wp:extent cx="754380" cy="431165"/>
          <wp:effectExtent l="0" t="0" r="7620" b="6985"/>
          <wp:wrapNone/>
          <wp:docPr id="838" name="Picture 5" descr="Description: ALFRA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ALFRA logo.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54380" cy="431165"/>
                  </a:xfrm>
                  <a:prstGeom prst="rect">
                    <a:avLst/>
                  </a:prstGeom>
                  <a:noFill/>
                </pic:spPr>
              </pic:pic>
            </a:graphicData>
          </a:graphic>
          <wp14:sizeRelH relativeFrom="page">
            <wp14:pctWidth>0</wp14:pctWidth>
          </wp14:sizeRelH>
          <wp14:sizeRelV relativeFrom="page">
            <wp14:pctHeight>0</wp14:pctHeight>
          </wp14:sizeRelV>
        </wp:anchor>
      </w:drawing>
    </w:r>
  </w:p>
  <w:p w14:paraId="20D705D9" w14:textId="77777777" w:rsidR="003858EA" w:rsidRPr="00AA423A" w:rsidRDefault="003858EA" w:rsidP="003858EA">
    <w:pPr>
      <w:pStyle w:val="Voetteks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C00000"/>
      </w:rPr>
      <w:id w:val="921838827"/>
      <w:docPartObj>
        <w:docPartGallery w:val="Page Numbers (Bottom of Page)"/>
        <w:docPartUnique/>
      </w:docPartObj>
    </w:sdtPr>
    <w:sdtEndPr>
      <w:rPr>
        <w:b/>
      </w:rPr>
    </w:sdtEndPr>
    <w:sdtContent>
      <w:p w14:paraId="0F721AC5" w14:textId="77777777" w:rsidR="003858EA" w:rsidRPr="00EF0521" w:rsidRDefault="003858EA" w:rsidP="00EF0521">
        <w:pPr>
          <w:pStyle w:val="Voettekst"/>
          <w:ind w:firstLine="2160"/>
          <w:jc w:val="center"/>
          <w:rPr>
            <w:b/>
            <w:color w:val="C00000"/>
          </w:rPr>
        </w:pPr>
        <w:r w:rsidRPr="00EF0521">
          <w:rPr>
            <w:b/>
            <w:color w:val="C00000"/>
            <w:sz w:val="20"/>
          </w:rPr>
          <w:t>Proces</w:t>
        </w:r>
        <w:r>
          <w:rPr>
            <w:b/>
            <w:color w:val="C00000"/>
            <w:sz w:val="20"/>
          </w:rPr>
          <w:t>v</w:t>
        </w:r>
        <w:r w:rsidRPr="00EF0521">
          <w:rPr>
            <w:b/>
            <w:color w:val="C00000"/>
            <w:sz w:val="20"/>
          </w:rPr>
          <w:t>erslag Koen Wartenberg 5 februari – 22 juni</w:t>
        </w:r>
        <w:r w:rsidRPr="00EF0521">
          <w:rPr>
            <w:b/>
            <w:color w:val="C00000"/>
          </w:rPr>
          <w:tab/>
        </w:r>
        <w:r w:rsidRPr="00EF0521">
          <w:rPr>
            <w:b/>
            <w:color w:val="C00000"/>
          </w:rPr>
          <w:tab/>
        </w:r>
        <w:r w:rsidRPr="00EF0521">
          <w:rPr>
            <w:b/>
            <w:color w:val="C00000"/>
          </w:rPr>
          <w:fldChar w:fldCharType="begin"/>
        </w:r>
        <w:r w:rsidRPr="00EF0521">
          <w:rPr>
            <w:b/>
            <w:color w:val="C00000"/>
          </w:rPr>
          <w:instrText>PAGE   \* MERGEFORMAT</w:instrText>
        </w:r>
        <w:r w:rsidRPr="00EF0521">
          <w:rPr>
            <w:b/>
            <w:color w:val="C00000"/>
          </w:rPr>
          <w:fldChar w:fldCharType="separate"/>
        </w:r>
        <w:r w:rsidR="00725053">
          <w:rPr>
            <w:b/>
            <w:noProof/>
            <w:color w:val="C00000"/>
          </w:rPr>
          <w:t>195</w:t>
        </w:r>
        <w:r w:rsidRPr="00EF0521">
          <w:rPr>
            <w:b/>
            <w:color w:val="C00000"/>
          </w:rPr>
          <w:fldChar w:fldCharType="end"/>
        </w:r>
      </w:p>
    </w:sdtContent>
  </w:sdt>
  <w:p w14:paraId="2779AB92" w14:textId="77777777" w:rsidR="003858EA" w:rsidRPr="00796EF9" w:rsidRDefault="003858EA" w:rsidP="00796EF9">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82D3D0" w14:textId="77777777" w:rsidR="00065894" w:rsidRDefault="00065894" w:rsidP="007A1320">
      <w:r>
        <w:separator/>
      </w:r>
    </w:p>
  </w:footnote>
  <w:footnote w:type="continuationSeparator" w:id="0">
    <w:p w14:paraId="5FF47EF5" w14:textId="77777777" w:rsidR="00065894" w:rsidRDefault="00065894" w:rsidP="007A132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946"/>
      <w:gridCol w:w="1134"/>
      <w:gridCol w:w="1417"/>
    </w:tblGrid>
    <w:tr w:rsidR="003858EA" w:rsidRPr="00960A50" w14:paraId="0A31059B" w14:textId="77777777" w:rsidTr="00484D1D">
      <w:tc>
        <w:tcPr>
          <w:tcW w:w="5946" w:type="dxa"/>
        </w:tcPr>
        <w:bookmarkStart w:id="1312" w:name="_Hlk506553788"/>
        <w:p w14:paraId="5B2C6DE4" w14:textId="77777777" w:rsidR="003858EA" w:rsidRPr="00E6155E" w:rsidRDefault="003858EA" w:rsidP="00484D1D">
          <w:pPr>
            <w:rPr>
              <w:b/>
            </w:rPr>
          </w:pPr>
          <w:r w:rsidRPr="00E6155E">
            <w:rPr>
              <w:b/>
            </w:rPr>
            <w:fldChar w:fldCharType="begin"/>
          </w:r>
          <w:r w:rsidRPr="00E6155E">
            <w:rPr>
              <w:b/>
            </w:rPr>
            <w:instrText xml:space="preserve"> DOCPROPERTY  Subject  \* MERGEFORMAT </w:instrText>
          </w:r>
          <w:r w:rsidRPr="00E6155E">
            <w:rPr>
              <w:b/>
            </w:rPr>
            <w:fldChar w:fldCharType="end"/>
          </w:r>
        </w:p>
      </w:tc>
      <w:tc>
        <w:tcPr>
          <w:tcW w:w="1134" w:type="dxa"/>
          <w:tcBorders>
            <w:right w:val="nil"/>
          </w:tcBorders>
        </w:tcPr>
        <w:p w14:paraId="5280B605" w14:textId="77777777" w:rsidR="003858EA" w:rsidRPr="00960A50" w:rsidRDefault="003858EA" w:rsidP="00484D1D">
          <w:pPr>
            <w:tabs>
              <w:tab w:val="left" w:pos="1135"/>
            </w:tabs>
            <w:spacing w:before="40"/>
            <w:ind w:right="68"/>
          </w:pPr>
          <w:r>
            <w:t>V</w:t>
          </w:r>
          <w:r w:rsidRPr="00960A50">
            <w:t>ersie:</w:t>
          </w:r>
        </w:p>
      </w:tc>
      <w:tc>
        <w:tcPr>
          <w:tcW w:w="1417" w:type="dxa"/>
          <w:tcBorders>
            <w:left w:val="nil"/>
          </w:tcBorders>
        </w:tcPr>
        <w:p w14:paraId="2ED3B0C3" w14:textId="77777777" w:rsidR="003858EA" w:rsidRPr="00960A50" w:rsidRDefault="003858EA" w:rsidP="00484D1D">
          <w:pPr>
            <w:tabs>
              <w:tab w:val="left" w:pos="1135"/>
            </w:tabs>
            <w:spacing w:before="40"/>
            <w:ind w:left="462" w:right="72"/>
            <w:jc w:val="right"/>
          </w:pPr>
          <w:r>
            <w:t>1.0</w:t>
          </w:r>
        </w:p>
      </w:tc>
    </w:tr>
    <w:tr w:rsidR="003858EA" w:rsidRPr="00960A50" w14:paraId="29AC5025" w14:textId="77777777" w:rsidTr="00484D1D">
      <w:tc>
        <w:tcPr>
          <w:tcW w:w="5946" w:type="dxa"/>
        </w:tcPr>
        <w:p w14:paraId="15B0B9D8" w14:textId="25CB36BF" w:rsidR="003858EA" w:rsidRPr="00C35A2B" w:rsidRDefault="009D7341" w:rsidP="00484D1D">
          <w:r>
            <w:t>Procesverslag Koen Wartenberg</w:t>
          </w:r>
        </w:p>
      </w:tc>
      <w:tc>
        <w:tcPr>
          <w:tcW w:w="1134" w:type="dxa"/>
          <w:tcBorders>
            <w:right w:val="nil"/>
          </w:tcBorders>
        </w:tcPr>
        <w:p w14:paraId="37D63F3A" w14:textId="77777777" w:rsidR="003858EA" w:rsidRPr="00960A50" w:rsidRDefault="003858EA" w:rsidP="00484D1D">
          <w:r w:rsidRPr="00960A50">
            <w:t>Datum:</w:t>
          </w:r>
        </w:p>
      </w:tc>
      <w:tc>
        <w:tcPr>
          <w:tcW w:w="1417" w:type="dxa"/>
          <w:tcBorders>
            <w:left w:val="nil"/>
          </w:tcBorders>
        </w:tcPr>
        <w:p w14:paraId="314470E8" w14:textId="1D9D8FE1" w:rsidR="003858EA" w:rsidRPr="00960A50" w:rsidRDefault="009D7341" w:rsidP="00484D1D">
          <w:pPr>
            <w:ind w:rightChars="36" w:right="79"/>
            <w:jc w:val="right"/>
          </w:pPr>
          <w:r>
            <w:t>15-06-2018</w:t>
          </w:r>
        </w:p>
      </w:tc>
    </w:tr>
  </w:tbl>
  <w:bookmarkEnd w:id="1312"/>
  <w:p w14:paraId="528B6971" w14:textId="25D9CBC1" w:rsidR="003858EA" w:rsidRDefault="003858EA" w:rsidP="00DC7250">
    <w:pPr>
      <w:tabs>
        <w:tab w:val="left" w:pos="9481"/>
      </w:tabs>
    </w:pPr>
    <w:r>
      <w:rPr>
        <w:noProof/>
      </w:rPr>
      <w:drawing>
        <wp:anchor distT="0" distB="0" distL="114300" distR="114300" simplePos="0" relativeHeight="251660288" behindDoc="1" locked="0" layoutInCell="1" allowOverlap="1" wp14:anchorId="2E4133E2" wp14:editId="65E87407">
          <wp:simplePos x="0" y="0"/>
          <wp:positionH relativeFrom="page">
            <wp:posOffset>6263640</wp:posOffset>
          </wp:positionH>
          <wp:positionV relativeFrom="page">
            <wp:posOffset>183401</wp:posOffset>
          </wp:positionV>
          <wp:extent cx="877570" cy="722630"/>
          <wp:effectExtent l="0" t="0" r="0" b="1270"/>
          <wp:wrapNone/>
          <wp:docPr id="297" name="Picture 297" descr="Description: KS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KSE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7570" cy="722630"/>
                  </a:xfrm>
                  <a:prstGeom prst="rect">
                    <a:avLst/>
                  </a:prstGeom>
                  <a:noFill/>
                </pic:spPr>
              </pic:pic>
            </a:graphicData>
          </a:graphic>
          <wp14:sizeRelH relativeFrom="margin">
            <wp14:pctWidth>0</wp14:pctWidth>
          </wp14:sizeRelH>
          <wp14:sizeRelV relativeFrom="margin">
            <wp14:pctHeight>0</wp14:pctHeight>
          </wp14:sizeRelV>
        </wp:anchor>
      </w:drawing>
    </w:r>
    <w:r w:rsidR="00DC7250">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7DEAE0" w14:textId="77777777" w:rsidR="003858EA" w:rsidRPr="00B46660" w:rsidRDefault="003858EA" w:rsidP="00484D1D">
    <w:r>
      <w:rPr>
        <w:noProof/>
      </w:rPr>
      <w:drawing>
        <wp:anchor distT="0" distB="0" distL="114300" distR="114300" simplePos="0" relativeHeight="251659264" behindDoc="1" locked="0" layoutInCell="1" allowOverlap="1" wp14:anchorId="69C9E521" wp14:editId="0168048D">
          <wp:simplePos x="0" y="0"/>
          <wp:positionH relativeFrom="page">
            <wp:posOffset>6263640</wp:posOffset>
          </wp:positionH>
          <wp:positionV relativeFrom="page">
            <wp:posOffset>429895</wp:posOffset>
          </wp:positionV>
          <wp:extent cx="877570" cy="722630"/>
          <wp:effectExtent l="0" t="0" r="0" b="1270"/>
          <wp:wrapNone/>
          <wp:docPr id="298" name="Picture 0" descr="Description: KS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KSE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7570" cy="722630"/>
                  </a:xfrm>
                  <a:prstGeom prst="rect">
                    <a:avLst/>
                  </a:prstGeom>
                  <a:noFill/>
                </pic:spPr>
              </pic:pic>
            </a:graphicData>
          </a:graphic>
          <wp14:sizeRelH relativeFrom="margin">
            <wp14:pctWidth>0</wp14:pctWidth>
          </wp14:sizeRelH>
          <wp14:sizeRelV relativeFrom="margin">
            <wp14:pctHeight>0</wp14:pctHeight>
          </wp14:sizeRelV>
        </wp:anchor>
      </w:drawing>
    </w:r>
  </w:p>
  <w:p w14:paraId="04A83865" w14:textId="77777777" w:rsidR="003858EA" w:rsidRPr="0058225E" w:rsidRDefault="003858EA" w:rsidP="00484D1D">
    <w:pPr>
      <w:pStyle w:val="Koptekst"/>
      <w:tabs>
        <w:tab w:val="clear" w:pos="4536"/>
        <w:tab w:val="clear" w:pos="9072"/>
        <w:tab w:val="left" w:pos="4620"/>
      </w:tabs>
    </w:pPr>
    <w:r>
      <w:rPr>
        <w:noProof/>
      </w:rPr>
      <mc:AlternateContent>
        <mc:Choice Requires="wpg">
          <w:drawing>
            <wp:anchor distT="0" distB="0" distL="114300" distR="114300" simplePos="0" relativeHeight="251665408" behindDoc="0" locked="0" layoutInCell="1" allowOverlap="1" wp14:anchorId="0E83355F" wp14:editId="5AA32E11">
              <wp:simplePos x="0" y="0"/>
              <wp:positionH relativeFrom="page">
                <wp:posOffset>572494</wp:posOffset>
              </wp:positionH>
              <wp:positionV relativeFrom="paragraph">
                <wp:posOffset>653829</wp:posOffset>
              </wp:positionV>
              <wp:extent cx="238539" cy="9159240"/>
              <wp:effectExtent l="0" t="0" r="9525" b="3810"/>
              <wp:wrapNone/>
              <wp:docPr id="2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539" cy="9159240"/>
                        <a:chOff x="1021" y="1985"/>
                        <a:chExt cx="283" cy="14287"/>
                      </a:xfrm>
                    </wpg:grpSpPr>
                    <wps:wsp>
                      <wps:cNvPr id="25" name="Rectangle 2"/>
                      <wps:cNvSpPr>
                        <a:spLocks noChangeArrowheads="1"/>
                      </wps:cNvSpPr>
                      <wps:spPr bwMode="auto">
                        <a:xfrm>
                          <a:off x="1021" y="1985"/>
                          <a:ext cx="28" cy="1428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8" name="Rectangle 3"/>
                      <wps:cNvSpPr>
                        <a:spLocks noChangeArrowheads="1"/>
                      </wps:cNvSpPr>
                      <wps:spPr bwMode="auto">
                        <a:xfrm>
                          <a:off x="1077" y="1985"/>
                          <a:ext cx="28" cy="1428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9" name="Rectangle 4"/>
                      <wps:cNvSpPr>
                        <a:spLocks noChangeArrowheads="1"/>
                      </wps:cNvSpPr>
                      <wps:spPr bwMode="auto">
                        <a:xfrm>
                          <a:off x="1134" y="2835"/>
                          <a:ext cx="170" cy="141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744289" id="Group 6" o:spid="_x0000_s1026" style="position:absolute;margin-left:45.1pt;margin-top:51.5pt;width:18.8pt;height:721.2pt;z-index:251665408;mso-position-horizontal-relative:page" coordorigin="1021,1985" coordsize="283,14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">
              <v:rect id="Rectangle 2" o:spid="_x0000_s1027" style="position:absolute;left:1021;top:1985;width:28;height:1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1fvcUA&#10;AADbAAAADwAAAGRycy9kb3ducmV2LnhtbESPQWvCQBSE74X+h+UVeim6MRDR1I0EQVp6aDEKvT6y&#10;zyQk+zZkV5P213cFocdhZr5hNtvJdOJKg2ssK1jMIxDEpdUNVwpOx/1sBcJ5ZI2dZVLwQw622ePD&#10;BlNtRz7QtfCVCBB2KSqove9TKV1Zk0E3tz1x8M52MOiDHCqpBxwD3HQyjqKlNNhwWKixp11NZVtc&#10;jILv/LNY/I6X9mu9TD5emPmUn9+Uen6a8lcQnib/H76337WCOIHbl/AD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7V+9xQAAANsAAAAPAAAAAAAAAAAAAAAAAJgCAABkcnMv&#10;ZG93bnJldi54bWxQSwUGAAAAAAQABAD1AAAAigMAAAAA&#10;" fillcolor="#da251d" stroked="f"/>
              <v:rect id="Rectangle 3" o:spid="_x0000_s1028" style="position:absolute;left:1077;top:1985;width:28;height:1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dt98QA&#10;AADcAAAADwAAAGRycy9kb3ducmV2LnhtbERPTWvCQBC9C/0PyxR6Ed2kaGhTVwmF0tKDYhrwOmTH&#10;JJidDdmNSfvruwfB4+N9b3aTacWVetdYVhAvIxDEpdUNVwqKn4/FCwjnkTW2lknBLznYbR9mG0y1&#10;HflI19xXIoSwS1FB7X2XSunKmgy6pe2IA3e2vUEfYF9J3eMYwk0rn6MokQYbDg01dvReU3nJB6Pg&#10;lO3z+G8cLofXZP09Z+YiO38q9fQ4ZW8gPE3+Lr65v7SC1SqsDWfCEZ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bffEAAAA3AAAAA8AAAAAAAAAAAAAAAAAmAIAAGRycy9k&#10;b3ducmV2LnhtbFBLBQYAAAAABAAEAPUAAACJAwAAAAA=&#10;" fillcolor="#da251d" stroked="f"/>
              <v:rect id="Rectangle 4" o:spid="_x0000_s1029" style="position:absolute;left:1134;top:2835;width:170;height:1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vIbMUA&#10;AADcAAAADwAAAGRycy9kb3ducmV2LnhtbESPQWvCQBSE7wX/w/IEL6IbixWNrhKEonhoaRS8PrLP&#10;JJh9G7Krif31XUHocZiZb5jVpjOVuFPjSssKJuMIBHFmdcm5gtPxczQH4TyyxsoyKXiQg82697bC&#10;WNuWf+ie+lwECLsYFRTe17GULivIoBvbmjh4F9sY9EE2udQNtgFuKvkeRTNpsOSwUGBN24Kya3oz&#10;Cs7JVzr5bW/X78Xs4zBk5lNy2Sk16HfJEoSnzv+HX+29VjCdLuB5Jhw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q8hsxQAAANwAAAAPAAAAAAAAAAAAAAAAAJgCAABkcnMv&#10;ZG93bnJldi54bWxQSwUGAAAAAAQABAD1AAAAigMAAAAA&#10;" fillcolor="#da251d" stroked="f"/>
              <w10:wrap anchorx="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946"/>
      <w:gridCol w:w="1134"/>
      <w:gridCol w:w="1417"/>
    </w:tblGrid>
    <w:tr w:rsidR="003858EA" w:rsidRPr="00960A50" w14:paraId="0BC51289" w14:textId="77777777" w:rsidTr="00110E1A">
      <w:tc>
        <w:tcPr>
          <w:tcW w:w="5946" w:type="dxa"/>
        </w:tcPr>
        <w:p w14:paraId="38EDB8D4" w14:textId="77777777" w:rsidR="003858EA" w:rsidRPr="00E6155E" w:rsidRDefault="003858EA" w:rsidP="00110E1A">
          <w:pPr>
            <w:rPr>
              <w:b/>
            </w:rPr>
          </w:pPr>
          <w:r w:rsidRPr="00E6155E">
            <w:rPr>
              <w:b/>
            </w:rPr>
            <w:fldChar w:fldCharType="begin"/>
          </w:r>
          <w:r w:rsidRPr="00E6155E">
            <w:rPr>
              <w:b/>
            </w:rPr>
            <w:instrText xml:space="preserve"> DOCPROPERTY  Subject  \* MERGEFORMAT </w:instrText>
          </w:r>
          <w:r w:rsidRPr="00E6155E">
            <w:rPr>
              <w:b/>
            </w:rPr>
            <w:fldChar w:fldCharType="end"/>
          </w:r>
        </w:p>
      </w:tc>
      <w:tc>
        <w:tcPr>
          <w:tcW w:w="1134" w:type="dxa"/>
          <w:tcBorders>
            <w:right w:val="nil"/>
          </w:tcBorders>
        </w:tcPr>
        <w:p w14:paraId="12D865ED" w14:textId="77777777" w:rsidR="003858EA" w:rsidRPr="00960A50" w:rsidRDefault="003858EA" w:rsidP="00110E1A">
          <w:pPr>
            <w:tabs>
              <w:tab w:val="left" w:pos="1135"/>
            </w:tabs>
            <w:spacing w:before="40"/>
            <w:ind w:right="68"/>
          </w:pPr>
          <w:r>
            <w:t>V</w:t>
          </w:r>
          <w:r w:rsidRPr="00960A50">
            <w:t>ersie:</w:t>
          </w:r>
        </w:p>
      </w:tc>
      <w:tc>
        <w:tcPr>
          <w:tcW w:w="1417" w:type="dxa"/>
          <w:tcBorders>
            <w:left w:val="nil"/>
          </w:tcBorders>
        </w:tcPr>
        <w:p w14:paraId="12CADE76" w14:textId="77777777" w:rsidR="003858EA" w:rsidRPr="00960A50" w:rsidRDefault="003858EA" w:rsidP="00110E1A">
          <w:pPr>
            <w:tabs>
              <w:tab w:val="left" w:pos="1135"/>
            </w:tabs>
            <w:spacing w:before="40"/>
            <w:ind w:left="462" w:right="72"/>
            <w:jc w:val="right"/>
          </w:pPr>
          <w:r>
            <w:t>1.0</w:t>
          </w:r>
        </w:p>
      </w:tc>
    </w:tr>
    <w:tr w:rsidR="003858EA" w:rsidRPr="00960A50" w14:paraId="7EFDF0B9" w14:textId="77777777" w:rsidTr="00110E1A">
      <w:tc>
        <w:tcPr>
          <w:tcW w:w="5946" w:type="dxa"/>
        </w:tcPr>
        <w:p w14:paraId="2264D80E" w14:textId="77777777" w:rsidR="003858EA" w:rsidRPr="00B13205" w:rsidRDefault="003858EA" w:rsidP="00110E1A">
          <w:fldSimple w:instr=" TITLE  \* MERGEFORMAT ">
            <w:r w:rsidR="00897F97">
              <w:t>KSE normal.dot</w:t>
            </w:r>
          </w:fldSimple>
        </w:p>
      </w:tc>
      <w:tc>
        <w:tcPr>
          <w:tcW w:w="1134" w:type="dxa"/>
          <w:tcBorders>
            <w:right w:val="nil"/>
          </w:tcBorders>
        </w:tcPr>
        <w:p w14:paraId="11C1531A" w14:textId="77777777" w:rsidR="003858EA" w:rsidRPr="00960A50" w:rsidRDefault="003858EA" w:rsidP="00110E1A">
          <w:r w:rsidRPr="00960A50">
            <w:t>Datum:</w:t>
          </w:r>
        </w:p>
      </w:tc>
      <w:tc>
        <w:tcPr>
          <w:tcW w:w="1417" w:type="dxa"/>
          <w:tcBorders>
            <w:left w:val="nil"/>
          </w:tcBorders>
        </w:tcPr>
        <w:p w14:paraId="409DC0E5" w14:textId="77777777" w:rsidR="003858EA" w:rsidRPr="00960A50" w:rsidRDefault="003858EA" w:rsidP="00110E1A">
          <w:pPr>
            <w:ind w:rightChars="36" w:right="79"/>
            <w:jc w:val="right"/>
          </w:pPr>
          <w:r>
            <w:fldChar w:fldCharType="begin"/>
          </w:r>
          <w:r>
            <w:instrText xml:space="preserve"> DOCPROPERTY  Datum </w:instrText>
          </w:r>
          <w:r>
            <w:fldChar w:fldCharType="separate"/>
          </w:r>
          <w:r w:rsidR="00897F97">
            <w:rPr>
              <w:b/>
              <w:bCs w:val="0"/>
            </w:rPr>
            <w:t>Fout! Onbekende naam voor documenteigenschap.</w:t>
          </w:r>
          <w:r>
            <w:fldChar w:fldCharType="end"/>
          </w:r>
          <w:r>
            <w:t>8</w:t>
          </w:r>
        </w:p>
      </w:tc>
    </w:tr>
  </w:tbl>
  <w:p w14:paraId="6F08D9BF" w14:textId="77777777" w:rsidR="003858EA" w:rsidRDefault="003858EA" w:rsidP="00110E1A">
    <w:r>
      <w:rPr>
        <w:noProof/>
      </w:rPr>
      <w:drawing>
        <wp:anchor distT="0" distB="0" distL="114300" distR="114300" simplePos="0" relativeHeight="251668480" behindDoc="1" locked="0" layoutInCell="1" allowOverlap="1" wp14:anchorId="63F665DC" wp14:editId="7EAE842E">
          <wp:simplePos x="0" y="0"/>
          <wp:positionH relativeFrom="page">
            <wp:posOffset>6263640</wp:posOffset>
          </wp:positionH>
          <wp:positionV relativeFrom="page">
            <wp:posOffset>429895</wp:posOffset>
          </wp:positionV>
          <wp:extent cx="877570" cy="722630"/>
          <wp:effectExtent l="0" t="0" r="0" b="1270"/>
          <wp:wrapNone/>
          <wp:docPr id="195" name="Picture 289" descr="Description: KS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KSE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7570" cy="722630"/>
                  </a:xfrm>
                  <a:prstGeom prst="rect">
                    <a:avLst/>
                  </a:prstGeom>
                  <a:noFill/>
                </pic:spPr>
              </pic:pic>
            </a:graphicData>
          </a:graphic>
          <wp14:sizeRelH relativeFrom="margin">
            <wp14:pctWidth>0</wp14:pctWidth>
          </wp14:sizeRelH>
          <wp14:sizeRelV relativeFrom="margin">
            <wp14:pctHeight>0</wp14:pctHeight>
          </wp14:sizeRelV>
        </wp:anchor>
      </w:drawing>
    </w:r>
  </w:p>
  <w:p w14:paraId="41966DFF" w14:textId="77777777" w:rsidR="003858EA" w:rsidRDefault="003858EA">
    <w:pPr>
      <w:pStyle w:val="Kopteks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7486C7" w14:textId="77777777" w:rsidR="003858EA" w:rsidRPr="00B46660" w:rsidRDefault="003858EA" w:rsidP="00110E1A">
    <w:r>
      <w:rPr>
        <w:noProof/>
      </w:rPr>
      <w:drawing>
        <wp:anchor distT="0" distB="0" distL="114300" distR="114300" simplePos="0" relativeHeight="251667456" behindDoc="1" locked="0" layoutInCell="1" allowOverlap="1" wp14:anchorId="0811E20F" wp14:editId="311A0AFA">
          <wp:simplePos x="0" y="0"/>
          <wp:positionH relativeFrom="page">
            <wp:posOffset>6263640</wp:posOffset>
          </wp:positionH>
          <wp:positionV relativeFrom="page">
            <wp:posOffset>429895</wp:posOffset>
          </wp:positionV>
          <wp:extent cx="877570" cy="722630"/>
          <wp:effectExtent l="0" t="0" r="0" b="1270"/>
          <wp:wrapNone/>
          <wp:docPr id="203" name="Picture 0" descr="Description: KS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KSE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7570" cy="722630"/>
                  </a:xfrm>
                  <a:prstGeom prst="rect">
                    <a:avLst/>
                  </a:prstGeom>
                  <a:noFill/>
                </pic:spPr>
              </pic:pic>
            </a:graphicData>
          </a:graphic>
          <wp14:sizeRelH relativeFrom="margin">
            <wp14:pctWidth>0</wp14:pctWidth>
          </wp14:sizeRelH>
          <wp14:sizeRelV relativeFrom="margin">
            <wp14:pctHeight>0</wp14:pctHeight>
          </wp14:sizeRelV>
        </wp:anchor>
      </w:drawing>
    </w:r>
  </w:p>
  <w:p w14:paraId="4C638045" w14:textId="77777777" w:rsidR="003858EA" w:rsidRPr="0058225E" w:rsidRDefault="003858EA" w:rsidP="00110E1A">
    <w:pPr>
      <w:pStyle w:val="Koptekst"/>
      <w:tabs>
        <w:tab w:val="clear" w:pos="4536"/>
        <w:tab w:val="clear" w:pos="9072"/>
        <w:tab w:val="left" w:pos="4620"/>
      </w:tabs>
    </w:pPr>
    <w:r>
      <w:rPr>
        <w:noProof/>
      </w:rPr>
      <mc:AlternateContent>
        <mc:Choice Requires="wpg">
          <w:drawing>
            <wp:anchor distT="0" distB="0" distL="114300" distR="114300" simplePos="0" relativeHeight="251673600" behindDoc="0" locked="0" layoutInCell="1" allowOverlap="1" wp14:anchorId="4F23F522" wp14:editId="317FEACD">
              <wp:simplePos x="0" y="0"/>
              <wp:positionH relativeFrom="page">
                <wp:posOffset>572494</wp:posOffset>
              </wp:positionH>
              <wp:positionV relativeFrom="paragraph">
                <wp:posOffset>653829</wp:posOffset>
              </wp:positionV>
              <wp:extent cx="238539" cy="9159240"/>
              <wp:effectExtent l="0" t="0" r="9525" b="3810"/>
              <wp:wrapNone/>
              <wp:docPr id="29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539" cy="9159240"/>
                        <a:chOff x="1021" y="1985"/>
                        <a:chExt cx="283" cy="14287"/>
                      </a:xfrm>
                    </wpg:grpSpPr>
                    <wps:wsp>
                      <wps:cNvPr id="295" name="Rectangle 2"/>
                      <wps:cNvSpPr>
                        <a:spLocks noChangeArrowheads="1"/>
                      </wps:cNvSpPr>
                      <wps:spPr bwMode="auto">
                        <a:xfrm>
                          <a:off x="1021" y="1985"/>
                          <a:ext cx="28" cy="1428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3"/>
                      <wps:cNvSpPr>
                        <a:spLocks noChangeArrowheads="1"/>
                      </wps:cNvSpPr>
                      <wps:spPr bwMode="auto">
                        <a:xfrm>
                          <a:off x="1077" y="1985"/>
                          <a:ext cx="28" cy="1428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8" name="Rectangle 4"/>
                      <wps:cNvSpPr>
                        <a:spLocks noChangeArrowheads="1"/>
                      </wps:cNvSpPr>
                      <wps:spPr bwMode="auto">
                        <a:xfrm>
                          <a:off x="1134" y="2835"/>
                          <a:ext cx="170" cy="141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997C05" id="Group 6" o:spid="_x0000_s1026" style="position:absolute;margin-left:45.1pt;margin-top:51.5pt;width:18.8pt;height:721.2pt;z-index:251673600;mso-position-horizontal-relative:page" coordorigin="1021,1985" coordsize="283,14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">
              <v:rect id="Rectangle 2" o:spid="_x0000_s1027" style="position:absolute;left:1021;top:1985;width:28;height:1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0s1sUA&#10;AADcAAAADwAAAGRycy9kb3ducmV2LnhtbESPQYvCMBSE74L/ITzBi2iqoKxdoxRBXPagbBX2+mie&#10;bbF5KU203f31RhA8DjPzDbPadKYSd2pcaVnBdBKBIM6sLjlXcD7txh8gnEfWWFkmBX/kYLPu91YY&#10;a9vyD91Tn4sAYRejgsL7OpbSZQUZdBNbEwfvYhuDPsgml7rBNsBNJWdRtJAGSw4LBda0LSi7pjej&#10;4Dc5pNP/9nY9Lhfz7xEzn5PLXqnhoEs+QXjq/Dv8an9pBbPlHJ5nwhG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zSzWxQAAANwAAAAPAAAAAAAAAAAAAAAAAJgCAABkcnMv&#10;ZG93bnJldi54bWxQSwUGAAAAAAQABAD1AAAAigMAAAAA&#10;" fillcolor="#da251d" stroked="f"/>
              <v:rect id="Rectangle 3" o:spid="_x0000_s1028" style="position:absolute;left:1077;top:1985;width:28;height:1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ocUA&#10;AADcAAAADwAAAGRycy9kb3ducmV2LnhtbESPQWvCQBSE7wX/w/IEL0U3CgaNrhKEUvFgMQpeH9ln&#10;Esy+DdnVpP31bqHQ4zAz3zDrbW9q8aTWVZYVTCcRCOLc6ooLBZfzx3gBwnlkjbVlUvBNDrabwdsa&#10;E207PtEz84UIEHYJKii9bxIpXV6SQTexDXHwbrY16INsC6lb7ALc1HIWRbE0WHFYKLGhXUn5PXsY&#10;Bdf0mE1/usf9axnPD+/MfElvn0qNhn26AuGp9//hv/ZeK5gtY/g9E46A3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7KhxQAAANwAAAAPAAAAAAAAAAAAAAAAAJgCAABkcnMv&#10;ZG93bnJldi54bWxQSwUGAAAAAAQABAD1AAAAigMAAAAA&#10;" fillcolor="#da251d" stroked="f"/>
              <v:rect id="Rectangle 4" o:spid="_x0000_s1029" style="position:absolute;left:1134;top:2835;width:170;height:1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Pj8IA&#10;AADcAAAADwAAAGRycy9kb3ducmV2LnhtbERPTWvCQBC9F/wPywi9iG7Somh0lSCUioeKUfA6ZMck&#10;mJ0N2dXE/nr3UOjx8b5Xm97U4kGtqywriCcRCOLc6ooLBefT13gOwnlkjbVlUvAkB5v14G2FibYd&#10;H+mR+UKEEHYJKii9bxIpXV6SQTexDXHgrrY16ANsC6lb7EK4qeVHFM2kwYpDQ4kNbUvKb9ndKLik&#10;P1n8291vh8Vsuh8x8zm9fiv1PuzTJQhPvf8X/7l3WsFnHNaGM+EI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o+PwgAAANwAAAAPAAAAAAAAAAAAAAAAAJgCAABkcnMvZG93&#10;bnJldi54bWxQSwUGAAAAAAQABAD1AAAAhwMAAAAA&#10;" fillcolor="#da251d" stroked="f"/>
              <w10:wrap anchorx="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946"/>
      <w:gridCol w:w="1134"/>
      <w:gridCol w:w="1417"/>
    </w:tblGrid>
    <w:tr w:rsidR="003858EA" w:rsidRPr="00960A50" w14:paraId="5D4BC38E" w14:textId="77777777" w:rsidTr="003858EA">
      <w:tc>
        <w:tcPr>
          <w:tcW w:w="5946" w:type="dxa"/>
        </w:tcPr>
        <w:p w14:paraId="78FF3347" w14:textId="77777777" w:rsidR="003858EA" w:rsidRPr="00E6155E" w:rsidRDefault="003858EA" w:rsidP="003858EA">
          <w:pPr>
            <w:rPr>
              <w:b/>
            </w:rPr>
          </w:pPr>
          <w:r w:rsidRPr="00E6155E">
            <w:rPr>
              <w:b/>
            </w:rPr>
            <w:fldChar w:fldCharType="begin"/>
          </w:r>
          <w:r w:rsidRPr="00E6155E">
            <w:rPr>
              <w:b/>
            </w:rPr>
            <w:instrText xml:space="preserve"> DOCPROPERTY  Subject  \* MERGEFORMAT </w:instrText>
          </w:r>
          <w:r w:rsidRPr="00E6155E">
            <w:rPr>
              <w:b/>
            </w:rPr>
            <w:fldChar w:fldCharType="end"/>
          </w:r>
        </w:p>
      </w:tc>
      <w:tc>
        <w:tcPr>
          <w:tcW w:w="1134" w:type="dxa"/>
          <w:tcBorders>
            <w:right w:val="nil"/>
          </w:tcBorders>
        </w:tcPr>
        <w:p w14:paraId="715F16C3" w14:textId="77777777" w:rsidR="003858EA" w:rsidRPr="00960A50" w:rsidRDefault="003858EA" w:rsidP="003858EA">
          <w:pPr>
            <w:tabs>
              <w:tab w:val="left" w:pos="1135"/>
            </w:tabs>
            <w:spacing w:before="40"/>
            <w:ind w:right="68"/>
          </w:pPr>
          <w:r>
            <w:t>V</w:t>
          </w:r>
          <w:r w:rsidRPr="00960A50">
            <w:t>ersie:</w:t>
          </w:r>
        </w:p>
      </w:tc>
      <w:tc>
        <w:tcPr>
          <w:tcW w:w="1417" w:type="dxa"/>
          <w:tcBorders>
            <w:left w:val="nil"/>
          </w:tcBorders>
        </w:tcPr>
        <w:p w14:paraId="67F92D4D" w14:textId="77777777" w:rsidR="003858EA" w:rsidRPr="00960A50" w:rsidRDefault="003858EA" w:rsidP="003858EA">
          <w:pPr>
            <w:tabs>
              <w:tab w:val="left" w:pos="1135"/>
            </w:tabs>
            <w:spacing w:before="40"/>
            <w:ind w:left="462" w:right="72"/>
            <w:jc w:val="right"/>
          </w:pPr>
          <w:r>
            <w:t>1.0</w:t>
          </w:r>
        </w:p>
      </w:tc>
    </w:tr>
    <w:tr w:rsidR="003858EA" w:rsidRPr="00960A50" w14:paraId="1AACDBB9" w14:textId="77777777" w:rsidTr="003858EA">
      <w:tc>
        <w:tcPr>
          <w:tcW w:w="5946" w:type="dxa"/>
        </w:tcPr>
        <w:p w14:paraId="3E99FD98" w14:textId="1C0B616B" w:rsidR="003858EA" w:rsidRPr="00B13205" w:rsidRDefault="002170B8" w:rsidP="002170B8">
          <w:r>
            <w:t>Procesverslag Koen Wartenberg</w:t>
          </w:r>
          <w:fldSimple w:instr=" TITLE  \* MERGEFORMAT "/>
        </w:p>
      </w:tc>
      <w:tc>
        <w:tcPr>
          <w:tcW w:w="1134" w:type="dxa"/>
          <w:tcBorders>
            <w:right w:val="nil"/>
          </w:tcBorders>
        </w:tcPr>
        <w:p w14:paraId="34A29659" w14:textId="77777777" w:rsidR="003858EA" w:rsidRPr="00960A50" w:rsidRDefault="003858EA" w:rsidP="003858EA">
          <w:r w:rsidRPr="00960A50">
            <w:t>Datum:</w:t>
          </w:r>
        </w:p>
      </w:tc>
      <w:tc>
        <w:tcPr>
          <w:tcW w:w="1417" w:type="dxa"/>
          <w:tcBorders>
            <w:left w:val="nil"/>
          </w:tcBorders>
        </w:tcPr>
        <w:p w14:paraId="5C6E9DE9" w14:textId="0468CCB6" w:rsidR="003858EA" w:rsidRPr="00960A50" w:rsidRDefault="002170B8" w:rsidP="003858EA">
          <w:pPr>
            <w:ind w:rightChars="36" w:right="79"/>
            <w:jc w:val="right"/>
          </w:pPr>
          <w:r>
            <w:t>15-06-2018</w:t>
          </w:r>
        </w:p>
      </w:tc>
    </w:tr>
  </w:tbl>
  <w:p w14:paraId="74760725" w14:textId="77777777" w:rsidR="003858EA" w:rsidRDefault="003858EA" w:rsidP="003858EA">
    <w:r>
      <w:rPr>
        <w:noProof/>
      </w:rPr>
      <w:drawing>
        <wp:anchor distT="0" distB="0" distL="114300" distR="114300" simplePos="0" relativeHeight="251676672" behindDoc="1" locked="0" layoutInCell="1" allowOverlap="1" wp14:anchorId="77DD7961" wp14:editId="068676F4">
          <wp:simplePos x="0" y="0"/>
          <wp:positionH relativeFrom="page">
            <wp:posOffset>6263640</wp:posOffset>
          </wp:positionH>
          <wp:positionV relativeFrom="page">
            <wp:posOffset>429895</wp:posOffset>
          </wp:positionV>
          <wp:extent cx="877570" cy="722630"/>
          <wp:effectExtent l="0" t="0" r="0" b="1270"/>
          <wp:wrapNone/>
          <wp:docPr id="834" name="Picture 834" descr="Description: KS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KSE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7570" cy="722630"/>
                  </a:xfrm>
                  <a:prstGeom prst="rect">
                    <a:avLst/>
                  </a:prstGeom>
                  <a:noFill/>
                </pic:spPr>
              </pic:pic>
            </a:graphicData>
          </a:graphic>
          <wp14:sizeRelH relativeFrom="margin">
            <wp14:pctWidth>0</wp14:pctWidth>
          </wp14:sizeRelH>
          <wp14:sizeRelV relativeFrom="margin">
            <wp14:pctHeight>0</wp14:pctHeight>
          </wp14:sizeRelV>
        </wp:anchor>
      </w:drawing>
    </w:r>
  </w:p>
  <w:p w14:paraId="6EFD0675" w14:textId="77777777" w:rsidR="003858EA" w:rsidRDefault="003858EA">
    <w:pPr>
      <w:pStyle w:val="Kopteks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010AB" w14:textId="77777777" w:rsidR="003858EA" w:rsidRPr="00B46660" w:rsidRDefault="003858EA" w:rsidP="003858EA">
    <w:r>
      <w:rPr>
        <w:noProof/>
      </w:rPr>
      <w:drawing>
        <wp:anchor distT="0" distB="0" distL="114300" distR="114300" simplePos="0" relativeHeight="251675648" behindDoc="1" locked="0" layoutInCell="1" allowOverlap="1" wp14:anchorId="6F8E13BA" wp14:editId="3897C367">
          <wp:simplePos x="0" y="0"/>
          <wp:positionH relativeFrom="page">
            <wp:posOffset>6263640</wp:posOffset>
          </wp:positionH>
          <wp:positionV relativeFrom="page">
            <wp:posOffset>429895</wp:posOffset>
          </wp:positionV>
          <wp:extent cx="877570" cy="722630"/>
          <wp:effectExtent l="0" t="0" r="0" b="1270"/>
          <wp:wrapNone/>
          <wp:docPr id="835" name="Picture 0" descr="Description: KS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KSE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7570" cy="722630"/>
                  </a:xfrm>
                  <a:prstGeom prst="rect">
                    <a:avLst/>
                  </a:prstGeom>
                  <a:noFill/>
                </pic:spPr>
              </pic:pic>
            </a:graphicData>
          </a:graphic>
          <wp14:sizeRelH relativeFrom="margin">
            <wp14:pctWidth>0</wp14:pctWidth>
          </wp14:sizeRelH>
          <wp14:sizeRelV relativeFrom="margin">
            <wp14:pctHeight>0</wp14:pctHeight>
          </wp14:sizeRelV>
        </wp:anchor>
      </w:drawing>
    </w:r>
  </w:p>
  <w:p w14:paraId="255C356F" w14:textId="77777777" w:rsidR="003858EA" w:rsidRPr="0058225E" w:rsidRDefault="003858EA" w:rsidP="003858EA">
    <w:pPr>
      <w:pStyle w:val="Koptekst"/>
      <w:tabs>
        <w:tab w:val="clear" w:pos="4536"/>
        <w:tab w:val="clear" w:pos="9072"/>
        <w:tab w:val="left" w:pos="4620"/>
      </w:tabs>
    </w:pPr>
    <w:r>
      <w:rPr>
        <w:noProof/>
      </w:rPr>
      <mc:AlternateContent>
        <mc:Choice Requires="wpg">
          <w:drawing>
            <wp:anchor distT="0" distB="0" distL="114300" distR="114300" simplePos="0" relativeHeight="251681792" behindDoc="0" locked="0" layoutInCell="1" allowOverlap="1" wp14:anchorId="31301193" wp14:editId="1C1EEF00">
              <wp:simplePos x="0" y="0"/>
              <wp:positionH relativeFrom="page">
                <wp:posOffset>572494</wp:posOffset>
              </wp:positionH>
              <wp:positionV relativeFrom="paragraph">
                <wp:posOffset>653829</wp:posOffset>
              </wp:positionV>
              <wp:extent cx="238539" cy="9159240"/>
              <wp:effectExtent l="0" t="0" r="9525" b="3810"/>
              <wp:wrapNone/>
              <wp:docPr id="717"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539" cy="9159240"/>
                        <a:chOff x="1021" y="1985"/>
                        <a:chExt cx="283" cy="14287"/>
                      </a:xfrm>
                    </wpg:grpSpPr>
                    <wps:wsp>
                      <wps:cNvPr id="749" name="Rectangle 2"/>
                      <wps:cNvSpPr>
                        <a:spLocks noChangeArrowheads="1"/>
                      </wps:cNvSpPr>
                      <wps:spPr bwMode="auto">
                        <a:xfrm>
                          <a:off x="1021" y="1985"/>
                          <a:ext cx="28" cy="1428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0" name="Rectangle 3"/>
                      <wps:cNvSpPr>
                        <a:spLocks noChangeArrowheads="1"/>
                      </wps:cNvSpPr>
                      <wps:spPr bwMode="auto">
                        <a:xfrm>
                          <a:off x="1077" y="1985"/>
                          <a:ext cx="28" cy="1428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1" name="Rectangle 4"/>
                      <wps:cNvSpPr>
                        <a:spLocks noChangeArrowheads="1"/>
                      </wps:cNvSpPr>
                      <wps:spPr bwMode="auto">
                        <a:xfrm>
                          <a:off x="1134" y="2835"/>
                          <a:ext cx="170" cy="1417"/>
                        </a:xfrm>
                        <a:prstGeom prst="rect">
                          <a:avLst/>
                        </a:prstGeom>
                        <a:solidFill>
                          <a:srgbClr val="DA25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24E7B8" id="Group 6" o:spid="_x0000_s1026" style="position:absolute;margin-left:45.1pt;margin-top:51.5pt;width:18.8pt;height:721.2pt;z-index:251681792;mso-position-horizontal-relative:page" coordorigin="1021,1985" coordsize="283,14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">
              <v:rect id="Rectangle 2" o:spid="_x0000_s1027" style="position:absolute;left:1021;top:1985;width:28;height:1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6pEMYA&#10;AADcAAAADwAAAGRycy9kb3ducmV2LnhtbESPQWvCQBSE7wX/w/KEXkrdKNXW6CpBKJUeFFPB6yP7&#10;TILZtyG7muivdwuCx2FmvmHmy85U4kKNKy0rGA4iEMSZ1SXnCvZ/3+9fIJxH1lhZJgVXcrBc9F7m&#10;GGvb8o4uqc9FgLCLUUHhfR1L6bKCDLqBrYmDd7SNQR9kk0vdYBvgppKjKJpIgyWHhQJrWhWUndKz&#10;UXBINunw1p5P2+lk/PvGzPvk+KPUa79LZiA8df4ZfrTXWsHnxxT+z4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6pEMYAAADcAAAADwAAAAAAAAAAAAAAAACYAgAAZHJz&#10;L2Rvd25yZXYueG1sUEsFBgAAAAAEAAQA9QAAAIsDAAAAAA==&#10;" fillcolor="#da251d" stroked="f"/>
              <v:rect id="Rectangle 3" o:spid="_x0000_s1028" style="position:absolute;left:1077;top:1985;width:28;height:1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2WUMQA&#10;AADcAAAADwAAAGRycy9kb3ducmV2LnhtbERPTWvCQBC9F/oflhF6KbqJkFSjawgFaemhpangdciO&#10;STA7G7KrSf317qHQ4+N9b/PJdOJKg2stK4gXEQjiyuqWawWHn/18BcJ5ZI2dZVLwSw7y3ePDFjNt&#10;R/6ma+lrEULYZaig8b7PpHRVQwbdwvbEgTvZwaAPcKilHnAM4aaTyyhKpcGWQ0ODPb02VJ3Li1Fw&#10;LD7L+DZezl/rNPl4ZuZDcXpT6mk2FRsQnib/L/5zv2sFL0mYH86EI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tllDEAAAA3AAAAA8AAAAAAAAAAAAAAAAAmAIAAGRycy9k&#10;b3ducmV2LnhtbFBLBQYAAAAABAAEAPUAAACJAwAAAAA=&#10;" fillcolor="#da251d" stroked="f"/>
              <v:rect id="Rectangle 4" o:spid="_x0000_s1029" style="position:absolute;left:1134;top:2835;width:170;height:1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Ezy8UA&#10;AADcAAAADwAAAGRycy9kb3ducmV2LnhtbESPQWvCQBSE74L/YXlCL0U3KWg1ukoQpMVDpVHw+sg+&#10;k2D2bciuJu2vdwsFj8PMfMOsNr2pxZ1aV1lWEE8iEMS51RUXCk7H3XgOwnlkjbVlUvBDDjbr4WCF&#10;ibYdf9M984UIEHYJKii9bxIpXV6SQTexDXHwLrY16INsC6lb7ALc1PItimbSYMVhocSGtiXl1+xm&#10;FJzTryz+7W7Xw2I23b8y8ym9fCj1MurTJQhPvX+G/9ufWsH7NIa/M+EI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PLxQAAANwAAAAPAAAAAAAAAAAAAAAAAJgCAABkcnMv&#10;ZG93bnJldi54bWxQSwUGAAAAAAQABAD1AAAAigMAAAAA&#10;" fillcolor="#da251d" stroked="f"/>
              <w10:wrap anchorx="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C5BA0" w14:textId="77777777" w:rsidR="003858EA" w:rsidRDefault="003858EA">
    <w:pPr>
      <w:pStyle w:val="Koptekst"/>
    </w:pPr>
  </w:p>
  <w:p w14:paraId="6B43D4A7" w14:textId="77777777" w:rsidR="003858EA" w:rsidRDefault="003858EA">
    <w:pPr>
      <w:pStyle w:val="Kopteks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05EC7952"/>
    <w:lvl w:ilvl="0">
      <w:start w:val="1"/>
      <w:numFmt w:val="decimal"/>
      <w:pStyle w:val="Lijstnummering5"/>
      <w:lvlText w:val="%1."/>
      <w:lvlJc w:val="left"/>
      <w:pPr>
        <w:tabs>
          <w:tab w:val="num" w:pos="1494"/>
        </w:tabs>
        <w:ind w:left="1418" w:hanging="284"/>
      </w:pPr>
      <w:rPr>
        <w:rFonts w:hint="default"/>
      </w:rPr>
    </w:lvl>
  </w:abstractNum>
  <w:abstractNum w:abstractNumId="1" w15:restartNumberingAfterBreak="0">
    <w:nsid w:val="FFFFFF7D"/>
    <w:multiLevelType w:val="singleLevel"/>
    <w:tmpl w:val="52A62BDA"/>
    <w:lvl w:ilvl="0">
      <w:start w:val="1"/>
      <w:numFmt w:val="decimal"/>
      <w:pStyle w:val="Plattetekstinspringen3Char"/>
      <w:lvlText w:val="%1."/>
      <w:lvlJc w:val="left"/>
      <w:pPr>
        <w:tabs>
          <w:tab w:val="num" w:pos="1211"/>
        </w:tabs>
        <w:ind w:left="1134" w:hanging="283"/>
      </w:pPr>
      <w:rPr>
        <w:rFonts w:hint="default"/>
      </w:rPr>
    </w:lvl>
  </w:abstractNum>
  <w:abstractNum w:abstractNumId="2" w15:restartNumberingAfterBreak="0">
    <w:nsid w:val="FFFFFF7E"/>
    <w:multiLevelType w:val="singleLevel"/>
    <w:tmpl w:val="8D661710"/>
    <w:lvl w:ilvl="0">
      <w:start w:val="1"/>
      <w:numFmt w:val="decimal"/>
      <w:pStyle w:val="Plattetekstinspringen3"/>
      <w:lvlText w:val="%1."/>
      <w:lvlJc w:val="left"/>
      <w:pPr>
        <w:tabs>
          <w:tab w:val="num" w:pos="927"/>
        </w:tabs>
        <w:ind w:left="851" w:hanging="284"/>
      </w:pPr>
      <w:rPr>
        <w:rFonts w:hint="default"/>
      </w:rPr>
    </w:lvl>
  </w:abstractNum>
  <w:abstractNum w:abstractNumId="3" w15:restartNumberingAfterBreak="0">
    <w:nsid w:val="FFFFFF7F"/>
    <w:multiLevelType w:val="singleLevel"/>
    <w:tmpl w:val="A8544BEE"/>
    <w:lvl w:ilvl="0">
      <w:start w:val="1"/>
      <w:numFmt w:val="decimal"/>
      <w:pStyle w:val="Plattetekstinspringen2Char"/>
      <w:lvlText w:val="%1."/>
      <w:lvlJc w:val="left"/>
      <w:pPr>
        <w:tabs>
          <w:tab w:val="num" w:pos="643"/>
        </w:tabs>
        <w:ind w:left="567" w:hanging="284"/>
      </w:pPr>
      <w:rPr>
        <w:rFonts w:hint="default"/>
      </w:rPr>
    </w:lvl>
  </w:abstractNum>
  <w:abstractNum w:abstractNumId="4" w15:restartNumberingAfterBreak="0">
    <w:nsid w:val="FFFFFF80"/>
    <w:multiLevelType w:val="singleLevel"/>
    <w:tmpl w:val="9C5A983E"/>
    <w:lvl w:ilvl="0">
      <w:start w:val="1"/>
      <w:numFmt w:val="bullet"/>
      <w:pStyle w:val="Documenttype"/>
      <w:lvlText w:val=""/>
      <w:lvlJc w:val="left"/>
      <w:pPr>
        <w:tabs>
          <w:tab w:val="num" w:pos="1494"/>
        </w:tabs>
        <w:ind w:left="1418" w:hanging="284"/>
      </w:pPr>
      <w:rPr>
        <w:rFonts w:ascii="Symbol" w:hAnsi="Symbol" w:hint="default"/>
      </w:rPr>
    </w:lvl>
  </w:abstractNum>
  <w:abstractNum w:abstractNumId="5" w15:restartNumberingAfterBreak="0">
    <w:nsid w:val="FFFFFF81"/>
    <w:multiLevelType w:val="singleLevel"/>
    <w:tmpl w:val="BB2E6BD6"/>
    <w:lvl w:ilvl="0">
      <w:start w:val="1"/>
      <w:numFmt w:val="bullet"/>
      <w:pStyle w:val="ColumnHeading"/>
      <w:lvlText w:val=""/>
      <w:lvlJc w:val="left"/>
      <w:pPr>
        <w:tabs>
          <w:tab w:val="num" w:pos="1211"/>
        </w:tabs>
        <w:ind w:left="1134" w:hanging="283"/>
      </w:pPr>
      <w:rPr>
        <w:rFonts w:ascii="Symbol" w:hAnsi="Symbol" w:hint="default"/>
      </w:rPr>
    </w:lvl>
  </w:abstractNum>
  <w:abstractNum w:abstractNumId="6" w15:restartNumberingAfterBreak="0">
    <w:nsid w:val="FFFFFF83"/>
    <w:multiLevelType w:val="singleLevel"/>
    <w:tmpl w:val="6A665718"/>
    <w:lvl w:ilvl="0">
      <w:start w:val="1"/>
      <w:numFmt w:val="bullet"/>
      <w:pStyle w:val="Ondertitel"/>
      <w:lvlText w:val=""/>
      <w:lvlJc w:val="left"/>
      <w:pPr>
        <w:tabs>
          <w:tab w:val="num" w:pos="644"/>
        </w:tabs>
        <w:ind w:left="567" w:hanging="283"/>
      </w:pPr>
      <w:rPr>
        <w:rFonts w:ascii="Symbol" w:hAnsi="Symbol" w:hint="default"/>
      </w:rPr>
    </w:lvl>
  </w:abstractNum>
  <w:abstractNum w:abstractNumId="7" w15:restartNumberingAfterBreak="0">
    <w:nsid w:val="FFFFFF88"/>
    <w:multiLevelType w:val="singleLevel"/>
    <w:tmpl w:val="CD70B870"/>
    <w:lvl w:ilvl="0">
      <w:start w:val="1"/>
      <w:numFmt w:val="decimal"/>
      <w:pStyle w:val="Inhopg3"/>
      <w:lvlText w:val="%1."/>
      <w:lvlJc w:val="left"/>
      <w:pPr>
        <w:tabs>
          <w:tab w:val="num" w:pos="360"/>
        </w:tabs>
        <w:ind w:left="284" w:hanging="284"/>
      </w:pPr>
      <w:rPr>
        <w:rFonts w:hint="default"/>
      </w:rPr>
    </w:lvl>
  </w:abstractNum>
  <w:abstractNum w:abstractNumId="8" w15:restartNumberingAfterBreak="0">
    <w:nsid w:val="003F25F0"/>
    <w:multiLevelType w:val="hybridMultilevel"/>
    <w:tmpl w:val="36FE34AA"/>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 w15:restartNumberingAfterBreak="0">
    <w:nsid w:val="00B14745"/>
    <w:multiLevelType w:val="hybridMultilevel"/>
    <w:tmpl w:val="5A1A0178"/>
    <w:lvl w:ilvl="0" w:tplc="35D49558">
      <w:start w:val="1"/>
      <w:numFmt w:val="bullet"/>
      <w:lvlText w:val=""/>
      <w:legacy w:legacy="1" w:legacySpace="120" w:legacyIndent="360"/>
      <w:lvlJc w:val="left"/>
      <w:pPr>
        <w:ind w:left="360" w:hanging="360"/>
      </w:pPr>
      <w:rPr>
        <w:rFonts w:ascii="Symbol" w:hAnsi="Symbol" w:hint="default"/>
        <w:sz w:val="22"/>
      </w:rPr>
    </w:lvl>
    <w:lvl w:ilvl="1" w:tplc="2ACC3ABA">
      <w:start w:val="1"/>
      <w:numFmt w:val="bullet"/>
      <w:pStyle w:val="hoofdtitel"/>
      <w:lvlText w:val=""/>
      <w:lvlJc w:val="left"/>
      <w:pPr>
        <w:tabs>
          <w:tab w:val="num" w:pos="1440"/>
        </w:tabs>
        <w:ind w:left="1440" w:hanging="360"/>
      </w:pPr>
      <w:rPr>
        <w:rFonts w:ascii="Symbol" w:hAnsi="Symbol" w:hint="default"/>
      </w:rPr>
    </w:lvl>
    <w:lvl w:ilvl="2" w:tplc="6010B7DE">
      <w:start w:val="1"/>
      <w:numFmt w:val="bullet"/>
      <w:lvlText w:val="-"/>
      <w:lvlJc w:val="left"/>
      <w:pPr>
        <w:tabs>
          <w:tab w:val="num" w:pos="2160"/>
        </w:tabs>
        <w:ind w:left="2160" w:hanging="360"/>
      </w:pPr>
      <w:rPr>
        <w:rFonts w:ascii="Times New Roman" w:eastAsia="Times New Roman" w:hAnsi="Times New Roman" w:cs="Times New Roman"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10A1D77"/>
    <w:multiLevelType w:val="hybridMultilevel"/>
    <w:tmpl w:val="38F0CE64"/>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 w15:restartNumberingAfterBreak="0">
    <w:nsid w:val="013E687A"/>
    <w:multiLevelType w:val="hybridMultilevel"/>
    <w:tmpl w:val="BE7AC0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017D47E0"/>
    <w:multiLevelType w:val="hybridMultilevel"/>
    <w:tmpl w:val="3EC6B5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01D15C78"/>
    <w:multiLevelType w:val="hybridMultilevel"/>
    <w:tmpl w:val="97BEE0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0384079C"/>
    <w:multiLevelType w:val="hybridMultilevel"/>
    <w:tmpl w:val="51129E82"/>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5" w15:restartNumberingAfterBreak="0">
    <w:nsid w:val="042C4856"/>
    <w:multiLevelType w:val="hybridMultilevel"/>
    <w:tmpl w:val="B6AEBCE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04C9337F"/>
    <w:multiLevelType w:val="hybridMultilevel"/>
    <w:tmpl w:val="A1525AD2"/>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53162EE"/>
    <w:multiLevelType w:val="hybridMultilevel"/>
    <w:tmpl w:val="436E4B76"/>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05496701"/>
    <w:multiLevelType w:val="hybridMultilevel"/>
    <w:tmpl w:val="C310ECD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9" w15:restartNumberingAfterBreak="0">
    <w:nsid w:val="058A1FE1"/>
    <w:multiLevelType w:val="hybridMultilevel"/>
    <w:tmpl w:val="79761254"/>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0" w15:restartNumberingAfterBreak="0">
    <w:nsid w:val="062B5DB5"/>
    <w:multiLevelType w:val="hybridMultilevel"/>
    <w:tmpl w:val="6400D9E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06D66E0F"/>
    <w:multiLevelType w:val="hybridMultilevel"/>
    <w:tmpl w:val="008C429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0704624E"/>
    <w:multiLevelType w:val="hybridMultilevel"/>
    <w:tmpl w:val="C8BED5CE"/>
    <w:lvl w:ilvl="0" w:tplc="DBCCAB8C">
      <w:start w:val="3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07271200"/>
    <w:multiLevelType w:val="hybridMultilevel"/>
    <w:tmpl w:val="662875C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24" w15:restartNumberingAfterBreak="0">
    <w:nsid w:val="091F2519"/>
    <w:multiLevelType w:val="hybridMultilevel"/>
    <w:tmpl w:val="C944AF7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0936083F"/>
    <w:multiLevelType w:val="hybridMultilevel"/>
    <w:tmpl w:val="F1CE295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0A04765B"/>
    <w:multiLevelType w:val="hybridMultilevel"/>
    <w:tmpl w:val="8D0ED02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0B173311"/>
    <w:multiLevelType w:val="hybridMultilevel"/>
    <w:tmpl w:val="A4A0F90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28" w15:restartNumberingAfterBreak="0">
    <w:nsid w:val="0B5578B3"/>
    <w:multiLevelType w:val="hybridMultilevel"/>
    <w:tmpl w:val="62F6EB4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0CAC4D51"/>
    <w:multiLevelType w:val="hybridMultilevel"/>
    <w:tmpl w:val="A46C3D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0F711968"/>
    <w:multiLevelType w:val="hybridMultilevel"/>
    <w:tmpl w:val="B2C48F8E"/>
    <w:lvl w:ilvl="0" w:tplc="4378AA02">
      <w:start w:val="2"/>
      <w:numFmt w:val="bullet"/>
      <w:lvlText w:val="–"/>
      <w:lvlJc w:val="left"/>
      <w:pPr>
        <w:tabs>
          <w:tab w:val="num" w:pos="360"/>
        </w:tabs>
        <w:ind w:left="284" w:hanging="284"/>
      </w:pPr>
      <w:rPr>
        <w:rFonts w:hint="default"/>
        <w:color w:val="000000"/>
        <w:sz w:val="22"/>
      </w:rPr>
    </w:lvl>
    <w:lvl w:ilvl="1" w:tplc="08090003">
      <w:start w:val="1"/>
      <w:numFmt w:val="bullet"/>
      <w:lvlText w:val="o"/>
      <w:lvlJc w:val="left"/>
      <w:pPr>
        <w:tabs>
          <w:tab w:val="num" w:pos="1440"/>
        </w:tabs>
        <w:ind w:left="1440" w:hanging="360"/>
      </w:pPr>
      <w:rPr>
        <w:rFonts w:ascii="Courier New" w:hAnsi="Courier New" w:cs="Courier New" w:hint="default"/>
        <w:color w:val="000000"/>
        <w:sz w:val="22"/>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1587E08"/>
    <w:multiLevelType w:val="hybridMultilevel"/>
    <w:tmpl w:val="AB84977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11AB7CCF"/>
    <w:multiLevelType w:val="hybridMultilevel"/>
    <w:tmpl w:val="C6B6BCB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1D37521"/>
    <w:multiLevelType w:val="hybridMultilevel"/>
    <w:tmpl w:val="60367166"/>
    <w:lvl w:ilvl="0" w:tplc="AEB4D1E8">
      <w:start w:val="1"/>
      <w:numFmt w:val="bullet"/>
      <w:pStyle w:val="StyleCaptionArialChar"/>
      <w:lvlText w:val=""/>
      <w:lvlJc w:val="left"/>
      <w:pPr>
        <w:tabs>
          <w:tab w:val="num" w:pos="1077"/>
        </w:tabs>
        <w:ind w:left="1077" w:hanging="357"/>
      </w:pPr>
      <w:rPr>
        <w:rFonts w:ascii="Symbol" w:hAnsi="Symbol" w:hint="default"/>
        <w:sz w:val="22"/>
        <w:lang w:val="nl-NL"/>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121844A6"/>
    <w:multiLevelType w:val="hybridMultilevel"/>
    <w:tmpl w:val="91C81DD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12DA5BD2"/>
    <w:multiLevelType w:val="hybridMultilevel"/>
    <w:tmpl w:val="BE2C1C7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51C03B0"/>
    <w:multiLevelType w:val="hybridMultilevel"/>
    <w:tmpl w:val="3792480E"/>
    <w:lvl w:ilvl="0" w:tplc="4378AA02">
      <w:start w:val="2"/>
      <w:numFmt w:val="bullet"/>
      <w:lvlText w:val="–"/>
      <w:lvlJc w:val="left"/>
      <w:pPr>
        <w:tabs>
          <w:tab w:val="num" w:pos="360"/>
        </w:tabs>
        <w:ind w:left="284" w:hanging="284"/>
      </w:pPr>
      <w:rPr>
        <w:rFonts w:hint="default"/>
        <w:color w:val="000000"/>
        <w:sz w:val="22"/>
      </w:rPr>
    </w:lvl>
    <w:lvl w:ilvl="1" w:tplc="08090003">
      <w:start w:val="1"/>
      <w:numFmt w:val="bullet"/>
      <w:lvlText w:val="o"/>
      <w:lvlJc w:val="left"/>
      <w:pPr>
        <w:tabs>
          <w:tab w:val="num" w:pos="1440"/>
        </w:tabs>
        <w:ind w:left="1440" w:hanging="360"/>
      </w:pPr>
      <w:rPr>
        <w:rFonts w:ascii="Courier New" w:hAnsi="Courier New" w:cs="Courier New" w:hint="default"/>
        <w:color w:val="000000"/>
        <w:sz w:val="22"/>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15AB75BB"/>
    <w:multiLevelType w:val="hybridMultilevel"/>
    <w:tmpl w:val="4C60832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162D7C09"/>
    <w:multiLevelType w:val="hybridMultilevel"/>
    <w:tmpl w:val="32CE704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171D5F16"/>
    <w:multiLevelType w:val="hybridMultilevel"/>
    <w:tmpl w:val="34F4F3F6"/>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40" w15:restartNumberingAfterBreak="0">
    <w:nsid w:val="186B060F"/>
    <w:multiLevelType w:val="hybridMultilevel"/>
    <w:tmpl w:val="007034DC"/>
    <w:lvl w:ilvl="0" w:tplc="22F2F048">
      <w:start w:val="1"/>
      <w:numFmt w:val="decimal"/>
      <w:lvlText w:val="%1"/>
      <w:lvlJc w:val="left"/>
      <w:pPr>
        <w:ind w:left="283" w:hanging="283"/>
      </w:pPr>
      <w:rPr>
        <w:rFonts w:hint="default"/>
        <w:sz w:val="20"/>
        <w:szCs w:val="20"/>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41" w15:restartNumberingAfterBreak="0">
    <w:nsid w:val="190640CA"/>
    <w:multiLevelType w:val="hybridMultilevel"/>
    <w:tmpl w:val="9EF46860"/>
    <w:lvl w:ilvl="0" w:tplc="F53EE1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19981575"/>
    <w:multiLevelType w:val="hybridMultilevel"/>
    <w:tmpl w:val="96721216"/>
    <w:lvl w:ilvl="0" w:tplc="4378AA02">
      <w:start w:val="2"/>
      <w:numFmt w:val="bullet"/>
      <w:lvlText w:val="–"/>
      <w:lvlJc w:val="left"/>
      <w:pPr>
        <w:tabs>
          <w:tab w:val="num" w:pos="1080"/>
        </w:tabs>
        <w:ind w:left="1004" w:hanging="284"/>
      </w:pPr>
      <w:rPr>
        <w:rFonts w:hint="default"/>
        <w:color w:val="000000"/>
        <w:sz w:val="22"/>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1A2E18A1"/>
    <w:multiLevelType w:val="hybridMultilevel"/>
    <w:tmpl w:val="10ACD7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1AAE36E6"/>
    <w:multiLevelType w:val="hybridMultilevel"/>
    <w:tmpl w:val="AF5E32A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1ABA7A64"/>
    <w:multiLevelType w:val="multilevel"/>
    <w:tmpl w:val="58620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111D4A"/>
    <w:multiLevelType w:val="hybridMultilevel"/>
    <w:tmpl w:val="BDE20CF6"/>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47" w15:restartNumberingAfterBreak="0">
    <w:nsid w:val="1BC62D5F"/>
    <w:multiLevelType w:val="hybridMultilevel"/>
    <w:tmpl w:val="A68028EA"/>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48" w15:restartNumberingAfterBreak="0">
    <w:nsid w:val="1C0B0CB8"/>
    <w:multiLevelType w:val="hybridMultilevel"/>
    <w:tmpl w:val="5A640D0E"/>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9" w15:restartNumberingAfterBreak="0">
    <w:nsid w:val="1CD55FA1"/>
    <w:multiLevelType w:val="hybridMultilevel"/>
    <w:tmpl w:val="F33CFE4E"/>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50" w15:restartNumberingAfterBreak="0">
    <w:nsid w:val="1D127205"/>
    <w:multiLevelType w:val="hybridMultilevel"/>
    <w:tmpl w:val="589E21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1" w15:restartNumberingAfterBreak="0">
    <w:nsid w:val="1D836C7A"/>
    <w:multiLevelType w:val="hybridMultilevel"/>
    <w:tmpl w:val="9EF6D7AA"/>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52" w15:restartNumberingAfterBreak="0">
    <w:nsid w:val="1FF127FE"/>
    <w:multiLevelType w:val="hybridMultilevel"/>
    <w:tmpl w:val="CF242492"/>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209D5E14"/>
    <w:multiLevelType w:val="hybridMultilevel"/>
    <w:tmpl w:val="E276464A"/>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20CA2E46"/>
    <w:multiLevelType w:val="hybridMultilevel"/>
    <w:tmpl w:val="CB46B6E0"/>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55" w15:restartNumberingAfterBreak="0">
    <w:nsid w:val="211B4D0E"/>
    <w:multiLevelType w:val="hybridMultilevel"/>
    <w:tmpl w:val="A6C8F348"/>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56" w15:restartNumberingAfterBreak="0">
    <w:nsid w:val="21C07E51"/>
    <w:multiLevelType w:val="hybridMultilevel"/>
    <w:tmpl w:val="74E27B50"/>
    <w:lvl w:ilvl="0" w:tplc="04130001">
      <w:start w:val="1"/>
      <w:numFmt w:val="bullet"/>
      <w:lvlText w:val=""/>
      <w:lvlJc w:val="left"/>
      <w:pPr>
        <w:ind w:left="1448" w:hanging="360"/>
      </w:pPr>
      <w:rPr>
        <w:rFonts w:ascii="Symbol" w:hAnsi="Symbol" w:hint="default"/>
      </w:rPr>
    </w:lvl>
    <w:lvl w:ilvl="1" w:tplc="04130003" w:tentative="1">
      <w:start w:val="1"/>
      <w:numFmt w:val="bullet"/>
      <w:lvlText w:val="o"/>
      <w:lvlJc w:val="left"/>
      <w:pPr>
        <w:ind w:left="2168" w:hanging="360"/>
      </w:pPr>
      <w:rPr>
        <w:rFonts w:ascii="Courier New" w:hAnsi="Courier New" w:cs="Courier New" w:hint="default"/>
      </w:rPr>
    </w:lvl>
    <w:lvl w:ilvl="2" w:tplc="04130005" w:tentative="1">
      <w:start w:val="1"/>
      <w:numFmt w:val="bullet"/>
      <w:lvlText w:val=""/>
      <w:lvlJc w:val="left"/>
      <w:pPr>
        <w:ind w:left="2888" w:hanging="360"/>
      </w:pPr>
      <w:rPr>
        <w:rFonts w:ascii="Wingdings" w:hAnsi="Wingdings" w:hint="default"/>
      </w:rPr>
    </w:lvl>
    <w:lvl w:ilvl="3" w:tplc="04130001" w:tentative="1">
      <w:start w:val="1"/>
      <w:numFmt w:val="bullet"/>
      <w:lvlText w:val=""/>
      <w:lvlJc w:val="left"/>
      <w:pPr>
        <w:ind w:left="3608" w:hanging="360"/>
      </w:pPr>
      <w:rPr>
        <w:rFonts w:ascii="Symbol" w:hAnsi="Symbol" w:hint="default"/>
      </w:rPr>
    </w:lvl>
    <w:lvl w:ilvl="4" w:tplc="04130003" w:tentative="1">
      <w:start w:val="1"/>
      <w:numFmt w:val="bullet"/>
      <w:lvlText w:val="o"/>
      <w:lvlJc w:val="left"/>
      <w:pPr>
        <w:ind w:left="4328" w:hanging="360"/>
      </w:pPr>
      <w:rPr>
        <w:rFonts w:ascii="Courier New" w:hAnsi="Courier New" w:cs="Courier New" w:hint="default"/>
      </w:rPr>
    </w:lvl>
    <w:lvl w:ilvl="5" w:tplc="04130005" w:tentative="1">
      <w:start w:val="1"/>
      <w:numFmt w:val="bullet"/>
      <w:lvlText w:val=""/>
      <w:lvlJc w:val="left"/>
      <w:pPr>
        <w:ind w:left="5048" w:hanging="360"/>
      </w:pPr>
      <w:rPr>
        <w:rFonts w:ascii="Wingdings" w:hAnsi="Wingdings" w:hint="default"/>
      </w:rPr>
    </w:lvl>
    <w:lvl w:ilvl="6" w:tplc="04130001" w:tentative="1">
      <w:start w:val="1"/>
      <w:numFmt w:val="bullet"/>
      <w:lvlText w:val=""/>
      <w:lvlJc w:val="left"/>
      <w:pPr>
        <w:ind w:left="5768" w:hanging="360"/>
      </w:pPr>
      <w:rPr>
        <w:rFonts w:ascii="Symbol" w:hAnsi="Symbol" w:hint="default"/>
      </w:rPr>
    </w:lvl>
    <w:lvl w:ilvl="7" w:tplc="04130003" w:tentative="1">
      <w:start w:val="1"/>
      <w:numFmt w:val="bullet"/>
      <w:lvlText w:val="o"/>
      <w:lvlJc w:val="left"/>
      <w:pPr>
        <w:ind w:left="6488" w:hanging="360"/>
      </w:pPr>
      <w:rPr>
        <w:rFonts w:ascii="Courier New" w:hAnsi="Courier New" w:cs="Courier New" w:hint="default"/>
      </w:rPr>
    </w:lvl>
    <w:lvl w:ilvl="8" w:tplc="04130005" w:tentative="1">
      <w:start w:val="1"/>
      <w:numFmt w:val="bullet"/>
      <w:lvlText w:val=""/>
      <w:lvlJc w:val="left"/>
      <w:pPr>
        <w:ind w:left="7208" w:hanging="360"/>
      </w:pPr>
      <w:rPr>
        <w:rFonts w:ascii="Wingdings" w:hAnsi="Wingdings" w:hint="default"/>
      </w:rPr>
    </w:lvl>
  </w:abstractNum>
  <w:abstractNum w:abstractNumId="57" w15:restartNumberingAfterBreak="0">
    <w:nsid w:val="221073D7"/>
    <w:multiLevelType w:val="hybridMultilevel"/>
    <w:tmpl w:val="97008474"/>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22B705D3"/>
    <w:multiLevelType w:val="hybridMultilevel"/>
    <w:tmpl w:val="8730D526"/>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22CD51CD"/>
    <w:multiLevelType w:val="hybridMultilevel"/>
    <w:tmpl w:val="BF465B26"/>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60" w15:restartNumberingAfterBreak="0">
    <w:nsid w:val="25FF554E"/>
    <w:multiLevelType w:val="hybridMultilevel"/>
    <w:tmpl w:val="993AC49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61" w15:restartNumberingAfterBreak="0">
    <w:nsid w:val="27BA44F3"/>
    <w:multiLevelType w:val="hybridMultilevel"/>
    <w:tmpl w:val="B97ECC5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27D42F65"/>
    <w:multiLevelType w:val="hybridMultilevel"/>
    <w:tmpl w:val="F5ECFB02"/>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28F323D0"/>
    <w:multiLevelType w:val="hybridMultilevel"/>
    <w:tmpl w:val="48484CE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4" w15:restartNumberingAfterBreak="0">
    <w:nsid w:val="29D87D89"/>
    <w:multiLevelType w:val="hybridMultilevel"/>
    <w:tmpl w:val="8D42B7E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65" w15:restartNumberingAfterBreak="0">
    <w:nsid w:val="2B187115"/>
    <w:multiLevelType w:val="hybridMultilevel"/>
    <w:tmpl w:val="F09E7A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6" w15:restartNumberingAfterBreak="0">
    <w:nsid w:val="2BFA3FCD"/>
    <w:multiLevelType w:val="hybridMultilevel"/>
    <w:tmpl w:val="C680D9DA"/>
    <w:lvl w:ilvl="0" w:tplc="046288F0">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7" w15:restartNumberingAfterBreak="0">
    <w:nsid w:val="2C8655D7"/>
    <w:multiLevelType w:val="hybridMultilevel"/>
    <w:tmpl w:val="E7D0A42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2C9631D9"/>
    <w:multiLevelType w:val="multilevel"/>
    <w:tmpl w:val="C1600F40"/>
    <w:lvl w:ilvl="0">
      <w:start w:val="1"/>
      <w:numFmt w:val="decimal"/>
      <w:suff w:val="space"/>
      <w:lvlText w:val="%1."/>
      <w:lvlJc w:val="left"/>
      <w:pPr>
        <w:ind w:left="397" w:hanging="397"/>
      </w:pPr>
      <w:rPr>
        <w:rFonts w:hint="default"/>
      </w:rPr>
    </w:lvl>
    <w:lvl w:ilvl="1">
      <w:start w:val="1"/>
      <w:numFmt w:val="decimal"/>
      <w:suff w:val="space"/>
      <w:lvlText w:val="%1.%2."/>
      <w:lvlJc w:val="left"/>
      <w:pPr>
        <w:ind w:left="623" w:hanging="623"/>
      </w:pPr>
      <w:rPr>
        <w:rFonts w:hint="default"/>
      </w:rPr>
    </w:lvl>
    <w:lvl w:ilvl="2">
      <w:start w:val="1"/>
      <w:numFmt w:val="decimal"/>
      <w:suff w:val="space"/>
      <w:lvlText w:val="%1.%2.%3."/>
      <w:lvlJc w:val="left"/>
      <w:pPr>
        <w:ind w:left="850" w:hanging="850"/>
      </w:pPr>
      <w:rPr>
        <w:rFonts w:hint="default"/>
      </w:rPr>
    </w:lvl>
    <w:lvl w:ilvl="3">
      <w:start w:val="1"/>
      <w:numFmt w:val="decimal"/>
      <w:suff w:val="space"/>
      <w:lvlText w:val="%1.%2.%3.%4."/>
      <w:lvlJc w:val="left"/>
      <w:pPr>
        <w:ind w:left="1077" w:hanging="1077"/>
      </w:pPr>
      <w:rPr>
        <w:rFonts w:ascii="Arial" w:hAnsi="Arial" w:cs="Times New Roman" w:hint="default"/>
        <w:b w:val="0"/>
        <w:i/>
        <w:sz w:val="22"/>
      </w:rPr>
    </w:lvl>
    <w:lvl w:ilvl="4">
      <w:start w:val="1"/>
      <w:numFmt w:val="decimal"/>
      <w:suff w:val="space"/>
      <w:lvlText w:val="%1.%2.%3.%4.%5."/>
      <w:lvlJc w:val="left"/>
      <w:pPr>
        <w:ind w:left="1304" w:hanging="1304"/>
      </w:pPr>
      <w:rPr>
        <w:rFonts w:hint="default"/>
      </w:rPr>
    </w:lvl>
    <w:lvl w:ilvl="5">
      <w:start w:val="1"/>
      <w:numFmt w:val="decimal"/>
      <w:pStyle w:val="Kop6"/>
      <w:suff w:val="space"/>
      <w:lvlText w:val="%1.%2.%3.%4.%5.%6."/>
      <w:lvlJc w:val="left"/>
      <w:pPr>
        <w:ind w:left="1531" w:hanging="1531"/>
      </w:pPr>
      <w:rPr>
        <w:rFonts w:hint="default"/>
      </w:rPr>
    </w:lvl>
    <w:lvl w:ilvl="6">
      <w:start w:val="1"/>
      <w:numFmt w:val="decimal"/>
      <w:pStyle w:val="Kop7"/>
      <w:suff w:val="space"/>
      <w:lvlText w:val="%1.%2.%3.%4.%5.%6.%7."/>
      <w:lvlJc w:val="left"/>
      <w:pPr>
        <w:ind w:left="1758" w:hanging="1758"/>
      </w:pPr>
      <w:rPr>
        <w:rFonts w:hint="default"/>
      </w:rPr>
    </w:lvl>
    <w:lvl w:ilvl="7">
      <w:start w:val="1"/>
      <w:numFmt w:val="decimal"/>
      <w:pStyle w:val="Kop8"/>
      <w:suff w:val="space"/>
      <w:lvlText w:val="%1.%2.%3.%4.%5.%6.%7.%8."/>
      <w:lvlJc w:val="left"/>
      <w:pPr>
        <w:ind w:left="1985" w:hanging="1985"/>
      </w:pPr>
      <w:rPr>
        <w:rFonts w:hint="default"/>
      </w:rPr>
    </w:lvl>
    <w:lvl w:ilvl="8">
      <w:start w:val="1"/>
      <w:numFmt w:val="decimal"/>
      <w:pStyle w:val="Kop9"/>
      <w:suff w:val="space"/>
      <w:lvlText w:val="%1.%2.%3.%4.%5.%6.%7.%8.%9."/>
      <w:lvlJc w:val="left"/>
      <w:pPr>
        <w:ind w:left="2211" w:hanging="2211"/>
      </w:pPr>
      <w:rPr>
        <w:rFonts w:hint="default"/>
      </w:rPr>
    </w:lvl>
  </w:abstractNum>
  <w:abstractNum w:abstractNumId="69" w15:restartNumberingAfterBreak="0">
    <w:nsid w:val="2D484DF2"/>
    <w:multiLevelType w:val="hybridMultilevel"/>
    <w:tmpl w:val="EB56EABE"/>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2E5C3CF5"/>
    <w:multiLevelType w:val="hybridMultilevel"/>
    <w:tmpl w:val="EC9810DE"/>
    <w:lvl w:ilvl="0" w:tplc="5FBAF412">
      <w:start w:val="1"/>
      <w:numFmt w:val="bullet"/>
      <w:lvlText w:val=""/>
      <w:lvlJc w:val="left"/>
      <w:pPr>
        <w:tabs>
          <w:tab w:val="num" w:pos="360"/>
        </w:tabs>
        <w:ind w:left="360" w:hanging="360"/>
      </w:pPr>
      <w:rPr>
        <w:rFonts w:ascii="Symbol" w:hAnsi="Symbol" w:hint="default"/>
      </w:rPr>
    </w:lvl>
    <w:lvl w:ilvl="1" w:tplc="04130003" w:tentative="1">
      <w:start w:val="1"/>
      <w:numFmt w:val="bullet"/>
      <w:lvlText w:val="o"/>
      <w:lvlJc w:val="left"/>
      <w:pPr>
        <w:tabs>
          <w:tab w:val="num" w:pos="-54"/>
        </w:tabs>
        <w:ind w:left="-54" w:hanging="360"/>
      </w:pPr>
      <w:rPr>
        <w:rFonts w:ascii="Courier New" w:hAnsi="Courier New" w:cs="Courier New" w:hint="default"/>
      </w:rPr>
    </w:lvl>
    <w:lvl w:ilvl="2" w:tplc="04130005" w:tentative="1">
      <w:start w:val="1"/>
      <w:numFmt w:val="bullet"/>
      <w:lvlText w:val=""/>
      <w:lvlJc w:val="left"/>
      <w:pPr>
        <w:tabs>
          <w:tab w:val="num" w:pos="666"/>
        </w:tabs>
        <w:ind w:left="666" w:hanging="360"/>
      </w:pPr>
      <w:rPr>
        <w:rFonts w:ascii="Wingdings" w:hAnsi="Wingdings" w:hint="default"/>
      </w:rPr>
    </w:lvl>
    <w:lvl w:ilvl="3" w:tplc="04130001" w:tentative="1">
      <w:start w:val="1"/>
      <w:numFmt w:val="bullet"/>
      <w:lvlText w:val=""/>
      <w:lvlJc w:val="left"/>
      <w:pPr>
        <w:tabs>
          <w:tab w:val="num" w:pos="1386"/>
        </w:tabs>
        <w:ind w:left="1386" w:hanging="360"/>
      </w:pPr>
      <w:rPr>
        <w:rFonts w:ascii="Symbol" w:hAnsi="Symbol" w:hint="default"/>
      </w:rPr>
    </w:lvl>
    <w:lvl w:ilvl="4" w:tplc="04130003" w:tentative="1">
      <w:start w:val="1"/>
      <w:numFmt w:val="bullet"/>
      <w:lvlText w:val="o"/>
      <w:lvlJc w:val="left"/>
      <w:pPr>
        <w:tabs>
          <w:tab w:val="num" w:pos="2106"/>
        </w:tabs>
        <w:ind w:left="2106" w:hanging="360"/>
      </w:pPr>
      <w:rPr>
        <w:rFonts w:ascii="Courier New" w:hAnsi="Courier New" w:cs="Courier New" w:hint="default"/>
      </w:rPr>
    </w:lvl>
    <w:lvl w:ilvl="5" w:tplc="04130005" w:tentative="1">
      <w:start w:val="1"/>
      <w:numFmt w:val="bullet"/>
      <w:lvlText w:val=""/>
      <w:lvlJc w:val="left"/>
      <w:pPr>
        <w:tabs>
          <w:tab w:val="num" w:pos="2826"/>
        </w:tabs>
        <w:ind w:left="2826" w:hanging="360"/>
      </w:pPr>
      <w:rPr>
        <w:rFonts w:ascii="Wingdings" w:hAnsi="Wingdings" w:hint="default"/>
      </w:rPr>
    </w:lvl>
    <w:lvl w:ilvl="6" w:tplc="04130001" w:tentative="1">
      <w:start w:val="1"/>
      <w:numFmt w:val="bullet"/>
      <w:lvlText w:val=""/>
      <w:lvlJc w:val="left"/>
      <w:pPr>
        <w:tabs>
          <w:tab w:val="num" w:pos="3546"/>
        </w:tabs>
        <w:ind w:left="3546" w:hanging="360"/>
      </w:pPr>
      <w:rPr>
        <w:rFonts w:ascii="Symbol" w:hAnsi="Symbol" w:hint="default"/>
      </w:rPr>
    </w:lvl>
    <w:lvl w:ilvl="7" w:tplc="04130003" w:tentative="1">
      <w:start w:val="1"/>
      <w:numFmt w:val="bullet"/>
      <w:lvlText w:val="o"/>
      <w:lvlJc w:val="left"/>
      <w:pPr>
        <w:tabs>
          <w:tab w:val="num" w:pos="4266"/>
        </w:tabs>
        <w:ind w:left="4266" w:hanging="360"/>
      </w:pPr>
      <w:rPr>
        <w:rFonts w:ascii="Courier New" w:hAnsi="Courier New" w:cs="Courier New" w:hint="default"/>
      </w:rPr>
    </w:lvl>
    <w:lvl w:ilvl="8" w:tplc="04130005" w:tentative="1">
      <w:start w:val="1"/>
      <w:numFmt w:val="bullet"/>
      <w:lvlText w:val=""/>
      <w:lvlJc w:val="left"/>
      <w:pPr>
        <w:tabs>
          <w:tab w:val="num" w:pos="4986"/>
        </w:tabs>
        <w:ind w:left="4986" w:hanging="360"/>
      </w:pPr>
      <w:rPr>
        <w:rFonts w:ascii="Wingdings" w:hAnsi="Wingdings" w:hint="default"/>
      </w:rPr>
    </w:lvl>
  </w:abstractNum>
  <w:abstractNum w:abstractNumId="71" w15:restartNumberingAfterBreak="0">
    <w:nsid w:val="2E5D6A81"/>
    <w:multiLevelType w:val="multilevel"/>
    <w:tmpl w:val="2F809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EAD67A2"/>
    <w:multiLevelType w:val="hybridMultilevel"/>
    <w:tmpl w:val="EE303FEE"/>
    <w:lvl w:ilvl="0" w:tplc="04130001">
      <w:start w:val="1"/>
      <w:numFmt w:val="bullet"/>
      <w:lvlText w:val=""/>
      <w:lvlJc w:val="left"/>
      <w:pPr>
        <w:ind w:left="768" w:hanging="360"/>
      </w:pPr>
      <w:rPr>
        <w:rFonts w:ascii="Symbol" w:hAnsi="Symbol" w:hint="default"/>
      </w:rPr>
    </w:lvl>
    <w:lvl w:ilvl="1" w:tplc="04130003" w:tentative="1">
      <w:start w:val="1"/>
      <w:numFmt w:val="bullet"/>
      <w:lvlText w:val="o"/>
      <w:lvlJc w:val="left"/>
      <w:pPr>
        <w:ind w:left="1488" w:hanging="360"/>
      </w:pPr>
      <w:rPr>
        <w:rFonts w:ascii="Courier New" w:hAnsi="Courier New" w:cs="Courier New" w:hint="default"/>
      </w:rPr>
    </w:lvl>
    <w:lvl w:ilvl="2" w:tplc="04130005" w:tentative="1">
      <w:start w:val="1"/>
      <w:numFmt w:val="bullet"/>
      <w:lvlText w:val=""/>
      <w:lvlJc w:val="left"/>
      <w:pPr>
        <w:ind w:left="2208" w:hanging="360"/>
      </w:pPr>
      <w:rPr>
        <w:rFonts w:ascii="Wingdings" w:hAnsi="Wingdings" w:hint="default"/>
      </w:rPr>
    </w:lvl>
    <w:lvl w:ilvl="3" w:tplc="04130001" w:tentative="1">
      <w:start w:val="1"/>
      <w:numFmt w:val="bullet"/>
      <w:lvlText w:val=""/>
      <w:lvlJc w:val="left"/>
      <w:pPr>
        <w:ind w:left="2928" w:hanging="360"/>
      </w:pPr>
      <w:rPr>
        <w:rFonts w:ascii="Symbol" w:hAnsi="Symbol" w:hint="default"/>
      </w:rPr>
    </w:lvl>
    <w:lvl w:ilvl="4" w:tplc="04130003" w:tentative="1">
      <w:start w:val="1"/>
      <w:numFmt w:val="bullet"/>
      <w:lvlText w:val="o"/>
      <w:lvlJc w:val="left"/>
      <w:pPr>
        <w:ind w:left="3648" w:hanging="360"/>
      </w:pPr>
      <w:rPr>
        <w:rFonts w:ascii="Courier New" w:hAnsi="Courier New" w:cs="Courier New" w:hint="default"/>
      </w:rPr>
    </w:lvl>
    <w:lvl w:ilvl="5" w:tplc="04130005" w:tentative="1">
      <w:start w:val="1"/>
      <w:numFmt w:val="bullet"/>
      <w:lvlText w:val=""/>
      <w:lvlJc w:val="left"/>
      <w:pPr>
        <w:ind w:left="4368" w:hanging="360"/>
      </w:pPr>
      <w:rPr>
        <w:rFonts w:ascii="Wingdings" w:hAnsi="Wingdings" w:hint="default"/>
      </w:rPr>
    </w:lvl>
    <w:lvl w:ilvl="6" w:tplc="04130001" w:tentative="1">
      <w:start w:val="1"/>
      <w:numFmt w:val="bullet"/>
      <w:lvlText w:val=""/>
      <w:lvlJc w:val="left"/>
      <w:pPr>
        <w:ind w:left="5088" w:hanging="360"/>
      </w:pPr>
      <w:rPr>
        <w:rFonts w:ascii="Symbol" w:hAnsi="Symbol" w:hint="default"/>
      </w:rPr>
    </w:lvl>
    <w:lvl w:ilvl="7" w:tplc="04130003" w:tentative="1">
      <w:start w:val="1"/>
      <w:numFmt w:val="bullet"/>
      <w:lvlText w:val="o"/>
      <w:lvlJc w:val="left"/>
      <w:pPr>
        <w:ind w:left="5808" w:hanging="360"/>
      </w:pPr>
      <w:rPr>
        <w:rFonts w:ascii="Courier New" w:hAnsi="Courier New" w:cs="Courier New" w:hint="default"/>
      </w:rPr>
    </w:lvl>
    <w:lvl w:ilvl="8" w:tplc="04130005" w:tentative="1">
      <w:start w:val="1"/>
      <w:numFmt w:val="bullet"/>
      <w:lvlText w:val=""/>
      <w:lvlJc w:val="left"/>
      <w:pPr>
        <w:ind w:left="6528" w:hanging="360"/>
      </w:pPr>
      <w:rPr>
        <w:rFonts w:ascii="Wingdings" w:hAnsi="Wingdings" w:hint="default"/>
      </w:rPr>
    </w:lvl>
  </w:abstractNum>
  <w:abstractNum w:abstractNumId="73" w15:restartNumberingAfterBreak="0">
    <w:nsid w:val="31611A86"/>
    <w:multiLevelType w:val="hybridMultilevel"/>
    <w:tmpl w:val="9E64F01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4" w15:restartNumberingAfterBreak="0">
    <w:nsid w:val="31960095"/>
    <w:multiLevelType w:val="hybridMultilevel"/>
    <w:tmpl w:val="4DD6685C"/>
    <w:lvl w:ilvl="0" w:tplc="EDC644A0">
      <w:start w:val="1"/>
      <w:numFmt w:val="decimal"/>
      <w:lvlText w:val="%1"/>
      <w:lvlJc w:val="left"/>
      <w:pPr>
        <w:ind w:left="283" w:hanging="283"/>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75" w15:restartNumberingAfterBreak="0">
    <w:nsid w:val="329701EE"/>
    <w:multiLevelType w:val="hybridMultilevel"/>
    <w:tmpl w:val="620CEC96"/>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334C197D"/>
    <w:multiLevelType w:val="hybridMultilevel"/>
    <w:tmpl w:val="EFE495A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33EB08A6"/>
    <w:multiLevelType w:val="hybridMultilevel"/>
    <w:tmpl w:val="232A44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8" w15:restartNumberingAfterBreak="0">
    <w:nsid w:val="34654B80"/>
    <w:multiLevelType w:val="multilevel"/>
    <w:tmpl w:val="6CEC0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4892AF0"/>
    <w:multiLevelType w:val="hybridMultilevel"/>
    <w:tmpl w:val="01CC5B10"/>
    <w:lvl w:ilvl="0" w:tplc="EDC644A0">
      <w:start w:val="1"/>
      <w:numFmt w:val="decimal"/>
      <w:lvlText w:val="%1"/>
      <w:lvlJc w:val="left"/>
      <w:pPr>
        <w:ind w:left="283" w:hanging="283"/>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80" w15:restartNumberingAfterBreak="0">
    <w:nsid w:val="34F84645"/>
    <w:multiLevelType w:val="hybridMultilevel"/>
    <w:tmpl w:val="89561D6E"/>
    <w:lvl w:ilvl="0" w:tplc="4340500C">
      <w:start w:val="1"/>
      <w:numFmt w:val="bullet"/>
      <w:pStyle w:val="VoetnoottekstChar"/>
      <w:lvlText w:val=""/>
      <w:lvlJc w:val="left"/>
      <w:pPr>
        <w:tabs>
          <w:tab w:val="num" w:pos="720"/>
        </w:tabs>
        <w:ind w:left="720" w:hanging="360"/>
      </w:pPr>
      <w:rPr>
        <w:rFonts w:ascii="Symbol" w:hAnsi="Symbol" w:hint="default"/>
        <w:sz w:val="16"/>
      </w:rPr>
    </w:lvl>
    <w:lvl w:ilvl="1" w:tplc="04130003">
      <w:start w:val="1"/>
      <w:numFmt w:val="lowerLetter"/>
      <w:lvlText w:val="%2."/>
      <w:lvlJc w:val="left"/>
      <w:pPr>
        <w:tabs>
          <w:tab w:val="num" w:pos="1800"/>
        </w:tabs>
        <w:ind w:left="1800" w:hanging="360"/>
      </w:pPr>
    </w:lvl>
    <w:lvl w:ilvl="2" w:tplc="04130005" w:tentative="1">
      <w:start w:val="1"/>
      <w:numFmt w:val="lowerRoman"/>
      <w:lvlText w:val="%3."/>
      <w:lvlJc w:val="right"/>
      <w:pPr>
        <w:tabs>
          <w:tab w:val="num" w:pos="2520"/>
        </w:tabs>
        <w:ind w:left="2520" w:hanging="180"/>
      </w:pPr>
    </w:lvl>
    <w:lvl w:ilvl="3" w:tplc="04130001" w:tentative="1">
      <w:start w:val="1"/>
      <w:numFmt w:val="decimal"/>
      <w:lvlText w:val="%4."/>
      <w:lvlJc w:val="left"/>
      <w:pPr>
        <w:tabs>
          <w:tab w:val="num" w:pos="3240"/>
        </w:tabs>
        <w:ind w:left="3240" w:hanging="360"/>
      </w:pPr>
    </w:lvl>
    <w:lvl w:ilvl="4" w:tplc="04130003" w:tentative="1">
      <w:start w:val="1"/>
      <w:numFmt w:val="lowerLetter"/>
      <w:lvlText w:val="%5."/>
      <w:lvlJc w:val="left"/>
      <w:pPr>
        <w:tabs>
          <w:tab w:val="num" w:pos="3960"/>
        </w:tabs>
        <w:ind w:left="3960" w:hanging="360"/>
      </w:pPr>
    </w:lvl>
    <w:lvl w:ilvl="5" w:tplc="04130005" w:tentative="1">
      <w:start w:val="1"/>
      <w:numFmt w:val="lowerRoman"/>
      <w:lvlText w:val="%6."/>
      <w:lvlJc w:val="right"/>
      <w:pPr>
        <w:tabs>
          <w:tab w:val="num" w:pos="4680"/>
        </w:tabs>
        <w:ind w:left="4680" w:hanging="180"/>
      </w:pPr>
    </w:lvl>
    <w:lvl w:ilvl="6" w:tplc="04130001" w:tentative="1">
      <w:start w:val="1"/>
      <w:numFmt w:val="decimal"/>
      <w:lvlText w:val="%7."/>
      <w:lvlJc w:val="left"/>
      <w:pPr>
        <w:tabs>
          <w:tab w:val="num" w:pos="5400"/>
        </w:tabs>
        <w:ind w:left="5400" w:hanging="360"/>
      </w:pPr>
    </w:lvl>
    <w:lvl w:ilvl="7" w:tplc="04130003" w:tentative="1">
      <w:start w:val="1"/>
      <w:numFmt w:val="lowerLetter"/>
      <w:lvlText w:val="%8."/>
      <w:lvlJc w:val="left"/>
      <w:pPr>
        <w:tabs>
          <w:tab w:val="num" w:pos="6120"/>
        </w:tabs>
        <w:ind w:left="6120" w:hanging="360"/>
      </w:pPr>
    </w:lvl>
    <w:lvl w:ilvl="8" w:tplc="04130005" w:tentative="1">
      <w:start w:val="1"/>
      <w:numFmt w:val="lowerRoman"/>
      <w:lvlText w:val="%9."/>
      <w:lvlJc w:val="right"/>
      <w:pPr>
        <w:tabs>
          <w:tab w:val="num" w:pos="6840"/>
        </w:tabs>
        <w:ind w:left="6840" w:hanging="180"/>
      </w:pPr>
    </w:lvl>
  </w:abstractNum>
  <w:abstractNum w:abstractNumId="81" w15:restartNumberingAfterBreak="0">
    <w:nsid w:val="36162AF2"/>
    <w:multiLevelType w:val="hybridMultilevel"/>
    <w:tmpl w:val="8702F57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2" w15:restartNumberingAfterBreak="0">
    <w:nsid w:val="3687124B"/>
    <w:multiLevelType w:val="hybridMultilevel"/>
    <w:tmpl w:val="F342C25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3" w15:restartNumberingAfterBreak="0">
    <w:nsid w:val="37FA31CD"/>
    <w:multiLevelType w:val="hybridMultilevel"/>
    <w:tmpl w:val="4224B52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4" w15:restartNumberingAfterBreak="0">
    <w:nsid w:val="390D5A50"/>
    <w:multiLevelType w:val="hybridMultilevel"/>
    <w:tmpl w:val="E0302BC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3921776A"/>
    <w:multiLevelType w:val="hybridMultilevel"/>
    <w:tmpl w:val="D592CCC2"/>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393858E8"/>
    <w:multiLevelType w:val="hybridMultilevel"/>
    <w:tmpl w:val="6CE8722C"/>
    <w:lvl w:ilvl="0" w:tplc="4340500C">
      <w:numFmt w:val="bullet"/>
      <w:pStyle w:val="Opsomming1CharCharChar"/>
      <w:lvlText w:val=""/>
      <w:lvlJc w:val="left"/>
      <w:pPr>
        <w:tabs>
          <w:tab w:val="num" w:pos="363"/>
        </w:tabs>
        <w:ind w:left="363" w:hanging="363"/>
      </w:pPr>
      <w:rPr>
        <w:rFonts w:ascii="Symbol" w:eastAsia="Times New Roman" w:hAnsi="Symbol" w:cs="Times New Roman" w:hint="default"/>
      </w:rPr>
    </w:lvl>
    <w:lvl w:ilvl="1" w:tplc="04130003">
      <w:start w:val="1"/>
      <w:numFmt w:val="bullet"/>
      <w:lvlText w:val="o"/>
      <w:lvlJc w:val="left"/>
      <w:pPr>
        <w:tabs>
          <w:tab w:val="num" w:pos="-1364"/>
        </w:tabs>
        <w:ind w:left="-1364" w:hanging="360"/>
      </w:pPr>
      <w:rPr>
        <w:rFonts w:ascii="Courier New" w:hAnsi="Courier New" w:hint="default"/>
      </w:rPr>
    </w:lvl>
    <w:lvl w:ilvl="2" w:tplc="04130005">
      <w:start w:val="1"/>
      <w:numFmt w:val="bullet"/>
      <w:lvlText w:val=""/>
      <w:lvlJc w:val="left"/>
      <w:pPr>
        <w:tabs>
          <w:tab w:val="num" w:pos="-644"/>
        </w:tabs>
        <w:ind w:left="-644" w:hanging="360"/>
      </w:pPr>
      <w:rPr>
        <w:rFonts w:ascii="Wingdings" w:hAnsi="Wingdings" w:hint="default"/>
      </w:rPr>
    </w:lvl>
    <w:lvl w:ilvl="3" w:tplc="04130001" w:tentative="1">
      <w:start w:val="1"/>
      <w:numFmt w:val="bullet"/>
      <w:lvlText w:val=""/>
      <w:lvlJc w:val="left"/>
      <w:pPr>
        <w:tabs>
          <w:tab w:val="num" w:pos="76"/>
        </w:tabs>
        <w:ind w:left="76" w:hanging="360"/>
      </w:pPr>
      <w:rPr>
        <w:rFonts w:ascii="Symbol" w:hAnsi="Symbol" w:hint="default"/>
      </w:rPr>
    </w:lvl>
    <w:lvl w:ilvl="4" w:tplc="04130003" w:tentative="1">
      <w:start w:val="1"/>
      <w:numFmt w:val="bullet"/>
      <w:lvlText w:val="o"/>
      <w:lvlJc w:val="left"/>
      <w:pPr>
        <w:tabs>
          <w:tab w:val="num" w:pos="796"/>
        </w:tabs>
        <w:ind w:left="796" w:hanging="360"/>
      </w:pPr>
      <w:rPr>
        <w:rFonts w:ascii="Courier New" w:hAnsi="Courier New" w:hint="default"/>
      </w:rPr>
    </w:lvl>
    <w:lvl w:ilvl="5" w:tplc="04130005" w:tentative="1">
      <w:start w:val="1"/>
      <w:numFmt w:val="bullet"/>
      <w:lvlText w:val=""/>
      <w:lvlJc w:val="left"/>
      <w:pPr>
        <w:tabs>
          <w:tab w:val="num" w:pos="1516"/>
        </w:tabs>
        <w:ind w:left="1516" w:hanging="360"/>
      </w:pPr>
      <w:rPr>
        <w:rFonts w:ascii="Wingdings" w:hAnsi="Wingdings" w:hint="default"/>
      </w:rPr>
    </w:lvl>
    <w:lvl w:ilvl="6" w:tplc="04130001" w:tentative="1">
      <w:start w:val="1"/>
      <w:numFmt w:val="bullet"/>
      <w:lvlText w:val=""/>
      <w:lvlJc w:val="left"/>
      <w:pPr>
        <w:tabs>
          <w:tab w:val="num" w:pos="2236"/>
        </w:tabs>
        <w:ind w:left="2236" w:hanging="360"/>
      </w:pPr>
      <w:rPr>
        <w:rFonts w:ascii="Symbol" w:hAnsi="Symbol" w:hint="default"/>
      </w:rPr>
    </w:lvl>
    <w:lvl w:ilvl="7" w:tplc="04130003" w:tentative="1">
      <w:start w:val="1"/>
      <w:numFmt w:val="bullet"/>
      <w:lvlText w:val="o"/>
      <w:lvlJc w:val="left"/>
      <w:pPr>
        <w:tabs>
          <w:tab w:val="num" w:pos="2956"/>
        </w:tabs>
        <w:ind w:left="2956" w:hanging="360"/>
      </w:pPr>
      <w:rPr>
        <w:rFonts w:ascii="Courier New" w:hAnsi="Courier New" w:hint="default"/>
      </w:rPr>
    </w:lvl>
    <w:lvl w:ilvl="8" w:tplc="04130005" w:tentative="1">
      <w:start w:val="1"/>
      <w:numFmt w:val="bullet"/>
      <w:lvlText w:val=""/>
      <w:lvlJc w:val="left"/>
      <w:pPr>
        <w:tabs>
          <w:tab w:val="num" w:pos="3676"/>
        </w:tabs>
        <w:ind w:left="3676" w:hanging="360"/>
      </w:pPr>
      <w:rPr>
        <w:rFonts w:ascii="Wingdings" w:hAnsi="Wingdings" w:hint="default"/>
      </w:rPr>
    </w:lvl>
  </w:abstractNum>
  <w:abstractNum w:abstractNumId="87" w15:restartNumberingAfterBreak="0">
    <w:nsid w:val="398C7D0D"/>
    <w:multiLevelType w:val="hybridMultilevel"/>
    <w:tmpl w:val="78188CD0"/>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8" w15:restartNumberingAfterBreak="0">
    <w:nsid w:val="39F93642"/>
    <w:multiLevelType w:val="hybridMultilevel"/>
    <w:tmpl w:val="8016676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3A8D7FA3"/>
    <w:multiLevelType w:val="hybridMultilevel"/>
    <w:tmpl w:val="6F8CA9C8"/>
    <w:lvl w:ilvl="0" w:tplc="D982E710">
      <w:start w:val="1"/>
      <w:numFmt w:val="bullet"/>
      <w:lvlText w:val=""/>
      <w:legacy w:legacy="1" w:legacySpace="120" w:legacyIndent="360"/>
      <w:lvlJc w:val="left"/>
      <w:pPr>
        <w:ind w:left="360" w:hanging="360"/>
      </w:pPr>
      <w:rPr>
        <w:rFonts w:ascii="Symbol" w:hAnsi="Symbol" w:hint="default"/>
        <w:sz w:val="22"/>
      </w:rPr>
    </w:lvl>
    <w:lvl w:ilvl="1" w:tplc="04090019">
      <w:start w:val="1"/>
      <w:numFmt w:val="decimal"/>
      <w:pStyle w:val="Bijlage2"/>
      <w:lvlText w:val="%2."/>
      <w:lvlJc w:val="left"/>
      <w:pPr>
        <w:tabs>
          <w:tab w:val="num" w:pos="1440"/>
        </w:tabs>
        <w:ind w:left="1440" w:hanging="360"/>
      </w:pPr>
      <w:rPr>
        <w:rFonts w:hint="default"/>
        <w:sz w:val="22"/>
      </w:rPr>
    </w:lvl>
    <w:lvl w:ilvl="2" w:tplc="0409001B">
      <w:start w:val="1"/>
      <w:numFmt w:val="bullet"/>
      <w:lvlText w:val="-"/>
      <w:lvlJc w:val="left"/>
      <w:pPr>
        <w:tabs>
          <w:tab w:val="num" w:pos="2160"/>
        </w:tabs>
        <w:ind w:left="2160" w:hanging="360"/>
      </w:pPr>
      <w:rPr>
        <w:rFonts w:ascii="Times New Roman" w:eastAsia="Times New Roman" w:hAnsi="Times New Roman" w:cs="Times New Roman" w:hint="default"/>
      </w:rPr>
    </w:lvl>
    <w:lvl w:ilvl="3" w:tplc="0409000F">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3ABA2889"/>
    <w:multiLevelType w:val="hybridMultilevel"/>
    <w:tmpl w:val="B0B0C768"/>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1" w15:restartNumberingAfterBreak="0">
    <w:nsid w:val="3B8B0760"/>
    <w:multiLevelType w:val="hybridMultilevel"/>
    <w:tmpl w:val="18444E0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2" w15:restartNumberingAfterBreak="0">
    <w:nsid w:val="3C0D76CF"/>
    <w:multiLevelType w:val="hybridMultilevel"/>
    <w:tmpl w:val="46DAAE94"/>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3" w15:restartNumberingAfterBreak="0">
    <w:nsid w:val="3C942A64"/>
    <w:multiLevelType w:val="singleLevel"/>
    <w:tmpl w:val="B1B4CAD8"/>
    <w:lvl w:ilvl="0">
      <w:start w:val="1"/>
      <w:numFmt w:val="decimal"/>
      <w:lvlText w:val="%1."/>
      <w:lvlJc w:val="left"/>
      <w:pPr>
        <w:tabs>
          <w:tab w:val="num" w:pos="1440"/>
        </w:tabs>
        <w:ind w:left="1440" w:hanging="360"/>
      </w:pPr>
      <w:rPr>
        <w:rFonts w:hint="default"/>
      </w:rPr>
    </w:lvl>
  </w:abstractNum>
  <w:abstractNum w:abstractNumId="94" w15:restartNumberingAfterBreak="0">
    <w:nsid w:val="3CD90132"/>
    <w:multiLevelType w:val="hybridMultilevel"/>
    <w:tmpl w:val="2F705AAA"/>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5" w15:restartNumberingAfterBreak="0">
    <w:nsid w:val="3DA05983"/>
    <w:multiLevelType w:val="hybridMultilevel"/>
    <w:tmpl w:val="5A049D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6" w15:restartNumberingAfterBreak="0">
    <w:nsid w:val="3EAD245D"/>
    <w:multiLevelType w:val="multilevel"/>
    <w:tmpl w:val="57667D4C"/>
    <w:lvl w:ilvl="0">
      <w:start w:val="1"/>
      <w:numFmt w:val="decimal"/>
      <w:pStyle w:val="Kop1"/>
      <w:suff w:val="space"/>
      <w:lvlText w:val="%1."/>
      <w:lvlJc w:val="left"/>
      <w:pPr>
        <w:ind w:left="374" w:hanging="284"/>
      </w:pPr>
      <w:rPr>
        <w:rFonts w:hint="default"/>
      </w:rPr>
    </w:lvl>
    <w:lvl w:ilvl="1">
      <w:start w:val="1"/>
      <w:numFmt w:val="decimal"/>
      <w:pStyle w:val="Kop2"/>
      <w:suff w:val="space"/>
      <w:lvlText w:val="%1.%2."/>
      <w:lvlJc w:val="left"/>
      <w:pPr>
        <w:ind w:left="623" w:hanging="623"/>
      </w:pPr>
      <w:rPr>
        <w:rFonts w:hint="default"/>
      </w:rPr>
    </w:lvl>
    <w:lvl w:ilvl="2">
      <w:start w:val="1"/>
      <w:numFmt w:val="decimal"/>
      <w:pStyle w:val="Kop3"/>
      <w:suff w:val="space"/>
      <w:lvlText w:val="%1.%2.%3."/>
      <w:lvlJc w:val="left"/>
      <w:pPr>
        <w:ind w:left="850" w:hanging="850"/>
      </w:pPr>
      <w:rPr>
        <w:rFonts w:hint="default"/>
      </w:rPr>
    </w:lvl>
    <w:lvl w:ilvl="3">
      <w:start w:val="1"/>
      <w:numFmt w:val="decimal"/>
      <w:pStyle w:val="Kop4"/>
      <w:suff w:val="space"/>
      <w:lvlText w:val="%1.%2.%3.%4."/>
      <w:lvlJc w:val="left"/>
      <w:pPr>
        <w:ind w:left="1077" w:hanging="1077"/>
      </w:pPr>
      <w:rPr>
        <w:rFonts w:ascii="Arial" w:hAnsi="Arial" w:cs="Times New Roman" w:hint="default"/>
        <w:b w:val="0"/>
        <w:i/>
        <w:sz w:val="22"/>
      </w:rPr>
    </w:lvl>
    <w:lvl w:ilvl="4">
      <w:start w:val="1"/>
      <w:numFmt w:val="decimal"/>
      <w:pStyle w:val="Kop5"/>
      <w:suff w:val="space"/>
      <w:lvlText w:val="%1.%2.%3.%4.%5."/>
      <w:lvlJc w:val="left"/>
      <w:pPr>
        <w:ind w:left="1304" w:hanging="1304"/>
      </w:pPr>
      <w:rPr>
        <w:rFonts w:hint="default"/>
      </w:rPr>
    </w:lvl>
    <w:lvl w:ilvl="5">
      <w:start w:val="1"/>
      <w:numFmt w:val="decimal"/>
      <w:lvlText w:val="%1.%2.%3.%4.%5.%6."/>
      <w:lvlJc w:val="left"/>
      <w:pPr>
        <w:tabs>
          <w:tab w:val="num" w:pos="1913"/>
        </w:tabs>
        <w:ind w:left="1769" w:hanging="936"/>
      </w:pPr>
      <w:rPr>
        <w:rFonts w:hint="default"/>
      </w:rPr>
    </w:lvl>
    <w:lvl w:ilvl="6">
      <w:start w:val="1"/>
      <w:numFmt w:val="decimal"/>
      <w:lvlText w:val="%1.%2.%3.%4.%5.%6.%7."/>
      <w:lvlJc w:val="left"/>
      <w:pPr>
        <w:tabs>
          <w:tab w:val="num" w:pos="2633"/>
        </w:tabs>
        <w:ind w:left="2273" w:hanging="1080"/>
      </w:pPr>
      <w:rPr>
        <w:rFonts w:hint="default"/>
      </w:rPr>
    </w:lvl>
    <w:lvl w:ilvl="7">
      <w:start w:val="1"/>
      <w:numFmt w:val="decimal"/>
      <w:lvlText w:val="%1.%2.%3.%4.%5.%6.%7.%8."/>
      <w:lvlJc w:val="left"/>
      <w:pPr>
        <w:tabs>
          <w:tab w:val="num" w:pos="2993"/>
        </w:tabs>
        <w:ind w:left="2777" w:hanging="1224"/>
      </w:pPr>
      <w:rPr>
        <w:rFonts w:hint="default"/>
      </w:rPr>
    </w:lvl>
    <w:lvl w:ilvl="8">
      <w:start w:val="1"/>
      <w:numFmt w:val="decimal"/>
      <w:lvlText w:val="%1.%2.%3.%4.%5.%6.%7.%8.%9."/>
      <w:lvlJc w:val="left"/>
      <w:pPr>
        <w:tabs>
          <w:tab w:val="num" w:pos="3713"/>
        </w:tabs>
        <w:ind w:left="3353" w:hanging="1440"/>
      </w:pPr>
      <w:rPr>
        <w:rFonts w:hint="default"/>
      </w:rPr>
    </w:lvl>
  </w:abstractNum>
  <w:abstractNum w:abstractNumId="97" w15:restartNumberingAfterBreak="0">
    <w:nsid w:val="3EBF6343"/>
    <w:multiLevelType w:val="hybridMultilevel"/>
    <w:tmpl w:val="975AE31C"/>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41226C4F"/>
    <w:multiLevelType w:val="hybridMultilevel"/>
    <w:tmpl w:val="D38AF6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9" w15:restartNumberingAfterBreak="0">
    <w:nsid w:val="427251F1"/>
    <w:multiLevelType w:val="hybridMultilevel"/>
    <w:tmpl w:val="A0E26FC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0" w15:restartNumberingAfterBreak="0">
    <w:nsid w:val="42D81AF6"/>
    <w:multiLevelType w:val="hybridMultilevel"/>
    <w:tmpl w:val="2568672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43224240"/>
    <w:multiLevelType w:val="hybridMultilevel"/>
    <w:tmpl w:val="96B8A9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2" w15:restartNumberingAfterBreak="0">
    <w:nsid w:val="43374BF5"/>
    <w:multiLevelType w:val="hybridMultilevel"/>
    <w:tmpl w:val="5192D320"/>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439735C3"/>
    <w:multiLevelType w:val="hybridMultilevel"/>
    <w:tmpl w:val="63704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3D04699"/>
    <w:multiLevelType w:val="hybridMultilevel"/>
    <w:tmpl w:val="5210B89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5" w15:restartNumberingAfterBreak="0">
    <w:nsid w:val="452C7E9E"/>
    <w:multiLevelType w:val="hybridMultilevel"/>
    <w:tmpl w:val="90860EA0"/>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45BE4329"/>
    <w:multiLevelType w:val="hybridMultilevel"/>
    <w:tmpl w:val="A0AEA5E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7" w15:restartNumberingAfterBreak="0">
    <w:nsid w:val="45C133E3"/>
    <w:multiLevelType w:val="hybridMultilevel"/>
    <w:tmpl w:val="7C460572"/>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08" w15:restartNumberingAfterBreak="0">
    <w:nsid w:val="46253246"/>
    <w:multiLevelType w:val="hybridMultilevel"/>
    <w:tmpl w:val="B02C2016"/>
    <w:lvl w:ilvl="0" w:tplc="0E1E176A">
      <w:start w:val="1"/>
      <w:numFmt w:val="bullet"/>
      <w:pStyle w:val="Opsomming2"/>
      <w:lvlText w:val=""/>
      <w:lvlJc w:val="left"/>
      <w:pPr>
        <w:tabs>
          <w:tab w:val="num" w:pos="720"/>
        </w:tabs>
        <w:ind w:left="720" w:hanging="360"/>
      </w:pPr>
      <w:rPr>
        <w:rFonts w:ascii="Symbol" w:hAnsi="Symbol" w:hint="default"/>
        <w:sz w:val="12"/>
      </w:rPr>
    </w:lvl>
    <w:lvl w:ilvl="1" w:tplc="04090003" w:tentative="1">
      <w:start w:val="1"/>
      <w:numFmt w:val="bullet"/>
      <w:lvlText w:val="o"/>
      <w:lvlJc w:val="left"/>
      <w:pPr>
        <w:tabs>
          <w:tab w:val="num" w:pos="-1004"/>
        </w:tabs>
        <w:ind w:left="-1004" w:hanging="360"/>
      </w:pPr>
      <w:rPr>
        <w:rFonts w:ascii="Courier New" w:hAnsi="Courier New" w:hint="default"/>
      </w:rPr>
    </w:lvl>
    <w:lvl w:ilvl="2" w:tplc="04090005" w:tentative="1">
      <w:start w:val="1"/>
      <w:numFmt w:val="bullet"/>
      <w:lvlText w:val=""/>
      <w:lvlJc w:val="left"/>
      <w:pPr>
        <w:tabs>
          <w:tab w:val="num" w:pos="-284"/>
        </w:tabs>
        <w:ind w:left="-284" w:hanging="360"/>
      </w:pPr>
      <w:rPr>
        <w:rFonts w:ascii="Wingdings" w:hAnsi="Wingdings" w:hint="default"/>
      </w:rPr>
    </w:lvl>
    <w:lvl w:ilvl="3" w:tplc="04090001" w:tentative="1">
      <w:start w:val="1"/>
      <w:numFmt w:val="bullet"/>
      <w:lvlText w:val=""/>
      <w:lvlJc w:val="left"/>
      <w:pPr>
        <w:tabs>
          <w:tab w:val="num" w:pos="436"/>
        </w:tabs>
        <w:ind w:left="436" w:hanging="360"/>
      </w:pPr>
      <w:rPr>
        <w:rFonts w:ascii="Symbol" w:hAnsi="Symbol" w:hint="default"/>
      </w:rPr>
    </w:lvl>
    <w:lvl w:ilvl="4" w:tplc="04090003" w:tentative="1">
      <w:start w:val="1"/>
      <w:numFmt w:val="bullet"/>
      <w:lvlText w:val="o"/>
      <w:lvlJc w:val="left"/>
      <w:pPr>
        <w:tabs>
          <w:tab w:val="num" w:pos="1156"/>
        </w:tabs>
        <w:ind w:left="1156" w:hanging="360"/>
      </w:pPr>
      <w:rPr>
        <w:rFonts w:ascii="Courier New" w:hAnsi="Courier New" w:hint="default"/>
      </w:rPr>
    </w:lvl>
    <w:lvl w:ilvl="5" w:tplc="04090005" w:tentative="1">
      <w:start w:val="1"/>
      <w:numFmt w:val="bullet"/>
      <w:lvlText w:val=""/>
      <w:lvlJc w:val="left"/>
      <w:pPr>
        <w:tabs>
          <w:tab w:val="num" w:pos="1876"/>
        </w:tabs>
        <w:ind w:left="1876" w:hanging="360"/>
      </w:pPr>
      <w:rPr>
        <w:rFonts w:ascii="Wingdings" w:hAnsi="Wingdings" w:hint="default"/>
      </w:rPr>
    </w:lvl>
    <w:lvl w:ilvl="6" w:tplc="04090001" w:tentative="1">
      <w:start w:val="1"/>
      <w:numFmt w:val="bullet"/>
      <w:lvlText w:val=""/>
      <w:lvlJc w:val="left"/>
      <w:pPr>
        <w:tabs>
          <w:tab w:val="num" w:pos="2596"/>
        </w:tabs>
        <w:ind w:left="2596" w:hanging="360"/>
      </w:pPr>
      <w:rPr>
        <w:rFonts w:ascii="Symbol" w:hAnsi="Symbol" w:hint="default"/>
      </w:rPr>
    </w:lvl>
    <w:lvl w:ilvl="7" w:tplc="04090003" w:tentative="1">
      <w:start w:val="1"/>
      <w:numFmt w:val="bullet"/>
      <w:lvlText w:val="o"/>
      <w:lvlJc w:val="left"/>
      <w:pPr>
        <w:tabs>
          <w:tab w:val="num" w:pos="3316"/>
        </w:tabs>
        <w:ind w:left="3316" w:hanging="360"/>
      </w:pPr>
      <w:rPr>
        <w:rFonts w:ascii="Courier New" w:hAnsi="Courier New" w:hint="default"/>
      </w:rPr>
    </w:lvl>
    <w:lvl w:ilvl="8" w:tplc="04090005" w:tentative="1">
      <w:start w:val="1"/>
      <w:numFmt w:val="bullet"/>
      <w:lvlText w:val=""/>
      <w:lvlJc w:val="left"/>
      <w:pPr>
        <w:tabs>
          <w:tab w:val="num" w:pos="4036"/>
        </w:tabs>
        <w:ind w:left="4036" w:hanging="360"/>
      </w:pPr>
      <w:rPr>
        <w:rFonts w:ascii="Wingdings" w:hAnsi="Wingdings" w:hint="default"/>
      </w:rPr>
    </w:lvl>
  </w:abstractNum>
  <w:abstractNum w:abstractNumId="109" w15:restartNumberingAfterBreak="0">
    <w:nsid w:val="475E2FEA"/>
    <w:multiLevelType w:val="hybridMultilevel"/>
    <w:tmpl w:val="DDEC505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47CF1C46"/>
    <w:multiLevelType w:val="hybridMultilevel"/>
    <w:tmpl w:val="A3E2B5E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1" w15:restartNumberingAfterBreak="0">
    <w:nsid w:val="48FD4E7A"/>
    <w:multiLevelType w:val="hybridMultilevel"/>
    <w:tmpl w:val="D09220E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491D2D26"/>
    <w:multiLevelType w:val="hybridMultilevel"/>
    <w:tmpl w:val="8BF6E2F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3" w15:restartNumberingAfterBreak="0">
    <w:nsid w:val="49853E5C"/>
    <w:multiLevelType w:val="hybridMultilevel"/>
    <w:tmpl w:val="1952A7C6"/>
    <w:lvl w:ilvl="0" w:tplc="04130001">
      <w:start w:val="1"/>
      <w:numFmt w:val="bullet"/>
      <w:lvlText w:val=""/>
      <w:lvlJc w:val="left"/>
      <w:pPr>
        <w:ind w:left="774" w:hanging="360"/>
      </w:pPr>
      <w:rPr>
        <w:rFonts w:ascii="Symbol" w:hAnsi="Symbol" w:hint="default"/>
      </w:rPr>
    </w:lvl>
    <w:lvl w:ilvl="1" w:tplc="04130003" w:tentative="1">
      <w:start w:val="1"/>
      <w:numFmt w:val="bullet"/>
      <w:lvlText w:val="o"/>
      <w:lvlJc w:val="left"/>
      <w:pPr>
        <w:ind w:left="1494" w:hanging="360"/>
      </w:pPr>
      <w:rPr>
        <w:rFonts w:ascii="Courier New" w:hAnsi="Courier New" w:cs="Courier New" w:hint="default"/>
      </w:rPr>
    </w:lvl>
    <w:lvl w:ilvl="2" w:tplc="04130005" w:tentative="1">
      <w:start w:val="1"/>
      <w:numFmt w:val="bullet"/>
      <w:lvlText w:val=""/>
      <w:lvlJc w:val="left"/>
      <w:pPr>
        <w:ind w:left="2214" w:hanging="360"/>
      </w:pPr>
      <w:rPr>
        <w:rFonts w:ascii="Wingdings" w:hAnsi="Wingdings" w:hint="default"/>
      </w:rPr>
    </w:lvl>
    <w:lvl w:ilvl="3" w:tplc="04130001" w:tentative="1">
      <w:start w:val="1"/>
      <w:numFmt w:val="bullet"/>
      <w:lvlText w:val=""/>
      <w:lvlJc w:val="left"/>
      <w:pPr>
        <w:ind w:left="2934" w:hanging="360"/>
      </w:pPr>
      <w:rPr>
        <w:rFonts w:ascii="Symbol" w:hAnsi="Symbol" w:hint="default"/>
      </w:rPr>
    </w:lvl>
    <w:lvl w:ilvl="4" w:tplc="04130003" w:tentative="1">
      <w:start w:val="1"/>
      <w:numFmt w:val="bullet"/>
      <w:lvlText w:val="o"/>
      <w:lvlJc w:val="left"/>
      <w:pPr>
        <w:ind w:left="3654" w:hanging="360"/>
      </w:pPr>
      <w:rPr>
        <w:rFonts w:ascii="Courier New" w:hAnsi="Courier New" w:cs="Courier New" w:hint="default"/>
      </w:rPr>
    </w:lvl>
    <w:lvl w:ilvl="5" w:tplc="04130005" w:tentative="1">
      <w:start w:val="1"/>
      <w:numFmt w:val="bullet"/>
      <w:lvlText w:val=""/>
      <w:lvlJc w:val="left"/>
      <w:pPr>
        <w:ind w:left="4374" w:hanging="360"/>
      </w:pPr>
      <w:rPr>
        <w:rFonts w:ascii="Wingdings" w:hAnsi="Wingdings" w:hint="default"/>
      </w:rPr>
    </w:lvl>
    <w:lvl w:ilvl="6" w:tplc="04130001" w:tentative="1">
      <w:start w:val="1"/>
      <w:numFmt w:val="bullet"/>
      <w:lvlText w:val=""/>
      <w:lvlJc w:val="left"/>
      <w:pPr>
        <w:ind w:left="5094" w:hanging="360"/>
      </w:pPr>
      <w:rPr>
        <w:rFonts w:ascii="Symbol" w:hAnsi="Symbol" w:hint="default"/>
      </w:rPr>
    </w:lvl>
    <w:lvl w:ilvl="7" w:tplc="04130003" w:tentative="1">
      <w:start w:val="1"/>
      <w:numFmt w:val="bullet"/>
      <w:lvlText w:val="o"/>
      <w:lvlJc w:val="left"/>
      <w:pPr>
        <w:ind w:left="5814" w:hanging="360"/>
      </w:pPr>
      <w:rPr>
        <w:rFonts w:ascii="Courier New" w:hAnsi="Courier New" w:cs="Courier New" w:hint="default"/>
      </w:rPr>
    </w:lvl>
    <w:lvl w:ilvl="8" w:tplc="04130005" w:tentative="1">
      <w:start w:val="1"/>
      <w:numFmt w:val="bullet"/>
      <w:lvlText w:val=""/>
      <w:lvlJc w:val="left"/>
      <w:pPr>
        <w:ind w:left="6534" w:hanging="360"/>
      </w:pPr>
      <w:rPr>
        <w:rFonts w:ascii="Wingdings" w:hAnsi="Wingdings" w:hint="default"/>
      </w:rPr>
    </w:lvl>
  </w:abstractNum>
  <w:abstractNum w:abstractNumId="114" w15:restartNumberingAfterBreak="0">
    <w:nsid w:val="49BC70B9"/>
    <w:multiLevelType w:val="hybridMultilevel"/>
    <w:tmpl w:val="952EAD5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4A513743"/>
    <w:multiLevelType w:val="hybridMultilevel"/>
    <w:tmpl w:val="96F6D040"/>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6" w15:restartNumberingAfterBreak="0">
    <w:nsid w:val="4B775EE1"/>
    <w:multiLevelType w:val="hybridMultilevel"/>
    <w:tmpl w:val="55EC997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7" w15:restartNumberingAfterBreak="0">
    <w:nsid w:val="4C2B487C"/>
    <w:multiLevelType w:val="hybridMultilevel"/>
    <w:tmpl w:val="E19A5D0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8" w15:restartNumberingAfterBreak="0">
    <w:nsid w:val="4C325E8D"/>
    <w:multiLevelType w:val="hybridMultilevel"/>
    <w:tmpl w:val="0FE29F08"/>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9" w15:restartNumberingAfterBreak="0">
    <w:nsid w:val="4C6B7BB9"/>
    <w:multiLevelType w:val="hybridMultilevel"/>
    <w:tmpl w:val="6E984A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0" w15:restartNumberingAfterBreak="0">
    <w:nsid w:val="4C703A0F"/>
    <w:multiLevelType w:val="hybridMultilevel"/>
    <w:tmpl w:val="7A800098"/>
    <w:lvl w:ilvl="0" w:tplc="EDC644A0">
      <w:start w:val="1"/>
      <w:numFmt w:val="decimal"/>
      <w:lvlText w:val="%1"/>
      <w:lvlJc w:val="left"/>
      <w:pPr>
        <w:ind w:left="283" w:hanging="283"/>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21" w15:restartNumberingAfterBreak="0">
    <w:nsid w:val="4CCC6799"/>
    <w:multiLevelType w:val="hybridMultilevel"/>
    <w:tmpl w:val="2BC0C092"/>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2" w15:restartNumberingAfterBreak="0">
    <w:nsid w:val="4D4F036F"/>
    <w:multiLevelType w:val="hybridMultilevel"/>
    <w:tmpl w:val="1BEC8B3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3" w15:restartNumberingAfterBreak="0">
    <w:nsid w:val="4DD22A0C"/>
    <w:multiLevelType w:val="hybridMultilevel"/>
    <w:tmpl w:val="76AE563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4" w15:restartNumberingAfterBreak="0">
    <w:nsid w:val="4F150E21"/>
    <w:multiLevelType w:val="hybridMultilevel"/>
    <w:tmpl w:val="5374D9E8"/>
    <w:lvl w:ilvl="0" w:tplc="4378AA02">
      <w:start w:val="2"/>
      <w:numFmt w:val="bullet"/>
      <w:lvlText w:val="–"/>
      <w:lvlJc w:val="left"/>
      <w:pPr>
        <w:tabs>
          <w:tab w:val="num" w:pos="360"/>
        </w:tabs>
        <w:ind w:left="284" w:hanging="284"/>
      </w:pPr>
      <w:rPr>
        <w:rFonts w:hint="default"/>
        <w:color w:val="000000"/>
        <w:sz w:val="22"/>
      </w:rPr>
    </w:lvl>
    <w:lvl w:ilvl="1" w:tplc="08090003">
      <w:start w:val="1"/>
      <w:numFmt w:val="bullet"/>
      <w:lvlText w:val="o"/>
      <w:lvlJc w:val="left"/>
      <w:pPr>
        <w:tabs>
          <w:tab w:val="num" w:pos="1440"/>
        </w:tabs>
        <w:ind w:left="1440" w:hanging="360"/>
      </w:pPr>
      <w:rPr>
        <w:rFonts w:ascii="Courier New" w:hAnsi="Courier New" w:cs="Courier New" w:hint="default"/>
        <w:color w:val="000000"/>
        <w:sz w:val="22"/>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4F7F7550"/>
    <w:multiLevelType w:val="hybridMultilevel"/>
    <w:tmpl w:val="B01CD8CA"/>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6" w15:restartNumberingAfterBreak="0">
    <w:nsid w:val="4FCE5B53"/>
    <w:multiLevelType w:val="hybridMultilevel"/>
    <w:tmpl w:val="8708DD3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7" w15:restartNumberingAfterBreak="0">
    <w:nsid w:val="503C6066"/>
    <w:multiLevelType w:val="hybridMultilevel"/>
    <w:tmpl w:val="D4381354"/>
    <w:lvl w:ilvl="0" w:tplc="F53EE1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8" w15:restartNumberingAfterBreak="0">
    <w:nsid w:val="513D671B"/>
    <w:multiLevelType w:val="hybridMultilevel"/>
    <w:tmpl w:val="955A01D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9" w15:restartNumberingAfterBreak="0">
    <w:nsid w:val="538976C2"/>
    <w:multiLevelType w:val="hybridMultilevel"/>
    <w:tmpl w:val="5F5E000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30" w15:restartNumberingAfterBreak="0">
    <w:nsid w:val="54D36E4A"/>
    <w:multiLevelType w:val="hybridMultilevel"/>
    <w:tmpl w:val="9EB874B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1" w15:restartNumberingAfterBreak="0">
    <w:nsid w:val="55F8528F"/>
    <w:multiLevelType w:val="hybridMultilevel"/>
    <w:tmpl w:val="2380530E"/>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32" w15:restartNumberingAfterBreak="0">
    <w:nsid w:val="56CE6A6A"/>
    <w:multiLevelType w:val="hybridMultilevel"/>
    <w:tmpl w:val="571AF4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3" w15:restartNumberingAfterBreak="0">
    <w:nsid w:val="574C4BEE"/>
    <w:multiLevelType w:val="hybridMultilevel"/>
    <w:tmpl w:val="758CF23A"/>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34" w15:restartNumberingAfterBreak="0">
    <w:nsid w:val="57701D56"/>
    <w:multiLevelType w:val="hybridMultilevel"/>
    <w:tmpl w:val="41A0230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5" w15:restartNumberingAfterBreak="0">
    <w:nsid w:val="584F1BE5"/>
    <w:multiLevelType w:val="hybridMultilevel"/>
    <w:tmpl w:val="CAE421D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58591472"/>
    <w:multiLevelType w:val="hybridMultilevel"/>
    <w:tmpl w:val="15F0062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37" w15:restartNumberingAfterBreak="0">
    <w:nsid w:val="58742237"/>
    <w:multiLevelType w:val="hybridMultilevel"/>
    <w:tmpl w:val="C46CD62E"/>
    <w:lvl w:ilvl="0" w:tplc="F53EE15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8" w15:restartNumberingAfterBreak="0">
    <w:nsid w:val="59042996"/>
    <w:multiLevelType w:val="hybridMultilevel"/>
    <w:tmpl w:val="8A5ED270"/>
    <w:lvl w:ilvl="0" w:tplc="8CA4D25E">
      <w:start w:val="1"/>
      <w:numFmt w:val="bullet"/>
      <w:pStyle w:val="Inhopg2"/>
      <w:lvlText w:val=""/>
      <w:lvlJc w:val="left"/>
      <w:pPr>
        <w:tabs>
          <w:tab w:val="num" w:pos="360"/>
        </w:tabs>
        <w:ind w:left="284" w:hanging="284"/>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9" w15:restartNumberingAfterBreak="0">
    <w:nsid w:val="5B1D33B4"/>
    <w:multiLevelType w:val="hybridMultilevel"/>
    <w:tmpl w:val="61404D10"/>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40" w15:restartNumberingAfterBreak="0">
    <w:nsid w:val="5BE77A16"/>
    <w:multiLevelType w:val="hybridMultilevel"/>
    <w:tmpl w:val="EEC247C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1" w15:restartNumberingAfterBreak="0">
    <w:nsid w:val="5C027594"/>
    <w:multiLevelType w:val="multilevel"/>
    <w:tmpl w:val="641CF856"/>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42" w15:restartNumberingAfterBreak="0">
    <w:nsid w:val="5C41035C"/>
    <w:multiLevelType w:val="hybridMultilevel"/>
    <w:tmpl w:val="006C7C56"/>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5D9432A7"/>
    <w:multiLevelType w:val="hybridMultilevel"/>
    <w:tmpl w:val="1E12E84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4" w15:restartNumberingAfterBreak="0">
    <w:nsid w:val="5F0A43E2"/>
    <w:multiLevelType w:val="hybridMultilevel"/>
    <w:tmpl w:val="0242DFA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5" w15:restartNumberingAfterBreak="0">
    <w:nsid w:val="5F10454C"/>
    <w:multiLevelType w:val="hybridMultilevel"/>
    <w:tmpl w:val="76D65586"/>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5F1452EE"/>
    <w:multiLevelType w:val="hybridMultilevel"/>
    <w:tmpl w:val="76609C5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47" w15:restartNumberingAfterBreak="0">
    <w:nsid w:val="5F7844DE"/>
    <w:multiLevelType w:val="hybridMultilevel"/>
    <w:tmpl w:val="6742AE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8" w15:restartNumberingAfterBreak="0">
    <w:nsid w:val="604C1C17"/>
    <w:multiLevelType w:val="hybridMultilevel"/>
    <w:tmpl w:val="A4A02CF0"/>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49" w15:restartNumberingAfterBreak="0">
    <w:nsid w:val="605861B4"/>
    <w:multiLevelType w:val="hybridMultilevel"/>
    <w:tmpl w:val="E2C07342"/>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50" w15:restartNumberingAfterBreak="0">
    <w:nsid w:val="607107AB"/>
    <w:multiLevelType w:val="hybridMultilevel"/>
    <w:tmpl w:val="CF3A6AB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1" w15:restartNumberingAfterBreak="0">
    <w:nsid w:val="60B003A6"/>
    <w:multiLevelType w:val="hybridMultilevel"/>
    <w:tmpl w:val="6FDCC6F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52" w15:restartNumberingAfterBreak="0">
    <w:nsid w:val="61B24809"/>
    <w:multiLevelType w:val="hybridMultilevel"/>
    <w:tmpl w:val="9642112E"/>
    <w:lvl w:ilvl="0" w:tplc="EB6C3146">
      <w:start w:val="1"/>
      <w:numFmt w:val="decimal"/>
      <w:pStyle w:val="Figuur"/>
      <w:lvlText w:val="%1.1"/>
      <w:lvlJc w:val="left"/>
      <w:pPr>
        <w:tabs>
          <w:tab w:val="num" w:pos="680"/>
        </w:tabs>
        <w:ind w:left="680" w:hanging="680"/>
      </w:pPr>
      <w:rPr>
        <w:rFonts w:hint="default"/>
      </w:rPr>
    </w:lvl>
    <w:lvl w:ilvl="1" w:tplc="9C001912" w:tentative="1">
      <w:start w:val="1"/>
      <w:numFmt w:val="lowerLetter"/>
      <w:lvlText w:val="%2."/>
      <w:lvlJc w:val="left"/>
      <w:pPr>
        <w:tabs>
          <w:tab w:val="num" w:pos="1440"/>
        </w:tabs>
        <w:ind w:left="1440" w:hanging="360"/>
      </w:pPr>
    </w:lvl>
    <w:lvl w:ilvl="2" w:tplc="12E05D86" w:tentative="1">
      <w:start w:val="1"/>
      <w:numFmt w:val="lowerRoman"/>
      <w:lvlText w:val="%3."/>
      <w:lvlJc w:val="right"/>
      <w:pPr>
        <w:tabs>
          <w:tab w:val="num" w:pos="2160"/>
        </w:tabs>
        <w:ind w:left="2160" w:hanging="180"/>
      </w:pPr>
    </w:lvl>
    <w:lvl w:ilvl="3" w:tplc="7A50BA98" w:tentative="1">
      <w:start w:val="1"/>
      <w:numFmt w:val="decimal"/>
      <w:lvlText w:val="%4."/>
      <w:lvlJc w:val="left"/>
      <w:pPr>
        <w:tabs>
          <w:tab w:val="num" w:pos="2880"/>
        </w:tabs>
        <w:ind w:left="2880" w:hanging="360"/>
      </w:pPr>
    </w:lvl>
    <w:lvl w:ilvl="4" w:tplc="FE6C2A6A" w:tentative="1">
      <w:start w:val="1"/>
      <w:numFmt w:val="lowerLetter"/>
      <w:lvlText w:val="%5."/>
      <w:lvlJc w:val="left"/>
      <w:pPr>
        <w:tabs>
          <w:tab w:val="num" w:pos="3600"/>
        </w:tabs>
        <w:ind w:left="3600" w:hanging="360"/>
      </w:pPr>
    </w:lvl>
    <w:lvl w:ilvl="5" w:tplc="B0E49E2E" w:tentative="1">
      <w:start w:val="1"/>
      <w:numFmt w:val="lowerRoman"/>
      <w:lvlText w:val="%6."/>
      <w:lvlJc w:val="right"/>
      <w:pPr>
        <w:tabs>
          <w:tab w:val="num" w:pos="4320"/>
        </w:tabs>
        <w:ind w:left="4320" w:hanging="180"/>
      </w:pPr>
    </w:lvl>
    <w:lvl w:ilvl="6" w:tplc="F28EDDA0" w:tentative="1">
      <w:start w:val="1"/>
      <w:numFmt w:val="decimal"/>
      <w:lvlText w:val="%7."/>
      <w:lvlJc w:val="left"/>
      <w:pPr>
        <w:tabs>
          <w:tab w:val="num" w:pos="5040"/>
        </w:tabs>
        <w:ind w:left="5040" w:hanging="360"/>
      </w:pPr>
    </w:lvl>
    <w:lvl w:ilvl="7" w:tplc="E7FE9A88" w:tentative="1">
      <w:start w:val="1"/>
      <w:numFmt w:val="lowerLetter"/>
      <w:lvlText w:val="%8."/>
      <w:lvlJc w:val="left"/>
      <w:pPr>
        <w:tabs>
          <w:tab w:val="num" w:pos="5760"/>
        </w:tabs>
        <w:ind w:left="5760" w:hanging="360"/>
      </w:pPr>
    </w:lvl>
    <w:lvl w:ilvl="8" w:tplc="DCD0B4A0" w:tentative="1">
      <w:start w:val="1"/>
      <w:numFmt w:val="lowerRoman"/>
      <w:lvlText w:val="%9."/>
      <w:lvlJc w:val="right"/>
      <w:pPr>
        <w:tabs>
          <w:tab w:val="num" w:pos="6480"/>
        </w:tabs>
        <w:ind w:left="6480" w:hanging="180"/>
      </w:pPr>
    </w:lvl>
  </w:abstractNum>
  <w:abstractNum w:abstractNumId="153" w15:restartNumberingAfterBreak="0">
    <w:nsid w:val="620C21A3"/>
    <w:multiLevelType w:val="hybridMultilevel"/>
    <w:tmpl w:val="2AB49BE4"/>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62EF392D"/>
    <w:multiLevelType w:val="hybridMultilevel"/>
    <w:tmpl w:val="71B4A29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55" w15:restartNumberingAfterBreak="0">
    <w:nsid w:val="64A25E81"/>
    <w:multiLevelType w:val="hybridMultilevel"/>
    <w:tmpl w:val="6DCA750A"/>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56" w15:restartNumberingAfterBreak="0">
    <w:nsid w:val="65C16334"/>
    <w:multiLevelType w:val="hybridMultilevel"/>
    <w:tmpl w:val="192AC2B2"/>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57" w15:restartNumberingAfterBreak="0">
    <w:nsid w:val="6607643F"/>
    <w:multiLevelType w:val="hybridMultilevel"/>
    <w:tmpl w:val="2B92C98E"/>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58" w15:restartNumberingAfterBreak="0">
    <w:nsid w:val="66E06274"/>
    <w:multiLevelType w:val="hybridMultilevel"/>
    <w:tmpl w:val="A522B0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9" w15:restartNumberingAfterBreak="0">
    <w:nsid w:val="674D402D"/>
    <w:multiLevelType w:val="hybridMultilevel"/>
    <w:tmpl w:val="63BA5CAC"/>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60" w15:restartNumberingAfterBreak="0">
    <w:nsid w:val="676C5AD1"/>
    <w:multiLevelType w:val="hybridMultilevel"/>
    <w:tmpl w:val="A0E64292"/>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61" w15:restartNumberingAfterBreak="0">
    <w:nsid w:val="67877DF8"/>
    <w:multiLevelType w:val="hybridMultilevel"/>
    <w:tmpl w:val="D92E643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62" w15:restartNumberingAfterBreak="0">
    <w:nsid w:val="6844544A"/>
    <w:multiLevelType w:val="hybridMultilevel"/>
    <w:tmpl w:val="B740C4E2"/>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69802267"/>
    <w:multiLevelType w:val="hybridMultilevel"/>
    <w:tmpl w:val="F0603B30"/>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64" w15:restartNumberingAfterBreak="0">
    <w:nsid w:val="6A05039E"/>
    <w:multiLevelType w:val="hybridMultilevel"/>
    <w:tmpl w:val="DE9A5B8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5" w15:restartNumberingAfterBreak="0">
    <w:nsid w:val="6A83717B"/>
    <w:multiLevelType w:val="hybridMultilevel"/>
    <w:tmpl w:val="7C7E5DE0"/>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66" w15:restartNumberingAfterBreak="0">
    <w:nsid w:val="6B0B450F"/>
    <w:multiLevelType w:val="multilevel"/>
    <w:tmpl w:val="34C85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C0E1ACA"/>
    <w:multiLevelType w:val="hybridMultilevel"/>
    <w:tmpl w:val="91A0409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8" w15:restartNumberingAfterBreak="0">
    <w:nsid w:val="6C1C32A3"/>
    <w:multiLevelType w:val="hybridMultilevel"/>
    <w:tmpl w:val="B6880376"/>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69" w15:restartNumberingAfterBreak="0">
    <w:nsid w:val="6C2B69E7"/>
    <w:multiLevelType w:val="hybridMultilevel"/>
    <w:tmpl w:val="2AEE31DC"/>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70" w15:restartNumberingAfterBreak="0">
    <w:nsid w:val="6CA95EEB"/>
    <w:multiLevelType w:val="hybridMultilevel"/>
    <w:tmpl w:val="6D360EA4"/>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71" w15:restartNumberingAfterBreak="0">
    <w:nsid w:val="6D8F620D"/>
    <w:multiLevelType w:val="hybridMultilevel"/>
    <w:tmpl w:val="A1FA5FD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72" w15:restartNumberingAfterBreak="0">
    <w:nsid w:val="6E602D41"/>
    <w:multiLevelType w:val="hybridMultilevel"/>
    <w:tmpl w:val="FFB685AE"/>
    <w:lvl w:ilvl="0" w:tplc="7A8CD0BC">
      <w:numFmt w:val="bullet"/>
      <w:pStyle w:val="Opsomming1CharCharCharChar"/>
      <w:lvlText w:val=""/>
      <w:lvlJc w:val="left"/>
      <w:pPr>
        <w:tabs>
          <w:tab w:val="num" w:pos="360"/>
        </w:tabs>
        <w:ind w:left="360" w:hanging="360"/>
      </w:pPr>
      <w:rPr>
        <w:rFonts w:ascii="Symbol" w:eastAsia="Times New Roman" w:hAnsi="Symbol" w:cs="Times New Roman" w:hint="default"/>
      </w:rPr>
    </w:lvl>
    <w:lvl w:ilvl="1" w:tplc="32A08AE8" w:tentative="1">
      <w:start w:val="1"/>
      <w:numFmt w:val="lowerLetter"/>
      <w:lvlText w:val="%2."/>
      <w:lvlJc w:val="left"/>
      <w:pPr>
        <w:tabs>
          <w:tab w:val="num" w:pos="1500"/>
        </w:tabs>
        <w:ind w:left="1500" w:hanging="360"/>
      </w:pPr>
    </w:lvl>
    <w:lvl w:ilvl="2" w:tplc="8E5258DA" w:tentative="1">
      <w:start w:val="1"/>
      <w:numFmt w:val="lowerRoman"/>
      <w:lvlText w:val="%3."/>
      <w:lvlJc w:val="right"/>
      <w:pPr>
        <w:tabs>
          <w:tab w:val="num" w:pos="2220"/>
        </w:tabs>
        <w:ind w:left="2220" w:hanging="180"/>
      </w:pPr>
    </w:lvl>
    <w:lvl w:ilvl="3" w:tplc="3E3C0D3C" w:tentative="1">
      <w:start w:val="1"/>
      <w:numFmt w:val="decimal"/>
      <w:lvlText w:val="%4."/>
      <w:lvlJc w:val="left"/>
      <w:pPr>
        <w:tabs>
          <w:tab w:val="num" w:pos="2940"/>
        </w:tabs>
        <w:ind w:left="2940" w:hanging="360"/>
      </w:pPr>
    </w:lvl>
    <w:lvl w:ilvl="4" w:tplc="26B6A028" w:tentative="1">
      <w:start w:val="1"/>
      <w:numFmt w:val="lowerLetter"/>
      <w:lvlText w:val="%5."/>
      <w:lvlJc w:val="left"/>
      <w:pPr>
        <w:tabs>
          <w:tab w:val="num" w:pos="3660"/>
        </w:tabs>
        <w:ind w:left="3660" w:hanging="360"/>
      </w:pPr>
    </w:lvl>
    <w:lvl w:ilvl="5" w:tplc="9CB07EE8" w:tentative="1">
      <w:start w:val="1"/>
      <w:numFmt w:val="lowerRoman"/>
      <w:lvlText w:val="%6."/>
      <w:lvlJc w:val="right"/>
      <w:pPr>
        <w:tabs>
          <w:tab w:val="num" w:pos="4380"/>
        </w:tabs>
        <w:ind w:left="4380" w:hanging="180"/>
      </w:pPr>
    </w:lvl>
    <w:lvl w:ilvl="6" w:tplc="FAF8AA48" w:tentative="1">
      <w:start w:val="1"/>
      <w:numFmt w:val="decimal"/>
      <w:lvlText w:val="%7."/>
      <w:lvlJc w:val="left"/>
      <w:pPr>
        <w:tabs>
          <w:tab w:val="num" w:pos="5100"/>
        </w:tabs>
        <w:ind w:left="5100" w:hanging="360"/>
      </w:pPr>
    </w:lvl>
    <w:lvl w:ilvl="7" w:tplc="FF70FED4" w:tentative="1">
      <w:start w:val="1"/>
      <w:numFmt w:val="lowerLetter"/>
      <w:lvlText w:val="%8."/>
      <w:lvlJc w:val="left"/>
      <w:pPr>
        <w:tabs>
          <w:tab w:val="num" w:pos="5820"/>
        </w:tabs>
        <w:ind w:left="5820" w:hanging="360"/>
      </w:pPr>
    </w:lvl>
    <w:lvl w:ilvl="8" w:tplc="8DDE1DDA" w:tentative="1">
      <w:start w:val="1"/>
      <w:numFmt w:val="lowerRoman"/>
      <w:lvlText w:val="%9."/>
      <w:lvlJc w:val="right"/>
      <w:pPr>
        <w:tabs>
          <w:tab w:val="num" w:pos="6540"/>
        </w:tabs>
        <w:ind w:left="6540" w:hanging="180"/>
      </w:pPr>
    </w:lvl>
  </w:abstractNum>
  <w:abstractNum w:abstractNumId="173" w15:restartNumberingAfterBreak="0">
    <w:nsid w:val="6FA67E7D"/>
    <w:multiLevelType w:val="hybridMultilevel"/>
    <w:tmpl w:val="BD584E0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4" w15:restartNumberingAfterBreak="0">
    <w:nsid w:val="6FAF50E7"/>
    <w:multiLevelType w:val="hybridMultilevel"/>
    <w:tmpl w:val="E3D2A628"/>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75" w15:restartNumberingAfterBreak="0">
    <w:nsid w:val="6FB67472"/>
    <w:multiLevelType w:val="hybridMultilevel"/>
    <w:tmpl w:val="F2B6D57C"/>
    <w:lvl w:ilvl="0" w:tplc="4378AA02">
      <w:start w:val="2"/>
      <w:numFmt w:val="bullet"/>
      <w:lvlText w:val="–"/>
      <w:lvlJc w:val="left"/>
      <w:pPr>
        <w:tabs>
          <w:tab w:val="num" w:pos="360"/>
        </w:tabs>
        <w:ind w:left="284" w:hanging="284"/>
      </w:pPr>
      <w:rPr>
        <w:rFonts w:hint="default"/>
        <w:color w:val="000000"/>
        <w:sz w:val="22"/>
      </w:rPr>
    </w:lvl>
    <w:lvl w:ilvl="1" w:tplc="04130003">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176" w15:restartNumberingAfterBreak="0">
    <w:nsid w:val="70635CCD"/>
    <w:multiLevelType w:val="hybridMultilevel"/>
    <w:tmpl w:val="E72E5568"/>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77" w15:restartNumberingAfterBreak="0">
    <w:nsid w:val="70DB4052"/>
    <w:multiLevelType w:val="hybridMultilevel"/>
    <w:tmpl w:val="89D66C6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78" w15:restartNumberingAfterBreak="0">
    <w:nsid w:val="71035FC8"/>
    <w:multiLevelType w:val="hybridMultilevel"/>
    <w:tmpl w:val="AD54FF7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9" w15:restartNumberingAfterBreak="0">
    <w:nsid w:val="711A54B5"/>
    <w:multiLevelType w:val="hybridMultilevel"/>
    <w:tmpl w:val="D832AD3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0" w15:restartNumberingAfterBreak="0">
    <w:nsid w:val="7172039E"/>
    <w:multiLevelType w:val="hybridMultilevel"/>
    <w:tmpl w:val="8B3CF2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1" w15:restartNumberingAfterBreak="0">
    <w:nsid w:val="72E20838"/>
    <w:multiLevelType w:val="hybridMultilevel"/>
    <w:tmpl w:val="E0BE81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2" w15:restartNumberingAfterBreak="0">
    <w:nsid w:val="72E74D11"/>
    <w:multiLevelType w:val="hybridMultilevel"/>
    <w:tmpl w:val="8242BA34"/>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3" w15:restartNumberingAfterBreak="0">
    <w:nsid w:val="72EC1602"/>
    <w:multiLevelType w:val="hybridMultilevel"/>
    <w:tmpl w:val="DFBE0338"/>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84" w15:restartNumberingAfterBreak="0">
    <w:nsid w:val="73014A6B"/>
    <w:multiLevelType w:val="hybridMultilevel"/>
    <w:tmpl w:val="72EE7C86"/>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85" w15:restartNumberingAfterBreak="0">
    <w:nsid w:val="74720AAC"/>
    <w:multiLevelType w:val="hybridMultilevel"/>
    <w:tmpl w:val="1EDAD7B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6" w15:restartNumberingAfterBreak="0">
    <w:nsid w:val="785A713F"/>
    <w:multiLevelType w:val="hybridMultilevel"/>
    <w:tmpl w:val="B1A0D37E"/>
    <w:lvl w:ilvl="0" w:tplc="0413000F">
      <w:start w:val="1"/>
      <w:numFmt w:val="decimal"/>
      <w:lvlText w:val="%1."/>
      <w:lvlJc w:val="left"/>
      <w:pPr>
        <w:ind w:left="768" w:hanging="360"/>
      </w:pPr>
    </w:lvl>
    <w:lvl w:ilvl="1" w:tplc="04130019" w:tentative="1">
      <w:start w:val="1"/>
      <w:numFmt w:val="lowerLetter"/>
      <w:lvlText w:val="%2."/>
      <w:lvlJc w:val="left"/>
      <w:pPr>
        <w:ind w:left="1488" w:hanging="360"/>
      </w:pPr>
    </w:lvl>
    <w:lvl w:ilvl="2" w:tplc="0413001B" w:tentative="1">
      <w:start w:val="1"/>
      <w:numFmt w:val="lowerRoman"/>
      <w:lvlText w:val="%3."/>
      <w:lvlJc w:val="right"/>
      <w:pPr>
        <w:ind w:left="2208" w:hanging="180"/>
      </w:pPr>
    </w:lvl>
    <w:lvl w:ilvl="3" w:tplc="0413000F" w:tentative="1">
      <w:start w:val="1"/>
      <w:numFmt w:val="decimal"/>
      <w:lvlText w:val="%4."/>
      <w:lvlJc w:val="left"/>
      <w:pPr>
        <w:ind w:left="2928" w:hanging="360"/>
      </w:pPr>
    </w:lvl>
    <w:lvl w:ilvl="4" w:tplc="04130019" w:tentative="1">
      <w:start w:val="1"/>
      <w:numFmt w:val="lowerLetter"/>
      <w:lvlText w:val="%5."/>
      <w:lvlJc w:val="left"/>
      <w:pPr>
        <w:ind w:left="3648" w:hanging="360"/>
      </w:pPr>
    </w:lvl>
    <w:lvl w:ilvl="5" w:tplc="0413001B" w:tentative="1">
      <w:start w:val="1"/>
      <w:numFmt w:val="lowerRoman"/>
      <w:lvlText w:val="%6."/>
      <w:lvlJc w:val="right"/>
      <w:pPr>
        <w:ind w:left="4368" w:hanging="180"/>
      </w:pPr>
    </w:lvl>
    <w:lvl w:ilvl="6" w:tplc="0413000F" w:tentative="1">
      <w:start w:val="1"/>
      <w:numFmt w:val="decimal"/>
      <w:lvlText w:val="%7."/>
      <w:lvlJc w:val="left"/>
      <w:pPr>
        <w:ind w:left="5088" w:hanging="360"/>
      </w:pPr>
    </w:lvl>
    <w:lvl w:ilvl="7" w:tplc="04130019" w:tentative="1">
      <w:start w:val="1"/>
      <w:numFmt w:val="lowerLetter"/>
      <w:lvlText w:val="%8."/>
      <w:lvlJc w:val="left"/>
      <w:pPr>
        <w:ind w:left="5808" w:hanging="360"/>
      </w:pPr>
    </w:lvl>
    <w:lvl w:ilvl="8" w:tplc="0413001B" w:tentative="1">
      <w:start w:val="1"/>
      <w:numFmt w:val="lowerRoman"/>
      <w:lvlText w:val="%9."/>
      <w:lvlJc w:val="right"/>
      <w:pPr>
        <w:ind w:left="6528" w:hanging="180"/>
      </w:pPr>
    </w:lvl>
  </w:abstractNum>
  <w:abstractNum w:abstractNumId="187" w15:restartNumberingAfterBreak="0">
    <w:nsid w:val="78BC203F"/>
    <w:multiLevelType w:val="hybridMultilevel"/>
    <w:tmpl w:val="AEF2F0AE"/>
    <w:lvl w:ilvl="0" w:tplc="4378AA02">
      <w:start w:val="2"/>
      <w:numFmt w:val="bullet"/>
      <w:lvlText w:val="–"/>
      <w:lvlJc w:val="left"/>
      <w:pPr>
        <w:tabs>
          <w:tab w:val="num" w:pos="360"/>
        </w:tabs>
        <w:ind w:left="284" w:hanging="284"/>
      </w:pPr>
      <w:rPr>
        <w:rFonts w:hint="default"/>
        <w:color w:val="000000"/>
        <w:sz w:val="22"/>
      </w:rPr>
    </w:lvl>
    <w:lvl w:ilvl="1" w:tplc="04130005">
      <w:start w:val="1"/>
      <w:numFmt w:val="bullet"/>
      <w:lvlText w:val=""/>
      <w:lvlJc w:val="left"/>
      <w:pPr>
        <w:tabs>
          <w:tab w:val="num" w:pos="360"/>
        </w:tabs>
        <w:ind w:left="360" w:hanging="360"/>
      </w:pPr>
      <w:rPr>
        <w:rFonts w:ascii="Wingdings" w:hAnsi="Wingdings" w:hint="default"/>
        <w:color w:val="000000"/>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88" w15:restartNumberingAfterBreak="0">
    <w:nsid w:val="79312996"/>
    <w:multiLevelType w:val="hybridMultilevel"/>
    <w:tmpl w:val="440AA62C"/>
    <w:lvl w:ilvl="0" w:tplc="F53EE1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9" w15:restartNumberingAfterBreak="0">
    <w:nsid w:val="7A76603E"/>
    <w:multiLevelType w:val="hybridMultilevel"/>
    <w:tmpl w:val="CD302330"/>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0" w15:restartNumberingAfterBreak="0">
    <w:nsid w:val="7AC7656D"/>
    <w:multiLevelType w:val="hybridMultilevel"/>
    <w:tmpl w:val="8794B996"/>
    <w:lvl w:ilvl="0" w:tplc="4378AA02">
      <w:start w:val="2"/>
      <w:numFmt w:val="bullet"/>
      <w:lvlText w:val="–"/>
      <w:lvlJc w:val="left"/>
      <w:pPr>
        <w:tabs>
          <w:tab w:val="num" w:pos="360"/>
        </w:tabs>
        <w:ind w:left="284" w:hanging="284"/>
      </w:pPr>
      <w:rPr>
        <w:rFonts w:hint="default"/>
        <w:color w:val="000000"/>
        <w:sz w:val="22"/>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1" w15:restartNumberingAfterBreak="0">
    <w:nsid w:val="7B0417BC"/>
    <w:multiLevelType w:val="hybridMultilevel"/>
    <w:tmpl w:val="8F5E844A"/>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192" w15:restartNumberingAfterBreak="0">
    <w:nsid w:val="7C29143D"/>
    <w:multiLevelType w:val="hybridMultilevel"/>
    <w:tmpl w:val="30245278"/>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93" w15:restartNumberingAfterBreak="0">
    <w:nsid w:val="7C6622FE"/>
    <w:multiLevelType w:val="hybridMultilevel"/>
    <w:tmpl w:val="5DA4DB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4" w15:restartNumberingAfterBreak="0">
    <w:nsid w:val="7C9825A0"/>
    <w:multiLevelType w:val="hybridMultilevel"/>
    <w:tmpl w:val="3D60E302"/>
    <w:lvl w:ilvl="0" w:tplc="80025FBE">
      <w:numFmt w:val="bullet"/>
      <w:pStyle w:val="Inhopg5"/>
      <w:lvlText w:val="-"/>
      <w:lvlJc w:val="left"/>
      <w:pPr>
        <w:tabs>
          <w:tab w:val="num" w:pos="360"/>
        </w:tabs>
        <w:ind w:left="360" w:hanging="360"/>
      </w:pPr>
      <w:rPr>
        <w:rFonts w:ascii="Times New Roman" w:eastAsia="Times New Roman" w:hAnsi="Times New Roman" w:cs="Times New Roman" w:hint="default"/>
      </w:rPr>
    </w:lvl>
    <w:lvl w:ilvl="1" w:tplc="04090003" w:tentative="1">
      <w:start w:val="1"/>
      <w:numFmt w:val="bullet"/>
      <w:lvlText w:val="o"/>
      <w:lvlJc w:val="left"/>
      <w:pPr>
        <w:tabs>
          <w:tab w:val="num" w:pos="1213"/>
        </w:tabs>
        <w:ind w:left="1213" w:hanging="360"/>
      </w:pPr>
      <w:rPr>
        <w:rFonts w:ascii="Courier New" w:hAnsi="Courier New" w:hint="default"/>
      </w:rPr>
    </w:lvl>
    <w:lvl w:ilvl="2" w:tplc="04090005" w:tentative="1">
      <w:start w:val="1"/>
      <w:numFmt w:val="bullet"/>
      <w:lvlText w:val=""/>
      <w:lvlJc w:val="left"/>
      <w:pPr>
        <w:tabs>
          <w:tab w:val="num" w:pos="1933"/>
        </w:tabs>
        <w:ind w:left="1933" w:hanging="360"/>
      </w:pPr>
      <w:rPr>
        <w:rFonts w:ascii="Wingdings" w:hAnsi="Wingdings" w:hint="default"/>
      </w:rPr>
    </w:lvl>
    <w:lvl w:ilvl="3" w:tplc="04090001" w:tentative="1">
      <w:start w:val="1"/>
      <w:numFmt w:val="bullet"/>
      <w:lvlText w:val=""/>
      <w:lvlJc w:val="left"/>
      <w:pPr>
        <w:tabs>
          <w:tab w:val="num" w:pos="2653"/>
        </w:tabs>
        <w:ind w:left="2653" w:hanging="360"/>
      </w:pPr>
      <w:rPr>
        <w:rFonts w:ascii="Symbol" w:hAnsi="Symbol" w:hint="default"/>
      </w:rPr>
    </w:lvl>
    <w:lvl w:ilvl="4" w:tplc="04090003" w:tentative="1">
      <w:start w:val="1"/>
      <w:numFmt w:val="bullet"/>
      <w:lvlText w:val="o"/>
      <w:lvlJc w:val="left"/>
      <w:pPr>
        <w:tabs>
          <w:tab w:val="num" w:pos="3373"/>
        </w:tabs>
        <w:ind w:left="3373" w:hanging="360"/>
      </w:pPr>
      <w:rPr>
        <w:rFonts w:ascii="Courier New" w:hAnsi="Courier New" w:hint="default"/>
      </w:rPr>
    </w:lvl>
    <w:lvl w:ilvl="5" w:tplc="04090005" w:tentative="1">
      <w:start w:val="1"/>
      <w:numFmt w:val="bullet"/>
      <w:lvlText w:val=""/>
      <w:lvlJc w:val="left"/>
      <w:pPr>
        <w:tabs>
          <w:tab w:val="num" w:pos="4093"/>
        </w:tabs>
        <w:ind w:left="4093" w:hanging="360"/>
      </w:pPr>
      <w:rPr>
        <w:rFonts w:ascii="Wingdings" w:hAnsi="Wingdings" w:hint="default"/>
      </w:rPr>
    </w:lvl>
    <w:lvl w:ilvl="6" w:tplc="04090001" w:tentative="1">
      <w:start w:val="1"/>
      <w:numFmt w:val="bullet"/>
      <w:lvlText w:val=""/>
      <w:lvlJc w:val="left"/>
      <w:pPr>
        <w:tabs>
          <w:tab w:val="num" w:pos="4813"/>
        </w:tabs>
        <w:ind w:left="4813" w:hanging="360"/>
      </w:pPr>
      <w:rPr>
        <w:rFonts w:ascii="Symbol" w:hAnsi="Symbol" w:hint="default"/>
      </w:rPr>
    </w:lvl>
    <w:lvl w:ilvl="7" w:tplc="04090003" w:tentative="1">
      <w:start w:val="1"/>
      <w:numFmt w:val="bullet"/>
      <w:lvlText w:val="o"/>
      <w:lvlJc w:val="left"/>
      <w:pPr>
        <w:tabs>
          <w:tab w:val="num" w:pos="5533"/>
        </w:tabs>
        <w:ind w:left="5533" w:hanging="360"/>
      </w:pPr>
      <w:rPr>
        <w:rFonts w:ascii="Courier New" w:hAnsi="Courier New" w:hint="default"/>
      </w:rPr>
    </w:lvl>
    <w:lvl w:ilvl="8" w:tplc="04090005" w:tentative="1">
      <w:start w:val="1"/>
      <w:numFmt w:val="bullet"/>
      <w:lvlText w:val=""/>
      <w:lvlJc w:val="left"/>
      <w:pPr>
        <w:tabs>
          <w:tab w:val="num" w:pos="6253"/>
        </w:tabs>
        <w:ind w:left="6253" w:hanging="360"/>
      </w:pPr>
      <w:rPr>
        <w:rFonts w:ascii="Wingdings" w:hAnsi="Wingdings" w:hint="default"/>
      </w:rPr>
    </w:lvl>
  </w:abstractNum>
  <w:abstractNum w:abstractNumId="195" w15:restartNumberingAfterBreak="0">
    <w:nsid w:val="7D9E5DD2"/>
    <w:multiLevelType w:val="hybridMultilevel"/>
    <w:tmpl w:val="18B06A9E"/>
    <w:lvl w:ilvl="0" w:tplc="4378AA02">
      <w:start w:val="2"/>
      <w:numFmt w:val="bullet"/>
      <w:lvlText w:val="–"/>
      <w:lvlJc w:val="left"/>
      <w:pPr>
        <w:tabs>
          <w:tab w:val="num" w:pos="360"/>
        </w:tabs>
        <w:ind w:left="284" w:hanging="284"/>
      </w:pPr>
      <w:rPr>
        <w:rFonts w:hint="default"/>
        <w:color w:val="000000"/>
        <w:sz w:val="22"/>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96" w15:restartNumberingAfterBreak="0">
    <w:nsid w:val="7DA917E2"/>
    <w:multiLevelType w:val="hybridMultilevel"/>
    <w:tmpl w:val="9EE06354"/>
    <w:lvl w:ilvl="0" w:tplc="1068AD1E">
      <w:start w:val="1"/>
      <w:numFmt w:val="bullet"/>
      <w:pStyle w:val="OndertitelChar"/>
      <w:lvlText w:val=""/>
      <w:lvlJc w:val="left"/>
      <w:pPr>
        <w:tabs>
          <w:tab w:val="num" w:pos="927"/>
        </w:tabs>
        <w:ind w:left="851" w:hanging="284"/>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7" w15:restartNumberingAfterBreak="0">
    <w:nsid w:val="7F7A3E6E"/>
    <w:multiLevelType w:val="hybridMultilevel"/>
    <w:tmpl w:val="6DEA3B2C"/>
    <w:lvl w:ilvl="0" w:tplc="4378AA02">
      <w:start w:val="2"/>
      <w:numFmt w:val="bullet"/>
      <w:lvlText w:val="–"/>
      <w:lvlJc w:val="left"/>
      <w:pPr>
        <w:tabs>
          <w:tab w:val="num" w:pos="360"/>
        </w:tabs>
        <w:ind w:left="284" w:hanging="284"/>
      </w:pPr>
      <w:rPr>
        <w:rFonts w:hint="default"/>
        <w:color w:val="000000"/>
        <w:sz w:val="22"/>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98" w15:restartNumberingAfterBreak="0">
    <w:nsid w:val="7F8A3529"/>
    <w:multiLevelType w:val="hybridMultilevel"/>
    <w:tmpl w:val="3B325574"/>
    <w:lvl w:ilvl="0" w:tplc="EDC644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num>
  <w:num w:numId="3">
    <w:abstractNumId w:val="194"/>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196"/>
  </w:num>
  <w:num w:numId="12">
    <w:abstractNumId w:val="96"/>
  </w:num>
  <w:num w:numId="13">
    <w:abstractNumId w:val="68"/>
  </w:num>
  <w:num w:numId="14">
    <w:abstractNumId w:val="81"/>
  </w:num>
  <w:num w:numId="15">
    <w:abstractNumId w:val="31"/>
  </w:num>
  <w:num w:numId="16">
    <w:abstractNumId w:val="186"/>
  </w:num>
  <w:num w:numId="17">
    <w:abstractNumId w:val="122"/>
  </w:num>
  <w:num w:numId="18">
    <w:abstractNumId w:val="28"/>
  </w:num>
  <w:num w:numId="19">
    <w:abstractNumId w:val="116"/>
  </w:num>
  <w:num w:numId="20">
    <w:abstractNumId w:val="72"/>
  </w:num>
  <w:num w:numId="21">
    <w:abstractNumId w:val="99"/>
  </w:num>
  <w:num w:numId="22">
    <w:abstractNumId w:val="82"/>
  </w:num>
  <w:num w:numId="23">
    <w:abstractNumId w:val="110"/>
  </w:num>
  <w:num w:numId="24">
    <w:abstractNumId w:val="29"/>
  </w:num>
  <w:num w:numId="25">
    <w:abstractNumId w:val="15"/>
  </w:num>
  <w:num w:numId="26">
    <w:abstractNumId w:val="119"/>
  </w:num>
  <w:num w:numId="27">
    <w:abstractNumId w:val="144"/>
  </w:num>
  <w:num w:numId="28">
    <w:abstractNumId w:val="11"/>
  </w:num>
  <w:num w:numId="29">
    <w:abstractNumId w:val="143"/>
  </w:num>
  <w:num w:numId="30">
    <w:abstractNumId w:val="50"/>
  </w:num>
  <w:num w:numId="31">
    <w:abstractNumId w:val="191"/>
  </w:num>
  <w:num w:numId="32">
    <w:abstractNumId w:val="71"/>
  </w:num>
  <w:num w:numId="33">
    <w:abstractNumId w:val="9"/>
  </w:num>
  <w:num w:numId="34">
    <w:abstractNumId w:val="108"/>
  </w:num>
  <w:num w:numId="35">
    <w:abstractNumId w:val="152"/>
  </w:num>
  <w:num w:numId="36">
    <w:abstractNumId w:val="80"/>
  </w:num>
  <w:num w:numId="37">
    <w:abstractNumId w:val="86"/>
  </w:num>
  <w:num w:numId="38">
    <w:abstractNumId w:val="33"/>
  </w:num>
  <w:num w:numId="39">
    <w:abstractNumId w:val="172"/>
  </w:num>
  <w:num w:numId="40">
    <w:abstractNumId w:val="89"/>
  </w:num>
  <w:num w:numId="41">
    <w:abstractNumId w:val="162"/>
  </w:num>
  <w:num w:numId="42">
    <w:abstractNumId w:val="141"/>
  </w:num>
  <w:num w:numId="43">
    <w:abstractNumId w:val="93"/>
  </w:num>
  <w:num w:numId="44">
    <w:abstractNumId w:val="62"/>
  </w:num>
  <w:num w:numId="45">
    <w:abstractNumId w:val="85"/>
  </w:num>
  <w:num w:numId="46">
    <w:abstractNumId w:val="142"/>
  </w:num>
  <w:num w:numId="47">
    <w:abstractNumId w:val="87"/>
  </w:num>
  <w:num w:numId="48">
    <w:abstractNumId w:val="18"/>
  </w:num>
  <w:num w:numId="49">
    <w:abstractNumId w:val="174"/>
  </w:num>
  <w:num w:numId="50">
    <w:abstractNumId w:val="121"/>
  </w:num>
  <w:num w:numId="51">
    <w:abstractNumId w:val="32"/>
  </w:num>
  <w:num w:numId="52">
    <w:abstractNumId w:val="109"/>
  </w:num>
  <w:num w:numId="53">
    <w:abstractNumId w:val="25"/>
  </w:num>
  <w:num w:numId="54">
    <w:abstractNumId w:val="104"/>
  </w:num>
  <w:num w:numId="55">
    <w:abstractNumId w:val="187"/>
  </w:num>
  <w:num w:numId="56">
    <w:abstractNumId w:val="131"/>
  </w:num>
  <w:num w:numId="57">
    <w:abstractNumId w:val="14"/>
  </w:num>
  <w:num w:numId="58">
    <w:abstractNumId w:val="160"/>
  </w:num>
  <w:num w:numId="59">
    <w:abstractNumId w:val="133"/>
  </w:num>
  <w:num w:numId="60">
    <w:abstractNumId w:val="129"/>
  </w:num>
  <w:num w:numId="61">
    <w:abstractNumId w:val="157"/>
  </w:num>
  <w:num w:numId="62">
    <w:abstractNumId w:val="128"/>
  </w:num>
  <w:num w:numId="63">
    <w:abstractNumId w:val="168"/>
  </w:num>
  <w:num w:numId="64">
    <w:abstractNumId w:val="165"/>
  </w:num>
  <w:num w:numId="65">
    <w:abstractNumId w:val="55"/>
  </w:num>
  <w:num w:numId="66">
    <w:abstractNumId w:val="39"/>
  </w:num>
  <w:num w:numId="67">
    <w:abstractNumId w:val="170"/>
  </w:num>
  <w:num w:numId="68">
    <w:abstractNumId w:val="106"/>
  </w:num>
  <w:num w:numId="69">
    <w:abstractNumId w:val="91"/>
  </w:num>
  <w:num w:numId="70">
    <w:abstractNumId w:val="90"/>
  </w:num>
  <w:num w:numId="71">
    <w:abstractNumId w:val="163"/>
  </w:num>
  <w:num w:numId="72">
    <w:abstractNumId w:val="125"/>
  </w:num>
  <w:num w:numId="73">
    <w:abstractNumId w:val="161"/>
  </w:num>
  <w:num w:numId="74">
    <w:abstractNumId w:val="94"/>
  </w:num>
  <w:num w:numId="75">
    <w:abstractNumId w:val="64"/>
  </w:num>
  <w:num w:numId="76">
    <w:abstractNumId w:val="156"/>
  </w:num>
  <w:num w:numId="77">
    <w:abstractNumId w:val="136"/>
  </w:num>
  <w:num w:numId="78">
    <w:abstractNumId w:val="92"/>
  </w:num>
  <w:num w:numId="79">
    <w:abstractNumId w:val="112"/>
  </w:num>
  <w:num w:numId="80">
    <w:abstractNumId w:val="107"/>
  </w:num>
  <w:num w:numId="81">
    <w:abstractNumId w:val="54"/>
  </w:num>
  <w:num w:numId="82">
    <w:abstractNumId w:val="10"/>
  </w:num>
  <w:num w:numId="83">
    <w:abstractNumId w:val="155"/>
  </w:num>
  <w:num w:numId="84">
    <w:abstractNumId w:val="42"/>
  </w:num>
  <w:num w:numId="85">
    <w:abstractNumId w:val="176"/>
  </w:num>
  <w:num w:numId="86">
    <w:abstractNumId w:val="154"/>
  </w:num>
  <w:num w:numId="87">
    <w:abstractNumId w:val="117"/>
  </w:num>
  <w:num w:numId="88">
    <w:abstractNumId w:val="146"/>
  </w:num>
  <w:num w:numId="89">
    <w:abstractNumId w:val="135"/>
  </w:num>
  <w:num w:numId="90">
    <w:abstractNumId w:val="145"/>
  </w:num>
  <w:num w:numId="91">
    <w:abstractNumId w:val="111"/>
  </w:num>
  <w:num w:numId="92">
    <w:abstractNumId w:val="35"/>
  </w:num>
  <w:num w:numId="93">
    <w:abstractNumId w:val="61"/>
  </w:num>
  <w:num w:numId="94">
    <w:abstractNumId w:val="177"/>
  </w:num>
  <w:num w:numId="95">
    <w:abstractNumId w:val="118"/>
  </w:num>
  <w:num w:numId="96">
    <w:abstractNumId w:val="51"/>
  </w:num>
  <w:num w:numId="97">
    <w:abstractNumId w:val="49"/>
  </w:num>
  <w:num w:numId="98">
    <w:abstractNumId w:val="183"/>
  </w:num>
  <w:num w:numId="99">
    <w:abstractNumId w:val="76"/>
  </w:num>
  <w:num w:numId="100">
    <w:abstractNumId w:val="153"/>
  </w:num>
  <w:num w:numId="101">
    <w:abstractNumId w:val="189"/>
  </w:num>
  <w:num w:numId="102">
    <w:abstractNumId w:val="67"/>
  </w:num>
  <w:num w:numId="103">
    <w:abstractNumId w:val="164"/>
  </w:num>
  <w:num w:numId="104">
    <w:abstractNumId w:val="100"/>
  </w:num>
  <w:num w:numId="105">
    <w:abstractNumId w:val="46"/>
  </w:num>
  <w:num w:numId="106">
    <w:abstractNumId w:val="171"/>
  </w:num>
  <w:num w:numId="107">
    <w:abstractNumId w:val="59"/>
  </w:num>
  <w:num w:numId="108">
    <w:abstractNumId w:val="23"/>
  </w:num>
  <w:num w:numId="109">
    <w:abstractNumId w:val="60"/>
  </w:num>
  <w:num w:numId="110">
    <w:abstractNumId w:val="178"/>
  </w:num>
  <w:num w:numId="111">
    <w:abstractNumId w:val="102"/>
  </w:num>
  <w:num w:numId="112">
    <w:abstractNumId w:val="195"/>
  </w:num>
  <w:num w:numId="113">
    <w:abstractNumId w:val="148"/>
  </w:num>
  <w:num w:numId="114">
    <w:abstractNumId w:val="115"/>
  </w:num>
  <w:num w:numId="115">
    <w:abstractNumId w:val="139"/>
  </w:num>
  <w:num w:numId="116">
    <w:abstractNumId w:val="151"/>
  </w:num>
  <w:num w:numId="117">
    <w:abstractNumId w:val="21"/>
  </w:num>
  <w:num w:numId="118">
    <w:abstractNumId w:val="182"/>
  </w:num>
  <w:num w:numId="119">
    <w:abstractNumId w:val="69"/>
  </w:num>
  <w:num w:numId="120">
    <w:abstractNumId w:val="52"/>
  </w:num>
  <w:num w:numId="121">
    <w:abstractNumId w:val="114"/>
  </w:num>
  <w:num w:numId="122">
    <w:abstractNumId w:val="84"/>
  </w:num>
  <w:num w:numId="123">
    <w:abstractNumId w:val="88"/>
  </w:num>
  <w:num w:numId="124">
    <w:abstractNumId w:val="75"/>
  </w:num>
  <w:num w:numId="125">
    <w:abstractNumId w:val="48"/>
  </w:num>
  <w:num w:numId="126">
    <w:abstractNumId w:val="159"/>
  </w:num>
  <w:num w:numId="127">
    <w:abstractNumId w:val="190"/>
  </w:num>
  <w:num w:numId="128">
    <w:abstractNumId w:val="17"/>
  </w:num>
  <w:num w:numId="129">
    <w:abstractNumId w:val="149"/>
  </w:num>
  <w:num w:numId="130">
    <w:abstractNumId w:val="126"/>
  </w:num>
  <w:num w:numId="131">
    <w:abstractNumId w:val="47"/>
  </w:num>
  <w:num w:numId="132">
    <w:abstractNumId w:val="169"/>
  </w:num>
  <w:num w:numId="133">
    <w:abstractNumId w:val="27"/>
  </w:num>
  <w:num w:numId="134">
    <w:abstractNumId w:val="192"/>
  </w:num>
  <w:num w:numId="135">
    <w:abstractNumId w:val="57"/>
  </w:num>
  <w:num w:numId="136">
    <w:abstractNumId w:val="197"/>
  </w:num>
  <w:num w:numId="137">
    <w:abstractNumId w:val="36"/>
  </w:num>
  <w:num w:numId="138">
    <w:abstractNumId w:val="30"/>
  </w:num>
  <w:num w:numId="139">
    <w:abstractNumId w:val="124"/>
  </w:num>
  <w:num w:numId="140">
    <w:abstractNumId w:val="53"/>
  </w:num>
  <w:num w:numId="141">
    <w:abstractNumId w:val="184"/>
  </w:num>
  <w:num w:numId="142">
    <w:abstractNumId w:val="8"/>
  </w:num>
  <w:num w:numId="143">
    <w:abstractNumId w:val="175"/>
  </w:num>
  <w:num w:numId="144">
    <w:abstractNumId w:val="97"/>
  </w:num>
  <w:num w:numId="145">
    <w:abstractNumId w:val="16"/>
  </w:num>
  <w:num w:numId="146">
    <w:abstractNumId w:val="105"/>
  </w:num>
  <w:num w:numId="147">
    <w:abstractNumId w:val="70"/>
  </w:num>
  <w:num w:numId="148">
    <w:abstractNumId w:val="41"/>
  </w:num>
  <w:num w:numId="149">
    <w:abstractNumId w:val="188"/>
  </w:num>
  <w:num w:numId="150">
    <w:abstractNumId w:val="127"/>
  </w:num>
  <w:num w:numId="151">
    <w:abstractNumId w:val="137"/>
  </w:num>
  <w:num w:numId="152">
    <w:abstractNumId w:val="134"/>
  </w:num>
  <w:num w:numId="153">
    <w:abstractNumId w:val="22"/>
  </w:num>
  <w:num w:numId="154">
    <w:abstractNumId w:val="65"/>
  </w:num>
  <w:num w:numId="155">
    <w:abstractNumId w:val="98"/>
  </w:num>
  <w:num w:numId="156">
    <w:abstractNumId w:val="198"/>
  </w:num>
  <w:num w:numId="157">
    <w:abstractNumId w:val="79"/>
  </w:num>
  <w:num w:numId="158">
    <w:abstractNumId w:val="74"/>
  </w:num>
  <w:num w:numId="159">
    <w:abstractNumId w:val="120"/>
  </w:num>
  <w:num w:numId="160">
    <w:abstractNumId w:val="40"/>
  </w:num>
  <w:num w:numId="161">
    <w:abstractNumId w:val="83"/>
  </w:num>
  <w:num w:numId="162">
    <w:abstractNumId w:val="158"/>
  </w:num>
  <w:num w:numId="163">
    <w:abstractNumId w:val="185"/>
  </w:num>
  <w:num w:numId="164">
    <w:abstractNumId w:val="101"/>
  </w:num>
  <w:num w:numId="165">
    <w:abstractNumId w:val="44"/>
  </w:num>
  <w:num w:numId="166">
    <w:abstractNumId w:val="147"/>
  </w:num>
  <w:num w:numId="167">
    <w:abstractNumId w:val="95"/>
  </w:num>
  <w:num w:numId="168">
    <w:abstractNumId w:val="150"/>
  </w:num>
  <w:num w:numId="169">
    <w:abstractNumId w:val="73"/>
  </w:num>
  <w:num w:numId="170">
    <w:abstractNumId w:val="193"/>
  </w:num>
  <w:num w:numId="171">
    <w:abstractNumId w:val="24"/>
  </w:num>
  <w:num w:numId="172">
    <w:abstractNumId w:val="132"/>
  </w:num>
  <w:num w:numId="173">
    <w:abstractNumId w:val="43"/>
  </w:num>
  <w:num w:numId="174">
    <w:abstractNumId w:val="12"/>
  </w:num>
  <w:num w:numId="175">
    <w:abstractNumId w:val="181"/>
  </w:num>
  <w:num w:numId="176">
    <w:abstractNumId w:val="103"/>
  </w:num>
  <w:num w:numId="177">
    <w:abstractNumId w:val="77"/>
  </w:num>
  <w:num w:numId="178">
    <w:abstractNumId w:val="113"/>
  </w:num>
  <w:num w:numId="179">
    <w:abstractNumId w:val="56"/>
  </w:num>
  <w:num w:numId="180">
    <w:abstractNumId w:val="38"/>
  </w:num>
  <w:num w:numId="181">
    <w:abstractNumId w:val="20"/>
  </w:num>
  <w:num w:numId="182">
    <w:abstractNumId w:val="179"/>
  </w:num>
  <w:num w:numId="183">
    <w:abstractNumId w:val="167"/>
  </w:num>
  <w:num w:numId="184">
    <w:abstractNumId w:val="123"/>
  </w:num>
  <w:num w:numId="185">
    <w:abstractNumId w:val="130"/>
  </w:num>
  <w:num w:numId="186">
    <w:abstractNumId w:val="173"/>
  </w:num>
  <w:num w:numId="187">
    <w:abstractNumId w:val="140"/>
  </w:num>
  <w:num w:numId="188">
    <w:abstractNumId w:val="45"/>
  </w:num>
  <w:num w:numId="189">
    <w:abstractNumId w:val="166"/>
  </w:num>
  <w:num w:numId="190">
    <w:abstractNumId w:val="58"/>
  </w:num>
  <w:num w:numId="191">
    <w:abstractNumId w:val="63"/>
  </w:num>
  <w:num w:numId="192">
    <w:abstractNumId w:val="66"/>
  </w:num>
  <w:num w:numId="193">
    <w:abstractNumId w:val="78"/>
  </w:num>
  <w:num w:numId="194">
    <w:abstractNumId w:val="34"/>
  </w:num>
  <w:num w:numId="195">
    <w:abstractNumId w:val="13"/>
  </w:num>
  <w:num w:numId="196">
    <w:abstractNumId w:val="37"/>
  </w:num>
  <w:num w:numId="197">
    <w:abstractNumId w:val="26"/>
  </w:num>
  <w:num w:numId="198">
    <w:abstractNumId w:val="180"/>
  </w:num>
  <w:num w:numId="199">
    <w:abstractNumId w:val="19"/>
  </w:num>
  <w:numIdMacAtCleanup w:val="19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oen Wartenberg">
    <w15:presenceInfo w15:providerId="AD" w15:userId="S-1-5-21-484763869-152049171-1801674531-109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4"/>
  <w:removePersonalInformation/>
  <w:removeDateAndTime/>
  <w:embedTrueTypeFonts/>
  <w:embedSystemFonts/>
  <w:saveSubsetFonts/>
  <w:activeWritingStyle w:appName="MSWord" w:lang="nl-NL" w:vendorID="9" w:dllVersion="512" w:checkStyle="1"/>
  <w:activeWritingStyle w:appName="MSWord" w:lang="nl-NL" w:vendorID="1" w:dllVersion="512"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521"/>
    <w:rsid w:val="000024B6"/>
    <w:rsid w:val="0000365C"/>
    <w:rsid w:val="00004D8C"/>
    <w:rsid w:val="00006ADB"/>
    <w:rsid w:val="00006CE4"/>
    <w:rsid w:val="00006E30"/>
    <w:rsid w:val="00011EB8"/>
    <w:rsid w:val="000131F8"/>
    <w:rsid w:val="0001353D"/>
    <w:rsid w:val="00014346"/>
    <w:rsid w:val="00017E46"/>
    <w:rsid w:val="000202B4"/>
    <w:rsid w:val="000206E9"/>
    <w:rsid w:val="00021A90"/>
    <w:rsid w:val="0002203E"/>
    <w:rsid w:val="000257EA"/>
    <w:rsid w:val="000259EF"/>
    <w:rsid w:val="00026D84"/>
    <w:rsid w:val="000273E3"/>
    <w:rsid w:val="000312DA"/>
    <w:rsid w:val="00033924"/>
    <w:rsid w:val="00037CFE"/>
    <w:rsid w:val="00043387"/>
    <w:rsid w:val="000436BA"/>
    <w:rsid w:val="00045F97"/>
    <w:rsid w:val="00046F63"/>
    <w:rsid w:val="000475B9"/>
    <w:rsid w:val="00050EC0"/>
    <w:rsid w:val="00051F13"/>
    <w:rsid w:val="00055062"/>
    <w:rsid w:val="000565F9"/>
    <w:rsid w:val="000571C0"/>
    <w:rsid w:val="00061378"/>
    <w:rsid w:val="00065894"/>
    <w:rsid w:val="00072A04"/>
    <w:rsid w:val="00074013"/>
    <w:rsid w:val="00074E37"/>
    <w:rsid w:val="00083B78"/>
    <w:rsid w:val="00083DEC"/>
    <w:rsid w:val="0008449A"/>
    <w:rsid w:val="00086FD2"/>
    <w:rsid w:val="0008742E"/>
    <w:rsid w:val="00090234"/>
    <w:rsid w:val="000917FD"/>
    <w:rsid w:val="00096D10"/>
    <w:rsid w:val="000A0679"/>
    <w:rsid w:val="000A2F91"/>
    <w:rsid w:val="000B3CBE"/>
    <w:rsid w:val="000C2CC9"/>
    <w:rsid w:val="000C5346"/>
    <w:rsid w:val="000C65BE"/>
    <w:rsid w:val="000C665F"/>
    <w:rsid w:val="000C6EB3"/>
    <w:rsid w:val="000C7F9C"/>
    <w:rsid w:val="000D01D7"/>
    <w:rsid w:val="000D0C53"/>
    <w:rsid w:val="000D1CD8"/>
    <w:rsid w:val="000D20A9"/>
    <w:rsid w:val="000D2ABD"/>
    <w:rsid w:val="000D3E22"/>
    <w:rsid w:val="000E7C78"/>
    <w:rsid w:val="000F1837"/>
    <w:rsid w:val="000F1E7A"/>
    <w:rsid w:val="000F1FAE"/>
    <w:rsid w:val="000F2819"/>
    <w:rsid w:val="00110E1A"/>
    <w:rsid w:val="00117C05"/>
    <w:rsid w:val="001203E4"/>
    <w:rsid w:val="00136BF5"/>
    <w:rsid w:val="00136F3C"/>
    <w:rsid w:val="0014057C"/>
    <w:rsid w:val="001414F4"/>
    <w:rsid w:val="00142465"/>
    <w:rsid w:val="001444C4"/>
    <w:rsid w:val="00156518"/>
    <w:rsid w:val="00156E36"/>
    <w:rsid w:val="001579C0"/>
    <w:rsid w:val="00163118"/>
    <w:rsid w:val="00172A58"/>
    <w:rsid w:val="00173FF3"/>
    <w:rsid w:val="00181C5D"/>
    <w:rsid w:val="00183DF1"/>
    <w:rsid w:val="00191A83"/>
    <w:rsid w:val="00194C1C"/>
    <w:rsid w:val="001A324B"/>
    <w:rsid w:val="001A5842"/>
    <w:rsid w:val="001A6855"/>
    <w:rsid w:val="001A6905"/>
    <w:rsid w:val="001A76E1"/>
    <w:rsid w:val="001B1D12"/>
    <w:rsid w:val="001B2998"/>
    <w:rsid w:val="001B4744"/>
    <w:rsid w:val="001C0542"/>
    <w:rsid w:val="001C34CC"/>
    <w:rsid w:val="001C36D6"/>
    <w:rsid w:val="001C37D0"/>
    <w:rsid w:val="001C43D5"/>
    <w:rsid w:val="001D3870"/>
    <w:rsid w:val="001D39CE"/>
    <w:rsid w:val="001D46E9"/>
    <w:rsid w:val="001E1D2B"/>
    <w:rsid w:val="001E69F0"/>
    <w:rsid w:val="001E74BB"/>
    <w:rsid w:val="001F07F1"/>
    <w:rsid w:val="001F4589"/>
    <w:rsid w:val="001F560C"/>
    <w:rsid w:val="001F6391"/>
    <w:rsid w:val="00203FB5"/>
    <w:rsid w:val="002042BB"/>
    <w:rsid w:val="0020584A"/>
    <w:rsid w:val="00212C41"/>
    <w:rsid w:val="00215E18"/>
    <w:rsid w:val="00216841"/>
    <w:rsid w:val="002169F3"/>
    <w:rsid w:val="002170B8"/>
    <w:rsid w:val="00226D8F"/>
    <w:rsid w:val="00232C24"/>
    <w:rsid w:val="00242AF2"/>
    <w:rsid w:val="00242C27"/>
    <w:rsid w:val="00244E09"/>
    <w:rsid w:val="00250293"/>
    <w:rsid w:val="00250AE1"/>
    <w:rsid w:val="00255459"/>
    <w:rsid w:val="00255AEB"/>
    <w:rsid w:val="00256BA6"/>
    <w:rsid w:val="002602A7"/>
    <w:rsid w:val="0026221E"/>
    <w:rsid w:val="00264FC3"/>
    <w:rsid w:val="00270E9F"/>
    <w:rsid w:val="0027441E"/>
    <w:rsid w:val="002752BF"/>
    <w:rsid w:val="00276D55"/>
    <w:rsid w:val="00277E4E"/>
    <w:rsid w:val="00283DAB"/>
    <w:rsid w:val="0028600C"/>
    <w:rsid w:val="0029226C"/>
    <w:rsid w:val="00292750"/>
    <w:rsid w:val="00292E15"/>
    <w:rsid w:val="00293D1B"/>
    <w:rsid w:val="00296829"/>
    <w:rsid w:val="002A220A"/>
    <w:rsid w:val="002A73D2"/>
    <w:rsid w:val="002A78DB"/>
    <w:rsid w:val="002B0971"/>
    <w:rsid w:val="002B49ED"/>
    <w:rsid w:val="002B4D53"/>
    <w:rsid w:val="002B5112"/>
    <w:rsid w:val="002B7FBE"/>
    <w:rsid w:val="002C17ED"/>
    <w:rsid w:val="002C2B35"/>
    <w:rsid w:val="002C3EE3"/>
    <w:rsid w:val="002C5C55"/>
    <w:rsid w:val="002D1CD8"/>
    <w:rsid w:val="002D5E7E"/>
    <w:rsid w:val="002D625D"/>
    <w:rsid w:val="002D65EB"/>
    <w:rsid w:val="002E20D7"/>
    <w:rsid w:val="002E2C4F"/>
    <w:rsid w:val="002E34F9"/>
    <w:rsid w:val="002E5647"/>
    <w:rsid w:val="002E59FA"/>
    <w:rsid w:val="00304FEB"/>
    <w:rsid w:val="00312633"/>
    <w:rsid w:val="00313F75"/>
    <w:rsid w:val="00325069"/>
    <w:rsid w:val="003268BC"/>
    <w:rsid w:val="00331DE5"/>
    <w:rsid w:val="00335279"/>
    <w:rsid w:val="00336182"/>
    <w:rsid w:val="00337D5E"/>
    <w:rsid w:val="00340DF6"/>
    <w:rsid w:val="003425CD"/>
    <w:rsid w:val="003526C8"/>
    <w:rsid w:val="00367B6C"/>
    <w:rsid w:val="00371185"/>
    <w:rsid w:val="00372185"/>
    <w:rsid w:val="0037311B"/>
    <w:rsid w:val="00375001"/>
    <w:rsid w:val="00376212"/>
    <w:rsid w:val="00381F12"/>
    <w:rsid w:val="003848EF"/>
    <w:rsid w:val="00385528"/>
    <w:rsid w:val="003858D5"/>
    <w:rsid w:val="003858EA"/>
    <w:rsid w:val="003865D4"/>
    <w:rsid w:val="0038694B"/>
    <w:rsid w:val="00392C29"/>
    <w:rsid w:val="00392C5E"/>
    <w:rsid w:val="003958F8"/>
    <w:rsid w:val="00395B35"/>
    <w:rsid w:val="003A5AB3"/>
    <w:rsid w:val="003A609D"/>
    <w:rsid w:val="003A625F"/>
    <w:rsid w:val="003A6B23"/>
    <w:rsid w:val="003B56D2"/>
    <w:rsid w:val="003D173D"/>
    <w:rsid w:val="003D1F1F"/>
    <w:rsid w:val="003D3AB0"/>
    <w:rsid w:val="003D4826"/>
    <w:rsid w:val="003D67D4"/>
    <w:rsid w:val="003E0585"/>
    <w:rsid w:val="003E0F05"/>
    <w:rsid w:val="003E1246"/>
    <w:rsid w:val="003E150B"/>
    <w:rsid w:val="003E2BC8"/>
    <w:rsid w:val="003E5783"/>
    <w:rsid w:val="003F5547"/>
    <w:rsid w:val="003F5DAD"/>
    <w:rsid w:val="003F738B"/>
    <w:rsid w:val="00402237"/>
    <w:rsid w:val="00404329"/>
    <w:rsid w:val="00406469"/>
    <w:rsid w:val="00407A89"/>
    <w:rsid w:val="00412945"/>
    <w:rsid w:val="00412E7D"/>
    <w:rsid w:val="00414EC9"/>
    <w:rsid w:val="00422C6A"/>
    <w:rsid w:val="00425E17"/>
    <w:rsid w:val="0043336A"/>
    <w:rsid w:val="00434516"/>
    <w:rsid w:val="00441956"/>
    <w:rsid w:val="004460F9"/>
    <w:rsid w:val="004527BA"/>
    <w:rsid w:val="0047203D"/>
    <w:rsid w:val="0047341B"/>
    <w:rsid w:val="00474110"/>
    <w:rsid w:val="00474C80"/>
    <w:rsid w:val="00474D0F"/>
    <w:rsid w:val="004762E6"/>
    <w:rsid w:val="00480268"/>
    <w:rsid w:val="00481245"/>
    <w:rsid w:val="004823D3"/>
    <w:rsid w:val="004833EC"/>
    <w:rsid w:val="00483A30"/>
    <w:rsid w:val="00484D1D"/>
    <w:rsid w:val="004A1FC0"/>
    <w:rsid w:val="004A7968"/>
    <w:rsid w:val="004A7FEA"/>
    <w:rsid w:val="004B2FCC"/>
    <w:rsid w:val="004B4C2A"/>
    <w:rsid w:val="004B6A0B"/>
    <w:rsid w:val="004B78C6"/>
    <w:rsid w:val="004B7E61"/>
    <w:rsid w:val="004C09C3"/>
    <w:rsid w:val="004C1844"/>
    <w:rsid w:val="004C4B8D"/>
    <w:rsid w:val="004C772B"/>
    <w:rsid w:val="004D294C"/>
    <w:rsid w:val="004E211D"/>
    <w:rsid w:val="004E4036"/>
    <w:rsid w:val="004E6C8B"/>
    <w:rsid w:val="004F131C"/>
    <w:rsid w:val="004F60EE"/>
    <w:rsid w:val="004F78F3"/>
    <w:rsid w:val="0050016D"/>
    <w:rsid w:val="005014BE"/>
    <w:rsid w:val="00504534"/>
    <w:rsid w:val="0050733F"/>
    <w:rsid w:val="0051154A"/>
    <w:rsid w:val="005118E7"/>
    <w:rsid w:val="00511C0E"/>
    <w:rsid w:val="005218A9"/>
    <w:rsid w:val="00524B48"/>
    <w:rsid w:val="00526042"/>
    <w:rsid w:val="00526743"/>
    <w:rsid w:val="00527372"/>
    <w:rsid w:val="00534625"/>
    <w:rsid w:val="00536442"/>
    <w:rsid w:val="00537558"/>
    <w:rsid w:val="005400DC"/>
    <w:rsid w:val="0055048A"/>
    <w:rsid w:val="00553181"/>
    <w:rsid w:val="00554552"/>
    <w:rsid w:val="00557058"/>
    <w:rsid w:val="00557176"/>
    <w:rsid w:val="0056063D"/>
    <w:rsid w:val="00561CC3"/>
    <w:rsid w:val="005716FE"/>
    <w:rsid w:val="005750C6"/>
    <w:rsid w:val="00575216"/>
    <w:rsid w:val="005752D8"/>
    <w:rsid w:val="00583F33"/>
    <w:rsid w:val="005845C5"/>
    <w:rsid w:val="005A017F"/>
    <w:rsid w:val="005A4577"/>
    <w:rsid w:val="005A643A"/>
    <w:rsid w:val="005A656E"/>
    <w:rsid w:val="005A7525"/>
    <w:rsid w:val="005A792E"/>
    <w:rsid w:val="005B1047"/>
    <w:rsid w:val="005B26A3"/>
    <w:rsid w:val="005B305F"/>
    <w:rsid w:val="005B542E"/>
    <w:rsid w:val="005B6A25"/>
    <w:rsid w:val="005C17DD"/>
    <w:rsid w:val="005C3620"/>
    <w:rsid w:val="005C3ABA"/>
    <w:rsid w:val="005C4587"/>
    <w:rsid w:val="005C471B"/>
    <w:rsid w:val="005C479E"/>
    <w:rsid w:val="005C5FD7"/>
    <w:rsid w:val="005C73AD"/>
    <w:rsid w:val="005D2880"/>
    <w:rsid w:val="005D4DA0"/>
    <w:rsid w:val="005E1565"/>
    <w:rsid w:val="005E1975"/>
    <w:rsid w:val="005E5BF0"/>
    <w:rsid w:val="005F08F2"/>
    <w:rsid w:val="005F0E1A"/>
    <w:rsid w:val="005F34DA"/>
    <w:rsid w:val="00600CDA"/>
    <w:rsid w:val="00602FD7"/>
    <w:rsid w:val="0060755F"/>
    <w:rsid w:val="006109FF"/>
    <w:rsid w:val="006216F6"/>
    <w:rsid w:val="00623893"/>
    <w:rsid w:val="00624C51"/>
    <w:rsid w:val="00624EB1"/>
    <w:rsid w:val="00625F1A"/>
    <w:rsid w:val="00630E3A"/>
    <w:rsid w:val="0063134F"/>
    <w:rsid w:val="00635BBC"/>
    <w:rsid w:val="00644BF0"/>
    <w:rsid w:val="00651FF7"/>
    <w:rsid w:val="00655100"/>
    <w:rsid w:val="006576C0"/>
    <w:rsid w:val="00664521"/>
    <w:rsid w:val="00664C71"/>
    <w:rsid w:val="00666846"/>
    <w:rsid w:val="006672AE"/>
    <w:rsid w:val="00667533"/>
    <w:rsid w:val="0067165C"/>
    <w:rsid w:val="0067235C"/>
    <w:rsid w:val="00674741"/>
    <w:rsid w:val="0067595E"/>
    <w:rsid w:val="00683469"/>
    <w:rsid w:val="0068751C"/>
    <w:rsid w:val="00697C2D"/>
    <w:rsid w:val="006A1DE2"/>
    <w:rsid w:val="006A6968"/>
    <w:rsid w:val="006A6A02"/>
    <w:rsid w:val="006B5327"/>
    <w:rsid w:val="006C153E"/>
    <w:rsid w:val="006C1956"/>
    <w:rsid w:val="006C3410"/>
    <w:rsid w:val="006D03DE"/>
    <w:rsid w:val="006D07BC"/>
    <w:rsid w:val="006D0E51"/>
    <w:rsid w:val="006D1958"/>
    <w:rsid w:val="006D22BC"/>
    <w:rsid w:val="006D3E07"/>
    <w:rsid w:val="006D416D"/>
    <w:rsid w:val="006D4B51"/>
    <w:rsid w:val="006D4E68"/>
    <w:rsid w:val="006D58AA"/>
    <w:rsid w:val="006D7140"/>
    <w:rsid w:val="006D7A16"/>
    <w:rsid w:val="006E02E9"/>
    <w:rsid w:val="006F0BF8"/>
    <w:rsid w:val="006F1E7D"/>
    <w:rsid w:val="006F2EC1"/>
    <w:rsid w:val="006F595D"/>
    <w:rsid w:val="006F67F6"/>
    <w:rsid w:val="0070010C"/>
    <w:rsid w:val="007032ED"/>
    <w:rsid w:val="007051E3"/>
    <w:rsid w:val="00713410"/>
    <w:rsid w:val="00717347"/>
    <w:rsid w:val="0072055F"/>
    <w:rsid w:val="00723F1C"/>
    <w:rsid w:val="007245E3"/>
    <w:rsid w:val="00725053"/>
    <w:rsid w:val="007355C9"/>
    <w:rsid w:val="00736873"/>
    <w:rsid w:val="007370EC"/>
    <w:rsid w:val="007427E2"/>
    <w:rsid w:val="00750F13"/>
    <w:rsid w:val="00751058"/>
    <w:rsid w:val="007532C9"/>
    <w:rsid w:val="00753354"/>
    <w:rsid w:val="0076374E"/>
    <w:rsid w:val="007648BF"/>
    <w:rsid w:val="007700F0"/>
    <w:rsid w:val="0077312C"/>
    <w:rsid w:val="00775B6C"/>
    <w:rsid w:val="007768E5"/>
    <w:rsid w:val="007808D1"/>
    <w:rsid w:val="00783D0E"/>
    <w:rsid w:val="0079579E"/>
    <w:rsid w:val="00796D0E"/>
    <w:rsid w:val="00796EF9"/>
    <w:rsid w:val="007A1320"/>
    <w:rsid w:val="007A534E"/>
    <w:rsid w:val="007A58DD"/>
    <w:rsid w:val="007A6318"/>
    <w:rsid w:val="007A7310"/>
    <w:rsid w:val="007B1507"/>
    <w:rsid w:val="007B17D6"/>
    <w:rsid w:val="007B1A01"/>
    <w:rsid w:val="007B400D"/>
    <w:rsid w:val="007C0E9C"/>
    <w:rsid w:val="007E1AD7"/>
    <w:rsid w:val="007E29FA"/>
    <w:rsid w:val="007E37EE"/>
    <w:rsid w:val="007E3DE0"/>
    <w:rsid w:val="007E4061"/>
    <w:rsid w:val="007F06EC"/>
    <w:rsid w:val="007F1147"/>
    <w:rsid w:val="007F59CD"/>
    <w:rsid w:val="007F7310"/>
    <w:rsid w:val="007F7F50"/>
    <w:rsid w:val="00801375"/>
    <w:rsid w:val="00803233"/>
    <w:rsid w:val="00805412"/>
    <w:rsid w:val="00806939"/>
    <w:rsid w:val="0080783A"/>
    <w:rsid w:val="00815191"/>
    <w:rsid w:val="00815989"/>
    <w:rsid w:val="00817EE7"/>
    <w:rsid w:val="008204E3"/>
    <w:rsid w:val="0082309C"/>
    <w:rsid w:val="00824E88"/>
    <w:rsid w:val="00834729"/>
    <w:rsid w:val="008410FA"/>
    <w:rsid w:val="008446A8"/>
    <w:rsid w:val="00844877"/>
    <w:rsid w:val="00845991"/>
    <w:rsid w:val="00851656"/>
    <w:rsid w:val="008547B1"/>
    <w:rsid w:val="00855BF4"/>
    <w:rsid w:val="00866680"/>
    <w:rsid w:val="00866D25"/>
    <w:rsid w:val="00873EE6"/>
    <w:rsid w:val="008754F6"/>
    <w:rsid w:val="00875B41"/>
    <w:rsid w:val="00881089"/>
    <w:rsid w:val="0088730A"/>
    <w:rsid w:val="00892015"/>
    <w:rsid w:val="008962D0"/>
    <w:rsid w:val="00897F97"/>
    <w:rsid w:val="008A285E"/>
    <w:rsid w:val="008A3847"/>
    <w:rsid w:val="008A3875"/>
    <w:rsid w:val="008A4E85"/>
    <w:rsid w:val="008A5BCE"/>
    <w:rsid w:val="008B389F"/>
    <w:rsid w:val="008B5D04"/>
    <w:rsid w:val="008B7F6B"/>
    <w:rsid w:val="008C21EA"/>
    <w:rsid w:val="008C2393"/>
    <w:rsid w:val="008C33AD"/>
    <w:rsid w:val="008C4257"/>
    <w:rsid w:val="008C4889"/>
    <w:rsid w:val="008C4987"/>
    <w:rsid w:val="008C602A"/>
    <w:rsid w:val="008C7856"/>
    <w:rsid w:val="008D28A2"/>
    <w:rsid w:val="008D345F"/>
    <w:rsid w:val="008D4A37"/>
    <w:rsid w:val="008D5B32"/>
    <w:rsid w:val="008D5C9C"/>
    <w:rsid w:val="008D626E"/>
    <w:rsid w:val="008D6F41"/>
    <w:rsid w:val="008E2B1D"/>
    <w:rsid w:val="008E4EBF"/>
    <w:rsid w:val="008E526A"/>
    <w:rsid w:val="008E6627"/>
    <w:rsid w:val="008F0639"/>
    <w:rsid w:val="008F0C25"/>
    <w:rsid w:val="008F116B"/>
    <w:rsid w:val="008F2F5E"/>
    <w:rsid w:val="008F44E4"/>
    <w:rsid w:val="008F4873"/>
    <w:rsid w:val="00905534"/>
    <w:rsid w:val="00912BFE"/>
    <w:rsid w:val="00916AF2"/>
    <w:rsid w:val="00920073"/>
    <w:rsid w:val="0092165E"/>
    <w:rsid w:val="00923D08"/>
    <w:rsid w:val="00924E69"/>
    <w:rsid w:val="00927191"/>
    <w:rsid w:val="009322B4"/>
    <w:rsid w:val="00933AB6"/>
    <w:rsid w:val="009346EB"/>
    <w:rsid w:val="00935D08"/>
    <w:rsid w:val="00937DF7"/>
    <w:rsid w:val="00940DA4"/>
    <w:rsid w:val="009426DB"/>
    <w:rsid w:val="00945683"/>
    <w:rsid w:val="00955F5E"/>
    <w:rsid w:val="00956130"/>
    <w:rsid w:val="0096029A"/>
    <w:rsid w:val="00974177"/>
    <w:rsid w:val="00983647"/>
    <w:rsid w:val="00983697"/>
    <w:rsid w:val="00985FFD"/>
    <w:rsid w:val="00986010"/>
    <w:rsid w:val="00987480"/>
    <w:rsid w:val="00990857"/>
    <w:rsid w:val="00991606"/>
    <w:rsid w:val="009A117F"/>
    <w:rsid w:val="009A1AF0"/>
    <w:rsid w:val="009B22D5"/>
    <w:rsid w:val="009B4B31"/>
    <w:rsid w:val="009B750F"/>
    <w:rsid w:val="009B7860"/>
    <w:rsid w:val="009C1835"/>
    <w:rsid w:val="009C21F6"/>
    <w:rsid w:val="009C6AF9"/>
    <w:rsid w:val="009C7D78"/>
    <w:rsid w:val="009D535C"/>
    <w:rsid w:val="009D7341"/>
    <w:rsid w:val="009E7E2C"/>
    <w:rsid w:val="009F1E11"/>
    <w:rsid w:val="009F4B7C"/>
    <w:rsid w:val="009F6FA9"/>
    <w:rsid w:val="009F714B"/>
    <w:rsid w:val="00A02444"/>
    <w:rsid w:val="00A07223"/>
    <w:rsid w:val="00A15DC2"/>
    <w:rsid w:val="00A1656D"/>
    <w:rsid w:val="00A16BE8"/>
    <w:rsid w:val="00A24CAC"/>
    <w:rsid w:val="00A27728"/>
    <w:rsid w:val="00A322A3"/>
    <w:rsid w:val="00A41362"/>
    <w:rsid w:val="00A419E0"/>
    <w:rsid w:val="00A4475F"/>
    <w:rsid w:val="00A44895"/>
    <w:rsid w:val="00A501C2"/>
    <w:rsid w:val="00A50437"/>
    <w:rsid w:val="00A5537C"/>
    <w:rsid w:val="00A55E35"/>
    <w:rsid w:val="00A56A0E"/>
    <w:rsid w:val="00A56E91"/>
    <w:rsid w:val="00A62B94"/>
    <w:rsid w:val="00A7288A"/>
    <w:rsid w:val="00A736A4"/>
    <w:rsid w:val="00A74194"/>
    <w:rsid w:val="00A80089"/>
    <w:rsid w:val="00A807AB"/>
    <w:rsid w:val="00A813DE"/>
    <w:rsid w:val="00A82BC5"/>
    <w:rsid w:val="00AA1B54"/>
    <w:rsid w:val="00AA6319"/>
    <w:rsid w:val="00AA71BD"/>
    <w:rsid w:val="00AB04AE"/>
    <w:rsid w:val="00AB0ADD"/>
    <w:rsid w:val="00AB0DED"/>
    <w:rsid w:val="00AB4D48"/>
    <w:rsid w:val="00AC288A"/>
    <w:rsid w:val="00AC492C"/>
    <w:rsid w:val="00AD0D3B"/>
    <w:rsid w:val="00AD285B"/>
    <w:rsid w:val="00AD4CD9"/>
    <w:rsid w:val="00AE41D1"/>
    <w:rsid w:val="00AE5F55"/>
    <w:rsid w:val="00AF1AE1"/>
    <w:rsid w:val="00AF4AA5"/>
    <w:rsid w:val="00AF7ED6"/>
    <w:rsid w:val="00B02898"/>
    <w:rsid w:val="00B076CF"/>
    <w:rsid w:val="00B203CE"/>
    <w:rsid w:val="00B2058C"/>
    <w:rsid w:val="00B21955"/>
    <w:rsid w:val="00B249C6"/>
    <w:rsid w:val="00B25EAB"/>
    <w:rsid w:val="00B2621B"/>
    <w:rsid w:val="00B36411"/>
    <w:rsid w:val="00B36995"/>
    <w:rsid w:val="00B37463"/>
    <w:rsid w:val="00B4124F"/>
    <w:rsid w:val="00B441FC"/>
    <w:rsid w:val="00B45565"/>
    <w:rsid w:val="00B50603"/>
    <w:rsid w:val="00B518AD"/>
    <w:rsid w:val="00B53015"/>
    <w:rsid w:val="00B5484D"/>
    <w:rsid w:val="00B577E7"/>
    <w:rsid w:val="00B61A92"/>
    <w:rsid w:val="00B702D5"/>
    <w:rsid w:val="00B710EE"/>
    <w:rsid w:val="00B81BD5"/>
    <w:rsid w:val="00B82CC5"/>
    <w:rsid w:val="00B84D6F"/>
    <w:rsid w:val="00B864F8"/>
    <w:rsid w:val="00B86681"/>
    <w:rsid w:val="00B977AC"/>
    <w:rsid w:val="00BB216D"/>
    <w:rsid w:val="00BB436C"/>
    <w:rsid w:val="00BB5DB5"/>
    <w:rsid w:val="00BB63AA"/>
    <w:rsid w:val="00BC16B9"/>
    <w:rsid w:val="00BC73B5"/>
    <w:rsid w:val="00BC7FA8"/>
    <w:rsid w:val="00BD0137"/>
    <w:rsid w:val="00BD0524"/>
    <w:rsid w:val="00BD06F9"/>
    <w:rsid w:val="00BD074E"/>
    <w:rsid w:val="00BD645E"/>
    <w:rsid w:val="00BF05ED"/>
    <w:rsid w:val="00BF25EF"/>
    <w:rsid w:val="00BF2D3D"/>
    <w:rsid w:val="00BF5E1F"/>
    <w:rsid w:val="00C00FCA"/>
    <w:rsid w:val="00C0161E"/>
    <w:rsid w:val="00C10702"/>
    <w:rsid w:val="00C11877"/>
    <w:rsid w:val="00C14BAF"/>
    <w:rsid w:val="00C20564"/>
    <w:rsid w:val="00C21237"/>
    <w:rsid w:val="00C30319"/>
    <w:rsid w:val="00C330BC"/>
    <w:rsid w:val="00C35BB8"/>
    <w:rsid w:val="00C418B5"/>
    <w:rsid w:val="00C43519"/>
    <w:rsid w:val="00C445FC"/>
    <w:rsid w:val="00C446C6"/>
    <w:rsid w:val="00C44E66"/>
    <w:rsid w:val="00C46906"/>
    <w:rsid w:val="00C46F8F"/>
    <w:rsid w:val="00C50A02"/>
    <w:rsid w:val="00C600D9"/>
    <w:rsid w:val="00C61AF4"/>
    <w:rsid w:val="00C64EE3"/>
    <w:rsid w:val="00C67A74"/>
    <w:rsid w:val="00C702AF"/>
    <w:rsid w:val="00C7030D"/>
    <w:rsid w:val="00C80373"/>
    <w:rsid w:val="00C83B00"/>
    <w:rsid w:val="00C851C7"/>
    <w:rsid w:val="00C85D20"/>
    <w:rsid w:val="00C87C39"/>
    <w:rsid w:val="00C90D6F"/>
    <w:rsid w:val="00CA2B09"/>
    <w:rsid w:val="00CA305B"/>
    <w:rsid w:val="00CA3455"/>
    <w:rsid w:val="00CB216C"/>
    <w:rsid w:val="00CB7AE2"/>
    <w:rsid w:val="00CB7CE3"/>
    <w:rsid w:val="00CC0734"/>
    <w:rsid w:val="00CC2227"/>
    <w:rsid w:val="00CC3ABD"/>
    <w:rsid w:val="00CC43D0"/>
    <w:rsid w:val="00CC4903"/>
    <w:rsid w:val="00CD07F4"/>
    <w:rsid w:val="00CD3D04"/>
    <w:rsid w:val="00CE0F8D"/>
    <w:rsid w:val="00CE249E"/>
    <w:rsid w:val="00CE4D5A"/>
    <w:rsid w:val="00CE57DA"/>
    <w:rsid w:val="00CE5E83"/>
    <w:rsid w:val="00CE7F4E"/>
    <w:rsid w:val="00CF1AFC"/>
    <w:rsid w:val="00CF50C7"/>
    <w:rsid w:val="00CF702F"/>
    <w:rsid w:val="00D00E3D"/>
    <w:rsid w:val="00D03D73"/>
    <w:rsid w:val="00D04C28"/>
    <w:rsid w:val="00D04D97"/>
    <w:rsid w:val="00D05753"/>
    <w:rsid w:val="00D104CB"/>
    <w:rsid w:val="00D10E84"/>
    <w:rsid w:val="00D13E3D"/>
    <w:rsid w:val="00D20CD4"/>
    <w:rsid w:val="00D23571"/>
    <w:rsid w:val="00D2528B"/>
    <w:rsid w:val="00D273DC"/>
    <w:rsid w:val="00D35964"/>
    <w:rsid w:val="00D43768"/>
    <w:rsid w:val="00D46FCF"/>
    <w:rsid w:val="00D537B5"/>
    <w:rsid w:val="00D56FE0"/>
    <w:rsid w:val="00D645B7"/>
    <w:rsid w:val="00D65A4C"/>
    <w:rsid w:val="00D67235"/>
    <w:rsid w:val="00D714A4"/>
    <w:rsid w:val="00D73399"/>
    <w:rsid w:val="00D774E2"/>
    <w:rsid w:val="00D77B01"/>
    <w:rsid w:val="00D842C7"/>
    <w:rsid w:val="00D87CC7"/>
    <w:rsid w:val="00D939A9"/>
    <w:rsid w:val="00DA13D7"/>
    <w:rsid w:val="00DA2A8C"/>
    <w:rsid w:val="00DA3A8E"/>
    <w:rsid w:val="00DA5D3F"/>
    <w:rsid w:val="00DA68F7"/>
    <w:rsid w:val="00DB01EC"/>
    <w:rsid w:val="00DB3044"/>
    <w:rsid w:val="00DB6C1E"/>
    <w:rsid w:val="00DC109D"/>
    <w:rsid w:val="00DC433C"/>
    <w:rsid w:val="00DC7250"/>
    <w:rsid w:val="00DC7883"/>
    <w:rsid w:val="00DD2CD8"/>
    <w:rsid w:val="00DD4305"/>
    <w:rsid w:val="00DD488D"/>
    <w:rsid w:val="00DE078A"/>
    <w:rsid w:val="00DE2FDD"/>
    <w:rsid w:val="00DE305E"/>
    <w:rsid w:val="00DE76F2"/>
    <w:rsid w:val="00DF266E"/>
    <w:rsid w:val="00DF564C"/>
    <w:rsid w:val="00DF5A78"/>
    <w:rsid w:val="00E028DE"/>
    <w:rsid w:val="00E06C24"/>
    <w:rsid w:val="00E1050F"/>
    <w:rsid w:val="00E16F67"/>
    <w:rsid w:val="00E2246C"/>
    <w:rsid w:val="00E24FA9"/>
    <w:rsid w:val="00E25908"/>
    <w:rsid w:val="00E25FF6"/>
    <w:rsid w:val="00E272A1"/>
    <w:rsid w:val="00E3074B"/>
    <w:rsid w:val="00E3282A"/>
    <w:rsid w:val="00E33B8C"/>
    <w:rsid w:val="00E371DF"/>
    <w:rsid w:val="00E417F3"/>
    <w:rsid w:val="00E46C2A"/>
    <w:rsid w:val="00E50B4B"/>
    <w:rsid w:val="00E53AA3"/>
    <w:rsid w:val="00E54D55"/>
    <w:rsid w:val="00E55D06"/>
    <w:rsid w:val="00E55F4B"/>
    <w:rsid w:val="00E56406"/>
    <w:rsid w:val="00E57817"/>
    <w:rsid w:val="00E60146"/>
    <w:rsid w:val="00E622BE"/>
    <w:rsid w:val="00E6375C"/>
    <w:rsid w:val="00E64560"/>
    <w:rsid w:val="00E65F6F"/>
    <w:rsid w:val="00E72613"/>
    <w:rsid w:val="00E76AEB"/>
    <w:rsid w:val="00E77D40"/>
    <w:rsid w:val="00E82D51"/>
    <w:rsid w:val="00E85738"/>
    <w:rsid w:val="00E8612E"/>
    <w:rsid w:val="00E864E1"/>
    <w:rsid w:val="00E86BE7"/>
    <w:rsid w:val="00E90D5B"/>
    <w:rsid w:val="00E91D73"/>
    <w:rsid w:val="00E9225E"/>
    <w:rsid w:val="00E9402B"/>
    <w:rsid w:val="00E95E98"/>
    <w:rsid w:val="00E974A2"/>
    <w:rsid w:val="00EA21C2"/>
    <w:rsid w:val="00EB47C6"/>
    <w:rsid w:val="00EB5621"/>
    <w:rsid w:val="00EB7331"/>
    <w:rsid w:val="00EC253E"/>
    <w:rsid w:val="00EC57C4"/>
    <w:rsid w:val="00EC62CC"/>
    <w:rsid w:val="00EC64D4"/>
    <w:rsid w:val="00ED0AB0"/>
    <w:rsid w:val="00ED147A"/>
    <w:rsid w:val="00ED2BFE"/>
    <w:rsid w:val="00ED3FF5"/>
    <w:rsid w:val="00ED458D"/>
    <w:rsid w:val="00ED74F6"/>
    <w:rsid w:val="00ED7939"/>
    <w:rsid w:val="00EE0A44"/>
    <w:rsid w:val="00EE106B"/>
    <w:rsid w:val="00EE22B4"/>
    <w:rsid w:val="00EF0521"/>
    <w:rsid w:val="00EF0A10"/>
    <w:rsid w:val="00EF14E0"/>
    <w:rsid w:val="00EF7DDE"/>
    <w:rsid w:val="00F01AE6"/>
    <w:rsid w:val="00F06FB9"/>
    <w:rsid w:val="00F12895"/>
    <w:rsid w:val="00F14D60"/>
    <w:rsid w:val="00F15B6B"/>
    <w:rsid w:val="00F15FC5"/>
    <w:rsid w:val="00F1713E"/>
    <w:rsid w:val="00F17DB2"/>
    <w:rsid w:val="00F2027B"/>
    <w:rsid w:val="00F2101F"/>
    <w:rsid w:val="00F2187B"/>
    <w:rsid w:val="00F219B3"/>
    <w:rsid w:val="00F233DB"/>
    <w:rsid w:val="00F2356A"/>
    <w:rsid w:val="00F24DDB"/>
    <w:rsid w:val="00F322A9"/>
    <w:rsid w:val="00F32F55"/>
    <w:rsid w:val="00F353D4"/>
    <w:rsid w:val="00F3756B"/>
    <w:rsid w:val="00F37C7A"/>
    <w:rsid w:val="00F4226C"/>
    <w:rsid w:val="00F438B6"/>
    <w:rsid w:val="00F461FD"/>
    <w:rsid w:val="00F5050D"/>
    <w:rsid w:val="00F54DCB"/>
    <w:rsid w:val="00F5525C"/>
    <w:rsid w:val="00F56450"/>
    <w:rsid w:val="00F56A25"/>
    <w:rsid w:val="00F6258E"/>
    <w:rsid w:val="00F6295A"/>
    <w:rsid w:val="00F64971"/>
    <w:rsid w:val="00F729BA"/>
    <w:rsid w:val="00F73620"/>
    <w:rsid w:val="00F73850"/>
    <w:rsid w:val="00F75979"/>
    <w:rsid w:val="00F7652E"/>
    <w:rsid w:val="00F82AC1"/>
    <w:rsid w:val="00F82FBC"/>
    <w:rsid w:val="00F865A0"/>
    <w:rsid w:val="00F87E7A"/>
    <w:rsid w:val="00FA0DF7"/>
    <w:rsid w:val="00FA104A"/>
    <w:rsid w:val="00FA2E7B"/>
    <w:rsid w:val="00FA3372"/>
    <w:rsid w:val="00FA4680"/>
    <w:rsid w:val="00FA485E"/>
    <w:rsid w:val="00FA7B82"/>
    <w:rsid w:val="00FB3F23"/>
    <w:rsid w:val="00FB4E57"/>
    <w:rsid w:val="00FB6F67"/>
    <w:rsid w:val="00FC4647"/>
    <w:rsid w:val="00FC4808"/>
    <w:rsid w:val="00FC5552"/>
    <w:rsid w:val="00FC5E28"/>
    <w:rsid w:val="00FC69A4"/>
    <w:rsid w:val="00FC6ED6"/>
    <w:rsid w:val="00FC7BF2"/>
    <w:rsid w:val="00FD32AB"/>
    <w:rsid w:val="00FD4516"/>
    <w:rsid w:val="00FD47D3"/>
    <w:rsid w:val="00FD5207"/>
    <w:rsid w:val="00FE412D"/>
    <w:rsid w:val="00FE6BFC"/>
    <w:rsid w:val="00FF38FC"/>
    <w:rsid w:val="00FF6C2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55325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Myriad Web Pro" w:eastAsia="Times New Roman" w:hAnsi="Myriad Web Pro" w:cs="Times New Roman"/>
        <w:lang w:val="nl-NL" w:eastAsia="nl-N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iPriority="0"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E82D51"/>
    <w:rPr>
      <w:rFonts w:asciiTheme="minorHAnsi" w:hAnsiTheme="minorHAnsi"/>
      <w:bCs/>
      <w:sz w:val="22"/>
      <w:szCs w:val="22"/>
    </w:rPr>
  </w:style>
  <w:style w:type="paragraph" w:styleId="Kop1">
    <w:name w:val="heading 1"/>
    <w:basedOn w:val="Standaard"/>
    <w:next w:val="Standaard"/>
    <w:link w:val="Kop1Char"/>
    <w:uiPriority w:val="9"/>
    <w:qFormat/>
    <w:rsid w:val="00EF0521"/>
    <w:pPr>
      <w:keepNext/>
      <w:numPr>
        <w:numId w:val="12"/>
      </w:numPr>
      <w:spacing w:before="240" w:after="120"/>
      <w:ind w:left="284"/>
      <w:outlineLvl w:val="0"/>
    </w:pPr>
    <w:rPr>
      <w:rFonts w:asciiTheme="majorHAnsi" w:hAnsiTheme="majorHAnsi" w:cs="Arial"/>
      <w:b/>
      <w:color w:val="C00000"/>
      <w:kern w:val="32"/>
      <w:sz w:val="32"/>
      <w:szCs w:val="32"/>
    </w:rPr>
  </w:style>
  <w:style w:type="paragraph" w:styleId="Kop2">
    <w:name w:val="heading 2"/>
    <w:basedOn w:val="Standaard"/>
    <w:next w:val="Standaard"/>
    <w:link w:val="Kop2Char"/>
    <w:qFormat/>
    <w:rsid w:val="00723F1C"/>
    <w:pPr>
      <w:keepNext/>
      <w:numPr>
        <w:ilvl w:val="1"/>
        <w:numId w:val="12"/>
      </w:numPr>
      <w:spacing w:before="120" w:after="60"/>
      <w:outlineLvl w:val="1"/>
    </w:pPr>
    <w:rPr>
      <w:rFonts w:asciiTheme="majorHAnsi" w:hAnsiTheme="majorHAnsi" w:cs="Tahoma"/>
      <w:b/>
      <w:bCs w:val="0"/>
      <w:iCs/>
      <w:color w:val="C00000"/>
      <w:sz w:val="24"/>
      <w:szCs w:val="28"/>
    </w:rPr>
  </w:style>
  <w:style w:type="paragraph" w:styleId="Kop3">
    <w:name w:val="heading 3"/>
    <w:basedOn w:val="Standaard"/>
    <w:next w:val="Standaard"/>
    <w:link w:val="Kop3Char"/>
    <w:qFormat/>
    <w:rsid w:val="00D645B7"/>
    <w:pPr>
      <w:keepNext/>
      <w:numPr>
        <w:ilvl w:val="2"/>
        <w:numId w:val="12"/>
      </w:numPr>
      <w:spacing w:before="60" w:after="60"/>
      <w:outlineLvl w:val="2"/>
    </w:pPr>
    <w:rPr>
      <w:rFonts w:eastAsia="Arial Unicode MS" w:cs="Tahoma"/>
      <w:b/>
      <w:bCs w:val="0"/>
      <w:szCs w:val="26"/>
    </w:rPr>
  </w:style>
  <w:style w:type="paragraph" w:styleId="Kop4">
    <w:name w:val="heading 4"/>
    <w:basedOn w:val="Standaard"/>
    <w:next w:val="Standaard"/>
    <w:link w:val="Kop4Char"/>
    <w:qFormat/>
    <w:rsid w:val="00D645B7"/>
    <w:pPr>
      <w:keepNext/>
      <w:numPr>
        <w:ilvl w:val="3"/>
        <w:numId w:val="12"/>
      </w:numPr>
      <w:spacing w:before="60"/>
      <w:outlineLvl w:val="3"/>
    </w:pPr>
    <w:rPr>
      <w:rFonts w:cs="Tahoma"/>
      <w:i/>
      <w:iCs/>
      <w:szCs w:val="28"/>
    </w:rPr>
  </w:style>
  <w:style w:type="paragraph" w:styleId="Kop5">
    <w:name w:val="heading 5"/>
    <w:basedOn w:val="Standaard"/>
    <w:next w:val="Standaard"/>
    <w:link w:val="Kop5Char"/>
    <w:qFormat/>
    <w:rsid w:val="005750C6"/>
    <w:pPr>
      <w:numPr>
        <w:ilvl w:val="4"/>
        <w:numId w:val="12"/>
      </w:numPr>
      <w:spacing w:before="60"/>
      <w:outlineLvl w:val="4"/>
    </w:pPr>
    <w:rPr>
      <w:bCs w:val="0"/>
      <w:iCs/>
      <w:szCs w:val="26"/>
    </w:rPr>
  </w:style>
  <w:style w:type="paragraph" w:styleId="Kop6">
    <w:name w:val="heading 6"/>
    <w:basedOn w:val="Standaard"/>
    <w:next w:val="Standaard"/>
    <w:link w:val="Kop6Char"/>
    <w:qFormat/>
    <w:rsid w:val="005750C6"/>
    <w:pPr>
      <w:numPr>
        <w:ilvl w:val="5"/>
        <w:numId w:val="13"/>
      </w:numPr>
      <w:spacing w:before="60"/>
      <w:outlineLvl w:val="5"/>
    </w:pPr>
    <w:rPr>
      <w:bCs w:val="0"/>
    </w:rPr>
  </w:style>
  <w:style w:type="paragraph" w:styleId="Kop7">
    <w:name w:val="heading 7"/>
    <w:basedOn w:val="Standaard"/>
    <w:next w:val="Standaard"/>
    <w:link w:val="Kop7Char"/>
    <w:rsid w:val="00255AEB"/>
    <w:pPr>
      <w:numPr>
        <w:ilvl w:val="6"/>
        <w:numId w:val="13"/>
      </w:numPr>
      <w:spacing w:before="60"/>
      <w:outlineLvl w:val="6"/>
    </w:pPr>
  </w:style>
  <w:style w:type="paragraph" w:styleId="Kop8">
    <w:name w:val="heading 8"/>
    <w:basedOn w:val="Standaard"/>
    <w:next w:val="Standaard"/>
    <w:link w:val="Kop8Char"/>
    <w:rsid w:val="00255AEB"/>
    <w:pPr>
      <w:numPr>
        <w:ilvl w:val="7"/>
        <w:numId w:val="13"/>
      </w:numPr>
      <w:spacing w:before="60"/>
      <w:outlineLvl w:val="7"/>
    </w:pPr>
    <w:rPr>
      <w:iCs/>
    </w:rPr>
  </w:style>
  <w:style w:type="paragraph" w:styleId="Kop9">
    <w:name w:val="heading 9"/>
    <w:basedOn w:val="Standaard"/>
    <w:next w:val="Standaard"/>
    <w:link w:val="Kop9Char"/>
    <w:rsid w:val="00255AEB"/>
    <w:pPr>
      <w:numPr>
        <w:ilvl w:val="8"/>
        <w:numId w:val="13"/>
      </w:numPr>
      <w:spacing w:before="60"/>
      <w:outlineLvl w:val="8"/>
    </w:pPr>
    <w:rPr>
      <w:rFonts w:cs="Aria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link w:val="Kop1"/>
    <w:uiPriority w:val="9"/>
    <w:rsid w:val="00EF0521"/>
    <w:rPr>
      <w:rFonts w:asciiTheme="majorHAnsi" w:hAnsiTheme="majorHAnsi" w:cs="Arial"/>
      <w:b/>
      <w:bCs/>
      <w:color w:val="C00000"/>
      <w:kern w:val="32"/>
      <w:sz w:val="32"/>
      <w:szCs w:val="32"/>
    </w:rPr>
  </w:style>
  <w:style w:type="character" w:customStyle="1" w:styleId="Kop2Char">
    <w:name w:val="Kop 2 Char"/>
    <w:link w:val="Kop2"/>
    <w:rsid w:val="00723F1C"/>
    <w:rPr>
      <w:rFonts w:asciiTheme="majorHAnsi" w:hAnsiTheme="majorHAnsi" w:cs="Tahoma"/>
      <w:b/>
      <w:iCs/>
      <w:color w:val="C00000"/>
      <w:sz w:val="24"/>
      <w:szCs w:val="28"/>
    </w:rPr>
  </w:style>
  <w:style w:type="character" w:customStyle="1" w:styleId="Kop3Char">
    <w:name w:val="Kop 3 Char"/>
    <w:basedOn w:val="Standaardalinea-lettertype"/>
    <w:link w:val="Kop3"/>
    <w:rsid w:val="00D46FCF"/>
    <w:rPr>
      <w:rFonts w:asciiTheme="minorHAnsi" w:eastAsia="Arial Unicode MS" w:hAnsiTheme="minorHAnsi" w:cs="Tahoma"/>
      <w:b/>
      <w:sz w:val="22"/>
      <w:szCs w:val="26"/>
    </w:rPr>
  </w:style>
  <w:style w:type="character" w:customStyle="1" w:styleId="Kop4Char">
    <w:name w:val="Kop 4 Char"/>
    <w:basedOn w:val="Standaardalinea-lettertype"/>
    <w:link w:val="Kop4"/>
    <w:rsid w:val="00D46FCF"/>
    <w:rPr>
      <w:rFonts w:asciiTheme="minorHAnsi" w:hAnsiTheme="minorHAnsi" w:cs="Tahoma"/>
      <w:bCs/>
      <w:i/>
      <w:iCs/>
      <w:sz w:val="22"/>
      <w:szCs w:val="28"/>
    </w:rPr>
  </w:style>
  <w:style w:type="character" w:customStyle="1" w:styleId="Kop5Char">
    <w:name w:val="Kop 5 Char"/>
    <w:basedOn w:val="Standaardalinea-lettertype"/>
    <w:link w:val="Kop5"/>
    <w:rsid w:val="00D46FCF"/>
    <w:rPr>
      <w:rFonts w:asciiTheme="minorHAnsi" w:hAnsiTheme="minorHAnsi"/>
      <w:iCs/>
      <w:sz w:val="22"/>
      <w:szCs w:val="26"/>
    </w:rPr>
  </w:style>
  <w:style w:type="character" w:customStyle="1" w:styleId="Kop6Char">
    <w:name w:val="Kop 6 Char"/>
    <w:basedOn w:val="Standaardalinea-lettertype"/>
    <w:link w:val="Kop6"/>
    <w:rsid w:val="00D46FCF"/>
    <w:rPr>
      <w:rFonts w:asciiTheme="minorHAnsi" w:hAnsiTheme="minorHAnsi"/>
      <w:sz w:val="22"/>
      <w:szCs w:val="22"/>
    </w:rPr>
  </w:style>
  <w:style w:type="character" w:customStyle="1" w:styleId="Kop7Char">
    <w:name w:val="Kop 7 Char"/>
    <w:basedOn w:val="Standaardalinea-lettertype"/>
    <w:link w:val="Kop7"/>
    <w:rsid w:val="00D46FCF"/>
    <w:rPr>
      <w:rFonts w:asciiTheme="minorHAnsi" w:hAnsiTheme="minorHAnsi"/>
      <w:bCs/>
      <w:sz w:val="22"/>
      <w:szCs w:val="22"/>
    </w:rPr>
  </w:style>
  <w:style w:type="character" w:customStyle="1" w:styleId="Kop8Char">
    <w:name w:val="Kop 8 Char"/>
    <w:basedOn w:val="Standaardalinea-lettertype"/>
    <w:link w:val="Kop8"/>
    <w:rsid w:val="00D46FCF"/>
    <w:rPr>
      <w:rFonts w:asciiTheme="minorHAnsi" w:hAnsiTheme="minorHAnsi"/>
      <w:bCs/>
      <w:iCs/>
      <w:sz w:val="22"/>
      <w:szCs w:val="22"/>
    </w:rPr>
  </w:style>
  <w:style w:type="character" w:customStyle="1" w:styleId="Kop9Char">
    <w:name w:val="Kop 9 Char"/>
    <w:basedOn w:val="Standaardalinea-lettertype"/>
    <w:link w:val="Kop9"/>
    <w:rsid w:val="00D46FCF"/>
    <w:rPr>
      <w:rFonts w:asciiTheme="minorHAnsi" w:hAnsiTheme="minorHAnsi" w:cs="Arial"/>
      <w:bCs/>
      <w:sz w:val="22"/>
      <w:szCs w:val="22"/>
    </w:rPr>
  </w:style>
  <w:style w:type="character" w:styleId="Hyperlink">
    <w:name w:val="Hyperlink"/>
    <w:uiPriority w:val="99"/>
    <w:rsid w:val="00434516"/>
    <w:rPr>
      <w:rFonts w:ascii="Myriad Web Pro" w:hAnsi="Myriad Web Pro"/>
      <w:color w:val="0070C0"/>
      <w:sz w:val="22"/>
      <w:u w:val="single"/>
    </w:rPr>
  </w:style>
  <w:style w:type="character" w:styleId="GevolgdeHyperlink">
    <w:name w:val="FollowedHyperlink"/>
    <w:rsid w:val="00255AEB"/>
    <w:rPr>
      <w:rFonts w:ascii="Arial" w:hAnsi="Arial"/>
      <w:color w:val="800080"/>
      <w:u w:val="single"/>
    </w:rPr>
  </w:style>
  <w:style w:type="paragraph" w:styleId="Inhopg1">
    <w:name w:val="toc 1"/>
    <w:basedOn w:val="Standaard"/>
    <w:next w:val="Standaard"/>
    <w:autoRedefine/>
    <w:uiPriority w:val="39"/>
    <w:qFormat/>
    <w:rsid w:val="00674741"/>
    <w:pPr>
      <w:tabs>
        <w:tab w:val="right" w:leader="dot" w:pos="10169"/>
      </w:tabs>
    </w:pPr>
    <w:rPr>
      <w:b/>
      <w:noProof/>
      <w:lang w:val="en-GB"/>
    </w:rPr>
  </w:style>
  <w:style w:type="paragraph" w:styleId="Inhopg2">
    <w:name w:val="toc 2"/>
    <w:basedOn w:val="Standaard"/>
    <w:next w:val="Standaard"/>
    <w:autoRedefine/>
    <w:uiPriority w:val="39"/>
    <w:qFormat/>
    <w:rsid w:val="00E6375C"/>
    <w:pPr>
      <w:framePr w:wrap="around" w:vAnchor="text" w:hAnchor="text" w:y="1"/>
      <w:ind w:left="187"/>
    </w:pPr>
    <w:rPr>
      <w:noProof/>
      <w:szCs w:val="26"/>
    </w:rPr>
  </w:style>
  <w:style w:type="paragraph" w:styleId="Inhopg3">
    <w:name w:val="toc 3"/>
    <w:basedOn w:val="Standaard"/>
    <w:next w:val="Standaard"/>
    <w:link w:val="Inhopg3Char"/>
    <w:autoRedefine/>
    <w:uiPriority w:val="39"/>
    <w:qFormat/>
    <w:rsid w:val="00E6375C"/>
    <w:pPr>
      <w:ind w:left="363"/>
    </w:pPr>
    <w:rPr>
      <w:noProof/>
    </w:rPr>
  </w:style>
  <w:style w:type="character" w:customStyle="1" w:styleId="Inhopg3Char">
    <w:name w:val="Inhopg 3 Char"/>
    <w:basedOn w:val="Standaardalinea-lettertype"/>
    <w:link w:val="Inhopg3"/>
    <w:uiPriority w:val="39"/>
    <w:rsid w:val="00D46FCF"/>
    <w:rPr>
      <w:rFonts w:asciiTheme="minorHAnsi" w:hAnsiTheme="minorHAnsi"/>
      <w:bCs/>
      <w:noProof/>
      <w:sz w:val="22"/>
      <w:szCs w:val="22"/>
    </w:rPr>
  </w:style>
  <w:style w:type="paragraph" w:styleId="Inhopg4">
    <w:name w:val="toc 4"/>
    <w:basedOn w:val="Standaard"/>
    <w:next w:val="Standaard"/>
    <w:autoRedefine/>
    <w:uiPriority w:val="39"/>
    <w:rsid w:val="00F14D60"/>
    <w:pPr>
      <w:tabs>
        <w:tab w:val="right" w:leader="dot" w:pos="9633"/>
      </w:tabs>
      <w:ind w:left="544"/>
    </w:pPr>
    <w:rPr>
      <w:noProof/>
    </w:rPr>
  </w:style>
  <w:style w:type="paragraph" w:styleId="Inhopg5">
    <w:name w:val="toc 5"/>
    <w:basedOn w:val="Standaard"/>
    <w:next w:val="Standaard"/>
    <w:autoRedefine/>
    <w:uiPriority w:val="39"/>
    <w:rsid w:val="00F14D60"/>
    <w:pPr>
      <w:tabs>
        <w:tab w:val="right" w:leader="dot" w:pos="9633"/>
      </w:tabs>
      <w:ind w:left="720"/>
    </w:pPr>
    <w:rPr>
      <w:noProof/>
    </w:rPr>
  </w:style>
  <w:style w:type="paragraph" w:styleId="Inhopg6">
    <w:name w:val="toc 6"/>
    <w:basedOn w:val="Standaard"/>
    <w:next w:val="Standaard"/>
    <w:autoRedefine/>
    <w:uiPriority w:val="39"/>
    <w:rsid w:val="00F14D60"/>
    <w:pPr>
      <w:tabs>
        <w:tab w:val="right" w:leader="dot" w:pos="9633"/>
      </w:tabs>
      <w:ind w:left="907"/>
    </w:pPr>
    <w:rPr>
      <w:noProof/>
    </w:rPr>
  </w:style>
  <w:style w:type="paragraph" w:styleId="Inhopg7">
    <w:name w:val="toc 7"/>
    <w:basedOn w:val="Standaard"/>
    <w:next w:val="Standaard"/>
    <w:autoRedefine/>
    <w:uiPriority w:val="39"/>
    <w:rsid w:val="00F14D60"/>
    <w:pPr>
      <w:tabs>
        <w:tab w:val="right" w:leader="dot" w:pos="9633"/>
      </w:tabs>
      <w:ind w:left="1077"/>
    </w:pPr>
    <w:rPr>
      <w:noProof/>
    </w:rPr>
  </w:style>
  <w:style w:type="paragraph" w:styleId="Inhopg8">
    <w:name w:val="toc 8"/>
    <w:basedOn w:val="Standaard"/>
    <w:next w:val="Standaard"/>
    <w:autoRedefine/>
    <w:uiPriority w:val="39"/>
    <w:rsid w:val="00F14D60"/>
    <w:pPr>
      <w:tabs>
        <w:tab w:val="right" w:leader="dot" w:pos="9633"/>
      </w:tabs>
      <w:ind w:left="1264"/>
    </w:pPr>
    <w:rPr>
      <w:noProof/>
    </w:rPr>
  </w:style>
  <w:style w:type="paragraph" w:styleId="Inhopg9">
    <w:name w:val="toc 9"/>
    <w:basedOn w:val="Standaard"/>
    <w:next w:val="Standaard"/>
    <w:autoRedefine/>
    <w:uiPriority w:val="39"/>
    <w:rsid w:val="00F14D60"/>
    <w:pPr>
      <w:tabs>
        <w:tab w:val="right" w:leader="dot" w:pos="9633"/>
      </w:tabs>
      <w:ind w:left="1446"/>
    </w:pPr>
    <w:rPr>
      <w:noProof/>
    </w:rPr>
  </w:style>
  <w:style w:type="paragraph" w:styleId="Bijschrift">
    <w:name w:val="caption"/>
    <w:aliases w:val="Caption Char1,Caption Char Char1,Caption Char1 Char Char,Caption Char Char1 Char Char,Caption Char Char2 Char"/>
    <w:basedOn w:val="Standaard"/>
    <w:next w:val="Standaard"/>
    <w:link w:val="BijschriftChar"/>
    <w:qFormat/>
    <w:rsid w:val="00255AEB"/>
    <w:rPr>
      <w:bCs w:val="0"/>
      <w:szCs w:val="20"/>
    </w:rPr>
  </w:style>
  <w:style w:type="character" w:customStyle="1" w:styleId="BijschriftChar">
    <w:name w:val="Bijschrift Char"/>
    <w:aliases w:val="Caption Char1 Char1,Caption Char Char1 Char1,Caption Char1 Char Char Char,Caption Char Char1 Char Char Char,Caption Char Char2 Char Char"/>
    <w:basedOn w:val="PictureChar"/>
    <w:link w:val="Bijschrift"/>
    <w:rsid w:val="00D46FCF"/>
    <w:rPr>
      <w:rFonts w:asciiTheme="minorHAnsi" w:hAnsiTheme="minorHAnsi"/>
      <w:sz w:val="22"/>
      <w:lang w:eastAsia="en-US"/>
    </w:rPr>
  </w:style>
  <w:style w:type="character" w:customStyle="1" w:styleId="PictureChar">
    <w:name w:val="Picture Char"/>
    <w:basedOn w:val="Standaardalinea-lettertype"/>
    <w:link w:val="Picture"/>
    <w:rsid w:val="00D46FCF"/>
    <w:rPr>
      <w:rFonts w:ascii="Arial" w:hAnsi="Arial"/>
      <w:sz w:val="22"/>
      <w:lang w:eastAsia="en-US"/>
    </w:rPr>
  </w:style>
  <w:style w:type="paragraph" w:customStyle="1" w:styleId="Picture">
    <w:name w:val="Picture"/>
    <w:basedOn w:val="Standaard"/>
    <w:next w:val="Bijschrift"/>
    <w:link w:val="PictureChar"/>
    <w:rsid w:val="00D46FCF"/>
    <w:pPr>
      <w:keepNext/>
      <w:overflowPunct w:val="0"/>
      <w:autoSpaceDE w:val="0"/>
      <w:autoSpaceDN w:val="0"/>
      <w:adjustRightInd w:val="0"/>
      <w:textAlignment w:val="baseline"/>
    </w:pPr>
    <w:rPr>
      <w:rFonts w:ascii="Arial" w:hAnsi="Arial"/>
      <w:bCs w:val="0"/>
      <w:szCs w:val="20"/>
      <w:lang w:eastAsia="en-US"/>
    </w:rPr>
  </w:style>
  <w:style w:type="paragraph" w:styleId="Lijstopsomteken">
    <w:name w:val="List Bullet"/>
    <w:basedOn w:val="Standaard"/>
    <w:rsid w:val="00255AEB"/>
    <w:pPr>
      <w:numPr>
        <w:numId w:val="1"/>
      </w:numPr>
      <w:tabs>
        <w:tab w:val="clear" w:pos="360"/>
      </w:tabs>
    </w:pPr>
  </w:style>
  <w:style w:type="paragraph" w:styleId="Lijstnummering">
    <w:name w:val="List Number"/>
    <w:basedOn w:val="Standaard"/>
    <w:rsid w:val="00255AEB"/>
    <w:pPr>
      <w:numPr>
        <w:numId w:val="2"/>
      </w:numPr>
      <w:tabs>
        <w:tab w:val="clear" w:pos="360"/>
      </w:tabs>
    </w:pPr>
  </w:style>
  <w:style w:type="paragraph" w:styleId="Titel">
    <w:name w:val="Title"/>
    <w:basedOn w:val="Standaard"/>
    <w:link w:val="TitelChar"/>
    <w:qFormat/>
    <w:rsid w:val="00255AEB"/>
    <w:pPr>
      <w:jc w:val="center"/>
    </w:pPr>
    <w:rPr>
      <w:rFonts w:cs="Tahoma"/>
      <w:b/>
      <w:kern w:val="28"/>
      <w:sz w:val="44"/>
      <w:szCs w:val="32"/>
    </w:rPr>
  </w:style>
  <w:style w:type="character" w:customStyle="1" w:styleId="TitelChar">
    <w:name w:val="Titel Char"/>
    <w:basedOn w:val="Standaardalinea-lettertype"/>
    <w:link w:val="Titel"/>
    <w:rsid w:val="00D46FCF"/>
    <w:rPr>
      <w:rFonts w:asciiTheme="minorHAnsi" w:hAnsiTheme="minorHAnsi" w:cs="Tahoma"/>
      <w:b/>
      <w:bCs/>
      <w:kern w:val="28"/>
      <w:sz w:val="44"/>
      <w:szCs w:val="32"/>
    </w:rPr>
  </w:style>
  <w:style w:type="paragraph" w:styleId="Plattetekst">
    <w:name w:val="Body Text"/>
    <w:basedOn w:val="Standaard"/>
    <w:link w:val="PlattetekstChar"/>
    <w:rsid w:val="00255AEB"/>
    <w:pPr>
      <w:spacing w:after="120"/>
    </w:pPr>
  </w:style>
  <w:style w:type="character" w:customStyle="1" w:styleId="PlattetekstChar">
    <w:name w:val="Platte tekst Char"/>
    <w:basedOn w:val="Standaardalinea-lettertype"/>
    <w:link w:val="Plattetekst"/>
    <w:rsid w:val="00D46FCF"/>
    <w:rPr>
      <w:rFonts w:asciiTheme="minorHAnsi" w:hAnsiTheme="minorHAnsi"/>
      <w:bCs/>
      <w:sz w:val="22"/>
      <w:szCs w:val="22"/>
    </w:rPr>
  </w:style>
  <w:style w:type="paragraph" w:styleId="Lijstvoortzetting">
    <w:name w:val="List Continue"/>
    <w:basedOn w:val="Standaard"/>
    <w:rsid w:val="00255AEB"/>
    <w:pPr>
      <w:numPr>
        <w:numId w:val="3"/>
      </w:numPr>
    </w:pPr>
  </w:style>
  <w:style w:type="paragraph" w:styleId="Ondertitel">
    <w:name w:val="Subtitle"/>
    <w:basedOn w:val="Standaard"/>
    <w:link w:val="OndertitelChar"/>
    <w:rsid w:val="00255AEB"/>
    <w:pPr>
      <w:jc w:val="center"/>
    </w:pPr>
    <w:rPr>
      <w:rFonts w:cs="Tahoma"/>
      <w:b/>
      <w:i/>
      <w:sz w:val="28"/>
    </w:rPr>
  </w:style>
  <w:style w:type="character" w:customStyle="1" w:styleId="OndertitelChar">
    <w:name w:val="Ondertitel Char"/>
    <w:basedOn w:val="Standaardalinea-lettertype"/>
    <w:link w:val="Ondertitel"/>
    <w:rsid w:val="00D46FCF"/>
    <w:rPr>
      <w:rFonts w:asciiTheme="minorHAnsi" w:hAnsiTheme="minorHAnsi" w:cs="Tahoma"/>
      <w:b/>
      <w:bCs/>
      <w:i/>
      <w:sz w:val="28"/>
      <w:szCs w:val="22"/>
    </w:rPr>
  </w:style>
  <w:style w:type="paragraph" w:customStyle="1" w:styleId="ColumnHeading">
    <w:name w:val="Column Heading"/>
    <w:basedOn w:val="Standaard"/>
    <w:next w:val="Inhopg1"/>
    <w:rsid w:val="00255AEB"/>
    <w:pPr>
      <w:spacing w:after="120"/>
    </w:pPr>
    <w:rPr>
      <w:b/>
      <w:bCs w:val="0"/>
    </w:rPr>
  </w:style>
  <w:style w:type="paragraph" w:customStyle="1" w:styleId="Documenttype">
    <w:name w:val="Document type"/>
    <w:basedOn w:val="Standaard"/>
    <w:rsid w:val="00255AEB"/>
    <w:pPr>
      <w:jc w:val="center"/>
    </w:pPr>
    <w:rPr>
      <w:bCs w:val="0"/>
      <w:sz w:val="28"/>
    </w:rPr>
  </w:style>
  <w:style w:type="paragraph" w:styleId="Bronvermelding">
    <w:name w:val="table of authorities"/>
    <w:basedOn w:val="Standaard"/>
    <w:next w:val="Standaard"/>
    <w:semiHidden/>
    <w:rsid w:val="00255AEB"/>
    <w:pPr>
      <w:ind w:left="220" w:hanging="220"/>
    </w:pPr>
  </w:style>
  <w:style w:type="paragraph" w:styleId="Plattetekstinspringen">
    <w:name w:val="Body Text Indent"/>
    <w:basedOn w:val="Standaard"/>
    <w:link w:val="PlattetekstinspringenChar"/>
    <w:rsid w:val="00255AEB"/>
    <w:pPr>
      <w:spacing w:after="120"/>
      <w:ind w:left="284"/>
    </w:pPr>
  </w:style>
  <w:style w:type="character" w:customStyle="1" w:styleId="PlattetekstinspringenChar">
    <w:name w:val="Platte tekst inspringen Char"/>
    <w:basedOn w:val="Standaardalinea-lettertype"/>
    <w:link w:val="Plattetekstinspringen"/>
    <w:rsid w:val="00D46FCF"/>
    <w:rPr>
      <w:rFonts w:asciiTheme="minorHAnsi" w:hAnsiTheme="minorHAnsi"/>
      <w:bCs/>
      <w:sz w:val="22"/>
      <w:szCs w:val="22"/>
    </w:rPr>
  </w:style>
  <w:style w:type="paragraph" w:styleId="Plattetekstinspringen2">
    <w:name w:val="Body Text Indent 2"/>
    <w:basedOn w:val="Standaard"/>
    <w:link w:val="Plattetekstinspringen2Char"/>
    <w:rsid w:val="00255AEB"/>
    <w:pPr>
      <w:spacing w:after="120" w:line="360" w:lineRule="auto"/>
      <w:ind w:left="284"/>
    </w:pPr>
  </w:style>
  <w:style w:type="character" w:customStyle="1" w:styleId="Plattetekstinspringen2Char">
    <w:name w:val="Platte tekst inspringen 2 Char"/>
    <w:basedOn w:val="Standaardalinea-lettertype"/>
    <w:link w:val="Plattetekstinspringen2"/>
    <w:rsid w:val="00D46FCF"/>
    <w:rPr>
      <w:rFonts w:asciiTheme="minorHAnsi" w:hAnsiTheme="minorHAnsi"/>
      <w:bCs/>
      <w:sz w:val="22"/>
      <w:szCs w:val="22"/>
    </w:rPr>
  </w:style>
  <w:style w:type="paragraph" w:styleId="Plattetekstinspringen3">
    <w:name w:val="Body Text Indent 3"/>
    <w:basedOn w:val="Standaard"/>
    <w:link w:val="Plattetekstinspringen3Char"/>
    <w:rsid w:val="00255AEB"/>
    <w:pPr>
      <w:spacing w:after="120" w:line="480" w:lineRule="auto"/>
      <w:ind w:left="284"/>
    </w:pPr>
    <w:rPr>
      <w:szCs w:val="16"/>
    </w:rPr>
  </w:style>
  <w:style w:type="character" w:customStyle="1" w:styleId="Plattetekstinspringen3Char">
    <w:name w:val="Platte tekst inspringen 3 Char"/>
    <w:basedOn w:val="Standaardalinea-lettertype"/>
    <w:link w:val="Plattetekstinspringen3"/>
    <w:rsid w:val="00D46FCF"/>
    <w:rPr>
      <w:rFonts w:asciiTheme="minorHAnsi" w:hAnsiTheme="minorHAnsi"/>
      <w:bCs/>
      <w:sz w:val="22"/>
      <w:szCs w:val="16"/>
    </w:rPr>
  </w:style>
  <w:style w:type="paragraph" w:styleId="Documentstructuur">
    <w:name w:val="Document Map"/>
    <w:basedOn w:val="Standaard"/>
    <w:link w:val="DocumentstructuurChar"/>
    <w:semiHidden/>
    <w:rsid w:val="00255AEB"/>
    <w:pPr>
      <w:shd w:val="clear" w:color="auto" w:fill="000080"/>
    </w:pPr>
    <w:rPr>
      <w:rFonts w:cs="Tahoma"/>
    </w:rPr>
  </w:style>
  <w:style w:type="character" w:customStyle="1" w:styleId="DocumentstructuurChar">
    <w:name w:val="Documentstructuur Char"/>
    <w:basedOn w:val="Standaardalinea-lettertype"/>
    <w:link w:val="Documentstructuur"/>
    <w:semiHidden/>
    <w:rsid w:val="00D46FCF"/>
    <w:rPr>
      <w:rFonts w:asciiTheme="minorHAnsi" w:hAnsiTheme="minorHAnsi" w:cs="Tahoma"/>
      <w:bCs/>
      <w:sz w:val="22"/>
      <w:szCs w:val="22"/>
      <w:shd w:val="clear" w:color="auto" w:fill="000080"/>
    </w:rPr>
  </w:style>
  <w:style w:type="paragraph" w:styleId="Datum">
    <w:name w:val="Date"/>
    <w:basedOn w:val="Standaard"/>
    <w:next w:val="Standaard"/>
    <w:rsid w:val="00255AEB"/>
  </w:style>
  <w:style w:type="character" w:styleId="Verwijzingopmerking">
    <w:name w:val="annotation reference"/>
    <w:semiHidden/>
    <w:rsid w:val="00255AEB"/>
    <w:rPr>
      <w:rFonts w:ascii="Arial" w:hAnsi="Arial"/>
      <w:sz w:val="16"/>
      <w:szCs w:val="16"/>
    </w:rPr>
  </w:style>
  <w:style w:type="character" w:styleId="Nadruk">
    <w:name w:val="Emphasis"/>
    <w:rsid w:val="00434516"/>
    <w:rPr>
      <w:rFonts w:ascii="Myriad Web Pro" w:hAnsi="Myriad Web Pro"/>
      <w:iCs/>
      <w:sz w:val="20"/>
    </w:rPr>
  </w:style>
  <w:style w:type="character" w:styleId="Eindnootmarkering">
    <w:name w:val="endnote reference"/>
    <w:semiHidden/>
    <w:rsid w:val="00255AEB"/>
    <w:rPr>
      <w:rFonts w:ascii="Arial" w:hAnsi="Arial"/>
      <w:vertAlign w:val="superscript"/>
    </w:rPr>
  </w:style>
  <w:style w:type="character" w:styleId="Voetnootmarkering">
    <w:name w:val="footnote reference"/>
    <w:semiHidden/>
    <w:rsid w:val="00255AEB"/>
    <w:rPr>
      <w:rFonts w:ascii="Arial" w:hAnsi="Arial"/>
      <w:vertAlign w:val="superscript"/>
    </w:rPr>
  </w:style>
  <w:style w:type="character" w:styleId="HTML-acroniem">
    <w:name w:val="HTML Acronym"/>
    <w:rsid w:val="00255AEB"/>
    <w:rPr>
      <w:rFonts w:ascii="Arial" w:hAnsi="Arial"/>
    </w:rPr>
  </w:style>
  <w:style w:type="character" w:styleId="HTML-citaat">
    <w:name w:val="HTML Cite"/>
    <w:rsid w:val="00255AEB"/>
    <w:rPr>
      <w:rFonts w:ascii="Arial" w:hAnsi="Arial"/>
      <w:iCs/>
    </w:rPr>
  </w:style>
  <w:style w:type="paragraph" w:styleId="Lijstopsomteken2">
    <w:name w:val="List Bullet 2"/>
    <w:basedOn w:val="Standaard"/>
    <w:autoRedefine/>
    <w:rsid w:val="00255AEB"/>
    <w:pPr>
      <w:numPr>
        <w:numId w:val="4"/>
      </w:numPr>
      <w:tabs>
        <w:tab w:val="clear" w:pos="644"/>
      </w:tabs>
      <w:ind w:left="568" w:hanging="284"/>
    </w:pPr>
  </w:style>
  <w:style w:type="paragraph" w:styleId="Lijstopsomteken3">
    <w:name w:val="List Bullet 3"/>
    <w:basedOn w:val="Standaard"/>
    <w:autoRedefine/>
    <w:rsid w:val="00255AEB"/>
    <w:pPr>
      <w:numPr>
        <w:numId w:val="11"/>
      </w:numPr>
    </w:pPr>
  </w:style>
  <w:style w:type="paragraph" w:styleId="Lijstopsomteken4">
    <w:name w:val="List Bullet 4"/>
    <w:basedOn w:val="Standaard"/>
    <w:autoRedefine/>
    <w:rsid w:val="00255AEB"/>
    <w:pPr>
      <w:numPr>
        <w:numId w:val="5"/>
      </w:numPr>
      <w:tabs>
        <w:tab w:val="clear" w:pos="1211"/>
      </w:tabs>
    </w:pPr>
  </w:style>
  <w:style w:type="paragraph" w:styleId="Lijstopsomteken5">
    <w:name w:val="List Bullet 5"/>
    <w:basedOn w:val="Standaard"/>
    <w:autoRedefine/>
    <w:rsid w:val="00255AEB"/>
    <w:pPr>
      <w:numPr>
        <w:numId w:val="6"/>
      </w:numPr>
      <w:tabs>
        <w:tab w:val="clear" w:pos="1494"/>
      </w:tabs>
    </w:pPr>
  </w:style>
  <w:style w:type="paragraph" w:styleId="Lijstvoortzetting2">
    <w:name w:val="List Continue 2"/>
    <w:basedOn w:val="Standaard"/>
    <w:rsid w:val="00255AEB"/>
    <w:pPr>
      <w:ind w:left="1077" w:hanging="720"/>
    </w:pPr>
  </w:style>
  <w:style w:type="paragraph" w:styleId="Lijstvoortzetting3">
    <w:name w:val="List Continue 3"/>
    <w:basedOn w:val="Standaard"/>
    <w:rsid w:val="00255AEB"/>
    <w:pPr>
      <w:spacing w:after="120"/>
      <w:ind w:left="1797" w:hanging="1077"/>
    </w:pPr>
  </w:style>
  <w:style w:type="paragraph" w:styleId="Lijstvoortzetting4">
    <w:name w:val="List Continue 4"/>
    <w:basedOn w:val="Standaard"/>
    <w:rsid w:val="00255AEB"/>
    <w:pPr>
      <w:ind w:left="2512" w:hanging="1435"/>
    </w:pPr>
  </w:style>
  <w:style w:type="paragraph" w:styleId="Lijstvoortzetting5">
    <w:name w:val="List Continue 5"/>
    <w:basedOn w:val="Standaard"/>
    <w:rsid w:val="00255AEB"/>
    <w:pPr>
      <w:ind w:left="3227" w:hanging="1792"/>
    </w:pPr>
  </w:style>
  <w:style w:type="paragraph" w:styleId="Lijstnummering2">
    <w:name w:val="List Number 2"/>
    <w:basedOn w:val="Standaard"/>
    <w:rsid w:val="00255AEB"/>
    <w:pPr>
      <w:numPr>
        <w:numId w:val="7"/>
      </w:numPr>
      <w:tabs>
        <w:tab w:val="clear" w:pos="643"/>
      </w:tabs>
      <w:ind w:left="568"/>
    </w:pPr>
  </w:style>
  <w:style w:type="paragraph" w:styleId="Lijstnummering3">
    <w:name w:val="List Number 3"/>
    <w:basedOn w:val="Standaard"/>
    <w:rsid w:val="00255AEB"/>
    <w:pPr>
      <w:numPr>
        <w:numId w:val="8"/>
      </w:numPr>
      <w:tabs>
        <w:tab w:val="clear" w:pos="927"/>
      </w:tabs>
    </w:pPr>
  </w:style>
  <w:style w:type="paragraph" w:styleId="Lijstnummering4">
    <w:name w:val="List Number 4"/>
    <w:basedOn w:val="Standaard"/>
    <w:rsid w:val="00255AEB"/>
    <w:pPr>
      <w:numPr>
        <w:numId w:val="9"/>
      </w:numPr>
      <w:tabs>
        <w:tab w:val="clear" w:pos="1211"/>
      </w:tabs>
    </w:pPr>
  </w:style>
  <w:style w:type="paragraph" w:styleId="Lijstnummering5">
    <w:name w:val="List Number 5"/>
    <w:basedOn w:val="Standaard"/>
    <w:rsid w:val="00255AEB"/>
    <w:pPr>
      <w:numPr>
        <w:numId w:val="10"/>
      </w:numPr>
    </w:pPr>
  </w:style>
  <w:style w:type="paragraph" w:styleId="Normaalweb">
    <w:name w:val="Normal (Web)"/>
    <w:basedOn w:val="Standaard"/>
    <w:rsid w:val="00255AEB"/>
  </w:style>
  <w:style w:type="paragraph" w:styleId="Standaardinspringing">
    <w:name w:val="Normal Indent"/>
    <w:basedOn w:val="Standaard"/>
    <w:rsid w:val="00255AEB"/>
    <w:pPr>
      <w:ind w:left="567"/>
    </w:pPr>
  </w:style>
  <w:style w:type="character" w:styleId="Paginanummer">
    <w:name w:val="page number"/>
    <w:rsid w:val="00255AEB"/>
    <w:rPr>
      <w:rFonts w:ascii="Times New Roman" w:hAnsi="Times New Roman"/>
    </w:rPr>
  </w:style>
  <w:style w:type="paragraph" w:styleId="Index1">
    <w:name w:val="index 1"/>
    <w:basedOn w:val="Standaard"/>
    <w:next w:val="Standaard"/>
    <w:autoRedefine/>
    <w:semiHidden/>
    <w:rsid w:val="00255AEB"/>
    <w:pPr>
      <w:ind w:left="220" w:hanging="220"/>
    </w:pPr>
  </w:style>
  <w:style w:type="paragraph" w:styleId="Index2">
    <w:name w:val="index 2"/>
    <w:basedOn w:val="Standaard"/>
    <w:next w:val="Standaard"/>
    <w:autoRedefine/>
    <w:semiHidden/>
    <w:rsid w:val="00255AEB"/>
    <w:pPr>
      <w:ind w:left="440" w:hanging="220"/>
    </w:pPr>
  </w:style>
  <w:style w:type="paragraph" w:styleId="Index3">
    <w:name w:val="index 3"/>
    <w:basedOn w:val="Standaard"/>
    <w:next w:val="Standaard"/>
    <w:autoRedefine/>
    <w:semiHidden/>
    <w:rsid w:val="00255AEB"/>
    <w:pPr>
      <w:ind w:left="660" w:hanging="220"/>
    </w:pPr>
  </w:style>
  <w:style w:type="paragraph" w:styleId="Index4">
    <w:name w:val="index 4"/>
    <w:basedOn w:val="Standaard"/>
    <w:next w:val="Standaard"/>
    <w:autoRedefine/>
    <w:semiHidden/>
    <w:rsid w:val="00255AEB"/>
    <w:pPr>
      <w:ind w:left="880" w:hanging="220"/>
    </w:pPr>
  </w:style>
  <w:style w:type="paragraph" w:styleId="Index5">
    <w:name w:val="index 5"/>
    <w:basedOn w:val="Standaard"/>
    <w:next w:val="Standaard"/>
    <w:autoRedefine/>
    <w:semiHidden/>
    <w:rsid w:val="00255AEB"/>
    <w:pPr>
      <w:ind w:left="1100" w:hanging="220"/>
    </w:pPr>
  </w:style>
  <w:style w:type="paragraph" w:styleId="Index6">
    <w:name w:val="index 6"/>
    <w:basedOn w:val="Standaard"/>
    <w:next w:val="Standaard"/>
    <w:autoRedefine/>
    <w:semiHidden/>
    <w:rsid w:val="00255AEB"/>
    <w:pPr>
      <w:ind w:left="1320" w:hanging="220"/>
    </w:pPr>
  </w:style>
  <w:style w:type="paragraph" w:styleId="Index7">
    <w:name w:val="index 7"/>
    <w:basedOn w:val="Standaard"/>
    <w:next w:val="Standaard"/>
    <w:autoRedefine/>
    <w:semiHidden/>
    <w:rsid w:val="00255AEB"/>
    <w:pPr>
      <w:ind w:left="1540" w:hanging="220"/>
    </w:pPr>
  </w:style>
  <w:style w:type="paragraph" w:styleId="Index8">
    <w:name w:val="index 8"/>
    <w:basedOn w:val="Standaard"/>
    <w:next w:val="Standaard"/>
    <w:autoRedefine/>
    <w:semiHidden/>
    <w:rsid w:val="00255AEB"/>
    <w:pPr>
      <w:ind w:left="1760" w:hanging="220"/>
    </w:pPr>
  </w:style>
  <w:style w:type="paragraph" w:styleId="Index9">
    <w:name w:val="index 9"/>
    <w:basedOn w:val="Standaard"/>
    <w:next w:val="Standaard"/>
    <w:autoRedefine/>
    <w:semiHidden/>
    <w:rsid w:val="00255AEB"/>
    <w:pPr>
      <w:ind w:left="1980" w:hanging="220"/>
    </w:pPr>
  </w:style>
  <w:style w:type="paragraph" w:styleId="Kopbronvermelding">
    <w:name w:val="toa heading"/>
    <w:basedOn w:val="Standaard"/>
    <w:next w:val="Standaard"/>
    <w:semiHidden/>
    <w:rsid w:val="00255AEB"/>
    <w:pPr>
      <w:spacing w:before="120"/>
    </w:pPr>
    <w:rPr>
      <w:b/>
      <w:bCs w:val="0"/>
    </w:rPr>
  </w:style>
  <w:style w:type="paragraph" w:styleId="Koptekst">
    <w:name w:val="header"/>
    <w:basedOn w:val="Standaard"/>
    <w:link w:val="KoptekstChar"/>
    <w:uiPriority w:val="99"/>
    <w:unhideWhenUsed/>
    <w:rsid w:val="00255AEB"/>
    <w:pPr>
      <w:tabs>
        <w:tab w:val="center" w:pos="4536"/>
        <w:tab w:val="right" w:pos="9072"/>
      </w:tabs>
    </w:pPr>
  </w:style>
  <w:style w:type="character" w:customStyle="1" w:styleId="KoptekstChar">
    <w:name w:val="Koptekst Char"/>
    <w:link w:val="Koptekst"/>
    <w:uiPriority w:val="99"/>
    <w:rsid w:val="00255AEB"/>
    <w:rPr>
      <w:rFonts w:ascii="Arial" w:hAnsi="Arial"/>
      <w:sz w:val="22"/>
      <w:szCs w:val="24"/>
      <w:lang w:eastAsia="en-US"/>
    </w:rPr>
  </w:style>
  <w:style w:type="paragraph" w:styleId="Voettekst">
    <w:name w:val="footer"/>
    <w:basedOn w:val="Standaard"/>
    <w:link w:val="VoettekstChar"/>
    <w:uiPriority w:val="99"/>
    <w:unhideWhenUsed/>
    <w:rsid w:val="00255AEB"/>
    <w:pPr>
      <w:tabs>
        <w:tab w:val="center" w:pos="4536"/>
        <w:tab w:val="right" w:pos="9072"/>
      </w:tabs>
    </w:pPr>
  </w:style>
  <w:style w:type="character" w:customStyle="1" w:styleId="VoettekstChar">
    <w:name w:val="Voettekst Char"/>
    <w:link w:val="Voettekst"/>
    <w:uiPriority w:val="99"/>
    <w:rsid w:val="00255AEB"/>
    <w:rPr>
      <w:rFonts w:ascii="Arial" w:hAnsi="Arial"/>
      <w:sz w:val="22"/>
      <w:szCs w:val="24"/>
      <w:lang w:eastAsia="en-US"/>
    </w:rPr>
  </w:style>
  <w:style w:type="paragraph" w:styleId="Ballontekst">
    <w:name w:val="Balloon Text"/>
    <w:basedOn w:val="Standaard"/>
    <w:link w:val="BallontekstChar"/>
    <w:uiPriority w:val="99"/>
    <w:semiHidden/>
    <w:unhideWhenUsed/>
    <w:rsid w:val="00255AEB"/>
    <w:rPr>
      <w:rFonts w:ascii="Tahoma" w:hAnsi="Tahoma" w:cs="Tahoma"/>
      <w:sz w:val="16"/>
      <w:szCs w:val="16"/>
    </w:rPr>
  </w:style>
  <w:style w:type="character" w:customStyle="1" w:styleId="BallontekstChar">
    <w:name w:val="Ballontekst Char"/>
    <w:link w:val="Ballontekst"/>
    <w:uiPriority w:val="99"/>
    <w:semiHidden/>
    <w:rsid w:val="00255AEB"/>
    <w:rPr>
      <w:rFonts w:ascii="Tahoma" w:hAnsi="Tahoma" w:cs="Tahoma"/>
      <w:sz w:val="16"/>
      <w:szCs w:val="16"/>
      <w:lang w:eastAsia="en-US"/>
    </w:rPr>
  </w:style>
  <w:style w:type="table" w:styleId="Tabelraster">
    <w:name w:val="Table Grid"/>
    <w:basedOn w:val="Standaardtabel"/>
    <w:uiPriority w:val="59"/>
    <w:rsid w:val="00255A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link w:val="GeenafstandChar"/>
    <w:uiPriority w:val="1"/>
    <w:qFormat/>
    <w:rsid w:val="006F1E7D"/>
    <w:rPr>
      <w:bCs/>
      <w:spacing w:val="-10"/>
      <w:sz w:val="22"/>
      <w:szCs w:val="22"/>
    </w:rPr>
  </w:style>
  <w:style w:type="character" w:customStyle="1" w:styleId="GeenafstandChar">
    <w:name w:val="Geen afstand Char"/>
    <w:link w:val="Geenafstand"/>
    <w:uiPriority w:val="1"/>
    <w:rsid w:val="006F1E7D"/>
    <w:rPr>
      <w:rFonts w:eastAsia="Times New Roman" w:cs="Times New Roman"/>
      <w:szCs w:val="22"/>
    </w:rPr>
  </w:style>
  <w:style w:type="paragraph" w:customStyle="1" w:styleId="ExpansionofaSum">
    <w:name w:val="Expansion of a Sum"/>
    <w:rsid w:val="00255AEB"/>
    <w:pPr>
      <w:spacing w:after="200" w:line="276" w:lineRule="auto"/>
    </w:pPr>
    <w:rPr>
      <w:rFonts w:ascii="Calibri" w:hAnsi="Calibri"/>
      <w:bCs/>
      <w:spacing w:val="-10"/>
      <w:sz w:val="22"/>
      <w:szCs w:val="22"/>
    </w:rPr>
  </w:style>
  <w:style w:type="character" w:styleId="Tekstvantijdelijkeaanduiding">
    <w:name w:val="Placeholder Text"/>
    <w:uiPriority w:val="99"/>
    <w:semiHidden/>
    <w:rsid w:val="00C14BAF"/>
    <w:rPr>
      <w:color w:val="808080"/>
    </w:rPr>
  </w:style>
  <w:style w:type="paragraph" w:styleId="Tekstopmerking">
    <w:name w:val="annotation text"/>
    <w:basedOn w:val="Standaard"/>
    <w:link w:val="TekstopmerkingChar"/>
    <w:uiPriority w:val="99"/>
    <w:unhideWhenUsed/>
    <w:rsid w:val="00DE305E"/>
    <w:rPr>
      <w:szCs w:val="20"/>
    </w:rPr>
  </w:style>
  <w:style w:type="character" w:customStyle="1" w:styleId="TekstopmerkingChar">
    <w:name w:val="Tekst opmerking Char"/>
    <w:link w:val="Tekstopmerking"/>
    <w:uiPriority w:val="99"/>
    <w:rsid w:val="00DE305E"/>
    <w:rPr>
      <w:rFonts w:ascii="Arial" w:hAnsi="Arial"/>
      <w:lang w:eastAsia="en-US"/>
    </w:rPr>
  </w:style>
  <w:style w:type="paragraph" w:styleId="Onderwerpvanopmerking">
    <w:name w:val="annotation subject"/>
    <w:basedOn w:val="Tekstopmerking"/>
    <w:next w:val="Tekstopmerking"/>
    <w:link w:val="OnderwerpvanopmerkingChar"/>
    <w:uiPriority w:val="99"/>
    <w:semiHidden/>
    <w:unhideWhenUsed/>
    <w:rsid w:val="00DE305E"/>
    <w:rPr>
      <w:b/>
      <w:bCs w:val="0"/>
    </w:rPr>
  </w:style>
  <w:style w:type="character" w:customStyle="1" w:styleId="OnderwerpvanopmerkingChar">
    <w:name w:val="Onderwerp van opmerking Char"/>
    <w:link w:val="Onderwerpvanopmerking"/>
    <w:uiPriority w:val="99"/>
    <w:semiHidden/>
    <w:rsid w:val="00DE305E"/>
    <w:rPr>
      <w:rFonts w:ascii="Arial" w:hAnsi="Arial"/>
      <w:b/>
      <w:bCs/>
      <w:lang w:eastAsia="en-US"/>
    </w:rPr>
  </w:style>
  <w:style w:type="character" w:styleId="Intensievebenadrukking">
    <w:name w:val="Intense Emphasis"/>
    <w:uiPriority w:val="21"/>
    <w:rsid w:val="00526042"/>
    <w:rPr>
      <w:b/>
      <w:bCs/>
      <w:i/>
      <w:iCs/>
      <w:color w:val="4F81BD"/>
    </w:rPr>
  </w:style>
  <w:style w:type="character" w:styleId="Titelvanboek">
    <w:name w:val="Book Title"/>
    <w:uiPriority w:val="33"/>
    <w:rsid w:val="006F1E7D"/>
    <w:rPr>
      <w:rFonts w:ascii="Myriad Web Pro" w:hAnsi="Myriad Web Pro"/>
      <w:b/>
      <w:bCs/>
      <w:smallCaps/>
      <w:spacing w:val="5"/>
      <w:sz w:val="16"/>
    </w:rPr>
  </w:style>
  <w:style w:type="paragraph" w:styleId="Kopvaninhoudsopgave">
    <w:name w:val="TOC Heading"/>
    <w:basedOn w:val="Kop1"/>
    <w:next w:val="Standaard"/>
    <w:uiPriority w:val="39"/>
    <w:unhideWhenUsed/>
    <w:qFormat/>
    <w:rsid w:val="006F1E7D"/>
    <w:pPr>
      <w:keepLines/>
      <w:numPr>
        <w:numId w:val="0"/>
      </w:numPr>
      <w:spacing w:before="480" w:after="0" w:line="276" w:lineRule="auto"/>
      <w:outlineLvl w:val="9"/>
    </w:pPr>
    <w:rPr>
      <w:rFonts w:cs="Times New Roman"/>
      <w:color w:val="365F91"/>
      <w:kern w:val="0"/>
      <w:sz w:val="28"/>
      <w:szCs w:val="28"/>
    </w:rPr>
  </w:style>
  <w:style w:type="paragraph" w:styleId="Lijstalinea">
    <w:name w:val="List Paragraph"/>
    <w:basedOn w:val="Standaard"/>
    <w:uiPriority w:val="34"/>
    <w:qFormat/>
    <w:rsid w:val="006F1E7D"/>
    <w:pPr>
      <w:ind w:left="720"/>
      <w:contextualSpacing/>
    </w:pPr>
  </w:style>
  <w:style w:type="character" w:styleId="Zwaar">
    <w:name w:val="Strong"/>
    <w:uiPriority w:val="22"/>
    <w:qFormat/>
    <w:rsid w:val="006F1E7D"/>
    <w:rPr>
      <w:b/>
      <w:bCs w:val="0"/>
    </w:rPr>
  </w:style>
  <w:style w:type="paragraph" w:styleId="Citaat">
    <w:name w:val="Quote"/>
    <w:basedOn w:val="Standaard"/>
    <w:next w:val="Standaard"/>
    <w:link w:val="CitaatChar"/>
    <w:uiPriority w:val="29"/>
    <w:rsid w:val="006F1E7D"/>
    <w:rPr>
      <w:i/>
      <w:iCs/>
      <w:color w:val="000000"/>
    </w:rPr>
  </w:style>
  <w:style w:type="character" w:customStyle="1" w:styleId="CitaatChar">
    <w:name w:val="Citaat Char"/>
    <w:link w:val="Citaat"/>
    <w:uiPriority w:val="29"/>
    <w:rsid w:val="006F1E7D"/>
    <w:rPr>
      <w:i/>
      <w:iCs/>
      <w:color w:val="000000"/>
    </w:rPr>
  </w:style>
  <w:style w:type="paragraph" w:styleId="Duidelijkcitaat">
    <w:name w:val="Intense Quote"/>
    <w:basedOn w:val="Standaard"/>
    <w:next w:val="Standaard"/>
    <w:link w:val="DuidelijkcitaatChar"/>
    <w:uiPriority w:val="30"/>
    <w:rsid w:val="006F1E7D"/>
    <w:pPr>
      <w:pBdr>
        <w:bottom w:val="single" w:sz="4" w:space="4" w:color="4F81BD"/>
      </w:pBdr>
      <w:spacing w:before="200" w:after="280"/>
      <w:ind w:left="936" w:right="936"/>
    </w:pPr>
    <w:rPr>
      <w:b/>
      <w:bCs w:val="0"/>
      <w:i/>
      <w:iCs/>
      <w:color w:val="4F81BD"/>
    </w:rPr>
  </w:style>
  <w:style w:type="character" w:customStyle="1" w:styleId="DuidelijkcitaatChar">
    <w:name w:val="Duidelijk citaat Char"/>
    <w:link w:val="Duidelijkcitaat"/>
    <w:uiPriority w:val="30"/>
    <w:rsid w:val="006F1E7D"/>
    <w:rPr>
      <w:b/>
      <w:bCs/>
      <w:i/>
      <w:iCs/>
      <w:color w:val="4F81BD"/>
    </w:rPr>
  </w:style>
  <w:style w:type="character" w:styleId="Subtieleverwijzing">
    <w:name w:val="Subtle Reference"/>
    <w:uiPriority w:val="31"/>
    <w:rsid w:val="006F1E7D"/>
    <w:rPr>
      <w:smallCaps/>
      <w:color w:val="C0504D"/>
      <w:u w:val="single"/>
    </w:rPr>
  </w:style>
  <w:style w:type="character" w:styleId="Intensieveverwijzing">
    <w:name w:val="Intense Reference"/>
    <w:uiPriority w:val="32"/>
    <w:rsid w:val="006F1E7D"/>
    <w:rPr>
      <w:b/>
      <w:bCs w:val="0"/>
      <w:smallCaps/>
      <w:color w:val="C0504D"/>
      <w:spacing w:val="5"/>
      <w:u w:val="single"/>
    </w:rPr>
  </w:style>
  <w:style w:type="character" w:customStyle="1" w:styleId="annotatedpart">
    <w:name w:val="annotatedpart"/>
    <w:basedOn w:val="Standaardalinea-lettertype"/>
    <w:rsid w:val="00855BF4"/>
  </w:style>
  <w:style w:type="character" w:customStyle="1" w:styleId="UnresolvedMention">
    <w:name w:val="Unresolved Mention"/>
    <w:basedOn w:val="Standaardalinea-lettertype"/>
    <w:uiPriority w:val="99"/>
    <w:semiHidden/>
    <w:unhideWhenUsed/>
    <w:rsid w:val="009F714B"/>
    <w:rPr>
      <w:color w:val="808080"/>
      <w:shd w:val="clear" w:color="auto" w:fill="E6E6E6"/>
    </w:rPr>
  </w:style>
  <w:style w:type="character" w:customStyle="1" w:styleId="citationhighlight">
    <w:name w:val="citationhighlight"/>
    <w:basedOn w:val="Standaardalinea-lettertype"/>
    <w:rsid w:val="00AF7ED6"/>
  </w:style>
  <w:style w:type="character" w:customStyle="1" w:styleId="referencelistitem">
    <w:name w:val="referencelistitem"/>
    <w:basedOn w:val="Standaardalinea-lettertype"/>
    <w:rsid w:val="00AF7ED6"/>
  </w:style>
  <w:style w:type="paragraph" w:customStyle="1" w:styleId="KSEaddress">
    <w:name w:val="KSE address"/>
    <w:basedOn w:val="Standaard"/>
    <w:rsid w:val="00D46FCF"/>
    <w:pPr>
      <w:spacing w:line="200" w:lineRule="exact"/>
    </w:pPr>
    <w:rPr>
      <w:rFonts w:eastAsia="Calibri"/>
      <w:sz w:val="18"/>
      <w:lang w:val="en-US" w:eastAsia="en-US"/>
    </w:rPr>
  </w:style>
  <w:style w:type="paragraph" w:customStyle="1" w:styleId="hoofdtitel">
    <w:name w:val="hoofdtitel"/>
    <w:basedOn w:val="Standaard"/>
    <w:next w:val="Standaard"/>
    <w:rsid w:val="00D46FCF"/>
    <w:pPr>
      <w:overflowPunct w:val="0"/>
      <w:autoSpaceDE w:val="0"/>
      <w:autoSpaceDN w:val="0"/>
      <w:adjustRightInd w:val="0"/>
      <w:spacing w:before="120" w:after="240"/>
      <w:textAlignment w:val="baseline"/>
    </w:pPr>
    <w:rPr>
      <w:rFonts w:ascii="Arial" w:hAnsi="Arial"/>
      <w:b/>
      <w:bCs w:val="0"/>
      <w:sz w:val="32"/>
      <w:szCs w:val="20"/>
      <w:lang w:eastAsia="en-US"/>
    </w:rPr>
  </w:style>
  <w:style w:type="paragraph" w:customStyle="1" w:styleId="Korteomschrijving">
    <w:name w:val="Korte omschrijving"/>
    <w:basedOn w:val="Standaard"/>
    <w:rsid w:val="00D46FCF"/>
    <w:pPr>
      <w:overflowPunct w:val="0"/>
      <w:autoSpaceDE w:val="0"/>
      <w:autoSpaceDN w:val="0"/>
      <w:adjustRightInd w:val="0"/>
      <w:ind w:left="2268" w:hanging="2268"/>
      <w:textAlignment w:val="baseline"/>
    </w:pPr>
    <w:rPr>
      <w:rFonts w:ascii="Arial" w:hAnsi="Arial"/>
      <w:bCs w:val="0"/>
      <w:sz w:val="20"/>
      <w:szCs w:val="20"/>
      <w:lang w:eastAsia="en-US"/>
    </w:rPr>
  </w:style>
  <w:style w:type="character" w:customStyle="1" w:styleId="normaal">
    <w:name w:val="normaal"/>
    <w:basedOn w:val="Standaardalinea-lettertype"/>
    <w:rsid w:val="00D46FCF"/>
    <w:rPr>
      <w:rFonts w:ascii="Courier" w:hAnsi="Courier"/>
      <w:noProof w:val="0"/>
      <w:sz w:val="24"/>
      <w:lang w:val="en-US"/>
    </w:rPr>
  </w:style>
  <w:style w:type="paragraph" w:customStyle="1" w:styleId="FootnoteBase">
    <w:name w:val="Footnote Base"/>
    <w:basedOn w:val="Standaard"/>
    <w:rsid w:val="00D46FCF"/>
    <w:pPr>
      <w:keepLines/>
      <w:overflowPunct w:val="0"/>
      <w:autoSpaceDE w:val="0"/>
      <w:autoSpaceDN w:val="0"/>
      <w:adjustRightInd w:val="0"/>
      <w:spacing w:line="200" w:lineRule="atLeast"/>
      <w:textAlignment w:val="baseline"/>
    </w:pPr>
    <w:rPr>
      <w:rFonts w:ascii="Arial" w:hAnsi="Arial"/>
      <w:bCs w:val="0"/>
      <w:sz w:val="16"/>
      <w:szCs w:val="20"/>
      <w:lang w:eastAsia="en-US"/>
    </w:rPr>
  </w:style>
  <w:style w:type="character" w:customStyle="1" w:styleId="VoetnoottekstChar">
    <w:name w:val="Voetnoottekst Char"/>
    <w:basedOn w:val="Standaardalinea-lettertype"/>
    <w:link w:val="Voetnoottekst"/>
    <w:semiHidden/>
    <w:rsid w:val="00D46FCF"/>
    <w:rPr>
      <w:rFonts w:ascii="Arial" w:hAnsi="Arial"/>
      <w:sz w:val="16"/>
      <w:lang w:eastAsia="en-US"/>
    </w:rPr>
  </w:style>
  <w:style w:type="paragraph" w:styleId="Voetnoottekst">
    <w:name w:val="footnote text"/>
    <w:basedOn w:val="FootnoteBase"/>
    <w:link w:val="VoetnoottekstChar"/>
    <w:semiHidden/>
    <w:rsid w:val="00D46FCF"/>
  </w:style>
  <w:style w:type="paragraph" w:customStyle="1" w:styleId="Documentgegevens">
    <w:name w:val="Document gegevens"/>
    <w:basedOn w:val="Standaard"/>
    <w:rsid w:val="00D46FCF"/>
    <w:pPr>
      <w:tabs>
        <w:tab w:val="left" w:pos="2835"/>
      </w:tabs>
      <w:overflowPunct w:val="0"/>
      <w:autoSpaceDE w:val="0"/>
      <w:autoSpaceDN w:val="0"/>
      <w:adjustRightInd w:val="0"/>
      <w:textAlignment w:val="baseline"/>
    </w:pPr>
    <w:rPr>
      <w:rFonts w:ascii="Arial" w:hAnsi="Arial"/>
      <w:bCs w:val="0"/>
      <w:szCs w:val="20"/>
      <w:lang w:eastAsia="en-US"/>
    </w:rPr>
  </w:style>
  <w:style w:type="paragraph" w:customStyle="1" w:styleId="Documenttitel">
    <w:name w:val="Document titel"/>
    <w:basedOn w:val="Standaard"/>
    <w:rsid w:val="00D46FCF"/>
    <w:pPr>
      <w:overflowPunct w:val="0"/>
      <w:autoSpaceDE w:val="0"/>
      <w:autoSpaceDN w:val="0"/>
      <w:adjustRightInd w:val="0"/>
      <w:jc w:val="center"/>
      <w:textAlignment w:val="baseline"/>
    </w:pPr>
    <w:rPr>
      <w:rFonts w:ascii="Arial" w:hAnsi="Arial"/>
      <w:b/>
      <w:bCs w:val="0"/>
      <w:sz w:val="56"/>
      <w:szCs w:val="20"/>
      <w:lang w:eastAsia="en-US"/>
    </w:rPr>
  </w:style>
  <w:style w:type="paragraph" w:customStyle="1" w:styleId="Opsomming1">
    <w:name w:val="Opsomming 1"/>
    <w:basedOn w:val="Standaard"/>
    <w:link w:val="Opsomming1Char1"/>
    <w:rsid w:val="00D46FCF"/>
    <w:pPr>
      <w:numPr>
        <w:ilvl w:val="1"/>
        <w:numId w:val="33"/>
      </w:numPr>
      <w:overflowPunct w:val="0"/>
      <w:autoSpaceDE w:val="0"/>
      <w:autoSpaceDN w:val="0"/>
      <w:adjustRightInd w:val="0"/>
      <w:textAlignment w:val="baseline"/>
    </w:pPr>
    <w:rPr>
      <w:rFonts w:ascii="Arial" w:hAnsi="Arial"/>
      <w:bCs w:val="0"/>
      <w:szCs w:val="20"/>
      <w:lang w:eastAsia="en-US"/>
    </w:rPr>
  </w:style>
  <w:style w:type="character" w:customStyle="1" w:styleId="Opsomming1Char1">
    <w:name w:val="Opsomming 1 Char1"/>
    <w:basedOn w:val="Standaardalinea-lettertype"/>
    <w:link w:val="Opsomming1"/>
    <w:rsid w:val="00D46FCF"/>
    <w:rPr>
      <w:rFonts w:ascii="Arial" w:hAnsi="Arial"/>
      <w:sz w:val="22"/>
      <w:lang w:eastAsia="en-US"/>
    </w:rPr>
  </w:style>
  <w:style w:type="paragraph" w:styleId="Lijst">
    <w:name w:val="List"/>
    <w:basedOn w:val="Standaard"/>
    <w:rsid w:val="00D46FCF"/>
    <w:pPr>
      <w:overflowPunct w:val="0"/>
      <w:autoSpaceDE w:val="0"/>
      <w:autoSpaceDN w:val="0"/>
      <w:adjustRightInd w:val="0"/>
    </w:pPr>
    <w:rPr>
      <w:rFonts w:ascii="Arial" w:hAnsi="Arial"/>
      <w:bCs w:val="0"/>
      <w:szCs w:val="20"/>
      <w:lang w:val="en-GB" w:eastAsia="en-US"/>
    </w:rPr>
  </w:style>
  <w:style w:type="paragraph" w:customStyle="1" w:styleId="bijlage">
    <w:name w:val="bijlage"/>
    <w:basedOn w:val="Standaard"/>
    <w:next w:val="Standaard"/>
    <w:rsid w:val="00D46FCF"/>
    <w:pPr>
      <w:tabs>
        <w:tab w:val="right" w:pos="9639"/>
      </w:tabs>
      <w:overflowPunct w:val="0"/>
      <w:autoSpaceDE w:val="0"/>
      <w:autoSpaceDN w:val="0"/>
      <w:adjustRightInd w:val="0"/>
      <w:spacing w:line="240" w:lineRule="atLeast"/>
      <w:textAlignment w:val="baseline"/>
    </w:pPr>
    <w:rPr>
      <w:rFonts w:ascii="Arial Bold" w:hAnsi="Arial Bold"/>
      <w:b/>
      <w:bCs w:val="0"/>
      <w:sz w:val="28"/>
      <w:szCs w:val="20"/>
      <w:lang w:eastAsia="en-US"/>
    </w:rPr>
  </w:style>
  <w:style w:type="paragraph" w:customStyle="1" w:styleId="Opsomming2">
    <w:name w:val="Opsomming 2"/>
    <w:basedOn w:val="Opsomming1"/>
    <w:next w:val="Standaard"/>
    <w:rsid w:val="00D46FCF"/>
    <w:pPr>
      <w:numPr>
        <w:ilvl w:val="0"/>
        <w:numId w:val="36"/>
      </w:numPr>
      <w:tabs>
        <w:tab w:val="clear" w:pos="720"/>
        <w:tab w:val="num" w:pos="643"/>
      </w:tabs>
      <w:ind w:left="567" w:hanging="284"/>
    </w:pPr>
  </w:style>
  <w:style w:type="paragraph" w:customStyle="1" w:styleId="Tabel">
    <w:name w:val="Tabel"/>
    <w:basedOn w:val="Standaard"/>
    <w:next w:val="Standaard"/>
    <w:rsid w:val="00D46FCF"/>
    <w:pPr>
      <w:overflowPunct w:val="0"/>
      <w:autoSpaceDE w:val="0"/>
      <w:autoSpaceDN w:val="0"/>
      <w:adjustRightInd w:val="0"/>
      <w:textAlignment w:val="baseline"/>
    </w:pPr>
    <w:rPr>
      <w:rFonts w:ascii="Arial" w:hAnsi="Arial"/>
      <w:bCs w:val="0"/>
      <w:sz w:val="20"/>
      <w:szCs w:val="20"/>
      <w:lang w:eastAsia="en-US"/>
    </w:rPr>
  </w:style>
  <w:style w:type="paragraph" w:styleId="Plattetekst2">
    <w:name w:val="Body Text 2"/>
    <w:basedOn w:val="Standaard"/>
    <w:link w:val="Plattetekst2Char"/>
    <w:rsid w:val="00D46FCF"/>
    <w:pPr>
      <w:overflowPunct w:val="0"/>
      <w:autoSpaceDE w:val="0"/>
      <w:autoSpaceDN w:val="0"/>
      <w:adjustRightInd w:val="0"/>
      <w:textAlignment w:val="baseline"/>
    </w:pPr>
    <w:rPr>
      <w:rFonts w:ascii="Arial" w:hAnsi="Arial"/>
      <w:bCs w:val="0"/>
      <w:color w:val="FF0000"/>
      <w:szCs w:val="20"/>
      <w:lang w:eastAsia="en-US"/>
    </w:rPr>
  </w:style>
  <w:style w:type="character" w:customStyle="1" w:styleId="Plattetekst2Char">
    <w:name w:val="Platte tekst 2 Char"/>
    <w:basedOn w:val="Standaardalinea-lettertype"/>
    <w:link w:val="Plattetekst2"/>
    <w:rsid w:val="00D46FCF"/>
    <w:rPr>
      <w:rFonts w:ascii="Arial" w:hAnsi="Arial"/>
      <w:color w:val="FF0000"/>
      <w:sz w:val="22"/>
      <w:lang w:eastAsia="en-US"/>
    </w:rPr>
  </w:style>
  <w:style w:type="paragraph" w:customStyle="1" w:styleId="Opsomming4">
    <w:name w:val="Opsomming 4"/>
    <w:basedOn w:val="Standaard"/>
    <w:rsid w:val="00D46FCF"/>
    <w:pPr>
      <w:numPr>
        <w:numId w:val="34"/>
      </w:numPr>
      <w:overflowPunct w:val="0"/>
      <w:autoSpaceDE w:val="0"/>
      <w:autoSpaceDN w:val="0"/>
      <w:adjustRightInd w:val="0"/>
      <w:spacing w:before="40" w:after="40"/>
      <w:textAlignment w:val="baseline"/>
    </w:pPr>
    <w:rPr>
      <w:rFonts w:ascii="Arial" w:hAnsi="Arial"/>
      <w:bCs w:val="0"/>
      <w:szCs w:val="20"/>
      <w:lang w:eastAsia="en-US"/>
    </w:rPr>
  </w:style>
  <w:style w:type="paragraph" w:styleId="Plattetekst3">
    <w:name w:val="Body Text 3"/>
    <w:basedOn w:val="Standaard"/>
    <w:link w:val="Plattetekst3Char"/>
    <w:rsid w:val="00D46FCF"/>
    <w:pPr>
      <w:overflowPunct w:val="0"/>
      <w:autoSpaceDE w:val="0"/>
      <w:autoSpaceDN w:val="0"/>
      <w:adjustRightInd w:val="0"/>
      <w:spacing w:before="40" w:after="40"/>
      <w:textAlignment w:val="baseline"/>
    </w:pPr>
    <w:rPr>
      <w:rFonts w:ascii="Arial" w:hAnsi="Arial"/>
      <w:bCs w:val="0"/>
      <w:szCs w:val="20"/>
      <w:lang w:eastAsia="en-US"/>
    </w:rPr>
  </w:style>
  <w:style w:type="character" w:customStyle="1" w:styleId="Plattetekst3Char">
    <w:name w:val="Platte tekst 3 Char"/>
    <w:basedOn w:val="Standaardalinea-lettertype"/>
    <w:link w:val="Plattetekst3"/>
    <w:rsid w:val="00D46FCF"/>
    <w:rPr>
      <w:rFonts w:ascii="Arial" w:hAnsi="Arial"/>
      <w:sz w:val="22"/>
      <w:lang w:eastAsia="en-US"/>
    </w:rPr>
  </w:style>
  <w:style w:type="paragraph" w:styleId="Bloktekst">
    <w:name w:val="Block Text"/>
    <w:basedOn w:val="Standaard"/>
    <w:rsid w:val="00D46FCF"/>
    <w:pPr>
      <w:overflowPunct w:val="0"/>
      <w:autoSpaceDE w:val="0"/>
      <w:autoSpaceDN w:val="0"/>
      <w:adjustRightInd w:val="0"/>
      <w:spacing w:before="40" w:after="40"/>
      <w:ind w:left="916" w:right="46"/>
      <w:textAlignment w:val="baseline"/>
    </w:pPr>
    <w:rPr>
      <w:rFonts w:ascii="Arial" w:hAnsi="Arial"/>
      <w:bCs w:val="0"/>
      <w:szCs w:val="20"/>
      <w:lang w:eastAsia="en-US"/>
    </w:rPr>
  </w:style>
  <w:style w:type="paragraph" w:customStyle="1" w:styleId="Figuur">
    <w:name w:val="Figuur"/>
    <w:basedOn w:val="Standaard"/>
    <w:next w:val="Standaard"/>
    <w:rsid w:val="00D46FCF"/>
    <w:pPr>
      <w:overflowPunct w:val="0"/>
      <w:autoSpaceDE w:val="0"/>
      <w:autoSpaceDN w:val="0"/>
      <w:adjustRightInd w:val="0"/>
      <w:spacing w:before="20" w:after="40"/>
      <w:ind w:left="1134"/>
      <w:textAlignment w:val="baseline"/>
    </w:pPr>
    <w:rPr>
      <w:rFonts w:ascii="Arial Bold" w:hAnsi="Arial Bold"/>
      <w:b/>
      <w:bCs w:val="0"/>
      <w:sz w:val="18"/>
      <w:szCs w:val="20"/>
      <w:lang w:eastAsia="en-US"/>
    </w:rPr>
  </w:style>
  <w:style w:type="paragraph" w:customStyle="1" w:styleId="Heading">
    <w:name w:val="Heading"/>
    <w:basedOn w:val="Standaard"/>
    <w:next w:val="Standaard"/>
    <w:rsid w:val="00D46FCF"/>
    <w:pPr>
      <w:overflowPunct w:val="0"/>
      <w:autoSpaceDE w:val="0"/>
      <w:autoSpaceDN w:val="0"/>
      <w:adjustRightInd w:val="0"/>
      <w:spacing w:before="180"/>
    </w:pPr>
    <w:rPr>
      <w:rFonts w:ascii="Arial" w:hAnsi="Arial"/>
      <w:b/>
      <w:bCs w:val="0"/>
      <w:szCs w:val="20"/>
      <w:lang w:eastAsia="en-US"/>
    </w:rPr>
  </w:style>
  <w:style w:type="paragraph" w:customStyle="1" w:styleId="Bijlage2">
    <w:name w:val="Bijlage 2"/>
    <w:basedOn w:val="Standaard"/>
    <w:next w:val="Standaard"/>
    <w:rsid w:val="00D46FCF"/>
    <w:pPr>
      <w:numPr>
        <w:numId w:val="35"/>
      </w:numPr>
      <w:overflowPunct w:val="0"/>
      <w:autoSpaceDE w:val="0"/>
      <w:autoSpaceDN w:val="0"/>
      <w:adjustRightInd w:val="0"/>
      <w:textAlignment w:val="baseline"/>
    </w:pPr>
    <w:rPr>
      <w:rFonts w:ascii="Arial Bold" w:hAnsi="Arial Bold"/>
      <w:b/>
      <w:bCs w:val="0"/>
      <w:sz w:val="26"/>
      <w:szCs w:val="20"/>
      <w:lang w:eastAsia="en-US"/>
    </w:rPr>
  </w:style>
  <w:style w:type="paragraph" w:customStyle="1" w:styleId="Bijlage3">
    <w:name w:val="Bijlage 3"/>
    <w:basedOn w:val="Standaard"/>
    <w:next w:val="Standaard"/>
    <w:rsid w:val="00D46FCF"/>
    <w:pPr>
      <w:overflowPunct w:val="0"/>
      <w:autoSpaceDE w:val="0"/>
      <w:autoSpaceDN w:val="0"/>
      <w:adjustRightInd w:val="0"/>
      <w:textAlignment w:val="baseline"/>
    </w:pPr>
    <w:rPr>
      <w:rFonts w:ascii="Arial Bold" w:hAnsi="Arial Bold"/>
      <w:b/>
      <w:bCs w:val="0"/>
      <w:szCs w:val="20"/>
      <w:lang w:eastAsia="en-US"/>
    </w:rPr>
  </w:style>
  <w:style w:type="paragraph" w:customStyle="1" w:styleId="OpsommingNummer">
    <w:name w:val="Opsomming Nummer"/>
    <w:basedOn w:val="Standaard"/>
    <w:rsid w:val="00D46FCF"/>
    <w:pPr>
      <w:numPr>
        <w:ilvl w:val="1"/>
        <w:numId w:val="40"/>
      </w:numPr>
      <w:tabs>
        <w:tab w:val="right" w:pos="9639"/>
      </w:tabs>
      <w:overflowPunct w:val="0"/>
      <w:autoSpaceDE w:val="0"/>
      <w:autoSpaceDN w:val="0"/>
      <w:adjustRightInd w:val="0"/>
      <w:textAlignment w:val="baseline"/>
    </w:pPr>
    <w:rPr>
      <w:rFonts w:ascii="Arial" w:eastAsia="MS Mincho" w:hAnsi="Arial"/>
      <w:bCs w:val="0"/>
      <w:szCs w:val="20"/>
      <w:lang w:val="nl" w:eastAsia="en-US"/>
    </w:rPr>
  </w:style>
  <w:style w:type="paragraph" w:customStyle="1" w:styleId="StyleCaptionArialNotBold">
    <w:name w:val="Style Caption + Arial Not Bold"/>
    <w:basedOn w:val="Bijschrift"/>
    <w:link w:val="StyleCaptionArialNotBoldChar"/>
    <w:rsid w:val="00D46FCF"/>
    <w:pPr>
      <w:keepNext/>
      <w:overflowPunct w:val="0"/>
      <w:autoSpaceDE w:val="0"/>
      <w:autoSpaceDN w:val="0"/>
      <w:adjustRightInd w:val="0"/>
      <w:spacing w:line="220" w:lineRule="atLeast"/>
      <w:ind w:left="1734" w:hangingChars="600" w:hanging="600"/>
      <w:textAlignment w:val="baseline"/>
    </w:pPr>
    <w:rPr>
      <w:rFonts w:ascii="Arial Bold" w:hAnsi="Arial Bold"/>
      <w:b/>
      <w:i/>
      <w:iCs/>
      <w:lang w:eastAsia="en-US"/>
    </w:rPr>
  </w:style>
  <w:style w:type="character" w:customStyle="1" w:styleId="StyleCaptionArialNotBoldChar">
    <w:name w:val="Style Caption + Arial Not Bold Char"/>
    <w:basedOn w:val="BijschriftChar"/>
    <w:link w:val="StyleCaptionArialNotBold"/>
    <w:rsid w:val="00D46FCF"/>
    <w:rPr>
      <w:rFonts w:ascii="Arial Bold" w:hAnsi="Arial Bold"/>
      <w:b/>
      <w:i/>
      <w:iCs/>
      <w:sz w:val="22"/>
      <w:lang w:eastAsia="en-US"/>
    </w:rPr>
  </w:style>
  <w:style w:type="character" w:customStyle="1" w:styleId="eindebeeld">
    <w:name w:val="einde beeld"/>
    <w:basedOn w:val="Standaardalinea-lettertype"/>
    <w:rsid w:val="00D46FCF"/>
  </w:style>
  <w:style w:type="paragraph" w:customStyle="1" w:styleId="CaptionArial">
    <w:name w:val="Caption + Arial"/>
    <w:basedOn w:val="Standaard"/>
    <w:next w:val="Standaard"/>
    <w:link w:val="CaptionArialChar"/>
    <w:rsid w:val="00D46FCF"/>
    <w:pPr>
      <w:overflowPunct w:val="0"/>
      <w:autoSpaceDE w:val="0"/>
      <w:autoSpaceDN w:val="0"/>
      <w:adjustRightInd w:val="0"/>
      <w:ind w:left="1026" w:hanging="1026"/>
      <w:jc w:val="center"/>
      <w:textAlignment w:val="baseline"/>
    </w:pPr>
    <w:rPr>
      <w:rFonts w:ascii="Arial Bold" w:hAnsi="Arial Bold"/>
      <w:b/>
      <w:i/>
      <w:iCs/>
      <w:szCs w:val="20"/>
      <w:lang w:eastAsia="en-US"/>
    </w:rPr>
  </w:style>
  <w:style w:type="character" w:customStyle="1" w:styleId="CaptionArialChar">
    <w:name w:val="Caption + Arial Char"/>
    <w:basedOn w:val="Standaardalinea-lettertype"/>
    <w:link w:val="CaptionArial"/>
    <w:rsid w:val="00D46FCF"/>
    <w:rPr>
      <w:rFonts w:ascii="Arial Bold" w:hAnsi="Arial Bold"/>
      <w:b/>
      <w:bCs/>
      <w:i/>
      <w:iCs/>
      <w:sz w:val="22"/>
      <w:lang w:eastAsia="en-US"/>
    </w:rPr>
  </w:style>
  <w:style w:type="character" w:customStyle="1" w:styleId="CaptionCharChar">
    <w:name w:val="Caption Char Char"/>
    <w:basedOn w:val="PictureChar"/>
    <w:rsid w:val="00D46FCF"/>
    <w:rPr>
      <w:rFonts w:ascii="Arial Bold" w:hAnsi="Arial Bold"/>
      <w:b/>
      <w:i/>
      <w:sz w:val="22"/>
      <w:lang w:eastAsia="en-US"/>
    </w:rPr>
  </w:style>
  <w:style w:type="paragraph" w:customStyle="1" w:styleId="Opsomming1CharChar">
    <w:name w:val="Opsomming 1 Char Char"/>
    <w:basedOn w:val="Standaard"/>
    <w:link w:val="Opsomming1CharCharChar"/>
    <w:rsid w:val="00D46FCF"/>
    <w:pPr>
      <w:tabs>
        <w:tab w:val="num" w:pos="340"/>
      </w:tabs>
      <w:overflowPunct w:val="0"/>
      <w:autoSpaceDE w:val="0"/>
      <w:autoSpaceDN w:val="0"/>
      <w:adjustRightInd w:val="0"/>
      <w:ind w:left="340" w:hanging="340"/>
      <w:textAlignment w:val="baseline"/>
    </w:pPr>
    <w:rPr>
      <w:rFonts w:ascii="Arial" w:hAnsi="Arial"/>
      <w:bCs w:val="0"/>
      <w:szCs w:val="20"/>
      <w:lang w:eastAsia="en-US"/>
    </w:rPr>
  </w:style>
  <w:style w:type="character" w:customStyle="1" w:styleId="Opsomming1CharCharChar">
    <w:name w:val="Opsomming 1 Char Char Char"/>
    <w:basedOn w:val="Standaardalinea-lettertype"/>
    <w:link w:val="Opsomming1CharChar"/>
    <w:rsid w:val="00D46FCF"/>
    <w:rPr>
      <w:rFonts w:ascii="Arial" w:hAnsi="Arial"/>
      <w:sz w:val="22"/>
      <w:lang w:eastAsia="en-US"/>
    </w:rPr>
  </w:style>
  <w:style w:type="character" w:customStyle="1" w:styleId="CaptionChar1Char">
    <w:name w:val="Caption Char1 Char"/>
    <w:aliases w:val="Caption Char Char1 Char"/>
    <w:basedOn w:val="Standaardalinea-lettertype"/>
    <w:rsid w:val="00D46FCF"/>
    <w:rPr>
      <w:rFonts w:ascii="Arial Bold" w:hAnsi="Arial Bold"/>
      <w:b/>
      <w:i/>
      <w:lang w:val="nl-NL" w:eastAsia="en-US" w:bidi="ar-SA"/>
    </w:rPr>
  </w:style>
  <w:style w:type="paragraph" w:customStyle="1" w:styleId="opsomming10">
    <w:name w:val="opsomming 1"/>
    <w:basedOn w:val="Standaard"/>
    <w:link w:val="opsomming1Char"/>
    <w:rsid w:val="00D46FCF"/>
    <w:pPr>
      <w:numPr>
        <w:numId w:val="37"/>
      </w:numPr>
      <w:overflowPunct w:val="0"/>
      <w:autoSpaceDE w:val="0"/>
      <w:autoSpaceDN w:val="0"/>
      <w:adjustRightInd w:val="0"/>
      <w:spacing w:before="40" w:after="40"/>
      <w:textAlignment w:val="baseline"/>
    </w:pPr>
    <w:rPr>
      <w:rFonts w:ascii="Arial" w:eastAsia="MS Mincho" w:hAnsi="Arial"/>
      <w:bCs w:val="0"/>
      <w:szCs w:val="20"/>
      <w:lang w:eastAsia="en-US"/>
    </w:rPr>
  </w:style>
  <w:style w:type="character" w:customStyle="1" w:styleId="opsomming1Char">
    <w:name w:val="opsomming 1 Char"/>
    <w:basedOn w:val="Standaardalinea-lettertype"/>
    <w:link w:val="opsomming10"/>
    <w:rsid w:val="00D46FCF"/>
    <w:rPr>
      <w:rFonts w:ascii="Arial" w:eastAsia="MS Mincho" w:hAnsi="Arial"/>
      <w:sz w:val="22"/>
      <w:lang w:eastAsia="en-US"/>
    </w:rPr>
  </w:style>
  <w:style w:type="paragraph" w:customStyle="1" w:styleId="StyleCaptionArialChar">
    <w:name w:val="Style Caption + Arial Char"/>
    <w:basedOn w:val="Bijschrift"/>
    <w:link w:val="StyleCaptionArialCharChar"/>
    <w:rsid w:val="00D46FCF"/>
    <w:pPr>
      <w:keepNext/>
      <w:overflowPunct w:val="0"/>
      <w:autoSpaceDE w:val="0"/>
      <w:autoSpaceDN w:val="0"/>
      <w:adjustRightInd w:val="0"/>
      <w:spacing w:line="220" w:lineRule="atLeast"/>
      <w:ind w:left="851"/>
      <w:textAlignment w:val="baseline"/>
    </w:pPr>
    <w:rPr>
      <w:rFonts w:ascii="Arial" w:eastAsia="MS Mincho" w:hAnsi="Arial"/>
      <w:b/>
      <w:bCs/>
      <w:i/>
      <w:iCs/>
      <w:lang w:eastAsia="en-US"/>
    </w:rPr>
  </w:style>
  <w:style w:type="character" w:customStyle="1" w:styleId="StyleCaptionArialCharChar">
    <w:name w:val="Style Caption + Arial Char Char"/>
    <w:basedOn w:val="Standaardalinea-lettertype"/>
    <w:link w:val="StyleCaptionArialChar"/>
    <w:rsid w:val="00D46FCF"/>
    <w:rPr>
      <w:rFonts w:ascii="Arial" w:eastAsia="MS Mincho" w:hAnsi="Arial"/>
      <w:b/>
      <w:bCs/>
      <w:i/>
      <w:iCs/>
      <w:sz w:val="22"/>
      <w:lang w:eastAsia="en-US"/>
    </w:rPr>
  </w:style>
  <w:style w:type="paragraph" w:customStyle="1" w:styleId="Opsomming1Inspring">
    <w:name w:val="Opsomming 1 Inspring"/>
    <w:basedOn w:val="Opsomming1"/>
    <w:rsid w:val="00D46FCF"/>
    <w:pPr>
      <w:numPr>
        <w:ilvl w:val="0"/>
        <w:numId w:val="38"/>
      </w:numPr>
      <w:tabs>
        <w:tab w:val="clear" w:pos="1077"/>
        <w:tab w:val="left" w:pos="1440"/>
        <w:tab w:val="num" w:pos="1494"/>
      </w:tabs>
      <w:ind w:left="1418" w:hanging="284"/>
    </w:pPr>
    <w:rPr>
      <w:rFonts w:eastAsia="MS Mincho"/>
      <w:szCs w:val="22"/>
    </w:rPr>
  </w:style>
  <w:style w:type="paragraph" w:customStyle="1" w:styleId="Opsomming1Inspring2">
    <w:name w:val="Opsomming 1 Inspring 2"/>
    <w:basedOn w:val="Opsomming1"/>
    <w:rsid w:val="00D46FCF"/>
    <w:pPr>
      <w:numPr>
        <w:ilvl w:val="0"/>
        <w:numId w:val="0"/>
      </w:numPr>
      <w:tabs>
        <w:tab w:val="left" w:pos="1491"/>
      </w:tabs>
      <w:ind w:left="1491" w:hanging="360"/>
    </w:pPr>
    <w:rPr>
      <w:rFonts w:eastAsia="MS Mincho"/>
    </w:rPr>
  </w:style>
  <w:style w:type="paragraph" w:customStyle="1" w:styleId="PictureCharChar">
    <w:name w:val="Picture Char Char"/>
    <w:basedOn w:val="Standaard"/>
    <w:next w:val="Bijschrift"/>
    <w:link w:val="PictureCharCharChar"/>
    <w:rsid w:val="00D46FCF"/>
    <w:pPr>
      <w:keepNext/>
      <w:overflowPunct w:val="0"/>
      <w:autoSpaceDE w:val="0"/>
      <w:autoSpaceDN w:val="0"/>
      <w:adjustRightInd w:val="0"/>
      <w:textAlignment w:val="baseline"/>
    </w:pPr>
    <w:rPr>
      <w:rFonts w:ascii="Arial" w:hAnsi="Arial"/>
      <w:bCs w:val="0"/>
      <w:szCs w:val="20"/>
      <w:lang w:eastAsia="en-US"/>
    </w:rPr>
  </w:style>
  <w:style w:type="character" w:customStyle="1" w:styleId="PictureCharCharChar">
    <w:name w:val="Picture Char Char Char"/>
    <w:basedOn w:val="Standaardalinea-lettertype"/>
    <w:link w:val="PictureCharChar"/>
    <w:rsid w:val="00D46FCF"/>
    <w:rPr>
      <w:rFonts w:ascii="Arial" w:hAnsi="Arial"/>
      <w:sz w:val="22"/>
      <w:lang w:eastAsia="en-US"/>
    </w:rPr>
  </w:style>
  <w:style w:type="character" w:customStyle="1" w:styleId="CaptionArialCharChar">
    <w:name w:val="Caption + Arial Char Char"/>
    <w:basedOn w:val="Standaardalinea-lettertype"/>
    <w:rsid w:val="00D46FCF"/>
    <w:rPr>
      <w:rFonts w:ascii="Arial Bold" w:hAnsi="Arial Bold"/>
      <w:b/>
      <w:bCs/>
      <w:i/>
      <w:iCs/>
      <w:sz w:val="22"/>
      <w:lang w:val="nl-NL" w:eastAsia="en-US" w:bidi="ar-SA"/>
    </w:rPr>
  </w:style>
  <w:style w:type="paragraph" w:customStyle="1" w:styleId="Opsomming1CharCharCharChar">
    <w:name w:val="Opsomming 1 Char Char Char Char"/>
    <w:basedOn w:val="Standaard"/>
    <w:link w:val="Opsomming1CharCharCharCharChar"/>
    <w:rsid w:val="00D46FCF"/>
    <w:pPr>
      <w:tabs>
        <w:tab w:val="num" w:pos="340"/>
      </w:tabs>
      <w:overflowPunct w:val="0"/>
      <w:autoSpaceDE w:val="0"/>
      <w:autoSpaceDN w:val="0"/>
      <w:adjustRightInd w:val="0"/>
      <w:ind w:left="340" w:hanging="340"/>
      <w:textAlignment w:val="baseline"/>
    </w:pPr>
    <w:rPr>
      <w:rFonts w:ascii="Arial" w:hAnsi="Arial"/>
      <w:bCs w:val="0"/>
      <w:szCs w:val="20"/>
      <w:lang w:eastAsia="en-US"/>
    </w:rPr>
  </w:style>
  <w:style w:type="character" w:customStyle="1" w:styleId="Opsomming1CharCharCharCharChar">
    <w:name w:val="Opsomming 1 Char Char Char Char Char"/>
    <w:basedOn w:val="Standaardalinea-lettertype"/>
    <w:link w:val="Opsomming1CharCharCharChar"/>
    <w:rsid w:val="00D46FCF"/>
    <w:rPr>
      <w:rFonts w:ascii="Arial" w:hAnsi="Arial"/>
      <w:sz w:val="22"/>
      <w:lang w:eastAsia="en-US"/>
    </w:rPr>
  </w:style>
  <w:style w:type="paragraph" w:customStyle="1" w:styleId="StyleListContinueLeft254cmHanging08cmAfter6pt">
    <w:name w:val="Style List Continue + Left:  254 cm Hanging:  08 cm After:  6 pt"/>
    <w:basedOn w:val="Standaard"/>
    <w:rsid w:val="00D46FCF"/>
    <w:pPr>
      <w:numPr>
        <w:numId w:val="39"/>
      </w:numPr>
      <w:overflowPunct w:val="0"/>
      <w:autoSpaceDE w:val="0"/>
      <w:autoSpaceDN w:val="0"/>
      <w:adjustRightInd w:val="0"/>
      <w:textAlignment w:val="baseline"/>
    </w:pPr>
    <w:rPr>
      <w:rFonts w:ascii="Arial" w:eastAsia="MS Mincho" w:hAnsi="Arial"/>
      <w:bCs w:val="0"/>
      <w:szCs w:val="20"/>
      <w:lang w:eastAsia="en-US"/>
    </w:rPr>
  </w:style>
  <w:style w:type="character" w:customStyle="1" w:styleId="PictureCharChar1">
    <w:name w:val="Picture Char Char1"/>
    <w:basedOn w:val="Standaardalinea-lettertype"/>
    <w:rsid w:val="00D46FCF"/>
    <w:rPr>
      <w:rFonts w:ascii="Arial" w:hAnsi="Arial"/>
      <w:sz w:val="22"/>
      <w:lang w:val="nl-NL" w:eastAsia="en-US" w:bidi="ar-SA"/>
    </w:rPr>
  </w:style>
  <w:style w:type="paragraph" w:customStyle="1" w:styleId="Opsomming1CharChar1">
    <w:name w:val="Opsomming 1 Char Char1"/>
    <w:basedOn w:val="Standaard"/>
    <w:link w:val="Opsomming1CharChar1Char"/>
    <w:rsid w:val="00D46FCF"/>
    <w:pPr>
      <w:tabs>
        <w:tab w:val="num" w:pos="340"/>
      </w:tabs>
      <w:overflowPunct w:val="0"/>
      <w:autoSpaceDE w:val="0"/>
      <w:autoSpaceDN w:val="0"/>
      <w:adjustRightInd w:val="0"/>
      <w:ind w:left="340" w:hanging="340"/>
      <w:textAlignment w:val="baseline"/>
    </w:pPr>
    <w:rPr>
      <w:rFonts w:ascii="Arial" w:eastAsia="MS Mincho" w:hAnsi="Arial"/>
      <w:bCs w:val="0"/>
      <w:szCs w:val="20"/>
      <w:lang w:eastAsia="en-US"/>
    </w:rPr>
  </w:style>
  <w:style w:type="character" w:customStyle="1" w:styleId="Opsomming1CharChar1Char">
    <w:name w:val="Opsomming 1 Char Char1 Char"/>
    <w:basedOn w:val="Standaardalinea-lettertype"/>
    <w:link w:val="Opsomming1CharChar1"/>
    <w:rsid w:val="00D46FCF"/>
    <w:rPr>
      <w:rFonts w:ascii="Arial" w:eastAsia="MS Mincho" w:hAnsi="Arial"/>
      <w:sz w:val="22"/>
      <w:lang w:eastAsia="en-US"/>
    </w:rPr>
  </w:style>
  <w:style w:type="paragraph" w:customStyle="1" w:styleId="Opsomming1Char0">
    <w:name w:val="Opsomming 1 Char"/>
    <w:basedOn w:val="Standaard"/>
    <w:rsid w:val="00D46FCF"/>
    <w:pPr>
      <w:tabs>
        <w:tab w:val="num" w:pos="340"/>
      </w:tabs>
      <w:overflowPunct w:val="0"/>
      <w:autoSpaceDE w:val="0"/>
      <w:autoSpaceDN w:val="0"/>
      <w:adjustRightInd w:val="0"/>
      <w:ind w:left="340" w:hanging="340"/>
      <w:textAlignment w:val="baseline"/>
    </w:pPr>
    <w:rPr>
      <w:rFonts w:ascii="Arial" w:hAnsi="Arial"/>
      <w:bCs w:val="0"/>
      <w:szCs w:val="20"/>
      <w:lang w:eastAsia="en-US"/>
    </w:rPr>
  </w:style>
  <w:style w:type="character" w:customStyle="1" w:styleId="Opsomming1Char1Char">
    <w:name w:val="Opsomming 1 Char1 Char"/>
    <w:basedOn w:val="Standaardalinea-lettertype"/>
    <w:rsid w:val="00D46FCF"/>
    <w:rPr>
      <w:rFonts w:ascii="Arial" w:eastAsia="MS Mincho" w:hAnsi="Arial"/>
      <w:sz w:val="22"/>
      <w:lang w:val="nl-NL" w:eastAsia="en-US" w:bidi="ar-SA"/>
    </w:rPr>
  </w:style>
  <w:style w:type="character" w:customStyle="1" w:styleId="hoofdstuk2">
    <w:name w:val="hoofdstuk 2"/>
    <w:basedOn w:val="Standaardalinea-lettertype"/>
    <w:rsid w:val="00D46FCF"/>
  </w:style>
  <w:style w:type="character" w:customStyle="1" w:styleId="smal">
    <w:name w:val="smal"/>
    <w:basedOn w:val="Standaardalinea-lettertype"/>
    <w:rsid w:val="00D46FCF"/>
    <w:rPr>
      <w:rFonts w:ascii="Courier New" w:hAnsi="Courier New" w:cs="Courier New"/>
      <w:sz w:val="24"/>
      <w:szCs w:val="24"/>
      <w:lang w:val="en-US"/>
    </w:rPr>
  </w:style>
  <w:style w:type="character" w:customStyle="1" w:styleId="beginbeeld">
    <w:name w:val="begin beeld"/>
    <w:basedOn w:val="Standaardalinea-lettertype"/>
    <w:rsid w:val="00D46FCF"/>
  </w:style>
  <w:style w:type="character" w:customStyle="1" w:styleId="hoofdstuk1">
    <w:name w:val="hoofdstuk 1"/>
    <w:basedOn w:val="Standaardalinea-lettertype"/>
    <w:rsid w:val="00D46FCF"/>
  </w:style>
  <w:style w:type="character" w:customStyle="1" w:styleId="hoofdstuk3">
    <w:name w:val="hoofdstuk 3"/>
    <w:basedOn w:val="Standaardalinea-lettertype"/>
    <w:rsid w:val="00D46FCF"/>
  </w:style>
  <w:style w:type="character" w:customStyle="1" w:styleId="startbeeld">
    <w:name w:val="start beeld"/>
    <w:basedOn w:val="Standaardalinea-lettertype"/>
    <w:rsid w:val="00D46FCF"/>
    <w:rPr>
      <w:rFonts w:ascii="Courier New" w:hAnsi="Courier New" w:cs="Courier New"/>
      <w:sz w:val="24"/>
      <w:szCs w:val="24"/>
      <w:lang w:val="en-US"/>
    </w:rPr>
  </w:style>
  <w:style w:type="character" w:customStyle="1" w:styleId="test">
    <w:name w:val="test"/>
    <w:basedOn w:val="Standaardalinea-lettertype"/>
    <w:rsid w:val="00D46FCF"/>
  </w:style>
  <w:style w:type="character" w:customStyle="1" w:styleId="EquationCaption">
    <w:name w:val="_Equation Caption"/>
    <w:rsid w:val="00D46FCF"/>
  </w:style>
  <w:style w:type="paragraph" w:customStyle="1" w:styleId="InhoudsOpgave">
    <w:name w:val="InhoudsOpgave"/>
    <w:basedOn w:val="Inhopg3"/>
    <w:link w:val="InhoudsOpgaveChar"/>
    <w:qFormat/>
    <w:rsid w:val="00D46FCF"/>
    <w:pPr>
      <w:tabs>
        <w:tab w:val="left" w:pos="1077"/>
        <w:tab w:val="left" w:pos="1560"/>
        <w:tab w:val="left" w:pos="1701"/>
        <w:tab w:val="right" w:leader="dot" w:pos="9072"/>
      </w:tabs>
      <w:overflowPunct w:val="0"/>
      <w:autoSpaceDE w:val="0"/>
      <w:autoSpaceDN w:val="0"/>
      <w:adjustRightInd w:val="0"/>
      <w:ind w:left="794" w:firstLine="346"/>
      <w:textAlignment w:val="baseline"/>
    </w:pPr>
  </w:style>
  <w:style w:type="character" w:customStyle="1" w:styleId="InhoudsOpgaveChar">
    <w:name w:val="InhoudsOpgave Char"/>
    <w:basedOn w:val="Inhopg3Char"/>
    <w:link w:val="InhoudsOpgave"/>
    <w:rsid w:val="00D46FCF"/>
    <w:rPr>
      <w:rFonts w:asciiTheme="minorHAnsi" w:hAnsiTheme="minorHAnsi"/>
      <w:bCs/>
      <w:noProof/>
      <w:sz w:val="22"/>
      <w:szCs w:val="22"/>
    </w:rPr>
  </w:style>
  <w:style w:type="character" w:customStyle="1" w:styleId="DefaultParagraphFo">
    <w:name w:val="Default Paragraph Fo"/>
    <w:basedOn w:val="Standaardalinea-lettertype"/>
    <w:rsid w:val="00D46FCF"/>
  </w:style>
  <w:style w:type="paragraph" w:customStyle="1" w:styleId="Memogegevens">
    <w:name w:val="Memo gegevens"/>
    <w:basedOn w:val="Standaard"/>
    <w:rsid w:val="00D46FCF"/>
    <w:pPr>
      <w:tabs>
        <w:tab w:val="left" w:pos="1701"/>
      </w:tabs>
      <w:overflowPunct w:val="0"/>
      <w:autoSpaceDE w:val="0"/>
      <w:autoSpaceDN w:val="0"/>
      <w:adjustRightInd w:val="0"/>
      <w:textAlignment w:val="baseline"/>
    </w:pPr>
    <w:rPr>
      <w:rFonts w:ascii="Arial" w:eastAsia="MS Mincho" w:hAnsi="Arial"/>
      <w:bCs w:val="0"/>
      <w:sz w:val="24"/>
      <w:szCs w:val="20"/>
      <w:lang w:val="nl" w:eastAsia="en-US"/>
    </w:rPr>
  </w:style>
  <w:style w:type="paragraph" w:customStyle="1" w:styleId="Tabelbody">
    <w:name w:val="Tabel body"/>
    <w:basedOn w:val="Standaard"/>
    <w:locked/>
    <w:rsid w:val="00D46FCF"/>
    <w:pPr>
      <w:spacing w:before="60" w:after="60"/>
    </w:pPr>
    <w:rPr>
      <w:rFonts w:ascii="Arial" w:hAnsi="Arial"/>
      <w:bCs w:val="0"/>
      <w:sz w:val="18"/>
      <w:szCs w:val="20"/>
      <w:lang w:eastAsia="en-US"/>
    </w:rPr>
  </w:style>
  <w:style w:type="paragraph" w:customStyle="1" w:styleId="tabelheader">
    <w:name w:val="tabel header"/>
    <w:basedOn w:val="Standaard"/>
    <w:locked/>
    <w:rsid w:val="00D46FCF"/>
    <w:pPr>
      <w:spacing w:before="120" w:after="120"/>
    </w:pPr>
    <w:rPr>
      <w:rFonts w:ascii="Arial" w:hAnsi="Arial"/>
      <w:bCs w:val="0"/>
      <w:sz w:val="18"/>
      <w:szCs w:val="20"/>
      <w:lang w:eastAsia="en-US"/>
    </w:rPr>
  </w:style>
  <w:style w:type="paragraph" w:customStyle="1" w:styleId="OnderKop">
    <w:name w:val="OnderKop"/>
    <w:basedOn w:val="Standaard"/>
    <w:link w:val="OnderKopChar"/>
    <w:qFormat/>
    <w:rsid w:val="00D46FCF"/>
    <w:pPr>
      <w:spacing w:after="160" w:line="259" w:lineRule="auto"/>
    </w:pPr>
    <w:rPr>
      <w:rFonts w:ascii="Cambria" w:eastAsiaTheme="minorHAnsi" w:hAnsi="Cambria" w:cstheme="minorBidi"/>
      <w:b/>
      <w:bCs w:val="0"/>
      <w:color w:val="365F91" w:themeColor="accent1" w:themeShade="BF"/>
      <w:sz w:val="24"/>
      <w:lang w:eastAsia="en-US"/>
    </w:rPr>
  </w:style>
  <w:style w:type="character" w:customStyle="1" w:styleId="OnderKopChar">
    <w:name w:val="OnderKop Char"/>
    <w:basedOn w:val="Standaardalinea-lettertype"/>
    <w:link w:val="OnderKop"/>
    <w:rsid w:val="00D46FCF"/>
    <w:rPr>
      <w:rFonts w:ascii="Cambria" w:eastAsiaTheme="minorHAnsi" w:hAnsi="Cambria" w:cstheme="minorBidi"/>
      <w:b/>
      <w:color w:val="365F91" w:themeColor="accent1" w:themeShade="BF"/>
      <w:sz w:val="24"/>
      <w:szCs w:val="22"/>
      <w:lang w:eastAsia="en-US"/>
    </w:rPr>
  </w:style>
  <w:style w:type="paragraph" w:customStyle="1" w:styleId="Style1">
    <w:name w:val="Style1"/>
    <w:basedOn w:val="OnderKop"/>
    <w:link w:val="Style1Char"/>
    <w:qFormat/>
    <w:rsid w:val="00D46FCF"/>
    <w:pPr>
      <w:spacing w:after="0"/>
    </w:pPr>
    <w:rPr>
      <w:rFonts w:asciiTheme="minorHAnsi" w:hAnsiTheme="minorHAnsi"/>
    </w:rPr>
  </w:style>
  <w:style w:type="character" w:customStyle="1" w:styleId="Style1Char">
    <w:name w:val="Style1 Char"/>
    <w:basedOn w:val="OnderKopChar"/>
    <w:link w:val="Style1"/>
    <w:rsid w:val="00D46FCF"/>
    <w:rPr>
      <w:rFonts w:asciiTheme="minorHAnsi" w:eastAsiaTheme="minorHAnsi" w:hAnsiTheme="minorHAnsi" w:cstheme="minorBidi"/>
      <w:b/>
      <w:color w:val="365F91" w:themeColor="accent1" w:themeShade="BF"/>
      <w:sz w:val="24"/>
      <w:szCs w:val="22"/>
      <w:lang w:eastAsia="en-US"/>
    </w:rPr>
  </w:style>
  <w:style w:type="paragraph" w:customStyle="1" w:styleId="DocumentHeader">
    <w:name w:val="DocumentHeader"/>
    <w:basedOn w:val="Standaard"/>
    <w:link w:val="DocumentHeaderChar"/>
    <w:qFormat/>
    <w:rsid w:val="00674741"/>
    <w:pPr>
      <w:ind w:firstLine="720"/>
    </w:pPr>
    <w:rPr>
      <w:rFonts w:ascii="Arial Black" w:hAnsi="Arial Black"/>
      <w:b/>
      <w:sz w:val="40"/>
    </w:rPr>
  </w:style>
  <w:style w:type="paragraph" w:styleId="Lijstmetafbeeldingen">
    <w:name w:val="table of figures"/>
    <w:basedOn w:val="Standaard"/>
    <w:next w:val="Standaard"/>
    <w:semiHidden/>
    <w:rsid w:val="005E5BF0"/>
    <w:pPr>
      <w:overflowPunct w:val="0"/>
      <w:autoSpaceDE w:val="0"/>
      <w:autoSpaceDN w:val="0"/>
      <w:adjustRightInd w:val="0"/>
      <w:ind w:left="440" w:hanging="440"/>
      <w:textAlignment w:val="baseline"/>
    </w:pPr>
    <w:rPr>
      <w:rFonts w:ascii="Arial" w:hAnsi="Arial"/>
      <w:bCs w:val="0"/>
      <w:szCs w:val="20"/>
      <w:lang w:eastAsia="en-US"/>
    </w:rPr>
  </w:style>
  <w:style w:type="character" w:customStyle="1" w:styleId="DocumentHeaderChar">
    <w:name w:val="DocumentHeader Char"/>
    <w:basedOn w:val="Standaardalinea-lettertype"/>
    <w:link w:val="DocumentHeader"/>
    <w:rsid w:val="00674741"/>
    <w:rPr>
      <w:rFonts w:ascii="Arial Black" w:hAnsi="Arial Black"/>
      <w:b/>
      <w:bCs/>
      <w:sz w:val="40"/>
      <w:szCs w:val="22"/>
    </w:rPr>
  </w:style>
  <w:style w:type="paragraph" w:customStyle="1" w:styleId="Opmaakprofiel11ptCursief">
    <w:name w:val="Opmaakprofiel 11 pt Cursief"/>
    <w:basedOn w:val="Standaard"/>
    <w:rsid w:val="005E5BF0"/>
    <w:pPr>
      <w:spacing w:after="60"/>
    </w:pPr>
    <w:rPr>
      <w:rFonts w:ascii="Arial" w:hAnsi="Arial"/>
      <w:bCs w:val="0"/>
      <w:i/>
      <w:iCs/>
      <w:szCs w:val="20"/>
      <w:lang w:eastAsia="en-US"/>
    </w:rPr>
  </w:style>
  <w:style w:type="paragraph" w:styleId="Bibliografie">
    <w:name w:val="Bibliography"/>
    <w:basedOn w:val="Standaard"/>
    <w:next w:val="Standaard"/>
    <w:uiPriority w:val="37"/>
    <w:unhideWhenUsed/>
    <w:rsid w:val="005E5BF0"/>
    <w:rPr>
      <w:bCs w:val="0"/>
    </w:rPr>
  </w:style>
  <w:style w:type="paragraph" w:customStyle="1" w:styleId="InfoBlue">
    <w:name w:val="InfoBlue"/>
    <w:basedOn w:val="Standaard"/>
    <w:next w:val="Plattetekst"/>
    <w:link w:val="InfoBlueChar"/>
    <w:autoRedefine/>
    <w:rsid w:val="00C87C39"/>
    <w:pPr>
      <w:widowControl w:val="0"/>
      <w:tabs>
        <w:tab w:val="left" w:pos="540"/>
        <w:tab w:val="left" w:pos="1260"/>
      </w:tabs>
      <w:spacing w:after="120" w:line="240" w:lineRule="atLeast"/>
    </w:pPr>
    <w:rPr>
      <w:rFonts w:ascii="Arial" w:hAnsi="Arial"/>
      <w:bCs w:val="0"/>
      <w:i/>
      <w:color w:val="0000FF"/>
      <w:sz w:val="20"/>
      <w:szCs w:val="20"/>
      <w:lang w:eastAsia="en-US"/>
    </w:rPr>
  </w:style>
  <w:style w:type="character" w:customStyle="1" w:styleId="InfoBlueChar">
    <w:name w:val="InfoBlue Char"/>
    <w:link w:val="InfoBlue"/>
    <w:rsid w:val="00C87C39"/>
    <w:rPr>
      <w:rFonts w:ascii="Arial" w:hAnsi="Arial"/>
      <w:i/>
      <w:color w:val="0000FF"/>
      <w:lang w:eastAsia="en-US"/>
    </w:rPr>
  </w:style>
  <w:style w:type="paragraph" w:customStyle="1" w:styleId="tinyondertekst">
    <w:name w:val="tiny_ondertekst"/>
    <w:basedOn w:val="Standaard"/>
    <w:link w:val="tinyondertekstChar"/>
    <w:qFormat/>
    <w:rsid w:val="00C87C39"/>
    <w:rPr>
      <w:bCs w:val="0"/>
      <w:sz w:val="18"/>
    </w:rPr>
  </w:style>
  <w:style w:type="character" w:customStyle="1" w:styleId="tinyondertekstChar">
    <w:name w:val="tiny_ondertekst Char"/>
    <w:basedOn w:val="Standaardalinea-lettertype"/>
    <w:link w:val="tinyondertekst"/>
    <w:rsid w:val="00C87C39"/>
    <w:rPr>
      <w:rFonts w:asciiTheme="minorHAnsi" w:hAnsiTheme="minorHAnsi"/>
      <w:sz w:val="18"/>
      <w:szCs w:val="22"/>
    </w:rPr>
  </w:style>
  <w:style w:type="character" w:customStyle="1" w:styleId="shorttext">
    <w:name w:val="short_text"/>
    <w:basedOn w:val="Standaardalinea-lettertype"/>
    <w:rsid w:val="000902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671030">
      <w:bodyDiv w:val="1"/>
      <w:marLeft w:val="0"/>
      <w:marRight w:val="0"/>
      <w:marTop w:val="0"/>
      <w:marBottom w:val="0"/>
      <w:divBdr>
        <w:top w:val="none" w:sz="0" w:space="0" w:color="auto"/>
        <w:left w:val="none" w:sz="0" w:space="0" w:color="auto"/>
        <w:bottom w:val="none" w:sz="0" w:space="0" w:color="auto"/>
        <w:right w:val="none" w:sz="0" w:space="0" w:color="auto"/>
      </w:divBdr>
    </w:div>
    <w:div w:id="720978914">
      <w:bodyDiv w:val="1"/>
      <w:marLeft w:val="0"/>
      <w:marRight w:val="0"/>
      <w:marTop w:val="0"/>
      <w:marBottom w:val="0"/>
      <w:divBdr>
        <w:top w:val="none" w:sz="0" w:space="0" w:color="auto"/>
        <w:left w:val="none" w:sz="0" w:space="0" w:color="auto"/>
        <w:bottom w:val="none" w:sz="0" w:space="0" w:color="auto"/>
        <w:right w:val="none" w:sz="0" w:space="0" w:color="auto"/>
      </w:divBdr>
    </w:div>
    <w:div w:id="1472476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4.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eader" Target="header5.xml"/><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115.png"/><Relationship Id="rId154" Type="http://schemas.openxmlformats.org/officeDocument/2006/relationships/image" Target="media/image131.png"/><Relationship Id="rId159"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84.png"/><Relationship Id="rId11" Type="http://schemas.openxmlformats.org/officeDocument/2006/relationships/footnotes" Target="footnotes.xml"/><Relationship Id="rId32" Type="http://schemas.openxmlformats.org/officeDocument/2006/relationships/header" Target="header2.xml"/><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eader" Target="header3.xml"/><Relationship Id="rId79" Type="http://schemas.openxmlformats.org/officeDocument/2006/relationships/image" Target="media/image60.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customXml" Target="../customXml/item5.xml"/><Relationship Id="rId90" Type="http://schemas.openxmlformats.org/officeDocument/2006/relationships/image" Target="media/image67.png"/><Relationship Id="rId95" Type="http://schemas.openxmlformats.org/officeDocument/2006/relationships/image" Target="media/image72.png"/><Relationship Id="rId160" Type="http://schemas.microsoft.com/office/2011/relationships/people" Target="people.xm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1.emf"/><Relationship Id="rId85" Type="http://schemas.openxmlformats.org/officeDocument/2006/relationships/footer" Target="footer5.xml"/><Relationship Id="rId150" Type="http://schemas.openxmlformats.org/officeDocument/2006/relationships/image" Target="media/image127.png"/><Relationship Id="rId155" Type="http://schemas.openxmlformats.org/officeDocument/2006/relationships/image" Target="media/image132.png"/><Relationship Id="rId12" Type="http://schemas.openxmlformats.org/officeDocument/2006/relationships/endnotes" Target="endnotes.xml"/><Relationship Id="rId17" Type="http://schemas.openxmlformats.org/officeDocument/2006/relationships/image" Target="media/image5.png"/><Relationship Id="rId33" Type="http://schemas.openxmlformats.org/officeDocument/2006/relationships/footer" Target="footer2.xm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20" Type="http://schemas.microsoft.com/office/2011/relationships/commentsExtended" Target="commentsExtended.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oter" Target="footer3.xml"/><Relationship Id="rId83" Type="http://schemas.openxmlformats.org/officeDocument/2006/relationships/image" Target="media/image64.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image" Target="media/image109.png"/><Relationship Id="rId140" Type="http://schemas.openxmlformats.org/officeDocument/2006/relationships/image" Target="media/image117.png"/><Relationship Id="rId145" Type="http://schemas.openxmlformats.org/officeDocument/2006/relationships/image" Target="media/image122.png"/><Relationship Id="rId153" Type="http://schemas.openxmlformats.org/officeDocument/2006/relationships/image" Target="media/image130.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webSettings" Target="webSettings.xml"/><Relationship Id="rId31" Type="http://schemas.openxmlformats.org/officeDocument/2006/relationships/footer" Target="footer1.xm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eader" Target="header6.xm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image" Target="media/image120.png"/><Relationship Id="rId148" Type="http://schemas.openxmlformats.org/officeDocument/2006/relationships/image" Target="media/image125.png"/><Relationship Id="rId151" Type="http://schemas.openxmlformats.org/officeDocument/2006/relationships/image" Target="media/image128.png"/><Relationship Id="rId156" Type="http://schemas.openxmlformats.org/officeDocument/2006/relationships/image" Target="media/image133.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g"/><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6.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eader" Target="header4.xml"/><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numbering" Target="numbering.xml"/><Relationship Id="rId71" Type="http://schemas.openxmlformats.org/officeDocument/2006/relationships/image" Target="media/image56.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mailto:k.wartenberg@student.fontys.nl"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oter" Target="footer6.xm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header" Target="header7.xml"/><Relationship Id="rId61" Type="http://schemas.openxmlformats.org/officeDocument/2006/relationships/image" Target="media/image46.png"/><Relationship Id="rId82" Type="http://schemas.openxmlformats.org/officeDocument/2006/relationships/image" Target="media/image63.png"/><Relationship Id="rId152" Type="http://schemas.openxmlformats.org/officeDocument/2006/relationships/image" Target="media/image129.png"/><Relationship Id="rId19" Type="http://schemas.openxmlformats.org/officeDocument/2006/relationships/comments" Target="comments.xml"/><Relationship Id="rId14" Type="http://schemas.openxmlformats.org/officeDocument/2006/relationships/image" Target="media/image2.png"/><Relationship Id="rId30" Type="http://schemas.openxmlformats.org/officeDocument/2006/relationships/header" Target="header1.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footer" Target="footer4.xm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styles" Target="styl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footer" Target="footer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3" Type="http://schemas.openxmlformats.org/officeDocument/2006/relationships/image" Target="media/image18.jpeg"/><Relationship Id="rId2" Type="http://schemas.openxmlformats.org/officeDocument/2006/relationships/image" Target="media/image17.jpeg"/><Relationship Id="rId1" Type="http://schemas.openxmlformats.org/officeDocument/2006/relationships/image" Target="media/image16.jpeg"/></Relationships>
</file>

<file path=word/_rels/footer4.xml.rels><?xml version="1.0" encoding="UTF-8" standalone="yes"?>
<Relationships xmlns="http://schemas.openxmlformats.org/package/2006/relationships"><Relationship Id="rId3" Type="http://schemas.openxmlformats.org/officeDocument/2006/relationships/image" Target="media/image18.jpeg"/><Relationship Id="rId2" Type="http://schemas.openxmlformats.org/officeDocument/2006/relationships/image" Target="media/image17.jpeg"/><Relationship Id="rId1" Type="http://schemas.openxmlformats.org/officeDocument/2006/relationships/image" Target="media/image16.jpeg"/></Relationships>
</file>

<file path=word/_rels/footer6.xml.rels><?xml version="1.0" encoding="UTF-8" standalone="yes"?>
<Relationships xmlns="http://schemas.openxmlformats.org/package/2006/relationships"><Relationship Id="rId3" Type="http://schemas.openxmlformats.org/officeDocument/2006/relationships/image" Target="media/image18.jpeg"/><Relationship Id="rId2" Type="http://schemas.openxmlformats.org/officeDocument/2006/relationships/image" Target="media/image17.jpeg"/><Relationship Id="rId1" Type="http://schemas.openxmlformats.org/officeDocument/2006/relationships/image" Target="media/image16.jpeg"/></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_rels/header2.xml.rels><?xml version="1.0" encoding="UTF-8" standalone="yes"?>
<Relationships xmlns="http://schemas.openxmlformats.org/package/2006/relationships"><Relationship Id="rId1" Type="http://schemas.openxmlformats.org/officeDocument/2006/relationships/image" Target="media/image15.jpeg"/></Relationships>
</file>

<file path=word/_rels/header3.xml.rels><?xml version="1.0" encoding="UTF-8" standalone="yes"?>
<Relationships xmlns="http://schemas.openxmlformats.org/package/2006/relationships"><Relationship Id="rId1" Type="http://schemas.openxmlformats.org/officeDocument/2006/relationships/image" Target="media/image15.jpeg"/></Relationships>
</file>

<file path=word/_rels/header4.xml.rels><?xml version="1.0" encoding="UTF-8" standalone="yes"?>
<Relationships xmlns="http://schemas.openxmlformats.org/package/2006/relationships"><Relationship Id="rId1" Type="http://schemas.openxmlformats.org/officeDocument/2006/relationships/image" Target="media/image15.jpeg"/></Relationships>
</file>

<file path=word/_rels/header5.xml.rels><?xml version="1.0" encoding="UTF-8" standalone="yes"?>
<Relationships xmlns="http://schemas.openxmlformats.org/package/2006/relationships"><Relationship Id="rId1" Type="http://schemas.openxmlformats.org/officeDocument/2006/relationships/image" Target="media/image15.jpeg"/></Relationships>
</file>

<file path=word/_rels/header6.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2018-03-26T00:00:00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dlc_DocId xmlns="7a4d95f4-7f15-415b-840a-e24ffd53e98e">WORKGROUPS-134-3164</_dlc_DocId>
    <_dlc_DocIdUrl xmlns="7a4d95f4-7f15-415b-840a-e24ffd53e98e">
      <Url>http://workgroups.kse.nl/students/_layouts/15/DocIdRedir.aspx?ID=WORKGROUPS-134-3164</Url>
      <Description>WORKGROUPS-134-3164</Description>
    </_dlc_DocIdUrl>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ct:contentTypeSchema xmlns:ct="http://schemas.microsoft.com/office/2006/metadata/contentType" xmlns:ma="http://schemas.microsoft.com/office/2006/metadata/properties/metaAttributes" ct:_="" ma:_="" ma:contentTypeName="Document" ma:contentTypeID="0x010100E6EE3B6398361F498AD2CCEC0D477590" ma:contentTypeVersion="0" ma:contentTypeDescription="Create a new document." ma:contentTypeScope="" ma:versionID="a682ec066126352b5bac15195562814b">
  <xsd:schema xmlns:xsd="http://www.w3.org/2001/XMLSchema" xmlns:xs="http://www.w3.org/2001/XMLSchema" xmlns:p="http://schemas.microsoft.com/office/2006/metadata/properties" xmlns:ns2="7a4d95f4-7f15-415b-840a-e24ffd53e98e" targetNamespace="http://schemas.microsoft.com/office/2006/metadata/properties" ma:root="true" ma:fieldsID="9ecdf1677543ca562dfffe233817c4af" ns2:_="">
    <xsd:import namespace="7a4d95f4-7f15-415b-840a-e24ffd53e98e"/>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4d95f4-7f15-415b-840a-e24ffd53e98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b:Source>
    <b:Tag>KSE</b:Tag>
    <b:SourceType>InternetSite</b:SourceType>
    <b:Guid>{8ECED91F-564A-4EDB-B825-8BAA80CA49E1}</b:Guid>
    <b:Title>Alles over KSE Process Technology</b:Title>
    <b:LCID>nl-NL</b:LCID>
    <b:Author>
      <b:Author>
        <b:Corporate>KSE Process Technology</b:Corporate>
      </b:Author>
    </b:Author>
    <b:InternetSiteTitle>KSE</b:InternetSiteTitle>
    <b:URL>http://www.kse.nl/over-kse/</b:URL>
    <b:Year>2016</b:Year>
    <b:Month>December</b:Month>
    <b:Day>14</b:Day>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BE548C-35A1-40DD-931A-BECF9BB9358A}">
  <ds:schemaRefs>
    <ds:schemaRef ds:uri="http://schemas.microsoft.com/office/2006/metadata/properties"/>
    <ds:schemaRef ds:uri="http://schemas.microsoft.com/office/infopath/2007/PartnerControls"/>
    <ds:schemaRef ds:uri="7a4d95f4-7f15-415b-840a-e24ffd53e98e"/>
  </ds:schemaRefs>
</ds:datastoreItem>
</file>

<file path=customXml/itemProps3.xml><?xml version="1.0" encoding="utf-8"?>
<ds:datastoreItem xmlns:ds="http://schemas.openxmlformats.org/officeDocument/2006/customXml" ds:itemID="{2D43A5AF-5A3B-4BE8-9BEC-FFE41CB3ABD5}">
  <ds:schemaRefs>
    <ds:schemaRef ds:uri="http://schemas.microsoft.com/sharepoint/v3/contenttype/forms"/>
  </ds:schemaRefs>
</ds:datastoreItem>
</file>

<file path=customXml/itemProps4.xml><?xml version="1.0" encoding="utf-8"?>
<ds:datastoreItem xmlns:ds="http://schemas.openxmlformats.org/officeDocument/2006/customXml" ds:itemID="{CC78E5BE-3F30-4C4B-B016-3D7A3A0CE824}">
  <ds:schemaRefs>
    <ds:schemaRef ds:uri="http://schemas.microsoft.com/sharepoint/events"/>
  </ds:schemaRefs>
</ds:datastoreItem>
</file>

<file path=customXml/itemProps5.xml><?xml version="1.0" encoding="utf-8"?>
<ds:datastoreItem xmlns:ds="http://schemas.openxmlformats.org/officeDocument/2006/customXml" ds:itemID="{97B9DCB9-3CA4-480A-A903-6D52EFF4DA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4d95f4-7f15-415b-840a-e24ffd53e9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544558CA-C6D5-48BE-8129-0AD8AE15A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236</Pages>
  <Words>36174</Words>
  <Characters>198963</Characters>
  <Application>Microsoft Office Word</Application>
  <DocSecurity>0</DocSecurity>
  <Lines>1658</Lines>
  <Paragraphs>469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KSE normal.dot</vt:lpstr>
      <vt:lpstr>KSE normal.dot</vt:lpstr>
    </vt:vector>
  </TitlesOfParts>
  <Manager/>
  <Company/>
  <LinksUpToDate>false</LinksUpToDate>
  <CharactersWithSpaces>234668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KSE normal.dot</dc:title>
  <dc:subject/>
  <dc:creator/>
  <cp:keywords/>
  <dc:description/>
  <cp:lastModifiedBy/>
  <cp:revision>1</cp:revision>
  <dcterms:created xsi:type="dcterms:W3CDTF">2018-06-07T11:33:00Z</dcterms:created>
  <dcterms:modified xsi:type="dcterms:W3CDTF">2018-06-17T20:48:00Z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0x010100E6EE3B6398361F498AD2CCEC0D477590</vt:lpwstr>
  </property>
  <property fmtid="{D5CDD505-2E9C-101B-9397-08002B2CF9AE}" pid="3" name="_dlc_DocIdItemGuid">
    <vt:lpwstr>a56c521d-21ce-4166-9844-80d69d4bf297</vt:lpwstr>
  </property>
</Properties>
</file>